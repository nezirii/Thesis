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6"/>
      <w:r w:rsidR="00A76A2D">
        <w:rPr>
          <w:rStyle w:val="CommentReference"/>
        </w:rPr>
        <w:commentReference w:id="6"/>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9"/>
      <w:r w:rsidR="00A618C4">
        <w:rPr>
          <w:rStyle w:val="CommentReference"/>
        </w:rPr>
        <w:commentReference w:id="9"/>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0"/>
      <w:proofErr w:type="spellStart"/>
      <w:r w:rsidR="00A618C4">
        <w:rPr>
          <w:rFonts w:ascii="Times New Roman" w:eastAsia="Times New Roman" w:hAnsi="Times New Roman" w:cs="Times New Roman"/>
          <w:i/>
          <w:color w:val="000000"/>
          <w:sz w:val="24"/>
          <w:szCs w:val="24"/>
          <w:highlight w:val="white"/>
        </w:rPr>
        <w:t>freemani</w:t>
      </w:r>
      <w:commentRangeEnd w:id="10"/>
      <w:proofErr w:type="spellEnd"/>
      <w:r w:rsidR="00A618C4">
        <w:rPr>
          <w:rStyle w:val="CommentReference"/>
        </w:rPr>
        <w:commentReference w:id="10"/>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1"/>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1"/>
      <w:r w:rsidR="00A618C4">
        <w:rPr>
          <w:rStyle w:val="CommentReference"/>
        </w:rPr>
        <w:commentReference w:id="11"/>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w:t>
      </w:r>
      <w:proofErr w:type="gramStart"/>
      <w:r w:rsidR="00A618C4">
        <w:rPr>
          <w:rFonts w:ascii="Times New Roman" w:eastAsia="Times New Roman" w:hAnsi="Times New Roman" w:cs="Times New Roman"/>
          <w:color w:val="000000"/>
          <w:sz w:val="24"/>
          <w:szCs w:val="24"/>
          <w:highlight w:val="white"/>
        </w:rPr>
        <w:t>Paper..</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4BBCE08C"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5"/>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5"/>
      <w:r w:rsidR="004726F9">
        <w:rPr>
          <w:rStyle w:val="CommentReference"/>
        </w:rPr>
        <w:commentReference w:id="15"/>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7"/>
      <w:r>
        <w:rPr>
          <w:rFonts w:ascii="Times New Roman" w:eastAsia="Times New Roman" w:hAnsi="Times New Roman" w:cs="Times New Roman"/>
          <w:sz w:val="24"/>
          <w:szCs w:val="24"/>
        </w:rPr>
        <w:t>to manage this pest outbreak</w:t>
      </w:r>
      <w:commentRangeEnd w:id="17"/>
      <w:r w:rsidR="002E09C5">
        <w:rPr>
          <w:rStyle w:val="CommentReference"/>
        </w:rPr>
        <w:commentReference w:id="17"/>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6"/>
      <w:r w:rsidR="002E09C5">
        <w:rPr>
          <w:rStyle w:val="CommentReference"/>
        </w:rPr>
        <w:commentReference w:id="16"/>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8"/>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1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19"/>
      <w:r w:rsidR="002E09C5">
        <w:rPr>
          <w:rStyle w:val="CommentReference"/>
        </w:rPr>
        <w:commentReference w:id="19"/>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20"/>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20"/>
      <w:r w:rsidR="002E09C5">
        <w:rPr>
          <w:rStyle w:val="CommentReference"/>
        </w:rPr>
        <w:commentReference w:id="20"/>
      </w:r>
      <w:r>
        <w:rPr>
          <w:rFonts w:ascii="Times New Roman" w:eastAsia="Times New Roman" w:hAnsi="Times New Roman" w:cs="Times New Roman"/>
          <w:sz w:val="24"/>
          <w:szCs w:val="24"/>
        </w:rPr>
        <w:t>).</w:t>
      </w:r>
      <w:commentRangeEnd w:id="18"/>
      <w:r w:rsidR="002E09C5">
        <w:rPr>
          <w:rStyle w:val="CommentReference"/>
        </w:rPr>
        <w:commentReference w:id="18"/>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1"/>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22"/>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are the WSB changing net nitrification in the soils of the areas being investigated. This will also be tested against the null hypothesis of no change.</w:t>
      </w:r>
      <w:commentRangeEnd w:id="22"/>
      <w:r>
        <w:rPr>
          <w:rStyle w:val="CommentReference"/>
        </w:rPr>
        <w:commentReference w:id="22"/>
      </w:r>
      <w:commentRangeEnd w:id="21"/>
      <w:r w:rsidR="002E09C5">
        <w:rPr>
          <w:rStyle w:val="CommentReference"/>
        </w:rPr>
        <w:commentReference w:id="21"/>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23"/>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23"/>
      <w:r w:rsidR="00F53E32">
        <w:rPr>
          <w:rStyle w:val="CommentReference"/>
        </w:rPr>
        <w:commentReference w:id="23"/>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24"/>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24"/>
      <w:r w:rsidR="00E10E0D">
        <w:rPr>
          <w:rStyle w:val="CommentReference"/>
        </w:rPr>
        <w:commentReference w:id="24"/>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25"/>
      <w:commentRangeStart w:id="26"/>
      <w:r>
        <w:rPr>
          <w:rFonts w:ascii="Times New Roman" w:eastAsia="Times New Roman" w:hAnsi="Times New Roman" w:cs="Times New Roman"/>
          <w:sz w:val="24"/>
          <w:szCs w:val="24"/>
        </w:rPr>
        <w:t xml:space="preserve">pine </w:t>
      </w:r>
      <w:commentRangeEnd w:id="25"/>
      <w:r w:rsidR="00E10E0D">
        <w:rPr>
          <w:rStyle w:val="CommentReference"/>
        </w:rPr>
        <w:commentReference w:id="25"/>
      </w:r>
      <w:commentRangeEnd w:id="26"/>
      <w:r w:rsidR="009B7BE5">
        <w:rPr>
          <w:rStyle w:val="CommentReference"/>
        </w:rPr>
        <w:commentReference w:id="26"/>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27"/>
      <w:r>
        <w:rPr>
          <w:rFonts w:ascii="Times New Roman" w:eastAsia="Times New Roman" w:hAnsi="Times New Roman" w:cs="Times New Roman"/>
          <w:sz w:val="24"/>
          <w:szCs w:val="24"/>
        </w:rPr>
        <w:t xml:space="preserve">throughfall </w:t>
      </w:r>
      <w:commentRangeEnd w:id="27"/>
      <w:r w:rsidR="00E10E0D">
        <w:rPr>
          <w:rStyle w:val="CommentReference"/>
        </w:rPr>
        <w:commentReference w:id="27"/>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5680"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B06E8D">
        <w:rPr>
          <w:rFonts w:ascii="Times New Roman" w:eastAsia="Times New Roman" w:hAnsi="Times New Roman" w:cs="Times New Roman"/>
          <w:i w:val="0"/>
          <w:iCs w:val="0"/>
          <w:color w:val="auto"/>
          <w:sz w:val="24"/>
          <w:szCs w:val="24"/>
        </w:rPr>
        <w:t>Figure 1: Site locations with activity level shown in relation to major city.</w:t>
      </w:r>
    </w:p>
    <w:p w14:paraId="025E76B0" w14:textId="4274C626"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commentRangeStart w:id="28"/>
      <w:r w:rsidRPr="009356E2">
        <w:rPr>
          <w:rFonts w:ascii="Times New Roman" w:eastAsia="Times New Roman" w:hAnsi="Times New Roman" w:cs="Times New Roman"/>
          <w:i w:val="0"/>
          <w:iCs w:val="0"/>
          <w:color w:val="auto"/>
          <w:sz w:val="24"/>
          <w:szCs w:val="24"/>
        </w:rPr>
        <w:t xml:space="preserve">The </w:t>
      </w:r>
      <w:commentRangeEnd w:id="28"/>
      <w:r w:rsidRPr="009356E2">
        <w:rPr>
          <w:rStyle w:val="CommentReference"/>
          <w:rFonts w:ascii="Times New Roman" w:hAnsi="Times New Roman" w:cs="Times New Roman"/>
          <w:i w:val="0"/>
          <w:iCs w:val="0"/>
          <w:color w:val="auto"/>
          <w:sz w:val="24"/>
          <w:szCs w:val="24"/>
        </w:rPr>
        <w:commentReference w:id="28"/>
      </w:r>
      <w:r w:rsidRPr="009356E2">
        <w:rPr>
          <w:rFonts w:ascii="Times New Roman" w:eastAsia="Times New Roman" w:hAnsi="Times New Roman" w:cs="Times New Roman"/>
          <w:i w:val="0"/>
          <w:iCs w:val="0"/>
          <w:color w:val="auto"/>
          <w:sz w:val="24"/>
          <w:szCs w:val="24"/>
        </w:rPr>
        <w:t xml:space="preserve">low budworm sites for this study </w:t>
      </w:r>
      <w:proofErr w:type="gramStart"/>
      <w:r w:rsidRPr="009356E2">
        <w:rPr>
          <w:rFonts w:ascii="Times New Roman" w:eastAsia="Times New Roman" w:hAnsi="Times New Roman" w:cs="Times New Roman"/>
          <w:i w:val="0"/>
          <w:iCs w:val="0"/>
          <w:color w:val="auto"/>
          <w:sz w:val="24"/>
          <w:szCs w:val="24"/>
        </w:rPr>
        <w:t>were located in</w:t>
      </w:r>
      <w:proofErr w:type="gramEnd"/>
      <w:r w:rsidRPr="009356E2">
        <w:rPr>
          <w:rFonts w:ascii="Times New Roman" w:eastAsia="Times New Roman" w:hAnsi="Times New Roman" w:cs="Times New Roman"/>
          <w:i w:val="0"/>
          <w:iCs w:val="0"/>
          <w:color w:val="auto"/>
          <w:sz w:val="24"/>
          <w:szCs w:val="24"/>
        </w:rPr>
        <w:t xml:space="preserve"> the </w:t>
      </w:r>
      <w:proofErr w:type="spellStart"/>
      <w:r w:rsidRPr="009356E2">
        <w:rPr>
          <w:rFonts w:ascii="Times New Roman" w:eastAsia="Times New Roman" w:hAnsi="Times New Roman" w:cs="Times New Roman"/>
          <w:i w:val="0"/>
          <w:iCs w:val="0"/>
          <w:color w:val="auto"/>
          <w:sz w:val="24"/>
          <w:szCs w:val="24"/>
        </w:rPr>
        <w:t>Teanaway</w:t>
      </w:r>
      <w:proofErr w:type="spellEnd"/>
      <w:r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X).  These study sites were located near the following creeks: Stand Up Creek (903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with light tree cover, Jungle Creek (824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under </w:t>
      </w:r>
      <w:commentRangeStart w:id="29"/>
      <w:r w:rsidRPr="009356E2">
        <w:rPr>
          <w:rFonts w:ascii="Times New Roman" w:eastAsia="Times New Roman" w:hAnsi="Times New Roman" w:cs="Times New Roman"/>
          <w:i w:val="0"/>
          <w:iCs w:val="0"/>
          <w:color w:val="auto"/>
          <w:sz w:val="24"/>
          <w:szCs w:val="24"/>
        </w:rPr>
        <w:t>moderately heavy tree cover</w:t>
      </w:r>
      <w:commentRangeEnd w:id="29"/>
      <w:r w:rsidRPr="009356E2">
        <w:rPr>
          <w:rStyle w:val="CommentReference"/>
          <w:rFonts w:ascii="Times New Roman" w:hAnsi="Times New Roman" w:cs="Times New Roman"/>
          <w:i w:val="0"/>
          <w:iCs w:val="0"/>
          <w:color w:val="auto"/>
          <w:sz w:val="24"/>
          <w:szCs w:val="24"/>
        </w:rPr>
        <w:commentReference w:id="29"/>
      </w:r>
      <w:r w:rsidRPr="009356E2">
        <w:rPr>
          <w:rFonts w:ascii="Times New Roman" w:eastAsia="Times New Roman" w:hAnsi="Times New Roman" w:cs="Times New Roman"/>
          <w:i w:val="0"/>
          <w:iCs w:val="0"/>
          <w:color w:val="auto"/>
          <w:sz w:val="24"/>
          <w:szCs w:val="24"/>
        </w:rPr>
        <w:t xml:space="preserve">. The high budworm sites were located in the Swauk drainage in the </w:t>
      </w:r>
      <w:r w:rsidRPr="009356E2">
        <w:rPr>
          <w:rFonts w:ascii="Times New Roman" w:eastAsia="Times New Roman" w:hAnsi="Times New Roman" w:cs="Times New Roman"/>
          <w:i w:val="0"/>
          <w:iCs w:val="0"/>
          <w:color w:val="auto"/>
          <w:sz w:val="24"/>
          <w:szCs w:val="24"/>
        </w:rPr>
        <w:lastRenderedPageBreak/>
        <w:t xml:space="preserve">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where sites were also further away from the stream due to where the stream was in comparison to tree cover</w:t>
      </w:r>
      <w:r w:rsidR="00E10E0D">
        <w:rPr>
          <w:rFonts w:ascii="Times New Roman" w:eastAsia="Times New Roman" w:hAnsi="Times New Roman" w:cs="Times New Roman"/>
          <w:i w:val="0"/>
          <w:iCs w:val="0"/>
          <w:color w:val="auto"/>
          <w:sz w:val="24"/>
          <w:szCs w:val="24"/>
        </w:rPr>
        <w:t xml:space="preserve">. </w:t>
      </w:r>
      <w:r w:rsidRPr="00624841">
        <w:rPr>
          <w:rFonts w:ascii="Times New Roman" w:hAnsi="Times New Roman" w:cs="Times New Roman"/>
          <w:i w:val="0"/>
          <w:iCs w:val="0"/>
          <w:color w:val="auto"/>
          <w:sz w:val="24"/>
          <w:szCs w:val="24"/>
        </w:rPr>
        <w:t xml:space="preserve">Although each individual site varied based on microclimatic factors, sites were exposed to similar temperature and precipitation </w:t>
      </w:r>
      <w:commentRangeStart w:id="30"/>
      <w:r w:rsidRPr="00624841">
        <w:rPr>
          <w:rFonts w:ascii="Times New Roman" w:hAnsi="Times New Roman" w:cs="Times New Roman"/>
          <w:i w:val="0"/>
          <w:iCs w:val="0"/>
          <w:color w:val="auto"/>
          <w:sz w:val="24"/>
          <w:szCs w:val="24"/>
        </w:rPr>
        <w:t>patterns</w:t>
      </w:r>
      <w:commentRangeEnd w:id="30"/>
      <w:r w:rsidRPr="00624841">
        <w:rPr>
          <w:rStyle w:val="CommentReference"/>
          <w:rFonts w:ascii="Times New Roman" w:hAnsi="Times New Roman" w:cs="Times New Roman"/>
          <w:i w:val="0"/>
          <w:iCs w:val="0"/>
          <w:color w:val="auto"/>
          <w:sz w:val="24"/>
          <w:szCs w:val="24"/>
        </w:rPr>
        <w:commentReference w:id="30"/>
      </w:r>
      <w:r w:rsidR="00E10E0D" w:rsidRPr="00624841">
        <w:rPr>
          <w:rFonts w:ascii="Times New Roman" w:hAnsi="Times New Roman" w:cs="Times New Roman"/>
          <w:i w:val="0"/>
          <w:iCs w:val="0"/>
          <w:color w:val="auto"/>
          <w:sz w:val="24"/>
          <w:szCs w:val="24"/>
        </w:rPr>
        <w:t xml:space="preserve"> based on similar elevation and being within X km of each other</w:t>
      </w:r>
      <w:r w:rsidRPr="00624841">
        <w:rPr>
          <w:rFonts w:ascii="Times New Roman" w:hAnsi="Times New Roman" w:cs="Times New Roman"/>
          <w:i w:val="0"/>
          <w:iCs w:val="0"/>
          <w:color w:val="auto"/>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funnel. </w:t>
      </w:r>
      <w:commentRangeStart w:id="31"/>
      <w:commentRangeEnd w:id="31"/>
      <w:r>
        <w:rPr>
          <w:rStyle w:val="CommentReference"/>
        </w:rPr>
        <w:commentReference w:id="31"/>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w:t>
      </w:r>
      <w:r>
        <w:rPr>
          <w:rFonts w:ascii="Times New Roman" w:eastAsia="Times New Roman" w:hAnsi="Times New Roman" w:cs="Times New Roman"/>
          <w:sz w:val="24"/>
          <w:szCs w:val="24"/>
        </w:rPr>
        <w:lastRenderedPageBreak/>
        <w:t xml:space="preserve">analysis. </w:t>
      </w:r>
      <w:r w:rsidRPr="00231C18">
        <w:rPr>
          <w:rFonts w:ascii="Times New Roman" w:eastAsia="Times New Roman" w:hAnsi="Times New Roman" w:cs="Times New Roman"/>
          <w:sz w:val="24"/>
          <w:szCs w:val="24"/>
        </w:rPr>
        <w:t xml:space="preserve"> </w:t>
      </w:r>
      <w:commentRangeStart w:id="32"/>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commentRangeEnd w:id="32"/>
      <w:r w:rsidR="00DB599A">
        <w:rPr>
          <w:rStyle w:val="CommentReference"/>
        </w:rPr>
        <w:commentReference w:id="32"/>
      </w:r>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E284D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mixed conifer needle sample of Douglas fir</w:t>
      </w:r>
      <w:commentRangeStart w:id="33"/>
      <w:commentRangeEnd w:id="33"/>
      <w:r>
        <w:rPr>
          <w:rStyle w:val="CommentReference"/>
        </w:rPr>
        <w:commentReference w:id="33"/>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046A4DB1"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w:t>
      </w:r>
      <w:r>
        <w:rPr>
          <w:rFonts w:ascii="Times New Roman" w:eastAsia="Times New Roman" w:hAnsi="Times New Roman" w:cs="Times New Roman"/>
          <w:sz w:val="24"/>
          <w:szCs w:val="24"/>
        </w:rPr>
        <w:lastRenderedPageBreak/>
        <w:t xml:space="preserve">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r w:rsidR="00314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34"/>
      <w:r>
        <w:rPr>
          <w:rFonts w:ascii="Times New Roman" w:eastAsia="Times New Roman" w:hAnsi="Times New Roman" w:cs="Times New Roman"/>
          <w:sz w:val="24"/>
          <w:szCs w:val="24"/>
        </w:rPr>
        <w:t xml:space="preserve">calculated </w:t>
      </w:r>
      <w:commentRangeEnd w:id="34"/>
      <w:r w:rsidR="00314DEC">
        <w:rPr>
          <w:rStyle w:val="CommentReference"/>
        </w:rPr>
        <w:commentReference w:id="34"/>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ins w:id="35" w:author="Neziri Izak - OHS" w:date="2020-06-29T13:54:00Z">
                  <w:rPr>
                    <w:rFonts w:ascii="Cambria Math" w:hAnsi="Cambria Math"/>
                  </w:rPr>
                  <m:t>-</m:t>
                </w:ins>
              </m:r>
              <m:r>
                <w:rPr>
                  <w:rFonts w:ascii="Cambria Math" w:hAnsi="Cambria Math"/>
                </w:rPr>
                <m:t>k</m:t>
              </m:r>
            </m:e>
          </m:d>
          <m:r>
            <w:rPr>
              <w:rFonts w:ascii="Cambria Math" w:hAnsi="Cambria Math"/>
            </w:rPr>
            <m:t>=</m:t>
          </m:r>
          <m:r>
            <w:ins w:id="36" w:author="Neziri Izak - OHS" w:date="2020-06-29T13:54:00Z">
              <w:rPr>
                <w:rFonts w:ascii="Cambria Math" w:hAnsi="Cambria Math"/>
              </w:rPr>
              <m:t>-</m:t>
            </w:ins>
          </m:r>
          <m:r>
            <w:rPr>
              <w:rFonts w:ascii="Cambria Math" w:hAnsi="Cambria Math"/>
            </w:rPr>
            <m:t>slope=</m:t>
          </m:r>
          <m:r>
            <w:ins w:id="37" w:author="Neziri Izak - OHS" w:date="2020-06-29T13:54:00Z">
              <w:rPr>
                <w:rFonts w:ascii="Cambria Math" w:hAnsi="Cambria Math"/>
              </w:rPr>
              <m:t>-</m:t>
            </w:ins>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38"/>
      <w:r>
        <w:rPr>
          <w:rFonts w:ascii="Times New Roman" w:eastAsia="Times New Roman" w:hAnsi="Times New Roman" w:cs="Times New Roman"/>
          <w:sz w:val="24"/>
          <w:szCs w:val="24"/>
        </w:rPr>
        <w:t>moisture</w:t>
      </w:r>
      <w:commentRangeEnd w:id="38"/>
      <w:r>
        <w:rPr>
          <w:rStyle w:val="CommentReference"/>
        </w:rPr>
        <w:commentReference w:id="38"/>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198B822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39"/>
        <m:r>
          <w:rPr>
            <w:rFonts w:ascii="Cambria Math" w:eastAsia="Times New Roman" w:hAnsi="Cambria Math" w:cs="Times New Roman"/>
            <w:sz w:val="24"/>
            <w:szCs w:val="24"/>
          </w:rPr>
          <m:t>Matter</m:t>
        </m:r>
        <w:commentRangeEnd w:id="39"/>
        <m:r>
          <m:rPr>
            <m:sty m:val="p"/>
          </m:rPr>
          <w:rPr>
            <w:rStyle w:val="CommentReference"/>
          </w:rPr>
          <w:commentReference w:id="39"/>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40"/>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41"/>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41"/>
      <w:r w:rsidR="004162F7">
        <w:rPr>
          <w:rStyle w:val="CommentReference"/>
        </w:rPr>
        <w:commentReference w:id="41"/>
      </w:r>
      <w:commentRangeEnd w:id="40"/>
      <w:r>
        <w:rPr>
          <w:rStyle w:val="CommentReference"/>
        </w:rPr>
        <w:commentReference w:id="40"/>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42"/>
      <w:r>
        <w:rPr>
          <w:rFonts w:ascii="Times New Roman" w:eastAsia="Times New Roman" w:hAnsi="Times New Roman" w:cs="Times New Roman"/>
          <w:i/>
          <w:sz w:val="24"/>
          <w:szCs w:val="24"/>
        </w:rPr>
        <w:lastRenderedPageBreak/>
        <w:t xml:space="preserve">Nitrogen </w:t>
      </w:r>
      <w:commentRangeEnd w:id="42"/>
      <w:r w:rsidR="00F53E32">
        <w:rPr>
          <w:rStyle w:val="CommentReference"/>
        </w:rPr>
        <w:commentReference w:id="42"/>
      </w:r>
      <w:commentRangeStart w:id="43"/>
      <w:r>
        <w:rPr>
          <w:rFonts w:ascii="Times New Roman" w:eastAsia="Times New Roman" w:hAnsi="Times New Roman" w:cs="Times New Roman"/>
          <w:i/>
          <w:sz w:val="24"/>
          <w:szCs w:val="24"/>
        </w:rPr>
        <w:t>Analyses</w:t>
      </w:r>
      <w:commentRangeEnd w:id="43"/>
      <w:r>
        <w:rPr>
          <w:rStyle w:val="CommentReference"/>
        </w:rPr>
        <w:commentReference w:id="43"/>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44"/>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44"/>
      <w:r>
        <w:rPr>
          <w:rStyle w:val="CommentReference"/>
        </w:rPr>
        <w:commentReference w:id="44"/>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45"/>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46"/>
      <w:r>
        <w:rPr>
          <w:rFonts w:ascii="Times New Roman" w:eastAsia="Times New Roman" w:hAnsi="Times New Roman" w:cs="Times New Roman"/>
          <w:sz w:val="24"/>
          <w:szCs w:val="24"/>
        </w:rPr>
        <w:t>LM</w:t>
      </w:r>
      <w:commentRangeEnd w:id="46"/>
      <w:r w:rsidR="00F53E32">
        <w:rPr>
          <w:rStyle w:val="CommentReference"/>
        </w:rPr>
        <w:commentReference w:id="46"/>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45"/>
      <w:r>
        <w:rPr>
          <w:rStyle w:val="CommentReference"/>
        </w:rPr>
        <w:commentReference w:id="45"/>
      </w:r>
      <w:r>
        <w:rPr>
          <w:rFonts w:ascii="Times New Roman" w:eastAsia="Times New Roman" w:hAnsi="Times New Roman" w:cs="Times New Roman"/>
          <w:sz w:val="24"/>
          <w:szCs w:val="24"/>
        </w:rPr>
        <w:t xml:space="preserve">. </w:t>
      </w:r>
      <w:commentRangeStart w:id="47"/>
      <w:r>
        <w:rPr>
          <w:rFonts w:ascii="Times New Roman" w:eastAsia="Times New Roman" w:hAnsi="Times New Roman" w:cs="Times New Roman"/>
          <w:sz w:val="24"/>
          <w:szCs w:val="24"/>
        </w:rPr>
        <w:t>A two-sample t-test to compare the two treatments; coniferous litter vs deciduous.</w:t>
      </w:r>
      <w:commentRangeEnd w:id="47"/>
      <w:r>
        <w:rPr>
          <w:rStyle w:val="CommentReference"/>
        </w:rPr>
        <w:commentReference w:id="47"/>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48"/>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48"/>
      <w:r w:rsidR="00F53E32">
        <w:rPr>
          <w:rStyle w:val="CommentReference"/>
        </w:rPr>
        <w:commentReference w:id="48"/>
      </w:r>
    </w:p>
    <w:p w14:paraId="0C2202D0" w14:textId="180C320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49" w:name="_Hlk24272010"/>
      <w:r>
        <w:rPr>
          <w:rFonts w:ascii="Times New Roman" w:eastAsia="Times New Roman" w:hAnsi="Times New Roman" w:cs="Times New Roman"/>
          <w:sz w:val="24"/>
          <w:szCs w:val="24"/>
        </w:rPr>
        <w:t>to determine which sample events differed significantly.</w:t>
      </w:r>
      <w:bookmarkEnd w:id="49"/>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RESULTS</w:t>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Del="006463F6" w:rsidRDefault="009356E2" w:rsidP="00422551">
      <w:pPr>
        <w:spacing w:line="480" w:lineRule="auto"/>
        <w:contextualSpacing/>
        <w:jc w:val="center"/>
        <w:rPr>
          <w:del w:id="50" w:author="Neziri Izak - OHS" w:date="2020-06-29T14:48:00Z"/>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r w:rsidR="00540744">
        <w:rPr>
          <w:rFonts w:ascii="Times New Roman" w:eastAsia="Times New Roman" w:hAnsi="Times New Roman" w:cs="Times New Roman"/>
          <w:sz w:val="24"/>
          <w:szCs w:val="24"/>
        </w:rPr>
        <w:t xml:space="preserve"> Chemistry</w:t>
      </w:r>
    </w:p>
    <w:p w14:paraId="091F67A5" w14:textId="5327DAF5" w:rsidR="00D72EB8" w:rsidRDefault="00336661" w:rsidP="006463F6">
      <w:pPr>
        <w:spacing w:line="480" w:lineRule="auto"/>
        <w:contextualSpacing/>
        <w:rPr>
          <w:rFonts w:ascii="Times New Roman" w:eastAsia="Times New Roman" w:hAnsi="Times New Roman" w:cs="Times New Roman"/>
          <w:sz w:val="24"/>
          <w:szCs w:val="24"/>
        </w:rPr>
      </w:pPr>
      <w:del w:id="51" w:author="Neziri Izak - OHS" w:date="2020-06-25T19:59:00Z">
        <w:r w:rsidDel="001760CD">
          <w:rPr>
            <w:noProof/>
            <w:lang w:eastAsia="ja-JP"/>
          </w:rPr>
          <w:lastRenderedPageBreak/>
          <w:drawing>
            <wp:anchor distT="0" distB="0" distL="114300" distR="114300" simplePos="0" relativeHeight="251658752" behindDoc="0" locked="0" layoutInCell="1" allowOverlap="1" wp14:anchorId="3727C10D" wp14:editId="539BD3FC">
              <wp:simplePos x="0" y="0"/>
              <wp:positionH relativeFrom="column">
                <wp:posOffset>-123825</wp:posOffset>
              </wp:positionH>
              <wp:positionV relativeFrom="paragraph">
                <wp:posOffset>0</wp:posOffset>
              </wp:positionV>
              <wp:extent cx="5943600" cy="5486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11"/>
                      <a:stretch>
                        <a:fillRect/>
                      </a:stretch>
                    </pic:blipFill>
                    <pic:spPr>
                      <a:xfrm>
                        <a:off x="0" y="0"/>
                        <a:ext cx="5943600" cy="5486400"/>
                      </a:xfrm>
                      <a:prstGeom prst="rect">
                        <a:avLst/>
                      </a:prstGeom>
                    </pic:spPr>
                  </pic:pic>
                </a:graphicData>
              </a:graphic>
            </wp:anchor>
          </w:drawing>
        </w:r>
      </w:del>
    </w:p>
    <w:p w14:paraId="27AD26C8" w14:textId="0878A1CD"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063254CB"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NO3-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2"/>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63DAE49" w:rsidR="000B32D9" w:rsidRDefault="000B32D9" w:rsidP="000B32D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979F465"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(11 Sep 15 and 21 Jun 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4C8E0C64">
            <wp:extent cx="5943599"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43599" cy="3792909"/>
                    </a:xfrm>
                    <a:prstGeom prst="rect">
                      <a:avLst/>
                    </a:prstGeom>
                    <a:noFill/>
                    <a:ln>
                      <a:noFill/>
                    </a:ln>
                  </pic:spPr>
                </pic:pic>
              </a:graphicData>
            </a:graphic>
          </wp:inline>
        </w:drawing>
      </w:r>
    </w:p>
    <w:p w14:paraId="47923F34" w14:textId="3A6964A7" w:rsidR="00EB7C4C"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54CCF3AC" w14:textId="73B45202" w:rsidR="00D765D3" w:rsidDel="006463F6" w:rsidRDefault="00EB7C4C" w:rsidP="00624841">
      <w:pPr>
        <w:spacing w:line="480" w:lineRule="auto"/>
        <w:ind w:firstLine="720"/>
        <w:contextualSpacing/>
        <w:rPr>
          <w:del w:id="52" w:author="Neziri Izak - OHS" w:date="2020-06-29T14:48:00Z"/>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LME</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61849D1" w14:textId="5009D98F" w:rsidR="00B04664" w:rsidRDefault="00FA6272" w:rsidP="006463F6">
      <w:pPr>
        <w:spacing w:line="480" w:lineRule="auto"/>
        <w:ind w:firstLine="720"/>
        <w:contextualSpacing/>
        <w:rPr>
          <w:rFonts w:ascii="Times New Roman" w:eastAsia="Times New Roman" w:hAnsi="Times New Roman" w:cs="Times New Roman"/>
          <w:sz w:val="24"/>
          <w:szCs w:val="24"/>
        </w:rPr>
      </w:pPr>
      <w:del w:id="53" w:author="Neziri Izak - OHS" w:date="2020-06-29T14:48:00Z">
        <w:r w:rsidDel="006463F6">
          <w:rPr>
            <w:rFonts w:ascii="Times New Roman" w:eastAsia="Times New Roman" w:hAnsi="Times New Roman" w:cs="Times New Roman"/>
            <w:sz w:val="24"/>
            <w:szCs w:val="24"/>
          </w:rPr>
          <w:tab/>
        </w:r>
      </w:del>
      <w:r w:rsidR="00B04664">
        <w:rPr>
          <w:rFonts w:ascii="Times New Roman" w:eastAsia="Times New Roman" w:hAnsi="Times New Roman" w:cs="Times New Roman"/>
          <w:noProof/>
          <w:sz w:val="24"/>
          <w:szCs w:val="24"/>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4"/>
                    <a:stretch>
                      <a:fillRect/>
                    </a:stretch>
                  </pic:blipFill>
                  <pic:spPr>
                    <a:xfrm>
                      <a:off x="0" y="0"/>
                      <a:ext cx="5943600" cy="3827145"/>
                    </a:xfrm>
                    <a:prstGeom prst="rect">
                      <a:avLst/>
                    </a:prstGeom>
                  </pic:spPr>
                </pic:pic>
              </a:graphicData>
            </a:graphic>
          </wp:inline>
        </w:drawing>
      </w:r>
    </w:p>
    <w:p w14:paraId="24EC1BBE" w14:textId="3E40BF9F" w:rsidR="00B04664" w:rsidRDefault="00B04664"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w:t>
      </w:r>
      <w:r w:rsidR="00522A9B">
        <w:rPr>
          <w:rFonts w:ascii="Times New Roman" w:eastAsia="Times New Roman" w:hAnsi="Times New Roman" w:cs="Times New Roman"/>
          <w:sz w:val="24"/>
          <w:szCs w:val="24"/>
        </w:rPr>
        <w:t xml:space="preserve"> Regression analysis of throughfall DIN and deciduous decomposition rate.</w:t>
      </w:r>
    </w:p>
    <w:p w14:paraId="2BDBB422" w14:textId="4376051A" w:rsidR="00FA6272" w:rsidRDefault="009C21F1" w:rsidP="00D220D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Rainfall did not affect the rate of decomposition for deciduous or coniferous leaf litter. DIN was positively associated with </w:t>
      </w:r>
      <w:r w:rsidR="00D220D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deciduous</w:t>
      </w:r>
      <w:r w:rsidR="00D220D6">
        <w:rPr>
          <w:rFonts w:ascii="Times New Roman" w:eastAsia="Times New Roman" w:hAnsi="Times New Roman" w:cs="Times New Roman"/>
          <w:sz w:val="24"/>
          <w:szCs w:val="24"/>
        </w:rPr>
        <w:t xml:space="preserve"> decomposition rate</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=.15, p=0.033) but not coniferous (p=0.13)</w:t>
      </w:r>
      <w:r w:rsidR="00D220D6">
        <w:rPr>
          <w:rFonts w:ascii="Times New Roman" w:eastAsia="Times New Roman" w:hAnsi="Times New Roman" w:cs="Times New Roman"/>
          <w:sz w:val="24"/>
          <w:szCs w:val="24"/>
        </w:rPr>
        <w:t>.</w:t>
      </w:r>
    </w:p>
    <w:p w14:paraId="6C3ED5C5" w14:textId="3D730448" w:rsidR="00DE10F3" w:rsidRDefault="00DE10F3" w:rsidP="00EB7C4C">
      <w:pPr>
        <w:spacing w:line="480" w:lineRule="auto"/>
        <w:contextualSpacing/>
        <w:jc w:val="center"/>
        <w:rPr>
          <w:rFonts w:ascii="Times New Roman" w:eastAsia="Times New Roman" w:hAnsi="Times New Roman" w:cs="Times New Roman"/>
          <w:sz w:val="24"/>
          <w:szCs w:val="24"/>
        </w:rPr>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04E446F6">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5"/>
                    <a:stretch>
                      <a:fillRect/>
                    </a:stretch>
                  </pic:blipFill>
                  <pic:spPr>
                    <a:xfrm>
                      <a:off x="0" y="0"/>
                      <a:ext cx="5943600" cy="5486400"/>
                    </a:xfrm>
                    <a:prstGeom prst="rect">
                      <a:avLst/>
                    </a:prstGeom>
                  </pic:spPr>
                </pic:pic>
              </a:graphicData>
            </a:graphic>
          </wp:inline>
        </w:drawing>
      </w:r>
    </w:p>
    <w:p w14:paraId="60AB77D0" w14:textId="414C6361" w:rsidR="007A48E1" w:rsidRDefault="007A48E1" w:rsidP="007A48E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3A8B4BC3"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w:t>
      </w:r>
      <w:commentRangeStart w:id="54"/>
      <w:r w:rsidR="00C97580">
        <w:rPr>
          <w:rFonts w:ascii="Times New Roman" w:eastAsia="Times New Roman" w:hAnsi="Times New Roman" w:cs="Times New Roman"/>
          <w:sz w:val="24"/>
          <w:szCs w:val="24"/>
        </w:rPr>
        <w:t>as XXXX on 4 Aug 16</w:t>
      </w:r>
      <w:commentRangeEnd w:id="54"/>
      <w:r w:rsidR="007C4240">
        <w:rPr>
          <w:rStyle w:val="CommentReference"/>
        </w:rPr>
        <w:commentReference w:id="54"/>
      </w:r>
      <w:r w:rsidR="00C97580">
        <w:rPr>
          <w:rFonts w:ascii="Times New Roman" w:eastAsia="Times New Roman" w:hAnsi="Times New Roman" w:cs="Times New Roman"/>
          <w:sz w:val="24"/>
          <w:szCs w:val="24"/>
        </w:rPr>
        <w:t>.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Net Nitrification did not differ by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6"/>
                    <a:stretch>
                      <a:fillRect/>
                    </a:stretch>
                  </pic:blipFill>
                  <pic:spPr>
                    <a:xfrm>
                      <a:off x="0" y="0"/>
                      <a:ext cx="5943600" cy="5486400"/>
                    </a:xfrm>
                    <a:prstGeom prst="rect">
                      <a:avLst/>
                    </a:prstGeom>
                  </pic:spPr>
                </pic:pic>
              </a:graphicData>
            </a:graphic>
          </wp:inline>
        </w:drawing>
      </w:r>
    </w:p>
    <w:p w14:paraId="4B9A2E77" w14:textId="7AFF0A4E"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7D160E8E"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7"/>
                    <a:stretch>
                      <a:fillRect/>
                    </a:stretch>
                  </pic:blipFill>
                  <pic:spPr>
                    <a:xfrm>
                      <a:off x="0" y="0"/>
                      <a:ext cx="5943600" cy="3799781"/>
                    </a:xfrm>
                    <a:prstGeom prst="rect">
                      <a:avLst/>
                    </a:prstGeom>
                  </pic:spPr>
                </pic:pic>
              </a:graphicData>
            </a:graphic>
          </wp:inline>
        </w:drawing>
      </w:r>
    </w:p>
    <w:p w14:paraId="63648DC1" w14:textId="52874AD7"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r w:rsidR="0031750B">
        <w:rPr>
          <w:rFonts w:ascii="Times New Roman" w:eastAsia="Times New Roman" w:hAnsi="Times New Roman" w:cs="Times New Roman"/>
          <w:sz w:val="24"/>
          <w:szCs w:val="24"/>
        </w:rPr>
        <w:t xml:space="preserve"> at 2cms deep</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Pr>
          <w:rFonts w:ascii="Times New Roman" w:eastAsia="Times New Roman" w:hAnsi="Times New Roman" w:cs="Times New Roman"/>
          <w:sz w:val="24"/>
          <w:szCs w:val="24"/>
        </w:rPr>
        <w:t>.</w:t>
      </w:r>
    </w:p>
    <w:p w14:paraId="364AA63E" w14:textId="77BFC28B" w:rsidR="0022258E" w:rsidRPr="003C4EA8" w:rsidDel="003C4EA8" w:rsidRDefault="00540744" w:rsidP="00540744">
      <w:pPr>
        <w:spacing w:line="480" w:lineRule="auto"/>
        <w:contextualSpacing/>
        <w:rPr>
          <w:del w:id="55" w:author="Clay" w:date="2020-06-29T11:58:00Z"/>
          <w:rFonts w:ascii="Times New Roman" w:hAnsi="Times New Roman" w:cs="Times New Roman"/>
          <w:sz w:val="24"/>
          <w:szCs w:val="24"/>
          <w:lang w:eastAsia="ja-JP"/>
          <w:rPrChange w:id="56" w:author="Clay" w:date="2020-06-29T11:58:00Z">
            <w:rPr>
              <w:del w:id="57" w:author="Clay" w:date="2020-06-29T11:58:00Z"/>
              <w:rFonts w:ascii="Times New Roman" w:eastAsia="Times New Roman" w:hAnsi="Times New Roman" w:cs="Times New Roman"/>
              <w:sz w:val="24"/>
              <w:szCs w:val="24"/>
            </w:rPr>
          </w:rPrChange>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ins w:id="58" w:author="Clay" w:date="2020-06-29T11:58:00Z">
        <w:r w:rsidR="003C4EA8">
          <w:rPr>
            <w:rFonts w:ascii="Times New Roman" w:hAnsi="Times New Roman" w:cs="Times New Roman" w:hint="eastAsia"/>
            <w:sz w:val="24"/>
            <w:szCs w:val="24"/>
            <w:lang w:eastAsia="ja-JP"/>
          </w:rPr>
          <w:t xml:space="preserve">  </w:t>
        </w:r>
      </w:ins>
    </w:p>
    <w:p w14:paraId="51E4B440" w14:textId="7C1C7B23" w:rsidR="0022258E" w:rsidRDefault="0022258E"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 in temperature changes at a slower rate</w:t>
      </w:r>
      <w:r w:rsidR="003C4EA8">
        <w:rPr>
          <w:rFonts w:ascii="Times New Roman" w:hAnsi="Times New Roman" w:cs="Times New Roman" w:hint="eastAsia"/>
          <w:sz w:val="24"/>
          <w:szCs w:val="24"/>
          <w:lang w:eastAsia="ja-JP"/>
        </w:rPr>
        <w:t xml:space="preserve"> (data not shown)</w:t>
      </w:r>
      <w:r>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DISCUSSION</w:t>
      </w:r>
    </w:p>
    <w:p w14:paraId="44A88C5D" w14:textId="713EA090"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59"/>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60"/>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60"/>
      <w:r w:rsidR="00030485">
        <w:rPr>
          <w:rStyle w:val="CommentReference"/>
        </w:rPr>
        <w:commentReference w:id="60"/>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59"/>
      <w:r w:rsidR="006242DB">
        <w:rPr>
          <w:rStyle w:val="CommentReference"/>
        </w:rPr>
        <w:commentReference w:id="59"/>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61"/>
      <w:r w:rsidR="00684F3D" w:rsidRPr="00684F3D">
        <w:rPr>
          <w:rFonts w:ascii="Times New Roman" w:eastAsia="Times New Roman" w:hAnsi="Times New Roman" w:cs="Times New Roman"/>
          <w:b/>
          <w:bCs/>
          <w:sz w:val="24"/>
          <w:szCs w:val="24"/>
          <w:u w:val="single"/>
        </w:rPr>
        <w:t>Nitrogen</w:t>
      </w:r>
      <w:commentRangeEnd w:id="61"/>
      <w:r w:rsidR="006242DB">
        <w:rPr>
          <w:rStyle w:val="CommentReference"/>
        </w:rPr>
        <w:commentReference w:id="61"/>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62"/>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62"/>
      <w:r>
        <w:rPr>
          <w:rStyle w:val="CommentReference"/>
        </w:rPr>
        <w:commentReference w:id="62"/>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63"/>
      <w:r>
        <w:rPr>
          <w:rFonts w:ascii="Times New Roman" w:eastAsia="Times New Roman" w:hAnsi="Times New Roman" w:cs="Times New Roman"/>
          <w:sz w:val="24"/>
          <w:szCs w:val="24"/>
        </w:rPr>
        <w:t>(</w:t>
      </w:r>
      <w:hyperlink r:id="rId18" w:history="1">
        <w:r>
          <w:rPr>
            <w:rStyle w:val="Hyperlink"/>
          </w:rPr>
          <w:t>https://link.springer.com/article/10.1007/BF02183092</w:t>
        </w:r>
      </w:hyperlink>
      <w:commentRangeEnd w:id="63"/>
      <w:r w:rsidR="00202422">
        <w:rPr>
          <w:rStyle w:val="CommentReference"/>
        </w:rPr>
        <w:commentReference w:id="63"/>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64"/>
      <w:r>
        <w:rPr>
          <w:rFonts w:ascii="Times New Roman" w:eastAsia="Times New Roman" w:hAnsi="Times New Roman" w:cs="Times New Roman"/>
          <w:sz w:val="24"/>
          <w:szCs w:val="24"/>
        </w:rPr>
        <w:t>(</w:t>
      </w:r>
      <w:hyperlink r:id="rId19" w:history="1">
        <w:r>
          <w:rPr>
            <w:rStyle w:val="Hyperlink"/>
          </w:rPr>
          <w:t>https://link.springer.com/article/10.1007/s00442-005-0044-1</w:t>
        </w:r>
      </w:hyperlink>
      <w:r>
        <w:rPr>
          <w:rFonts w:ascii="Times New Roman" w:eastAsia="Times New Roman" w:hAnsi="Times New Roman" w:cs="Times New Roman"/>
          <w:sz w:val="24"/>
          <w:szCs w:val="24"/>
        </w:rPr>
        <w:t>)</w:t>
      </w:r>
      <w:commentRangeEnd w:id="64"/>
      <w:r w:rsidR="00202422">
        <w:rPr>
          <w:rStyle w:val="CommentReference"/>
        </w:rPr>
        <w:commentReference w:id="64"/>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D71F343"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because this was not seen in the SRP samples from throughfall, it suggests that the WSB in highly impacted areas are adding more phosphorous than can be taken up by soil microbes</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0"/>
      <w:footerReference w:type="first" r:id="rId21"/>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 xml:space="preserve">Toni (Anthonia) Stewart </w:t>
      </w:r>
    </w:p>
  </w:comment>
  <w:comment w:id="4"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6" w:author="Clay" w:date="2020-06-23T14:06:00Z" w:initials="C">
    <w:p w14:paraId="0828204B" w14:textId="7435C857" w:rsidR="00EB7C4C" w:rsidRDefault="00EB7C4C">
      <w:pPr>
        <w:pStyle w:val="CommentText"/>
      </w:pPr>
      <w:r>
        <w:rPr>
          <w:rStyle w:val="CommentReference"/>
        </w:rPr>
        <w:annotationRef/>
      </w:r>
      <w:r>
        <w:t xml:space="preserve">Probably combine this with whatever changes you make in the prior sentence.  </w:t>
      </w:r>
    </w:p>
  </w:comment>
  <w:comment w:id="7"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6-23T14:06:00Z" w:initials="C">
    <w:p w14:paraId="34C10CD9" w14:textId="11B9FB18" w:rsidR="00EB7C4C" w:rsidRDefault="00EB7C4C">
      <w:pPr>
        <w:pStyle w:val="CommentText"/>
      </w:pPr>
      <w:r>
        <w:rPr>
          <w:rStyle w:val="CommentReference"/>
        </w:rPr>
        <w:annotationRef/>
      </w:r>
      <w:r>
        <w:t>I think no caps</w:t>
      </w:r>
    </w:p>
  </w:comment>
  <w:comment w:id="10" w:author="Clay" w:date="2020-06-23T14:06:00Z" w:initials="C">
    <w:p w14:paraId="6AD6E2EE" w14:textId="7BF5DAEE" w:rsidR="00EB7C4C" w:rsidRDefault="00EB7C4C">
      <w:pPr>
        <w:pStyle w:val="CommentText"/>
      </w:pPr>
      <w:r>
        <w:rPr>
          <w:rStyle w:val="CommentReference"/>
        </w:rPr>
        <w:annotationRef/>
      </w:r>
      <w:r>
        <w:t>These were renamed in 2008.  I had the old name in some of the things I wrote</w:t>
      </w:r>
    </w:p>
  </w:comment>
  <w:comment w:id="11"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12" w:author="Clay" w:date="2020-06-23T14:06:00Z" w:initials="C">
    <w:p w14:paraId="190BBF68" w14:textId="6BF0770C" w:rsidR="00EB7C4C" w:rsidRDefault="00EB7C4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3"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14"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7"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6"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9" w:author="Clay" w:date="2020-06-23T14:06:00Z" w:initials="C">
    <w:p w14:paraId="073195B4" w14:textId="2E9E38B8" w:rsidR="00EB7C4C" w:rsidRDefault="00EB7C4C">
      <w:pPr>
        <w:pStyle w:val="CommentText"/>
      </w:pPr>
      <w:r>
        <w:rPr>
          <w:rStyle w:val="CommentReference"/>
        </w:rPr>
        <w:annotationRef/>
      </w:r>
      <w:r>
        <w:t>Not caps…</w:t>
      </w:r>
    </w:p>
  </w:comment>
  <w:comment w:id="20" w:author="Clay" w:date="2020-06-23T14:06:00Z" w:initials="C">
    <w:p w14:paraId="388AB754" w14:textId="37245D97" w:rsidR="00EB7C4C" w:rsidRDefault="00EB7C4C">
      <w:pPr>
        <w:pStyle w:val="CommentText"/>
      </w:pPr>
      <w:r>
        <w:rPr>
          <w:rStyle w:val="CommentReference"/>
        </w:rPr>
        <w:annotationRef/>
      </w:r>
      <w:r>
        <w:t>I don’t know how this connects or why it’s important.  I think you can delete it</w:t>
      </w:r>
    </w:p>
  </w:comment>
  <w:comment w:id="18"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2" w:author="Clay Arango" w:date="2020-06-23T14:06:00Z" w:initials="CA">
    <w:p w14:paraId="6D69FEF8" w14:textId="77777777" w:rsidR="00EB7C4C" w:rsidRDefault="00EB7C4C"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21"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23" w:author="Clay" w:date="2020-06-23T14:06:00Z" w:initials="C">
    <w:p w14:paraId="524CB3BC" w14:textId="64DCE768" w:rsidR="00EB7C4C" w:rsidRDefault="00EB7C4C">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24" w:author="Clay" w:date="2020-06-23T14:06:00Z" w:initials="C">
    <w:p w14:paraId="37B4C711" w14:textId="1D689E60" w:rsidR="00EB7C4C" w:rsidRDefault="00EB7C4C">
      <w:pPr>
        <w:pStyle w:val="CommentText"/>
      </w:pPr>
      <w:r>
        <w:rPr>
          <w:rStyle w:val="CommentReference"/>
        </w:rPr>
        <w:annotationRef/>
      </w:r>
      <w:r>
        <w:t>Double check caps usage…I think just Cascades and Washington</w:t>
      </w:r>
    </w:p>
  </w:comment>
  <w:comment w:id="25" w:author="Clay" w:date="2020-06-23T14:06:00Z" w:initials="C">
    <w:p w14:paraId="7975D9D8" w14:textId="7ADFA7AF" w:rsidR="00EB7C4C" w:rsidRDefault="00EB7C4C">
      <w:pPr>
        <w:pStyle w:val="CommentText"/>
      </w:pPr>
      <w:r>
        <w:rPr>
          <w:rStyle w:val="CommentReference"/>
        </w:rPr>
        <w:annotationRef/>
      </w:r>
      <w:r>
        <w:t>Btw, you need to fix your footer numbering</w:t>
      </w:r>
    </w:p>
  </w:comment>
  <w:comment w:id="26" w:author="Neziri Izak - OHS" w:date="2020-06-23T14:06:00Z" w:initials="NI-O">
    <w:p w14:paraId="422CBB5F" w14:textId="7E4BD700" w:rsidR="00EB7C4C" w:rsidRDefault="00EB7C4C">
      <w:pPr>
        <w:pStyle w:val="CommentText"/>
      </w:pPr>
      <w:r>
        <w:rPr>
          <w:rStyle w:val="CommentReference"/>
        </w:rPr>
        <w:annotationRef/>
      </w:r>
      <w:r>
        <w:t xml:space="preserve">For some reason it will not let me do roman numerals and then switch to the standard Arabic numbering system. </w:t>
      </w:r>
    </w:p>
  </w:comment>
  <w:comment w:id="27" w:author="Clay" w:date="2020-06-23T14:06:00Z" w:initials="C">
    <w:p w14:paraId="678F1F40" w14:textId="607038C3" w:rsidR="00EB7C4C" w:rsidRDefault="00EB7C4C">
      <w:pPr>
        <w:pStyle w:val="CommentText"/>
      </w:pPr>
      <w:r>
        <w:rPr>
          <w:rStyle w:val="CommentReference"/>
        </w:rPr>
        <w:annotationRef/>
      </w:r>
      <w:r>
        <w:t>You need to define throughfall in the intro and say why it’s important, and same with litter decomposition</w:t>
      </w:r>
    </w:p>
  </w:comment>
  <w:comment w:id="28"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29" w:author="Clay Arango" w:date="2020-06-23T14:06:00Z" w:initials="CA">
    <w:p w14:paraId="1D7E37E1" w14:textId="77777777" w:rsidR="00EB7C4C" w:rsidRDefault="00EB7C4C"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30" w:author="Clay Arango" w:date="2020-06-23T14:06:00Z" w:initials="CA">
    <w:p w14:paraId="42C3CCE6" w14:textId="77777777" w:rsidR="00EB7C4C" w:rsidRDefault="00EB7C4C"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31" w:author="Clay Arango" w:date="2020-06-23T14:06:00Z" w:initials="CA">
    <w:p w14:paraId="2BBB4F1E" w14:textId="77777777" w:rsidR="00EB7C4C" w:rsidRDefault="00EB7C4C" w:rsidP="004162F7">
      <w:pPr>
        <w:pStyle w:val="CommentText"/>
      </w:pPr>
      <w:r>
        <w:rPr>
          <w:rStyle w:val="CommentReference"/>
        </w:rPr>
        <w:annotationRef/>
      </w:r>
      <w:r>
        <w:t>A picture would be nice here</w:t>
      </w:r>
    </w:p>
  </w:comment>
  <w:comment w:id="32" w:author="Clay" w:date="2020-06-23T14:06:00Z" w:initials="C">
    <w:p w14:paraId="037DD94F" w14:textId="29BF4247" w:rsidR="00EB7C4C" w:rsidRDefault="00EB7C4C">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33" w:author="Clay Arango" w:date="2020-06-23T14:06:00Z" w:initials="CA">
    <w:p w14:paraId="097F8122" w14:textId="77777777" w:rsidR="00EB7C4C" w:rsidRDefault="00EB7C4C" w:rsidP="004162F7">
      <w:pPr>
        <w:pStyle w:val="CommentText"/>
      </w:pPr>
      <w:r>
        <w:rPr>
          <w:rStyle w:val="CommentReference"/>
        </w:rPr>
        <w:annotationRef/>
      </w:r>
      <w:r>
        <w:t>Defined above, so not necessary to redo.</w:t>
      </w:r>
    </w:p>
  </w:comment>
  <w:comment w:id="34" w:author="Clay" w:date="2020-06-23T14:06:00Z" w:initials="C">
    <w:p w14:paraId="799DA084" w14:textId="70E276CB" w:rsidR="00EB7C4C" w:rsidRDefault="00EB7C4C">
      <w:pPr>
        <w:pStyle w:val="CommentText"/>
      </w:pPr>
      <w:r>
        <w:rPr>
          <w:rStyle w:val="CommentReference"/>
        </w:rPr>
        <w:annotationRef/>
      </w:r>
      <w:r>
        <w:t>K is a positive number though, right? So negative slope.  Or is decomp rate presented graphically as –k?</w:t>
      </w:r>
    </w:p>
  </w:comment>
  <w:comment w:id="38" w:author="Clay Arango" w:date="2020-06-23T14:06:00Z" w:initials="CA">
    <w:p w14:paraId="2D41E082" w14:textId="77777777" w:rsidR="00EB7C4C" w:rsidRDefault="00EB7C4C"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39" w:author="Clay" w:date="2020-06-23T14:06:00Z" w:initials="C">
    <w:p w14:paraId="550273E6" w14:textId="3A5B0834" w:rsidR="00EB7C4C" w:rsidRDefault="00EB7C4C">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41" w:author="Clay Arango" w:date="2020-06-23T14:06:00Z" w:initials="CA">
    <w:p w14:paraId="534EB0A5" w14:textId="77777777" w:rsidR="00EB7C4C" w:rsidRDefault="00EB7C4C" w:rsidP="004162F7">
      <w:pPr>
        <w:pStyle w:val="CommentText"/>
      </w:pPr>
      <w:r>
        <w:rPr>
          <w:rStyle w:val="CommentReference"/>
        </w:rPr>
        <w:annotationRef/>
      </w:r>
      <w:r>
        <w:t>Go back to that Griffin and Turner paper to see what net changes indicated which outcome for N, and include them there.</w:t>
      </w:r>
    </w:p>
  </w:comment>
  <w:comment w:id="40" w:author="Clay" w:date="2020-06-23T14:06:00Z" w:initials="C">
    <w:p w14:paraId="41DE175F" w14:textId="2F954643" w:rsidR="00EB7C4C" w:rsidRDefault="00EB7C4C">
      <w:pPr>
        <w:pStyle w:val="CommentText"/>
      </w:pPr>
      <w:r>
        <w:rPr>
          <w:rStyle w:val="CommentReference"/>
        </w:rPr>
        <w:annotationRef/>
      </w:r>
      <w:r>
        <w:t>Something got out of order here because you didn’t describe the extraction yet.    You can delete what I suggested.  You still need to add the other stuff.</w:t>
      </w:r>
    </w:p>
  </w:comment>
  <w:comment w:id="42" w:author="Clay" w:date="2020-06-23T14:06:00Z" w:initials="C">
    <w:p w14:paraId="6E43888D" w14:textId="63022A87" w:rsidR="00EB7C4C" w:rsidRDefault="00EB7C4C">
      <w:pPr>
        <w:pStyle w:val="CommentText"/>
      </w:pPr>
      <w:r>
        <w:rPr>
          <w:rStyle w:val="CommentReference"/>
        </w:rPr>
        <w:annotationRef/>
      </w:r>
      <w:r>
        <w:t>Call all of this soil nutrient chemistry analyses</w:t>
      </w:r>
    </w:p>
  </w:comment>
  <w:comment w:id="43" w:author="Clay Arango" w:date="2020-06-23T14:06:00Z" w:initials="CA">
    <w:p w14:paraId="0CDB867B" w14:textId="77777777" w:rsidR="00EB7C4C" w:rsidRDefault="00EB7C4C" w:rsidP="004162F7">
      <w:pPr>
        <w:pStyle w:val="CommentText"/>
      </w:pPr>
      <w:r>
        <w:rPr>
          <w:rStyle w:val="CommentReference"/>
        </w:rPr>
        <w:annotationRef/>
      </w:r>
      <w:r>
        <w:t>It’s super nitpicky, but usually N is described first.  I have no clue why</w:t>
      </w:r>
    </w:p>
  </w:comment>
  <w:comment w:id="44"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46" w:author="Clay" w:date="2020-06-23T14:06:00Z" w:initials="C">
    <w:p w14:paraId="001E046E" w14:textId="0D7CF3CE" w:rsidR="00EB7C4C" w:rsidRDefault="00EB7C4C">
      <w:pPr>
        <w:pStyle w:val="CommentText"/>
      </w:pPr>
      <w:r>
        <w:rPr>
          <w:rStyle w:val="CommentReference"/>
        </w:rPr>
        <w:annotationRef/>
      </w:r>
      <w:r>
        <w:t>I don’t think this an LM since you had a blocking factor…still need to address the comment below this too.</w:t>
      </w:r>
    </w:p>
  </w:comment>
  <w:comment w:id="45" w:author="Clay Arango" w:date="2020-06-23T14:06:00Z" w:initials="CA">
    <w:p w14:paraId="7D2EA642" w14:textId="77777777" w:rsidR="00EB7C4C" w:rsidRDefault="00EB7C4C"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47" w:author="Clay Arango" w:date="2020-06-23T14:06:00Z" w:initials="CA">
    <w:p w14:paraId="01AD3DCC" w14:textId="77777777" w:rsidR="00EB7C4C" w:rsidRDefault="00EB7C4C"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48" w:author="Clay Arango" w:date="2020-06-23T14:06:00Z" w:initials="CA">
    <w:p w14:paraId="0DB604BA" w14:textId="77777777" w:rsidR="00EB7C4C" w:rsidRDefault="00EB7C4C"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54" w:author="Clay" w:date="2020-06-29T12:03:00Z" w:initials="C">
    <w:p w14:paraId="4AC31392" w14:textId="51D6D640" w:rsidR="007C4240" w:rsidRDefault="007C4240">
      <w:pPr>
        <w:pStyle w:val="CommentText"/>
        <w:rPr>
          <w:lang w:eastAsia="ja-JP"/>
        </w:rPr>
      </w:pPr>
      <w:r>
        <w:rPr>
          <w:rStyle w:val="CommentReference"/>
        </w:rPr>
        <w:annotationRef/>
      </w:r>
      <w:r>
        <w:rPr>
          <w:lang w:eastAsia="ja-JP"/>
        </w:rPr>
        <w:t>L</w:t>
      </w:r>
      <w:r>
        <w:rPr>
          <w:rFonts w:hint="eastAsia"/>
          <w:lang w:eastAsia="ja-JP"/>
        </w:rPr>
        <w:t>ook at this and fill in the blanks</w:t>
      </w:r>
    </w:p>
  </w:comment>
  <w:comment w:id="60" w:author="Clay" w:date="2020-06-23T14:06:00Z" w:initials="C">
    <w:p w14:paraId="75A7B9AA" w14:textId="3E857006" w:rsidR="00EB7C4C" w:rsidRDefault="00EB7C4C">
      <w:pPr>
        <w:pStyle w:val="CommentText"/>
      </w:pPr>
      <w:r>
        <w:rPr>
          <w:rStyle w:val="CommentReference"/>
        </w:rPr>
        <w:annotationRef/>
      </w:r>
      <w:r>
        <w:t>No caps, or just use WSB since you defined it earlier</w:t>
      </w:r>
    </w:p>
  </w:comment>
  <w:comment w:id="59" w:author="Clay" w:date="2020-06-23T14:06:00Z" w:initials="C">
    <w:p w14:paraId="26E2A577" w14:textId="47892108" w:rsidR="00EB7C4C" w:rsidRDefault="00EB7C4C">
      <w:pPr>
        <w:pStyle w:val="CommentText"/>
      </w:pPr>
      <w:r>
        <w:rPr>
          <w:rStyle w:val="CommentReference"/>
        </w:rPr>
        <w:annotationRef/>
      </w:r>
      <w:r>
        <w:t>Let’s revisit that after we lock down the results, but we need the narrative of the results to do that.</w:t>
      </w:r>
    </w:p>
  </w:comment>
  <w:comment w:id="61"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62"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63"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64"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7975D9D8" w15:done="0"/>
  <w15:commentEx w15:paraId="422CBB5F" w15:paraIdParent="7975D9D8" w15:done="0"/>
  <w15:commentEx w15:paraId="678F1F40" w15:done="0"/>
  <w15:commentEx w15:paraId="55B7CCB5" w15:done="0"/>
  <w15:commentEx w15:paraId="1D7E37E1" w15:done="0"/>
  <w15:commentEx w15:paraId="42C3CCE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4AC31392" w15:done="0"/>
  <w15:commentEx w15:paraId="75A7B9AA" w15:done="0"/>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7975D9D8" w16cid:durableId="22876EC3"/>
  <w16cid:commentId w16cid:paraId="422CBB5F" w16cid:durableId="228775C7"/>
  <w16cid:commentId w16cid:paraId="678F1F40" w16cid:durableId="22876EC4"/>
  <w16cid:commentId w16cid:paraId="55B7CCB5" w16cid:durableId="20D08095"/>
  <w16cid:commentId w16cid:paraId="1D7E37E1" w16cid:durableId="21C56C86"/>
  <w16cid:commentId w16cid:paraId="42C3CCE6" w16cid:durableId="21C56C88"/>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4AC31392" w16cid:durableId="22A45F19"/>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AE81F" w14:textId="77777777" w:rsidR="00FA48E9" w:rsidRDefault="00FA48E9">
      <w:pPr>
        <w:spacing w:after="0" w:line="240" w:lineRule="auto"/>
      </w:pPr>
      <w:r>
        <w:separator/>
      </w:r>
    </w:p>
  </w:endnote>
  <w:endnote w:type="continuationSeparator" w:id="0">
    <w:p w14:paraId="47B111C0" w14:textId="77777777" w:rsidR="00FA48E9" w:rsidRDefault="00FA48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B7C4C" w:rsidRDefault="00EB7C4C">
        <w:pPr>
          <w:pStyle w:val="Footer"/>
          <w:jc w:val="center"/>
        </w:pPr>
        <w:r>
          <w:t>viii</w:t>
        </w:r>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B7C4C" w:rsidRDefault="00EB7C4C">
        <w:pPr>
          <w:pStyle w:val="Footer"/>
          <w:jc w:val="center"/>
        </w:pPr>
        <w:proofErr w:type="spellStart"/>
        <w:r>
          <w:t>i</w:t>
        </w:r>
        <w:proofErr w:type="spellEnd"/>
      </w:p>
    </w:sdtContent>
  </w:sdt>
  <w:p w14:paraId="1186F56B" w14:textId="77777777" w:rsidR="00EB7C4C" w:rsidRDefault="00EB7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3D2728" w14:textId="77777777" w:rsidR="00FA48E9" w:rsidRDefault="00FA48E9">
      <w:pPr>
        <w:spacing w:after="0" w:line="240" w:lineRule="auto"/>
      </w:pPr>
      <w:r>
        <w:separator/>
      </w:r>
    </w:p>
  </w:footnote>
  <w:footnote w:type="continuationSeparator" w:id="0">
    <w:p w14:paraId="58E8F8A3" w14:textId="77777777" w:rsidR="00FA48E9" w:rsidRDefault="00FA48E9">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04298"/>
    <w:rsid w:val="000275A4"/>
    <w:rsid w:val="00030485"/>
    <w:rsid w:val="00033C10"/>
    <w:rsid w:val="000425FC"/>
    <w:rsid w:val="0009519D"/>
    <w:rsid w:val="00096AE3"/>
    <w:rsid w:val="000B32D9"/>
    <w:rsid w:val="000F47C1"/>
    <w:rsid w:val="000F7550"/>
    <w:rsid w:val="001539E9"/>
    <w:rsid w:val="00163657"/>
    <w:rsid w:val="00172A83"/>
    <w:rsid w:val="001760CD"/>
    <w:rsid w:val="00176FC7"/>
    <w:rsid w:val="00180C4B"/>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95401"/>
    <w:rsid w:val="003A0528"/>
    <w:rsid w:val="003C4EA8"/>
    <w:rsid w:val="003F07F7"/>
    <w:rsid w:val="003F3A2D"/>
    <w:rsid w:val="003F3AB3"/>
    <w:rsid w:val="00412759"/>
    <w:rsid w:val="004162F7"/>
    <w:rsid w:val="00422551"/>
    <w:rsid w:val="004545ED"/>
    <w:rsid w:val="00462FD5"/>
    <w:rsid w:val="004726F9"/>
    <w:rsid w:val="004901A2"/>
    <w:rsid w:val="004A5C50"/>
    <w:rsid w:val="004D0407"/>
    <w:rsid w:val="004F0ECC"/>
    <w:rsid w:val="004F5D64"/>
    <w:rsid w:val="004F6786"/>
    <w:rsid w:val="00522A9B"/>
    <w:rsid w:val="00540744"/>
    <w:rsid w:val="005738BB"/>
    <w:rsid w:val="00573D7B"/>
    <w:rsid w:val="0058757A"/>
    <w:rsid w:val="00587EC8"/>
    <w:rsid w:val="00597A2A"/>
    <w:rsid w:val="00597DF9"/>
    <w:rsid w:val="005A4ADD"/>
    <w:rsid w:val="005A62BD"/>
    <w:rsid w:val="005B04A4"/>
    <w:rsid w:val="005C5449"/>
    <w:rsid w:val="005E0D9D"/>
    <w:rsid w:val="005E78C4"/>
    <w:rsid w:val="005E7E67"/>
    <w:rsid w:val="006238CE"/>
    <w:rsid w:val="006242DB"/>
    <w:rsid w:val="00624841"/>
    <w:rsid w:val="00635746"/>
    <w:rsid w:val="006463F6"/>
    <w:rsid w:val="006470BE"/>
    <w:rsid w:val="006522D5"/>
    <w:rsid w:val="0065520E"/>
    <w:rsid w:val="00655A30"/>
    <w:rsid w:val="00667969"/>
    <w:rsid w:val="00684F3D"/>
    <w:rsid w:val="006B3408"/>
    <w:rsid w:val="006B5FA2"/>
    <w:rsid w:val="006D1A3A"/>
    <w:rsid w:val="006E57E9"/>
    <w:rsid w:val="006F2DB8"/>
    <w:rsid w:val="00720826"/>
    <w:rsid w:val="00724BB8"/>
    <w:rsid w:val="0073326E"/>
    <w:rsid w:val="00746AB7"/>
    <w:rsid w:val="00753C2F"/>
    <w:rsid w:val="00754A94"/>
    <w:rsid w:val="00784890"/>
    <w:rsid w:val="007A1270"/>
    <w:rsid w:val="007A48E1"/>
    <w:rsid w:val="007C2178"/>
    <w:rsid w:val="007C4240"/>
    <w:rsid w:val="007F59C5"/>
    <w:rsid w:val="00841890"/>
    <w:rsid w:val="00846864"/>
    <w:rsid w:val="00893CC9"/>
    <w:rsid w:val="008957DC"/>
    <w:rsid w:val="0089758C"/>
    <w:rsid w:val="008C298B"/>
    <w:rsid w:val="008D36EA"/>
    <w:rsid w:val="008D796E"/>
    <w:rsid w:val="00902055"/>
    <w:rsid w:val="00910643"/>
    <w:rsid w:val="009349A6"/>
    <w:rsid w:val="009356E2"/>
    <w:rsid w:val="0094121F"/>
    <w:rsid w:val="0095679A"/>
    <w:rsid w:val="00974F9D"/>
    <w:rsid w:val="0098328A"/>
    <w:rsid w:val="009841B6"/>
    <w:rsid w:val="009B7BE5"/>
    <w:rsid w:val="009C21F1"/>
    <w:rsid w:val="009C385A"/>
    <w:rsid w:val="009F44CA"/>
    <w:rsid w:val="009F6209"/>
    <w:rsid w:val="009F63F2"/>
    <w:rsid w:val="00A12A86"/>
    <w:rsid w:val="00A31EB0"/>
    <w:rsid w:val="00A32005"/>
    <w:rsid w:val="00A4764E"/>
    <w:rsid w:val="00A57681"/>
    <w:rsid w:val="00A618C4"/>
    <w:rsid w:val="00A61CBA"/>
    <w:rsid w:val="00A66999"/>
    <w:rsid w:val="00A76A2D"/>
    <w:rsid w:val="00A9341D"/>
    <w:rsid w:val="00AB723F"/>
    <w:rsid w:val="00AC3C34"/>
    <w:rsid w:val="00B04664"/>
    <w:rsid w:val="00B06E8D"/>
    <w:rsid w:val="00B121CA"/>
    <w:rsid w:val="00B3142A"/>
    <w:rsid w:val="00B5362A"/>
    <w:rsid w:val="00BC4BA4"/>
    <w:rsid w:val="00C028A3"/>
    <w:rsid w:val="00C13198"/>
    <w:rsid w:val="00C24DD2"/>
    <w:rsid w:val="00C32B58"/>
    <w:rsid w:val="00C4366C"/>
    <w:rsid w:val="00C55CE6"/>
    <w:rsid w:val="00C97580"/>
    <w:rsid w:val="00CC208F"/>
    <w:rsid w:val="00CE49E2"/>
    <w:rsid w:val="00CF293D"/>
    <w:rsid w:val="00D047D1"/>
    <w:rsid w:val="00D220D6"/>
    <w:rsid w:val="00D34869"/>
    <w:rsid w:val="00D479A1"/>
    <w:rsid w:val="00D5125E"/>
    <w:rsid w:val="00D51862"/>
    <w:rsid w:val="00D61996"/>
    <w:rsid w:val="00D72EB8"/>
    <w:rsid w:val="00D75D82"/>
    <w:rsid w:val="00D765D3"/>
    <w:rsid w:val="00D76DA6"/>
    <w:rsid w:val="00D91838"/>
    <w:rsid w:val="00D96C1A"/>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EF27FA"/>
    <w:rsid w:val="00F1534E"/>
    <w:rsid w:val="00F37CA3"/>
    <w:rsid w:val="00F53E32"/>
    <w:rsid w:val="00F82EBD"/>
    <w:rsid w:val="00F841B8"/>
    <w:rsid w:val="00FA48E9"/>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DECF4C46-6D14-4587-8C9A-BE7A6374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hyperlink" Target="https://link.springer.com/article/10.1007/BF02183092" TargetMode="External"/><Relationship Id="rId3" Type="http://schemas.openxmlformats.org/officeDocument/2006/relationships/webSettings" Target="webSettings.xml"/><Relationship Id="rId21" Type="http://schemas.openxmlformats.org/officeDocument/2006/relationships/footer" Target="footer2.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tiff"/><Relationship Id="rId23" Type="http://schemas.microsoft.com/office/2011/relationships/people" Target="people.xml"/><Relationship Id="rId10" Type="http://schemas.openxmlformats.org/officeDocument/2006/relationships/image" Target="media/image1.tiff"/><Relationship Id="rId19" Type="http://schemas.openxmlformats.org/officeDocument/2006/relationships/hyperlink" Target="https://link.springer.com/article/10.1007/s00442-005-0044-1" TargetMode="Externa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422</TotalTime>
  <Pages>34</Pages>
  <Words>6053</Words>
  <Characters>34508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42</cp:revision>
  <dcterms:created xsi:type="dcterms:W3CDTF">2020-06-16T16:47:00Z</dcterms:created>
  <dcterms:modified xsi:type="dcterms:W3CDTF">2020-06-29T23:31:00Z</dcterms:modified>
</cp:coreProperties>
</file>