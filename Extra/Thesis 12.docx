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w:t>
      </w:r>
      <w:r w:rsidR="005C6D9C" w:rsidRPr="00D51929">
        <w:rPr>
          <w:rFonts w:ascii="Times New Roman" w:eastAsia="Times New Roman" w:hAnsi="Times New Roman" w:cs="Times New Roman"/>
          <w:snapToGrid w:val="0"/>
          <w:sz w:val="24"/>
          <w:szCs w:val="24"/>
        </w:rPr>
        <w:t xml:space="preserve"> </w:t>
      </w:r>
      <w:r w:rsidR="00960408" w:rsidRPr="00D51929">
        <w:rPr>
          <w:rFonts w:ascii="Times New Roman" w:eastAsia="Times New Roman" w:hAnsi="Times New Roman" w:cs="Times New Roman"/>
          <w:snapToGrid w:val="0"/>
          <w:sz w:val="24"/>
          <w:szCs w:val="24"/>
        </w:rPr>
        <w:t xml:space="preserve">HERBIVORY </w:t>
      </w:r>
      <w:r w:rsidRPr="00D51929">
        <w:rPr>
          <w:rFonts w:ascii="Times New Roman" w:eastAsia="Times New Roman" w:hAnsi="Times New Roman" w:cs="Times New Roman"/>
          <w:snapToGrid w:val="0"/>
          <w:sz w:val="24"/>
          <w:szCs w:val="24"/>
        </w:rPr>
        <w:t xml:space="preserve">ON </w:t>
      </w:r>
      <w:r w:rsidR="00960408" w:rsidRPr="00D51929">
        <w:rPr>
          <w:rFonts w:ascii="Times New Roman" w:eastAsia="Times New Roman" w:hAnsi="Times New Roman" w:cs="Times New Roman"/>
          <w:snapToGrid w:val="0"/>
          <w:sz w:val="24"/>
          <w:szCs w:val="24"/>
        </w:rPr>
        <w:t>FOREST SOILS AND LITTER DECOMPOSITION</w:t>
      </w:r>
      <w:r w:rsidRPr="00D51929">
        <w:rPr>
          <w:rFonts w:ascii="Times New Roman" w:eastAsia="Times New Roman" w:hAnsi="Times New Roman" w:cs="Times New Roman"/>
          <w:snapToGrid w:val="0"/>
          <w:sz w:val="24"/>
          <w:szCs w:val="24"/>
        </w:rPr>
        <w:t xml:space="preserve"> IN CENTRAL WASHINGTON</w:t>
      </w:r>
    </w:p>
    <w:p w14:paraId="3187AEC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D4A0D3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w:t>
      </w:r>
    </w:p>
    <w:p w14:paraId="5CEAFFC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626F1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4CDFB5"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D2F037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 Thesis</w:t>
      </w:r>
    </w:p>
    <w:p w14:paraId="6FA598F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EB262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Presented to</w:t>
      </w:r>
    </w:p>
    <w:p w14:paraId="5E23BD4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C21F49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The Graduate Faculty</w:t>
      </w:r>
    </w:p>
    <w:p w14:paraId="5DB1E30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0C5E918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Central Washington University</w:t>
      </w:r>
    </w:p>
    <w:p w14:paraId="2300CA2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058B85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6A426C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270D6B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2DEB1C2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FA4CC6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04368E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51B868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In Partial Fulfillment</w:t>
      </w:r>
    </w:p>
    <w:p w14:paraId="5C0506D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7E4547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of</w:t>
      </w:r>
      <w:proofErr w:type="gramEnd"/>
      <w:r w:rsidRPr="00D51929">
        <w:rPr>
          <w:rFonts w:ascii="Times New Roman" w:eastAsia="Times New Roman" w:hAnsi="Times New Roman" w:cs="Times New Roman"/>
          <w:snapToGrid w:val="0"/>
          <w:sz w:val="24"/>
          <w:szCs w:val="24"/>
        </w:rPr>
        <w:t xml:space="preserve"> the Requirements for the Degree</w:t>
      </w:r>
    </w:p>
    <w:p w14:paraId="1D89952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22BC1E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Master of Science</w:t>
      </w:r>
    </w:p>
    <w:p w14:paraId="23BB62E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6CD645F" w14:textId="6E482564"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Biological Sciences</w:t>
      </w:r>
    </w:p>
    <w:p w14:paraId="70907C6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201913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12C2F4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71E002B"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34F961D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E2C38D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8E97D4"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663918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by</w:t>
      </w:r>
      <w:proofErr w:type="gramEnd"/>
    </w:p>
    <w:p w14:paraId="24D2EF5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B359E46" w14:textId="0889BAB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6305B4F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CFBC017" w14:textId="61067A98" w:rsidR="00D5125E" w:rsidRPr="00D51929" w:rsidRDefault="007D2BFD"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11052F3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CENTRAL WASHINGTON UNIVERSITY</w:t>
      </w:r>
    </w:p>
    <w:p w14:paraId="0EF00F9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A92F4D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Graduate Studies</w:t>
      </w:r>
    </w:p>
    <w:p w14:paraId="62C6AB0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A9CE3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FC6B35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4DAE72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CE26E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We hereby approve the thesis of</w:t>
      </w:r>
    </w:p>
    <w:p w14:paraId="25C3771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56BB80C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248DFBB" w14:textId="3076236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70BC1007"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9BFC98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DA47E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Candidate for the degree of Master of Science</w:t>
      </w:r>
    </w:p>
    <w:p w14:paraId="3A8BDDC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2C7D93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7E3BB4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693D55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06CB9A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61A50D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APPROVED FOR THE GRADUATE FACULTY</w:t>
      </w:r>
    </w:p>
    <w:p w14:paraId="2A9B616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5F39EF5"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E25D2E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5C17CC37" w14:textId="667CF268"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Clay </w:t>
      </w:r>
      <w:proofErr w:type="spellStart"/>
      <w:r w:rsidR="006522D5" w:rsidRPr="00D51929">
        <w:rPr>
          <w:rFonts w:ascii="Times New Roman" w:eastAsia="Times New Roman" w:hAnsi="Times New Roman" w:cs="Times New Roman"/>
          <w:snapToGrid w:val="0"/>
          <w:sz w:val="24"/>
          <w:szCs w:val="24"/>
        </w:rPr>
        <w:t>Arango</w:t>
      </w:r>
      <w:proofErr w:type="spellEnd"/>
      <w:r w:rsidRPr="00D51929">
        <w:rPr>
          <w:rFonts w:ascii="Times New Roman" w:eastAsia="Times New Roman" w:hAnsi="Times New Roman" w:cs="Times New Roman"/>
          <w:snapToGrid w:val="0"/>
          <w:sz w:val="24"/>
          <w:szCs w:val="24"/>
        </w:rPr>
        <w:t>, Committee Chair</w:t>
      </w:r>
    </w:p>
    <w:p w14:paraId="180248F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AB56C7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FEBE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6DAA7E2" w14:textId="2F4A2D11"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Karl </w:t>
      </w:r>
      <w:proofErr w:type="spellStart"/>
      <w:r w:rsidR="006522D5" w:rsidRPr="00D51929">
        <w:rPr>
          <w:rFonts w:ascii="Times New Roman" w:eastAsia="Times New Roman" w:hAnsi="Times New Roman" w:cs="Times New Roman"/>
          <w:snapToGrid w:val="0"/>
          <w:sz w:val="24"/>
          <w:szCs w:val="24"/>
        </w:rPr>
        <w:t>Lillquist</w:t>
      </w:r>
      <w:proofErr w:type="spellEnd"/>
    </w:p>
    <w:p w14:paraId="7D67593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0D5DA0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71A635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A60B7F3" w14:textId="55172490"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Paul James</w:t>
      </w:r>
    </w:p>
    <w:p w14:paraId="2B7DB9F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154CC78"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D34DB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6FE3263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Dean of Graduate Studies</w:t>
      </w:r>
    </w:p>
    <w:p w14:paraId="783EEFA9"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0"/>
          <w:szCs w:val="20"/>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0"/>
          <w:szCs w:val="20"/>
        </w:rPr>
        <w:tab/>
      </w:r>
      <w:r w:rsidRPr="00D51929">
        <w:rPr>
          <w:rFonts w:ascii="Times New Roman" w:eastAsia="Times New Roman" w:hAnsi="Times New Roman" w:cs="Times New Roman"/>
          <w:b/>
          <w:snapToGrid w:val="0"/>
          <w:sz w:val="20"/>
          <w:szCs w:val="20"/>
        </w:rPr>
        <w:tab/>
      </w:r>
      <w:r w:rsidRPr="00D51929">
        <w:rPr>
          <w:rFonts w:ascii="Times New Roman" w:eastAsia="Times New Roman" w:hAnsi="Times New Roman" w:cs="Times New Roman"/>
          <w:b/>
          <w:snapToGrid w:val="0"/>
          <w:sz w:val="20"/>
          <w:szCs w:val="20"/>
        </w:rPr>
        <w:tab/>
      </w:r>
    </w:p>
    <w:p w14:paraId="217D3031" w14:textId="77777777" w:rsidR="00D5125E" w:rsidRPr="00D51929" w:rsidRDefault="00D5125E"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b/>
          <w:bCs/>
          <w:snapToGrid w:val="0"/>
          <w:sz w:val="20"/>
          <w:szCs w:val="24"/>
        </w:rPr>
        <w:br w:type="page"/>
      </w:r>
      <w:r w:rsidRPr="00D51929">
        <w:rPr>
          <w:rFonts w:ascii="Times New Roman" w:eastAsia="Times New Roman" w:hAnsi="Times New Roman" w:cs="Times New Roman"/>
          <w:snapToGrid w:val="0"/>
          <w:sz w:val="24"/>
          <w:szCs w:val="24"/>
        </w:rPr>
        <w:lastRenderedPageBreak/>
        <w:t>ABSTRACT</w:t>
      </w:r>
    </w:p>
    <w:p w14:paraId="5AAE7CC6"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211B4219" w14:textId="77777777" w:rsidR="0039200E" w:rsidRPr="00D51929" w:rsidRDefault="0039200E" w:rsidP="0039200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 HERBIVORY ON FOREST SOILS AND LITTER DECOMPOSITION IN CENTRAL WASHINGTON</w:t>
      </w:r>
    </w:p>
    <w:p w14:paraId="155437EB"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5AF1DDC1"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by</w:t>
      </w:r>
      <w:proofErr w:type="gramEnd"/>
    </w:p>
    <w:p w14:paraId="0BD51579"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08A58D11" w14:textId="023AE736" w:rsidR="00D5125E" w:rsidRPr="00D51929" w:rsidRDefault="006522D5" w:rsidP="00D5125E">
      <w:pPr>
        <w:tabs>
          <w:tab w:val="right" w:pos="10800"/>
        </w:tabs>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52216AF0"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67106801" w14:textId="7A5249E9" w:rsidR="00D5125E" w:rsidRPr="00D51929" w:rsidRDefault="007D2BFD"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7B72E100" w14:textId="18EFE987" w:rsidR="00D5125E" w:rsidRPr="00D51929" w:rsidRDefault="00E5752A" w:rsidP="00C55EDC">
      <w:pPr>
        <w:tabs>
          <w:tab w:val="right" w:pos="1080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 xml:space="preserve">Disturbances by herbivores </w:t>
      </w:r>
      <w:r w:rsidR="002A43F0" w:rsidRPr="00D51929">
        <w:rPr>
          <w:rFonts w:ascii="Times New Roman" w:eastAsia="Times New Roman" w:hAnsi="Times New Roman" w:cs="Times New Roman"/>
          <w:snapToGrid w:val="0"/>
          <w:sz w:val="24"/>
          <w:szCs w:val="24"/>
        </w:rPr>
        <w:t xml:space="preserve">can drive nutrient cycling in </w:t>
      </w:r>
      <w:r w:rsidR="007D2BFD" w:rsidRPr="00D51929">
        <w:rPr>
          <w:rFonts w:ascii="Times New Roman" w:eastAsia="Times New Roman" w:hAnsi="Times New Roman" w:cs="Times New Roman"/>
          <w:snapToGrid w:val="0"/>
          <w:sz w:val="24"/>
          <w:szCs w:val="24"/>
        </w:rPr>
        <w:t xml:space="preserve">forest ecosystems </w:t>
      </w:r>
      <w:r w:rsidR="0039200E" w:rsidRPr="00D51929">
        <w:rPr>
          <w:rFonts w:ascii="Times New Roman" w:eastAsia="Times New Roman" w:hAnsi="Times New Roman" w:cs="Times New Roman"/>
          <w:snapToGrid w:val="0"/>
          <w:sz w:val="24"/>
          <w:szCs w:val="24"/>
        </w:rPr>
        <w:t xml:space="preserve">by adding </w:t>
      </w:r>
      <w:r w:rsidR="002A43F0" w:rsidRPr="00D51929">
        <w:rPr>
          <w:rFonts w:ascii="Times New Roman" w:eastAsia="Times New Roman" w:hAnsi="Times New Roman" w:cs="Times New Roman"/>
          <w:snapToGrid w:val="0"/>
          <w:sz w:val="24"/>
          <w:szCs w:val="24"/>
        </w:rPr>
        <w:t>frass, carcasses, and molts</w:t>
      </w:r>
      <w:r w:rsidR="002A43F0" w:rsidRPr="00D51929" w:rsidDel="002A43F0">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to the forest </w:t>
      </w:r>
      <w:r w:rsidR="002A43F0" w:rsidRPr="00D51929">
        <w:rPr>
          <w:rFonts w:ascii="Times New Roman" w:eastAsia="Times New Roman" w:hAnsi="Times New Roman" w:cs="Times New Roman"/>
          <w:snapToGrid w:val="0"/>
          <w:sz w:val="24"/>
          <w:szCs w:val="24"/>
        </w:rPr>
        <w:t xml:space="preserve">floor which are </w:t>
      </w:r>
      <w:r w:rsidR="0039200E" w:rsidRPr="00D51929">
        <w:rPr>
          <w:rFonts w:ascii="Times New Roman" w:eastAsia="Times New Roman" w:hAnsi="Times New Roman" w:cs="Times New Roman"/>
          <w:snapToGrid w:val="0"/>
          <w:sz w:val="24"/>
          <w:szCs w:val="24"/>
        </w:rPr>
        <w:t xml:space="preserve">broken down into nitrogen, phosphorous, and </w:t>
      </w:r>
      <w:r w:rsidR="002A43F0" w:rsidRPr="00D51929">
        <w:rPr>
          <w:rFonts w:ascii="Times New Roman" w:eastAsia="Times New Roman" w:hAnsi="Times New Roman" w:cs="Times New Roman"/>
          <w:snapToGrid w:val="0"/>
          <w:sz w:val="24"/>
          <w:szCs w:val="24"/>
        </w:rPr>
        <w:t xml:space="preserve">other elements </w:t>
      </w:r>
      <w:r w:rsidR="0039200E" w:rsidRPr="00D51929">
        <w:rPr>
          <w:rFonts w:ascii="Times New Roman" w:eastAsia="Times New Roman" w:hAnsi="Times New Roman" w:cs="Times New Roman"/>
          <w:snapToGrid w:val="0"/>
          <w:sz w:val="24"/>
          <w:szCs w:val="24"/>
        </w:rPr>
        <w:t xml:space="preserve">to be recycled into biomass. </w:t>
      </w:r>
      <w:r w:rsidR="002A43F0" w:rsidRPr="00D51929">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Western spruce budworms are defoliators native to the central Cascades and </w:t>
      </w:r>
      <w:r w:rsidRPr="00D51929">
        <w:rPr>
          <w:rFonts w:ascii="Times New Roman" w:eastAsia="Times New Roman" w:hAnsi="Times New Roman" w:cs="Times New Roman"/>
          <w:snapToGrid w:val="0"/>
          <w:sz w:val="24"/>
          <w:szCs w:val="24"/>
        </w:rPr>
        <w:t>their herbivory could increas</w:t>
      </w:r>
      <w:r w:rsidR="00285BC7">
        <w:rPr>
          <w:rFonts w:ascii="Times New Roman" w:eastAsia="Times New Roman" w:hAnsi="Times New Roman" w:cs="Times New Roman"/>
          <w:snapToGrid w:val="0"/>
          <w:sz w:val="24"/>
          <w:szCs w:val="24"/>
        </w:rPr>
        <w:t>e</w:t>
      </w:r>
      <w:r w:rsidRPr="00D51929">
        <w:rPr>
          <w:rFonts w:ascii="Times New Roman" w:eastAsia="Times New Roman" w:hAnsi="Times New Roman" w:cs="Times New Roman"/>
          <w:snapToGrid w:val="0"/>
          <w:sz w:val="24"/>
          <w:szCs w:val="24"/>
        </w:rPr>
        <w:t xml:space="preserve"> the decomposition rate of forest materials by adding essential nutrient</w:t>
      </w:r>
      <w:r w:rsidR="00285BC7">
        <w:rPr>
          <w:rFonts w:ascii="Times New Roman" w:eastAsia="Times New Roman" w:hAnsi="Times New Roman" w:cs="Times New Roman"/>
          <w:snapToGrid w:val="0"/>
          <w:sz w:val="24"/>
          <w:szCs w:val="24"/>
        </w:rPr>
        <w:t>s</w:t>
      </w:r>
      <w:r w:rsidRPr="00D51929">
        <w:rPr>
          <w:rFonts w:ascii="Times New Roman" w:eastAsia="Times New Roman" w:hAnsi="Times New Roman" w:cs="Times New Roman"/>
          <w:snapToGrid w:val="0"/>
          <w:sz w:val="24"/>
          <w:szCs w:val="24"/>
        </w:rPr>
        <w:t xml:space="preserve"> and/or by increasing </w:t>
      </w:r>
      <w:r w:rsidR="0039200E" w:rsidRPr="00D51929">
        <w:rPr>
          <w:rFonts w:ascii="Times New Roman" w:eastAsia="Times New Roman" w:hAnsi="Times New Roman" w:cs="Times New Roman"/>
          <w:snapToGrid w:val="0"/>
          <w:sz w:val="24"/>
          <w:szCs w:val="24"/>
        </w:rPr>
        <w:t xml:space="preserve">light and rainfall penetration to the forest floor by </w:t>
      </w:r>
      <w:r w:rsidRPr="00D51929">
        <w:rPr>
          <w:rFonts w:ascii="Times New Roman" w:eastAsia="Times New Roman" w:hAnsi="Times New Roman" w:cs="Times New Roman"/>
          <w:snapToGrid w:val="0"/>
          <w:sz w:val="24"/>
          <w:szCs w:val="24"/>
        </w:rPr>
        <w:t xml:space="preserve">thinning </w:t>
      </w:r>
      <w:r w:rsidR="0039200E" w:rsidRPr="00D51929">
        <w:rPr>
          <w:rFonts w:ascii="Times New Roman" w:eastAsia="Times New Roman" w:hAnsi="Times New Roman" w:cs="Times New Roman"/>
          <w:snapToGrid w:val="0"/>
          <w:sz w:val="24"/>
          <w:szCs w:val="24"/>
        </w:rPr>
        <w:t xml:space="preserve">the forest canopy during outbreaks. </w:t>
      </w:r>
      <w:r w:rsidRPr="00D51929">
        <w:rPr>
          <w:rFonts w:ascii="Times New Roman" w:eastAsia="Times New Roman" w:hAnsi="Times New Roman" w:cs="Times New Roman"/>
          <w:snapToGrid w:val="0"/>
          <w:sz w:val="24"/>
          <w:szCs w:val="24"/>
        </w:rPr>
        <w:t xml:space="preserve"> Budworm defoliation events are expected to increase in severity as the climate warms, potentially altering forest ecosystem function.  </w:t>
      </w:r>
      <w:r w:rsidR="0039200E" w:rsidRPr="00D51929">
        <w:rPr>
          <w:rFonts w:ascii="Times New Roman" w:eastAsia="Times New Roman" w:hAnsi="Times New Roman" w:cs="Times New Roman"/>
          <w:snapToGrid w:val="0"/>
          <w:sz w:val="24"/>
          <w:szCs w:val="24"/>
        </w:rPr>
        <w:t xml:space="preserve">The purpose of this study was to measure </w:t>
      </w:r>
      <w:r w:rsidRPr="00D51929">
        <w:rPr>
          <w:rFonts w:ascii="Times New Roman" w:eastAsia="Times New Roman" w:hAnsi="Times New Roman" w:cs="Times New Roman"/>
          <w:snapToGrid w:val="0"/>
          <w:sz w:val="24"/>
          <w:szCs w:val="24"/>
        </w:rPr>
        <w:t xml:space="preserve">how budworms influence </w:t>
      </w:r>
      <w:r w:rsidR="0039200E" w:rsidRPr="00D51929">
        <w:rPr>
          <w:rFonts w:ascii="Times New Roman" w:eastAsia="Times New Roman" w:hAnsi="Times New Roman" w:cs="Times New Roman"/>
          <w:snapToGrid w:val="0"/>
          <w:sz w:val="24"/>
          <w:szCs w:val="24"/>
        </w:rPr>
        <w:t xml:space="preserve">nutrient availability in forest </w:t>
      </w:r>
      <w:proofErr w:type="spellStart"/>
      <w:r w:rsidR="0039200E"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decomposition rate on the floor, and soil nutrient concentrations by sampling </w:t>
      </w:r>
      <w:r w:rsidR="0039200E" w:rsidRPr="00D51929">
        <w:rPr>
          <w:rFonts w:ascii="Times New Roman" w:eastAsia="Times New Roman" w:hAnsi="Times New Roman" w:cs="Times New Roman"/>
          <w:snapToGrid w:val="0"/>
          <w:sz w:val="24"/>
          <w:szCs w:val="24"/>
        </w:rPr>
        <w:t xml:space="preserve">4 sites </w:t>
      </w:r>
      <w:r w:rsidRPr="00D51929">
        <w:rPr>
          <w:rFonts w:ascii="Times New Roman" w:eastAsia="Times New Roman" w:hAnsi="Times New Roman" w:cs="Times New Roman"/>
          <w:snapToGrid w:val="0"/>
          <w:sz w:val="24"/>
          <w:szCs w:val="24"/>
        </w:rPr>
        <w:t xml:space="preserve">with low </w:t>
      </w:r>
      <w:r w:rsidR="0039200E" w:rsidRPr="00D51929">
        <w:rPr>
          <w:rFonts w:ascii="Times New Roman" w:eastAsia="Times New Roman" w:hAnsi="Times New Roman" w:cs="Times New Roman"/>
          <w:snapToGrid w:val="0"/>
          <w:sz w:val="24"/>
          <w:szCs w:val="24"/>
        </w:rPr>
        <w:t>budworm</w:t>
      </w:r>
      <w:r w:rsidRPr="00D51929">
        <w:rPr>
          <w:rFonts w:ascii="Times New Roman" w:eastAsia="Times New Roman" w:hAnsi="Times New Roman" w:cs="Times New Roman"/>
          <w:snapToGrid w:val="0"/>
          <w:sz w:val="24"/>
          <w:szCs w:val="24"/>
        </w:rPr>
        <w:t xml:space="preserve"> activity </w:t>
      </w:r>
      <w:r w:rsidR="001348DF" w:rsidRPr="00D51929">
        <w:rPr>
          <w:rFonts w:ascii="Times New Roman" w:eastAsia="Times New Roman" w:hAnsi="Times New Roman" w:cs="Times New Roman"/>
          <w:snapToGrid w:val="0"/>
          <w:sz w:val="24"/>
          <w:szCs w:val="24"/>
        </w:rPr>
        <w:t>and</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4 </w:t>
      </w:r>
      <w:r w:rsidR="0039200E" w:rsidRPr="00D51929">
        <w:rPr>
          <w:rFonts w:ascii="Times New Roman" w:eastAsia="Times New Roman" w:hAnsi="Times New Roman" w:cs="Times New Roman"/>
          <w:snapToGrid w:val="0"/>
          <w:sz w:val="24"/>
          <w:szCs w:val="24"/>
        </w:rPr>
        <w:t xml:space="preserve">sites </w:t>
      </w:r>
      <w:r w:rsidRPr="00D51929">
        <w:rPr>
          <w:rFonts w:ascii="Times New Roman" w:eastAsia="Times New Roman" w:hAnsi="Times New Roman" w:cs="Times New Roman"/>
          <w:sz w:val="24"/>
          <w:szCs w:val="24"/>
        </w:rPr>
        <w:t xml:space="preserve">with high </w:t>
      </w:r>
      <w:r w:rsidR="001348DF" w:rsidRPr="00D51929">
        <w:rPr>
          <w:rFonts w:ascii="Times New Roman" w:eastAsia="Times New Roman" w:hAnsi="Times New Roman" w:cs="Times New Roman"/>
          <w:sz w:val="24"/>
          <w:szCs w:val="24"/>
        </w:rPr>
        <w:t>budworm</w:t>
      </w:r>
      <w:r w:rsidRPr="00D51929">
        <w:rPr>
          <w:rFonts w:ascii="Times New Roman" w:eastAsia="Times New Roman" w:hAnsi="Times New Roman" w:cs="Times New Roman"/>
          <w:sz w:val="24"/>
          <w:szCs w:val="24"/>
        </w:rPr>
        <w:t xml:space="preserve"> activity from </w:t>
      </w:r>
      <w:r w:rsidR="001348DF" w:rsidRPr="00D51929">
        <w:rPr>
          <w:rFonts w:ascii="Times New Roman" w:eastAsia="Times New Roman" w:hAnsi="Times New Roman" w:cs="Times New Roman"/>
          <w:sz w:val="24"/>
          <w:szCs w:val="24"/>
        </w:rPr>
        <w:t xml:space="preserve">September 2015 </w:t>
      </w:r>
      <w:r w:rsidRPr="00D51929">
        <w:rPr>
          <w:rFonts w:ascii="Times New Roman" w:eastAsia="Times New Roman" w:hAnsi="Times New Roman" w:cs="Times New Roman"/>
          <w:sz w:val="24"/>
          <w:szCs w:val="24"/>
        </w:rPr>
        <w:t xml:space="preserve">through </w:t>
      </w:r>
      <w:r w:rsidR="001348DF" w:rsidRPr="00D51929">
        <w:rPr>
          <w:rFonts w:ascii="Times New Roman" w:eastAsia="Times New Roman" w:hAnsi="Times New Roman" w:cs="Times New Roman"/>
          <w:sz w:val="24"/>
          <w:szCs w:val="24"/>
        </w:rPr>
        <w:t xml:space="preserve">November 2016. </w:t>
      </w:r>
      <w:r w:rsidRPr="00D51929">
        <w:rPr>
          <w:rFonts w:ascii="Times New Roman" w:eastAsia="Times New Roman" w:hAnsi="Times New Roman" w:cs="Times New Roman"/>
          <w:sz w:val="24"/>
          <w:szCs w:val="24"/>
        </w:rPr>
        <w:t xml:space="preserve"> Budworms appeared to accelerate ammonium and nitrate loss from the canopy via </w:t>
      </w:r>
      <w:proofErr w:type="spellStart"/>
      <w:r w:rsidRPr="00D51929">
        <w:rPr>
          <w:rFonts w:ascii="Times New Roman" w:eastAsia="Times New Roman" w:hAnsi="Times New Roman" w:cs="Times New Roman"/>
          <w:sz w:val="24"/>
          <w:szCs w:val="24"/>
        </w:rPr>
        <w:t>throughfall</w:t>
      </w:r>
      <w:proofErr w:type="spellEnd"/>
      <w:r w:rsidRPr="00D51929">
        <w:rPr>
          <w:rFonts w:ascii="Times New Roman" w:eastAsia="Times New Roman" w:hAnsi="Times New Roman" w:cs="Times New Roman"/>
          <w:sz w:val="24"/>
          <w:szCs w:val="24"/>
        </w:rPr>
        <w:t xml:space="preserve"> during the spring 20</w:t>
      </w:r>
      <w:r w:rsidR="001E1AEE">
        <w:rPr>
          <w:rFonts w:ascii="Times New Roman" w:eastAsia="Times New Roman" w:hAnsi="Times New Roman" w:cs="Times New Roman"/>
          <w:sz w:val="24"/>
          <w:szCs w:val="24"/>
        </w:rPr>
        <w:t>1</w:t>
      </w:r>
      <w:r w:rsidRPr="00D51929">
        <w:rPr>
          <w:rFonts w:ascii="Times New Roman" w:eastAsia="Times New Roman" w:hAnsi="Times New Roman" w:cs="Times New Roman"/>
          <w:sz w:val="24"/>
          <w:szCs w:val="24"/>
        </w:rPr>
        <w:t xml:space="preserve">6 feeding season, yet those forms of nitrogen did not increase concurrently in soils suggesting rapid immobilization of nitrogen.  In contrast, budworms did not influence </w:t>
      </w:r>
      <w:proofErr w:type="spellStart"/>
      <w:r w:rsidR="008E349C" w:rsidRPr="00D51929">
        <w:rPr>
          <w:rFonts w:ascii="Times New Roman" w:eastAsia="Times New Roman" w:hAnsi="Times New Roman" w:cs="Times New Roman"/>
          <w:sz w:val="24"/>
          <w:szCs w:val="24"/>
        </w:rPr>
        <w:t>throughfall</w:t>
      </w:r>
      <w:proofErr w:type="spellEnd"/>
      <w:r w:rsidR="008E349C" w:rsidRPr="00D51929">
        <w:rPr>
          <w:rFonts w:ascii="Times New Roman" w:eastAsia="Times New Roman" w:hAnsi="Times New Roman" w:cs="Times New Roman"/>
          <w:sz w:val="24"/>
          <w:szCs w:val="24"/>
        </w:rPr>
        <w:t xml:space="preserve"> phosphorous </w:t>
      </w:r>
      <w:r w:rsidR="00895FE0" w:rsidRPr="00D51929">
        <w:rPr>
          <w:rFonts w:ascii="Times New Roman" w:eastAsia="Times New Roman" w:hAnsi="Times New Roman" w:cs="Times New Roman"/>
          <w:sz w:val="24"/>
          <w:szCs w:val="24"/>
        </w:rPr>
        <w:t>yet soils in budworm sites had significantly higher phosphorus concentration</w:t>
      </w:r>
      <w:r w:rsidR="00285BC7">
        <w:rPr>
          <w:rFonts w:ascii="Times New Roman" w:eastAsia="Times New Roman" w:hAnsi="Times New Roman" w:cs="Times New Roman"/>
          <w:sz w:val="24"/>
          <w:szCs w:val="24"/>
        </w:rPr>
        <w:t>s</w:t>
      </w:r>
      <w:r w:rsidR="00895FE0" w:rsidRPr="00D51929">
        <w:rPr>
          <w:rFonts w:ascii="Times New Roman" w:eastAsia="Times New Roman" w:hAnsi="Times New Roman" w:cs="Times New Roman"/>
          <w:sz w:val="24"/>
          <w:szCs w:val="24"/>
        </w:rPr>
        <w:t xml:space="preserve">, possibly due to frass addition or dead adults.  </w:t>
      </w:r>
      <w:r w:rsidR="008E349C" w:rsidRPr="00D51929">
        <w:rPr>
          <w:rFonts w:ascii="Times New Roman" w:eastAsia="Times New Roman" w:hAnsi="Times New Roman" w:cs="Times New Roman"/>
          <w:sz w:val="24"/>
          <w:szCs w:val="24"/>
        </w:rPr>
        <w:t xml:space="preserve">Decomposition rates were </w:t>
      </w:r>
      <w:r w:rsidRPr="00D51929">
        <w:rPr>
          <w:rFonts w:ascii="Times New Roman" w:eastAsia="Times New Roman" w:hAnsi="Times New Roman" w:cs="Times New Roman"/>
          <w:sz w:val="24"/>
          <w:szCs w:val="24"/>
        </w:rPr>
        <w:t xml:space="preserve">unexpectedly </w:t>
      </w:r>
      <w:r w:rsidR="008E349C" w:rsidRPr="00D51929">
        <w:rPr>
          <w:rFonts w:ascii="Times New Roman" w:eastAsia="Times New Roman" w:hAnsi="Times New Roman" w:cs="Times New Roman"/>
          <w:sz w:val="24"/>
          <w:szCs w:val="24"/>
        </w:rPr>
        <w:t xml:space="preserve">faster in the low </w:t>
      </w:r>
      <w:r w:rsidRPr="00D51929">
        <w:rPr>
          <w:rFonts w:ascii="Times New Roman" w:eastAsia="Times New Roman" w:hAnsi="Times New Roman" w:cs="Times New Roman"/>
          <w:sz w:val="24"/>
          <w:szCs w:val="24"/>
        </w:rPr>
        <w:lastRenderedPageBreak/>
        <w:t xml:space="preserve">budworm sites </w:t>
      </w:r>
      <w:r w:rsidR="008E349C" w:rsidRPr="00D51929">
        <w:rPr>
          <w:rFonts w:ascii="Times New Roman" w:eastAsia="Times New Roman" w:hAnsi="Times New Roman" w:cs="Times New Roman"/>
          <w:sz w:val="24"/>
          <w:szCs w:val="24"/>
        </w:rPr>
        <w:t>in</w:t>
      </w:r>
      <w:r w:rsidR="00553B39">
        <w:rPr>
          <w:rFonts w:ascii="Times New Roman" w:eastAsia="Times New Roman" w:hAnsi="Times New Roman" w:cs="Times New Roman"/>
          <w:sz w:val="24"/>
          <w:szCs w:val="24"/>
        </w:rPr>
        <w:t xml:space="preserve"> the</w:t>
      </w:r>
      <w:r w:rsidR="008E349C" w:rsidRPr="00D51929">
        <w:rPr>
          <w:rFonts w:ascii="Times New Roman" w:eastAsia="Times New Roman" w:hAnsi="Times New Roman" w:cs="Times New Roman"/>
          <w:sz w:val="24"/>
          <w:szCs w:val="24"/>
        </w:rPr>
        <w:t xml:space="preserve"> </w:t>
      </w:r>
      <w:proofErr w:type="spellStart"/>
      <w:r w:rsidR="008E349C" w:rsidRPr="00D51929">
        <w:rPr>
          <w:rFonts w:ascii="Times New Roman" w:eastAsia="Times New Roman" w:hAnsi="Times New Roman" w:cs="Times New Roman"/>
          <w:sz w:val="24"/>
          <w:szCs w:val="24"/>
        </w:rPr>
        <w:t>Teanaway</w:t>
      </w:r>
      <w:proofErr w:type="spellEnd"/>
      <w:r w:rsidR="00895FE0" w:rsidRPr="00D51929">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r w:rsidR="008E349C"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w:t>
      </w:r>
      <w:r w:rsidR="00895FE0" w:rsidRPr="00D51929">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sidRPr="00D51929">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sidRPr="00D51929">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D51929" w:rsidRDefault="00D5125E" w:rsidP="00C55EDC">
      <w:pPr>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p>
    <w:p w14:paraId="78990B95" w14:textId="77777777" w:rsidR="00D5125E" w:rsidRPr="00D51929" w:rsidRDefault="00D5125E" w:rsidP="00C55EDC">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ACKNOWLEDGMENTS</w:t>
      </w:r>
    </w:p>
    <w:p w14:paraId="5CC95AB6" w14:textId="43D8AC72" w:rsidR="004162F7" w:rsidRPr="00D51929"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I would like to thank Dr. Clay </w:t>
      </w:r>
      <w:proofErr w:type="spellStart"/>
      <w:r w:rsidRPr="00D51929">
        <w:rPr>
          <w:rFonts w:ascii="Times New Roman" w:eastAsia="Times New Roman" w:hAnsi="Times New Roman" w:cs="Times New Roman"/>
          <w:sz w:val="24"/>
          <w:szCs w:val="24"/>
        </w:rPr>
        <w:t>Arango</w:t>
      </w:r>
      <w:proofErr w:type="spellEnd"/>
      <w:r w:rsidR="00564003" w:rsidRPr="00D51929">
        <w:rPr>
          <w:rFonts w:ascii="Times New Roman" w:eastAsia="Times New Roman" w:hAnsi="Times New Roman" w:cs="Times New Roman"/>
          <w:sz w:val="24"/>
          <w:szCs w:val="24"/>
        </w:rPr>
        <w:t xml:space="preserve"> and my committee members Dr. Paul James and Dr. Karl </w:t>
      </w:r>
      <w:proofErr w:type="spellStart"/>
      <w:r w:rsidR="00564003" w:rsidRPr="00D51929">
        <w:rPr>
          <w:rFonts w:ascii="Times New Roman" w:eastAsia="Times New Roman" w:hAnsi="Times New Roman" w:cs="Times New Roman"/>
          <w:sz w:val="24"/>
          <w:szCs w:val="24"/>
        </w:rPr>
        <w:t>Lillquist</w:t>
      </w:r>
      <w:proofErr w:type="spellEnd"/>
      <w:r w:rsidRPr="00D51929">
        <w:rPr>
          <w:rFonts w:ascii="Times New Roman" w:eastAsia="Times New Roman" w:hAnsi="Times New Roman" w:cs="Times New Roman"/>
          <w:sz w:val="24"/>
          <w:szCs w:val="24"/>
        </w:rPr>
        <w:t xml:space="preserve"> for taking me on as a graduate student</w:t>
      </w:r>
      <w:r w:rsidR="00564003" w:rsidRPr="00D51929">
        <w:rPr>
          <w:rFonts w:ascii="Times New Roman" w:eastAsia="Times New Roman" w:hAnsi="Times New Roman" w:cs="Times New Roman"/>
          <w:sz w:val="24"/>
          <w:szCs w:val="24"/>
        </w:rPr>
        <w:t xml:space="preserve"> so that I could better prepare to be best science teacher that I can be.</w:t>
      </w:r>
      <w:r w:rsidRPr="00D51929">
        <w:rPr>
          <w:rFonts w:ascii="Times New Roman" w:eastAsia="Times New Roman" w:hAnsi="Times New Roman" w:cs="Times New Roman"/>
          <w:sz w:val="24"/>
          <w:szCs w:val="24"/>
        </w:rPr>
        <w:t xml:space="preserve"> </w:t>
      </w:r>
      <w:r w:rsidR="00564003" w:rsidRPr="00D51929">
        <w:rPr>
          <w:rFonts w:ascii="Times New Roman" w:eastAsia="Times New Roman" w:hAnsi="Times New Roman" w:cs="Times New Roman"/>
          <w:sz w:val="24"/>
          <w:szCs w:val="24"/>
        </w:rPr>
        <w:t>I would also like to thank the NSF for providing me with funding through their</w:t>
      </w:r>
      <w:r w:rsidRPr="00D51929">
        <w:rPr>
          <w:rFonts w:ascii="Times New Roman" w:eastAsia="Times New Roman" w:hAnsi="Times New Roman" w:cs="Times New Roman"/>
          <w:sz w:val="24"/>
          <w:szCs w:val="24"/>
        </w:rPr>
        <w:t xml:space="preserve"> NSF EAGER Grant </w:t>
      </w:r>
      <w:r w:rsidR="00564003" w:rsidRPr="00D51929">
        <w:rPr>
          <w:rFonts w:ascii="Times New Roman" w:eastAsia="Times New Roman" w:hAnsi="Times New Roman" w:cs="Times New Roman"/>
          <w:sz w:val="24"/>
          <w:szCs w:val="24"/>
        </w:rPr>
        <w:t>NSF-DEB 1540679. I am grateful for all of the help from our lab assistants</w:t>
      </w:r>
      <w:r w:rsidRPr="00D51929">
        <w:rPr>
          <w:rFonts w:ascii="Times New Roman" w:eastAsia="Times New Roman" w:hAnsi="Times New Roman" w:cs="Times New Roman"/>
          <w:sz w:val="24"/>
          <w:szCs w:val="24"/>
        </w:rPr>
        <w:t xml:space="preserve"> for helping me with my </w:t>
      </w:r>
      <w:r w:rsidR="00564003" w:rsidRPr="00D51929">
        <w:rPr>
          <w:rFonts w:ascii="Times New Roman" w:eastAsia="Times New Roman" w:hAnsi="Times New Roman" w:cs="Times New Roman"/>
          <w:sz w:val="24"/>
          <w:szCs w:val="24"/>
        </w:rPr>
        <w:t>research; I</w:t>
      </w:r>
      <w:r w:rsidR="007F59C5" w:rsidRPr="00D51929">
        <w:rPr>
          <w:rFonts w:ascii="Times New Roman" w:eastAsia="Times New Roman" w:hAnsi="Times New Roman" w:cs="Times New Roman"/>
          <w:sz w:val="24"/>
          <w:szCs w:val="24"/>
        </w:rPr>
        <w:t xml:space="preserve"> could not have done this without the</w:t>
      </w:r>
      <w:r w:rsidR="00564003" w:rsidRPr="00D51929">
        <w:rPr>
          <w:rFonts w:ascii="Times New Roman" w:eastAsia="Times New Roman" w:hAnsi="Times New Roman" w:cs="Times New Roman"/>
          <w:sz w:val="24"/>
          <w:szCs w:val="24"/>
        </w:rPr>
        <w:t>m.</w:t>
      </w:r>
      <w:r w:rsidR="007F59C5" w:rsidRPr="00D51929">
        <w:rPr>
          <w:rFonts w:ascii="Times New Roman" w:eastAsia="Times New Roman" w:hAnsi="Times New Roman" w:cs="Times New Roman"/>
          <w:sz w:val="24"/>
          <w:szCs w:val="24"/>
        </w:rPr>
        <w:t xml:space="preserve"> </w:t>
      </w:r>
      <w:r w:rsidR="00553537" w:rsidRPr="00D51929">
        <w:rPr>
          <w:rFonts w:ascii="Times New Roman" w:eastAsia="Times New Roman" w:hAnsi="Times New Roman" w:cs="Times New Roman"/>
          <w:sz w:val="24"/>
          <w:szCs w:val="24"/>
        </w:rPr>
        <w:t xml:space="preserve">Thank </w:t>
      </w:r>
      <w:r w:rsidR="00932051" w:rsidRPr="00D51929">
        <w:rPr>
          <w:rFonts w:ascii="Times New Roman" w:eastAsia="Times New Roman" w:hAnsi="Times New Roman" w:cs="Times New Roman"/>
          <w:sz w:val="24"/>
          <w:szCs w:val="24"/>
        </w:rPr>
        <w:t xml:space="preserve">you, Alexandra </w:t>
      </w:r>
      <w:proofErr w:type="spellStart"/>
      <w:r w:rsidR="00932051" w:rsidRPr="00D51929">
        <w:rPr>
          <w:rFonts w:ascii="Times New Roman" w:eastAsia="Times New Roman" w:hAnsi="Times New Roman" w:cs="Times New Roman"/>
          <w:sz w:val="24"/>
          <w:szCs w:val="24"/>
        </w:rPr>
        <w:t>Ponette</w:t>
      </w:r>
      <w:proofErr w:type="spellEnd"/>
      <w:r w:rsidR="00932051" w:rsidRPr="00D51929">
        <w:rPr>
          <w:rFonts w:ascii="Times New Roman" w:eastAsia="Times New Roman" w:hAnsi="Times New Roman" w:cs="Times New Roman"/>
          <w:sz w:val="24"/>
          <w:szCs w:val="24"/>
        </w:rPr>
        <w:t>-González,</w:t>
      </w:r>
      <w:r w:rsidR="00553537" w:rsidRPr="00D51929">
        <w:rPr>
          <w:rFonts w:ascii="Times New Roman" w:eastAsia="Times New Roman" w:hAnsi="Times New Roman" w:cs="Times New Roman"/>
          <w:sz w:val="24"/>
          <w:szCs w:val="24"/>
        </w:rPr>
        <w:t xml:space="preserve"> for letting me use the study site map </w:t>
      </w:r>
      <w:r w:rsidR="00932051" w:rsidRPr="00D51929">
        <w:rPr>
          <w:rFonts w:ascii="Times New Roman" w:eastAsia="Times New Roman" w:hAnsi="Times New Roman" w:cs="Times New Roman"/>
          <w:sz w:val="24"/>
          <w:szCs w:val="24"/>
        </w:rPr>
        <w:t xml:space="preserve">and thank you Sally Entrekin for the early discussions about my study design. </w:t>
      </w:r>
      <w:r w:rsidR="00A670D8" w:rsidRPr="00D51929">
        <w:rPr>
          <w:rFonts w:ascii="Times New Roman" w:eastAsia="Times New Roman" w:hAnsi="Times New Roman" w:cs="Times New Roman"/>
          <w:sz w:val="24"/>
          <w:szCs w:val="24"/>
        </w:rPr>
        <w:t xml:space="preserve">This project would not have gone as smoothly as it did </w:t>
      </w:r>
      <w:proofErr w:type="spellStart"/>
      <w:r w:rsidR="00A670D8" w:rsidRPr="00D51929">
        <w:rPr>
          <w:rFonts w:ascii="Times New Roman" w:eastAsia="Times New Roman" w:hAnsi="Times New Roman" w:cs="Times New Roman"/>
          <w:sz w:val="24"/>
          <w:szCs w:val="24"/>
        </w:rPr>
        <w:t>with out</w:t>
      </w:r>
      <w:proofErr w:type="spellEnd"/>
      <w:r w:rsidR="00A670D8" w:rsidRPr="00D51929">
        <w:rPr>
          <w:rFonts w:ascii="Times New Roman" w:eastAsia="Times New Roman" w:hAnsi="Times New Roman" w:cs="Times New Roman"/>
          <w:sz w:val="24"/>
          <w:szCs w:val="24"/>
        </w:rPr>
        <w:t xml:space="preserve"> the help of the biology faculty, especially the stockroom faculty, Jonathan Betz, Marty Botcher, and Mark Young. </w:t>
      </w:r>
      <w:r w:rsidR="00564003" w:rsidRPr="00D51929">
        <w:rPr>
          <w:rFonts w:ascii="Times New Roman" w:eastAsia="Times New Roman" w:hAnsi="Times New Roman" w:cs="Times New Roman"/>
          <w:sz w:val="24"/>
          <w:szCs w:val="24"/>
        </w:rPr>
        <w:t xml:space="preserve">And a </w:t>
      </w:r>
      <w:r w:rsidR="007F59C5" w:rsidRPr="00D51929">
        <w:rPr>
          <w:rFonts w:ascii="Times New Roman" w:eastAsia="Times New Roman" w:hAnsi="Times New Roman" w:cs="Times New Roman"/>
          <w:sz w:val="24"/>
          <w:szCs w:val="24"/>
        </w:rPr>
        <w:t xml:space="preserve">special thank you to Julia </w:t>
      </w:r>
      <w:proofErr w:type="spellStart"/>
      <w:r w:rsidR="007F59C5" w:rsidRPr="00D51929">
        <w:rPr>
          <w:rFonts w:ascii="Times New Roman" w:eastAsia="Times New Roman" w:hAnsi="Times New Roman" w:cs="Times New Roman"/>
          <w:sz w:val="24"/>
          <w:szCs w:val="24"/>
        </w:rPr>
        <w:t>Bramstedt</w:t>
      </w:r>
      <w:proofErr w:type="spellEnd"/>
      <w:r w:rsidR="007F59C5" w:rsidRPr="00D51929">
        <w:rPr>
          <w:rFonts w:ascii="Times New Roman" w:eastAsia="Times New Roman" w:hAnsi="Times New Roman" w:cs="Times New Roman"/>
          <w:sz w:val="24"/>
          <w:szCs w:val="24"/>
        </w:rPr>
        <w:t>,</w:t>
      </w:r>
      <w:r w:rsidR="00881101">
        <w:rPr>
          <w:rFonts w:ascii="Times New Roman" w:eastAsia="Times New Roman" w:hAnsi="Times New Roman" w:cs="Times New Roman"/>
          <w:sz w:val="24"/>
          <w:szCs w:val="24"/>
        </w:rPr>
        <w:t xml:space="preserve"> </w:t>
      </w:r>
      <w:r w:rsidR="00881101" w:rsidRPr="00D51929">
        <w:rPr>
          <w:rFonts w:ascii="Times New Roman" w:eastAsia="Times New Roman" w:hAnsi="Times New Roman" w:cs="Times New Roman"/>
          <w:sz w:val="24"/>
          <w:szCs w:val="24"/>
        </w:rPr>
        <w:t>Natalie Levesque</w:t>
      </w:r>
      <w:r w:rsidR="007F59C5" w:rsidRPr="00D51929">
        <w:rPr>
          <w:rFonts w:ascii="Times New Roman" w:eastAsia="Times New Roman" w:hAnsi="Times New Roman" w:cs="Times New Roman"/>
          <w:sz w:val="24"/>
          <w:szCs w:val="24"/>
        </w:rPr>
        <w:t xml:space="preserve"> Michael Dallas,</w:t>
      </w:r>
      <w:r w:rsidR="000F75AD" w:rsidRPr="00D51929">
        <w:rPr>
          <w:rFonts w:ascii="Times New Roman" w:eastAsia="Times New Roman" w:hAnsi="Times New Roman" w:cs="Times New Roman"/>
          <w:sz w:val="24"/>
          <w:szCs w:val="24"/>
        </w:rPr>
        <w:t xml:space="preserve"> Jen Bailey,</w:t>
      </w:r>
      <w:r w:rsidR="007F59C5" w:rsidRPr="00D51929">
        <w:rPr>
          <w:rFonts w:ascii="Times New Roman" w:eastAsia="Times New Roman" w:hAnsi="Times New Roman" w:cs="Times New Roman"/>
          <w:sz w:val="24"/>
          <w:szCs w:val="24"/>
        </w:rPr>
        <w:t xml:space="preserve"> </w:t>
      </w:r>
      <w:r w:rsidR="00E1157A" w:rsidRPr="00D51929">
        <w:rPr>
          <w:rFonts w:ascii="Times New Roman" w:eastAsia="Times New Roman" w:hAnsi="Times New Roman" w:cs="Times New Roman"/>
          <w:sz w:val="24"/>
          <w:szCs w:val="24"/>
        </w:rPr>
        <w:t xml:space="preserve">Antonia Stewart, </w:t>
      </w:r>
      <w:r w:rsidR="00564003" w:rsidRPr="00D51929">
        <w:rPr>
          <w:rFonts w:ascii="Times New Roman" w:eastAsia="Times New Roman" w:hAnsi="Times New Roman" w:cs="Times New Roman"/>
          <w:sz w:val="24"/>
          <w:szCs w:val="24"/>
        </w:rPr>
        <w:t xml:space="preserve">Caitlin Moynihan, </w:t>
      </w:r>
      <w:r w:rsidR="007F59C5" w:rsidRPr="00D51929">
        <w:rPr>
          <w:rFonts w:ascii="Times New Roman" w:eastAsia="Times New Roman" w:hAnsi="Times New Roman" w:cs="Times New Roman"/>
          <w:sz w:val="24"/>
          <w:szCs w:val="24"/>
        </w:rPr>
        <w:t xml:space="preserve">and Sarah </w:t>
      </w:r>
      <w:proofErr w:type="spellStart"/>
      <w:r w:rsidR="007F59C5" w:rsidRPr="00D51929">
        <w:rPr>
          <w:rFonts w:ascii="Times New Roman" w:eastAsia="Times New Roman" w:hAnsi="Times New Roman" w:cs="Times New Roman"/>
          <w:sz w:val="24"/>
          <w:szCs w:val="24"/>
        </w:rPr>
        <w:t>Trikha</w:t>
      </w:r>
      <w:proofErr w:type="spellEnd"/>
      <w:r w:rsidR="007F59C5" w:rsidRPr="00D51929">
        <w:rPr>
          <w:rFonts w:ascii="Times New Roman" w:eastAsia="Times New Roman" w:hAnsi="Times New Roman" w:cs="Times New Roman"/>
          <w:sz w:val="24"/>
          <w:szCs w:val="24"/>
        </w:rPr>
        <w:t xml:space="preserve"> for </w:t>
      </w:r>
      <w:r w:rsidR="00564003" w:rsidRPr="00D51929">
        <w:rPr>
          <w:rFonts w:ascii="Times New Roman" w:eastAsia="Times New Roman" w:hAnsi="Times New Roman" w:cs="Times New Roman"/>
          <w:sz w:val="24"/>
          <w:szCs w:val="24"/>
        </w:rPr>
        <w:t>all</w:t>
      </w:r>
      <w:r w:rsidR="007F59C5" w:rsidRPr="00D51929">
        <w:rPr>
          <w:rFonts w:ascii="Times New Roman" w:eastAsia="Times New Roman" w:hAnsi="Times New Roman" w:cs="Times New Roman"/>
          <w:sz w:val="24"/>
          <w:szCs w:val="24"/>
        </w:rPr>
        <w:t xml:space="preserve"> your time and effort in helping me complete my thesis project</w:t>
      </w:r>
      <w:r w:rsidR="00564003" w:rsidRPr="00D51929">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r w:rsidRPr="00D51929">
        <w:rPr>
          <w:rFonts w:ascii="Times New Roman" w:eastAsia="Times New Roman" w:hAnsi="Times New Roman" w:cs="Times New Roman"/>
          <w:snapToGrid w:val="0"/>
          <w:sz w:val="24"/>
          <w:szCs w:val="24"/>
        </w:rPr>
        <w:lastRenderedPageBreak/>
        <w:t>TABLE OF CONTENTS</w:t>
      </w:r>
    </w:p>
    <w:p w14:paraId="5A3CFB76" w14:textId="77777777" w:rsidR="00D5125E" w:rsidRPr="00D51929" w:rsidRDefault="00D5125E" w:rsidP="00D5125E">
      <w:pPr>
        <w:widowControl w:val="0"/>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Chapter</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Page</w:t>
      </w:r>
    </w:p>
    <w:p w14:paraId="271003AF" w14:textId="06AC6038" w:rsidR="00D5125E" w:rsidRPr="00D51929" w:rsidRDefault="00D5125E" w:rsidP="00870866">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Pr="00D51929">
        <w:rPr>
          <w:rFonts w:ascii="Times New Roman" w:eastAsia="Times New Roman" w:hAnsi="Times New Roman" w:cs="Times New Roman"/>
          <w:snapToGrid w:val="0"/>
          <w:sz w:val="24"/>
          <w:szCs w:val="24"/>
        </w:rPr>
        <w:tab/>
        <w:t>INTRODUCTION</w:t>
      </w: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
    <w:p w14:paraId="199623D9" w14:textId="75F58E60"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II</w:t>
      </w:r>
      <w:r w:rsidRPr="00D51929">
        <w:rPr>
          <w:rFonts w:ascii="Times New Roman" w:eastAsia="Times New Roman" w:hAnsi="Times New Roman" w:cs="Times New Roman"/>
          <w:snapToGrid w:val="0"/>
          <w:sz w:val="24"/>
          <w:szCs w:val="24"/>
        </w:rPr>
        <w:tab/>
        <w:t>METHODS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2FEA00D8" w14:textId="5B9CC55D"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Study Area</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3F2F1D1C" w14:textId="54FD455C" w:rsidR="00D5125E"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FC32A7"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9</w:t>
      </w:r>
    </w:p>
    <w:p w14:paraId="135ABA42" w14:textId="51205AC0" w:rsidR="001A645D" w:rsidRPr="00D51929" w:rsidRDefault="001A645D"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 Measurements</w:t>
      </w:r>
      <w:r w:rsidRPr="00D51929">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10</w:t>
      </w:r>
    </w:p>
    <w:p w14:paraId="65AE917D" w14:textId="70D1A355" w:rsidR="00FC32A7"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Litter Decomposition</w:t>
      </w:r>
      <w:r w:rsidRPr="00D51929">
        <w:rPr>
          <w:rFonts w:ascii="Times New Roman" w:eastAsia="Times New Roman" w:hAnsi="Times New Roman" w:cs="Times New Roman"/>
          <w:snapToGrid w:val="0"/>
          <w:sz w:val="24"/>
          <w:szCs w:val="24"/>
        </w:rPr>
        <w:tab/>
      </w:r>
      <w:r w:rsidR="00226863">
        <w:rPr>
          <w:rFonts w:ascii="Times New Roman" w:eastAsia="Times New Roman" w:hAnsi="Times New Roman" w:cs="Times New Roman"/>
          <w:snapToGrid w:val="0"/>
          <w:sz w:val="24"/>
          <w:szCs w:val="24"/>
        </w:rPr>
        <w:t>11</w:t>
      </w:r>
    </w:p>
    <w:p w14:paraId="405F89DB" w14:textId="17EABE2C"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Collection and Processing</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3</w:t>
      </w:r>
    </w:p>
    <w:p w14:paraId="7854309D" w14:textId="279B503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Chemical Analysis for </w:t>
      </w:r>
      <w:proofErr w:type="spellStart"/>
      <w:r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 xml:space="preserve"> and Soils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4D17D04D" w14:textId="28192F2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Statistical Analysis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101D6C36" w14:textId="777777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7E92EF96" w14:textId="15A7BB9F"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00893CC9" w:rsidRPr="00D51929">
        <w:rPr>
          <w:rFonts w:ascii="Times New Roman" w:eastAsia="Times New Roman" w:hAnsi="Times New Roman" w:cs="Times New Roman"/>
          <w:snapToGrid w:val="0"/>
          <w:sz w:val="24"/>
          <w:szCs w:val="24"/>
        </w:rPr>
        <w:t>II</w:t>
      </w:r>
      <w:r w:rsidRPr="00D51929">
        <w:rPr>
          <w:rFonts w:ascii="Times New Roman" w:eastAsia="Times New Roman" w:hAnsi="Times New Roman" w:cs="Times New Roman"/>
          <w:snapToGrid w:val="0"/>
          <w:sz w:val="24"/>
          <w:szCs w:val="24"/>
        </w:rPr>
        <w:tab/>
        <w:t>RESULTS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67462171" w14:textId="3F4546E6" w:rsidR="00FC32A7"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FC32A7" w:rsidRPr="00D51929">
        <w:rPr>
          <w:rFonts w:ascii="Times New Roman" w:eastAsia="Times New Roman" w:hAnsi="Times New Roman" w:cs="Times New Roman"/>
          <w:snapToGrid w:val="0"/>
          <w:sz w:val="24"/>
          <w:szCs w:val="24"/>
        </w:rPr>
        <w:t>Throughfall</w:t>
      </w:r>
      <w:proofErr w:type="spellEnd"/>
      <w:r w:rsidR="00FC32A7" w:rsidRPr="00D51929">
        <w:rPr>
          <w:rFonts w:ascii="Times New Roman" w:eastAsia="Times New Roman" w:hAnsi="Times New Roman" w:cs="Times New Roman"/>
          <w:snapToGrid w:val="0"/>
          <w:sz w:val="24"/>
          <w:szCs w:val="24"/>
        </w:rPr>
        <w:t xml:space="preserve">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4E101B80" w14:textId="0E375A20" w:rsidR="00FC32A7" w:rsidRPr="00D51929" w:rsidRDefault="00FC32A7"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Frass and Litter Deposition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D7AD52" w14:textId="13C82801"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Decomposition Rates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35211AFA" w14:textId="7FAE64E4"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Soil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214A9C8" w14:textId="55F2CFDE"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893CC9" w:rsidRPr="00D51929">
        <w:rPr>
          <w:rFonts w:ascii="Times New Roman" w:eastAsia="Times New Roman" w:hAnsi="Times New Roman" w:cs="Times New Roman"/>
          <w:snapToGrid w:val="0"/>
          <w:sz w:val="24"/>
          <w:szCs w:val="24"/>
        </w:rPr>
        <w:t>I</w:t>
      </w:r>
      <w:r w:rsidRPr="00D51929">
        <w:rPr>
          <w:rFonts w:ascii="Times New Roman" w:eastAsia="Times New Roman" w:hAnsi="Times New Roman" w:cs="Times New Roman"/>
          <w:snapToGrid w:val="0"/>
          <w:sz w:val="24"/>
          <w:szCs w:val="24"/>
        </w:rPr>
        <w:t>V</w:t>
      </w:r>
      <w:r w:rsidRPr="00D51929">
        <w:rPr>
          <w:rFonts w:ascii="Times New Roman" w:eastAsia="Times New Roman" w:hAnsi="Times New Roman" w:cs="Times New Roman"/>
          <w:snapToGrid w:val="0"/>
          <w:sz w:val="24"/>
          <w:szCs w:val="24"/>
        </w:rPr>
        <w:tab/>
        <w:t>DISCUSSION</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7DC24A00" w14:textId="6B862F29"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5D3D4C" w:rsidRPr="00D51929">
        <w:rPr>
          <w:rFonts w:ascii="Times New Roman" w:eastAsia="Times New Roman" w:hAnsi="Times New Roman" w:cs="Times New Roman"/>
          <w:snapToGrid w:val="0"/>
          <w:sz w:val="24"/>
          <w:szCs w:val="24"/>
        </w:rPr>
        <w:t>Throughfall</w:t>
      </w:r>
      <w:proofErr w:type="spellEnd"/>
      <w:r w:rsidR="005D3D4C" w:rsidRPr="00D51929">
        <w:rPr>
          <w:rFonts w:ascii="Times New Roman" w:eastAsia="Times New Roman" w:hAnsi="Times New Roman" w:cs="Times New Roman"/>
          <w:snapToGrid w:val="0"/>
          <w:sz w:val="24"/>
          <w:szCs w:val="24"/>
        </w:rPr>
        <w:t xml:space="preserve"> N</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219DD4DE" w14:textId="0AF92F2A" w:rsidR="00D5125E"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5D3D4C" w:rsidRPr="00D51929">
        <w:rPr>
          <w:rFonts w:ascii="Times New Roman" w:eastAsia="Times New Roman" w:hAnsi="Times New Roman" w:cs="Times New Roman"/>
          <w:snapToGrid w:val="0"/>
          <w:sz w:val="24"/>
          <w:szCs w:val="24"/>
        </w:rPr>
        <w:t>Throughfall</w:t>
      </w:r>
      <w:proofErr w:type="spellEnd"/>
      <w:r w:rsidR="005D3D4C" w:rsidRPr="00D51929">
        <w:rPr>
          <w:rFonts w:ascii="Times New Roman" w:eastAsia="Times New Roman" w:hAnsi="Times New Roman" w:cs="Times New Roman"/>
          <w:snapToGrid w:val="0"/>
          <w:sz w:val="24"/>
          <w:szCs w:val="24"/>
        </w:rPr>
        <w:t xml:space="preserve"> SRP and DOC</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30</w:t>
      </w:r>
    </w:p>
    <w:p w14:paraId="22C9987D" w14:textId="34C0E404"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 xml:space="preserve">Frass and </w:t>
      </w:r>
      <w:proofErr w:type="spellStart"/>
      <w:r>
        <w:rPr>
          <w:rFonts w:ascii="Times New Roman" w:eastAsia="Times New Roman" w:hAnsi="Times New Roman" w:cs="Times New Roman"/>
          <w:snapToGrid w:val="0"/>
          <w:sz w:val="24"/>
          <w:szCs w:val="24"/>
        </w:rPr>
        <w:t>Litterfall</w:t>
      </w:r>
      <w:proofErr w:type="spellEnd"/>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2</w:t>
      </w:r>
    </w:p>
    <w:p w14:paraId="4CA11EEA" w14:textId="52EBB548"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Leaf Litter Decomposition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32</w:t>
      </w:r>
    </w:p>
    <w:p w14:paraId="235605B4" w14:textId="4CE5A483" w:rsidR="001A645D"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Moisture and Organic Matter</w:t>
      </w:r>
      <w:r w:rsidRPr="00D51929">
        <w:rPr>
          <w:rFonts w:ascii="Times New Roman" w:eastAsia="Times New Roman" w:hAnsi="Times New Roman" w:cs="Times New Roman"/>
          <w:snapToGrid w:val="0"/>
          <w:sz w:val="24"/>
          <w:szCs w:val="24"/>
        </w:rPr>
        <w:tab/>
        <w:t>3</w:t>
      </w:r>
      <w:r w:rsidR="001A645D">
        <w:rPr>
          <w:rFonts w:ascii="Times New Roman" w:eastAsia="Times New Roman" w:hAnsi="Times New Roman" w:cs="Times New Roman"/>
          <w:snapToGrid w:val="0"/>
          <w:sz w:val="24"/>
          <w:szCs w:val="24"/>
        </w:rPr>
        <w:t>3</w:t>
      </w:r>
    </w:p>
    <w:p w14:paraId="0CBE0C99" w14:textId="729679B7"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 xml:space="preserve">Soil </w:t>
      </w:r>
      <w:r>
        <w:rPr>
          <w:rFonts w:ascii="Times New Roman" w:eastAsia="Times New Roman" w:hAnsi="Times New Roman" w:cs="Times New Roman"/>
          <w:snapToGrid w:val="0"/>
          <w:sz w:val="24"/>
          <w:szCs w:val="24"/>
        </w:rPr>
        <w:t>Nutrients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4</w:t>
      </w:r>
    </w:p>
    <w:p w14:paraId="55CE4026" w14:textId="0D66F555"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Limitations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7</w:t>
      </w:r>
    </w:p>
    <w:p w14:paraId="5C40D992" w14:textId="0B74134A"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Future Studies</w:t>
      </w:r>
      <w:r>
        <w:rPr>
          <w:rFonts w:ascii="Times New Roman" w:eastAsia="Times New Roman" w:hAnsi="Times New Roman" w:cs="Times New Roman"/>
          <w:snapToGrid w:val="0"/>
          <w:sz w:val="24"/>
          <w:szCs w:val="24"/>
        </w:rPr>
        <w:tab/>
        <w:t>38</w:t>
      </w:r>
    </w:p>
    <w:p w14:paraId="3EFC0DA8" w14:textId="32F32840"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Conclusion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3</w:t>
      </w:r>
      <w:r w:rsidR="001A645D">
        <w:rPr>
          <w:rFonts w:ascii="Times New Roman" w:eastAsia="Times New Roman" w:hAnsi="Times New Roman" w:cs="Times New Roman"/>
          <w:snapToGrid w:val="0"/>
          <w:sz w:val="24"/>
          <w:szCs w:val="24"/>
        </w:rPr>
        <w:t>9</w:t>
      </w:r>
    </w:p>
    <w:p w14:paraId="66A4CB08" w14:textId="109E6FB4" w:rsidR="00D5125E" w:rsidRPr="00D51929" w:rsidRDefault="00D5125E" w:rsidP="00D5125E">
      <w:pPr>
        <w:widowControl w:val="0"/>
        <w:tabs>
          <w:tab w:val="right" w:pos="399"/>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REFERENCES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41</w:t>
      </w:r>
    </w:p>
    <w:p w14:paraId="650506BC" w14:textId="77777777" w:rsidR="00D5125E" w:rsidRPr="00D51929" w:rsidRDefault="00D5125E" w:rsidP="00893CC9">
      <w:pPr>
        <w:widowControl w:val="0"/>
        <w:spacing w:after="0" w:line="240" w:lineRule="auto"/>
        <w:rPr>
          <w:rFonts w:ascii="Times New Roman" w:eastAsia="Times New Roman" w:hAnsi="Times New Roman" w:cs="Times New Roman"/>
          <w:snapToGrid w:val="0"/>
          <w:sz w:val="24"/>
          <w:szCs w:val="24"/>
        </w:rPr>
      </w:pPr>
    </w:p>
    <w:p w14:paraId="0CE04B8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33942" w14:textId="187CA5D1" w:rsidR="00D5125E" w:rsidRPr="00D51929" w:rsidRDefault="00D5125E" w:rsidP="00E7500A">
      <w:pPr>
        <w:widowControl w:val="0"/>
        <w:spacing w:after="0" w:line="240" w:lineRule="auto"/>
        <w:rPr>
          <w:rFonts w:ascii="Times New Roman" w:eastAsia="Times New Roman" w:hAnsi="Times New Roman" w:cs="Times New Roman"/>
          <w:snapToGrid w:val="0"/>
          <w:sz w:val="24"/>
          <w:szCs w:val="24"/>
        </w:rPr>
      </w:pPr>
    </w:p>
    <w:p w14:paraId="4FB85F2F"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bookmarkStart w:id="0" w:name="_Hlk29728240"/>
      <w:r w:rsidRPr="00D51929">
        <w:rPr>
          <w:rFonts w:ascii="Times New Roman" w:eastAsia="Times New Roman" w:hAnsi="Times New Roman" w:cs="Times New Roman"/>
          <w:snapToGrid w:val="0"/>
          <w:sz w:val="24"/>
          <w:szCs w:val="24"/>
        </w:rPr>
        <w:lastRenderedPageBreak/>
        <w:t>LIST OF FIGURES</w:t>
      </w:r>
    </w:p>
    <w:p w14:paraId="6F286F7A" w14:textId="35B02B5B" w:rsidR="00D5125E" w:rsidRPr="00D51929" w:rsidRDefault="00D5125E" w:rsidP="00D5125E">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Figure</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0CA3ACA3" w14:textId="01206C0F" w:rsidR="00D5125E" w:rsidRPr="00D51929" w:rsidRDefault="00D5125E"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ab/>
        <w:t>Site locations with budworm activity level derived from United States Forest Service aerial detection surveys flown in 2015</w:t>
      </w:r>
      <w:r w:rsidRPr="00D51929">
        <w:rPr>
          <w:rFonts w:ascii="Times New Roman" w:eastAsia="Times New Roman" w:hAnsi="Times New Roman" w:cs="Times New Roman"/>
          <w:snapToGrid w:val="0"/>
          <w:sz w:val="24"/>
          <w:szCs w:val="24"/>
        </w:rPr>
        <w:tab/>
      </w:r>
      <w:r w:rsidR="004347D8">
        <w:rPr>
          <w:rFonts w:ascii="Times New Roman" w:eastAsia="Times New Roman" w:hAnsi="Times New Roman" w:cs="Times New Roman"/>
          <w:snapToGrid w:val="0"/>
          <w:sz w:val="24"/>
          <w:szCs w:val="24"/>
        </w:rPr>
        <w:t>7</w:t>
      </w:r>
    </w:p>
    <w:p w14:paraId="77AC6FB2" w14:textId="77777777" w:rsidR="006D5BE5" w:rsidRPr="00D51929" w:rsidRDefault="006D5BE5"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p>
    <w:p w14:paraId="7E229798" w14:textId="08C8A6FC" w:rsidR="00D5125E" w:rsidRPr="00D51929" w:rsidRDefault="00D5125E" w:rsidP="006D5BE5">
      <w:pPr>
        <w:widowControl w:val="0"/>
        <w:tabs>
          <w:tab w:val="right" w:pos="540"/>
          <w:tab w:val="left" w:pos="1083"/>
          <w:tab w:val="left" w:pos="1425"/>
          <w:tab w:val="right" w:leader="dot" w:pos="8370"/>
        </w:tabs>
        <w:spacing w:after="0" w:line="240" w:lineRule="auto"/>
        <w:ind w:left="1075" w:hanging="72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Estimated marginal means (EMM) of (A)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ammonium concentrations and (B)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nitrate (NO</w:t>
      </w:r>
      <w:r w:rsidR="006D5BE5" w:rsidRPr="00D51929">
        <w:rPr>
          <w:rFonts w:ascii="Times New Roman" w:eastAsia="Times New Roman" w:hAnsi="Times New Roman" w:cs="Times New Roman"/>
          <w:sz w:val="24"/>
          <w:szCs w:val="24"/>
          <w:vertAlign w:val="subscript"/>
        </w:rPr>
        <w:t>3</w:t>
      </w:r>
      <w:r w:rsidR="006D5BE5" w:rsidRPr="00D51929">
        <w:rPr>
          <w:rFonts w:ascii="Times New Roman" w:eastAsia="Times New Roman" w:hAnsi="Times New Roman" w:cs="Times New Roman"/>
          <w:sz w:val="24"/>
          <w:szCs w:val="24"/>
          <w:vertAlign w:val="superscript"/>
        </w:rPr>
        <w:t>-</w:t>
      </w:r>
      <w:r w:rsidR="006D5BE5" w:rsidRPr="00D51929">
        <w:rPr>
          <w:rFonts w:ascii="Times New Roman" w:eastAsia="Times New Roman" w:hAnsi="Times New Roman" w:cs="Times New Roman"/>
          <w:sz w:val="24"/>
          <w:szCs w:val="24"/>
        </w:rPr>
        <w:t>) concentrations in low and high budworm stands by sample date.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8</w:t>
      </w:r>
    </w:p>
    <w:p w14:paraId="3F896147" w14:textId="77777777" w:rsidR="006D5BE5" w:rsidRPr="00D51929" w:rsidRDefault="006D5BE5" w:rsidP="006D5BE5">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101E8CC5" w14:textId="5B01ECA9" w:rsidR="00D5125E" w:rsidRPr="00D51929" w:rsidRDefault="00D5125E"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3</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Estimated marginal means (EMM) of (A)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soluble reactive phosphorous (SRP) concentration and (B) dissolved organic carbon (DOC) concentration</w:t>
      </w:r>
      <w:r w:rsidR="00016AA3">
        <w:rPr>
          <w:rFonts w:ascii="Times New Roman" w:eastAsia="Times New Roman" w:hAnsi="Times New Roman" w:cs="Times New Roman"/>
          <w:sz w:val="24"/>
          <w:szCs w:val="24"/>
        </w:rPr>
        <w:t>, and rainfall in mm</w:t>
      </w:r>
      <w:r w:rsidR="006D5BE5" w:rsidRPr="00D51929">
        <w:rPr>
          <w:rFonts w:ascii="Times New Roman" w:eastAsia="Times New Roman" w:hAnsi="Times New Roman" w:cs="Times New Roman"/>
          <w:sz w:val="24"/>
          <w:szCs w:val="24"/>
        </w:rPr>
        <w:t xml:space="preserve"> in low and high budworm stands by sample date.  Significant differences among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9</w:t>
      </w:r>
    </w:p>
    <w:p w14:paraId="55E06F70" w14:textId="77777777" w:rsidR="006D5BE5" w:rsidRPr="00D51929" w:rsidRDefault="006D5BE5"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p>
    <w:p w14:paraId="7F0B206D" w14:textId="004955C5"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The deposition of frass and litter in high impact and low impact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E80502" w14:textId="5D3606AA" w:rsidR="00D5125E" w:rsidRPr="00D51929" w:rsidRDefault="00D5125E"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5</w:t>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Decomposition rates (-</w:t>
      </w:r>
      <w:r w:rsidR="00F83DDD" w:rsidRPr="00D51929">
        <w:rPr>
          <w:rFonts w:ascii="Times New Roman" w:eastAsia="Times New Roman" w:hAnsi="Times New Roman" w:cs="Times New Roman"/>
          <w:i/>
          <w:sz w:val="24"/>
          <w:szCs w:val="24"/>
        </w:rPr>
        <w:t>k</w:t>
      </w:r>
      <w:r w:rsidR="00F83DDD" w:rsidRPr="00D51929">
        <w:rPr>
          <w:rFonts w:ascii="Times New Roman" w:eastAsia="Times New Roman" w:hAnsi="Times New Roman" w:cs="Times New Roman"/>
          <w:sz w:val="24"/>
          <w:szCs w:val="24"/>
        </w:rPr>
        <w:t>) of deciduous and coniferous leaf litter in high and low budworm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0FDC415D" w14:textId="77777777" w:rsidR="00B424F2" w:rsidRPr="00D51929" w:rsidRDefault="00B424F2"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p>
    <w:p w14:paraId="7D681F9A" w14:textId="77777777" w:rsidR="00F83DDD" w:rsidRPr="00D51929"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6</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 xml:space="preserve">Regression analysis of </w:t>
      </w:r>
      <w:proofErr w:type="spellStart"/>
      <w:r w:rsidR="00F83DDD" w:rsidRPr="00D51929">
        <w:rPr>
          <w:rFonts w:ascii="Times New Roman" w:eastAsia="Times New Roman" w:hAnsi="Times New Roman" w:cs="Times New Roman"/>
          <w:sz w:val="24"/>
          <w:szCs w:val="24"/>
        </w:rPr>
        <w:t>throughfall</w:t>
      </w:r>
      <w:proofErr w:type="spellEnd"/>
      <w:r w:rsidR="00F83DDD" w:rsidRPr="00D51929">
        <w:rPr>
          <w:rFonts w:ascii="Times New Roman" w:eastAsia="Times New Roman" w:hAnsi="Times New Roman" w:cs="Times New Roman"/>
          <w:sz w:val="24"/>
          <w:szCs w:val="24"/>
        </w:rPr>
        <w:t xml:space="preserve"> DIN and deciduous </w:t>
      </w:r>
    </w:p>
    <w:p w14:paraId="2815110B" w14:textId="4F893AE0" w:rsidR="00D5125E" w:rsidRPr="00D51929" w:rsidRDefault="00F83DDD"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r>
      <w:proofErr w:type="gramStart"/>
      <w:r w:rsidRPr="00D51929">
        <w:rPr>
          <w:rFonts w:ascii="Times New Roman" w:eastAsia="Times New Roman" w:hAnsi="Times New Roman" w:cs="Times New Roman"/>
          <w:sz w:val="24"/>
          <w:szCs w:val="24"/>
        </w:rPr>
        <w:t>decomposition</w:t>
      </w:r>
      <w:proofErr w:type="gramEnd"/>
      <w:r w:rsidRPr="00D51929">
        <w:rPr>
          <w:rFonts w:ascii="Times New Roman" w:eastAsia="Times New Roman" w:hAnsi="Times New Roman" w:cs="Times New Roman"/>
          <w:sz w:val="24"/>
          <w:szCs w:val="24"/>
        </w:rPr>
        <w:t xml:space="preserve"> rate</w:t>
      </w:r>
      <w:r w:rsidR="00D5125E"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F65CD34" w14:textId="77777777" w:rsidR="00B424F2" w:rsidRPr="00D51929" w:rsidRDefault="00B424F2"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4B3B9B60" w14:textId="1994D00F"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7</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soil (A) ammonium (NH</w:t>
      </w:r>
      <w:r w:rsidR="00F83DDD" w:rsidRPr="00D51929">
        <w:rPr>
          <w:rFonts w:ascii="Times New Roman" w:eastAsia="Times New Roman" w:hAnsi="Times New Roman" w:cs="Times New Roman"/>
          <w:sz w:val="24"/>
          <w:szCs w:val="24"/>
          <w:vertAlign w:val="subscript"/>
        </w:rPr>
        <w:t>4</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(B) nitrate (NO</w:t>
      </w:r>
      <w:r w:rsidR="00F83DDD" w:rsidRPr="00D51929">
        <w:rPr>
          <w:rFonts w:ascii="Times New Roman" w:eastAsia="Times New Roman" w:hAnsi="Times New Roman" w:cs="Times New Roman"/>
          <w:sz w:val="24"/>
          <w:szCs w:val="24"/>
          <w:vertAlign w:val="subscript"/>
        </w:rPr>
        <w:t>3</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4</w:t>
      </w:r>
    </w:p>
    <w:p w14:paraId="01266614"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3E901985" w14:textId="70A3E04B" w:rsidR="005314C2"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8</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5</w:t>
      </w:r>
    </w:p>
    <w:p w14:paraId="42DC7CC1"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40E939EC" w14:textId="0233A0F1"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BE6FDD" w:rsidRPr="00D51929">
        <w:rPr>
          <w:rFonts w:ascii="Times New Roman" w:eastAsia="Times New Roman" w:hAnsi="Times New Roman" w:cs="Times New Roman"/>
          <w:snapToGrid w:val="0"/>
          <w:sz w:val="24"/>
          <w:szCs w:val="24"/>
        </w:rPr>
        <w:t>9</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A regression analysis comparing soil temperature at 2 cm depth and air temperature (p&lt;0.0001, R</w:t>
      </w:r>
      <w:r w:rsidR="00F83DDD" w:rsidRPr="00D51929">
        <w:rPr>
          <w:rFonts w:ascii="Times New Roman" w:eastAsia="Times New Roman" w:hAnsi="Times New Roman" w:cs="Times New Roman"/>
          <w:sz w:val="24"/>
          <w:szCs w:val="24"/>
          <w:vertAlign w:val="superscript"/>
        </w:rPr>
        <w:t>2</w:t>
      </w:r>
      <w:r w:rsidR="00F83DDD" w:rsidRPr="00D51929">
        <w:rPr>
          <w:rFonts w:ascii="Times New Roman" w:eastAsia="Times New Roman" w:hAnsi="Times New Roman" w:cs="Times New Roman"/>
          <w:sz w:val="24"/>
          <w:szCs w:val="24"/>
        </w:rPr>
        <w:t xml:space="preserve"> of 0.78)</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6</w:t>
      </w:r>
    </w:p>
    <w:p w14:paraId="5341499C" w14:textId="77777777" w:rsidR="00BE6FDD" w:rsidRPr="00D51929" w:rsidRDefault="00BE6FDD" w:rsidP="00BE6F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bookmarkEnd w:id="0"/>
    <w:p w14:paraId="4FE701E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04BC356" w14:textId="6C3FE01D" w:rsidR="00D5125E" w:rsidRPr="00D51929" w:rsidRDefault="00D5125E">
      <w:pPr>
        <w:rPr>
          <w:rFonts w:ascii="Times New Roman" w:eastAsia="Times New Roman" w:hAnsi="Times New Roman" w:cs="Times New Roman"/>
          <w:b/>
          <w:sz w:val="24"/>
          <w:szCs w:val="24"/>
          <w:u w:val="single"/>
        </w:rPr>
      </w:pPr>
    </w:p>
    <w:p w14:paraId="00F1F189" w14:textId="77777777" w:rsidR="00E7500A" w:rsidRPr="00D51929"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Pr="00D51929" w:rsidRDefault="000462FC" w:rsidP="00A85AC4">
      <w:pPr>
        <w:widowControl w:val="0"/>
        <w:spacing w:after="0" w:line="480" w:lineRule="auto"/>
        <w:rPr>
          <w:rFonts w:ascii="Times New Roman" w:eastAsia="Times New Roman" w:hAnsi="Times New Roman" w:cs="Times New Roman"/>
          <w:snapToGrid w:val="0"/>
          <w:sz w:val="24"/>
          <w:szCs w:val="24"/>
        </w:rPr>
      </w:pPr>
    </w:p>
    <w:p w14:paraId="757D9978" w14:textId="72D5C432" w:rsidR="006522D5" w:rsidRPr="00D51929" w:rsidRDefault="006522D5" w:rsidP="006522D5">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LIST OF EQUATIONS</w:t>
      </w:r>
    </w:p>
    <w:p w14:paraId="6E75936B" w14:textId="040A59E6" w:rsidR="006522D5" w:rsidRPr="00D51929" w:rsidRDefault="006522D5" w:rsidP="006522D5">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lastRenderedPageBreak/>
        <w:t>EQUATION</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73E41308" w14:textId="28DE0154" w:rsidR="006522D5" w:rsidRPr="00D51929" w:rsidRDefault="006522D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rate of decomposition where k is the slope</w:t>
      </w:r>
      <w:r w:rsidRPr="00D51929">
        <w:rPr>
          <w:rFonts w:ascii="Times New Roman" w:eastAsia="Times New Roman" w:hAnsi="Times New Roman" w:cs="Times New Roman"/>
          <w:snapToGrid w:val="0"/>
          <w:sz w:val="24"/>
          <w:szCs w:val="24"/>
        </w:rPr>
        <w:tab/>
        <w:t>1</w:t>
      </w:r>
      <w:r w:rsidR="001A645D">
        <w:rPr>
          <w:rFonts w:ascii="Times New Roman" w:eastAsia="Times New Roman" w:hAnsi="Times New Roman" w:cs="Times New Roman"/>
          <w:snapToGrid w:val="0"/>
          <w:sz w:val="24"/>
          <w:szCs w:val="24"/>
        </w:rPr>
        <w:t>2</w:t>
      </w:r>
    </w:p>
    <w:p w14:paraId="5058CD48" w14:textId="77777777" w:rsidR="006D5BE5" w:rsidRPr="00D51929" w:rsidRDefault="006D5BE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0FBB1A56" w14:textId="40EFDE1B" w:rsidR="006522D5" w:rsidRPr="00D51929" w:rsidRDefault="006522D5" w:rsidP="006522D5">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determination of moisture content in soil samples</w:t>
      </w:r>
      <w:r w:rsidR="006D5BE5" w:rsidRPr="00D51929" w:rsidDel="006D5BE5">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3</w:t>
      </w:r>
    </w:p>
    <w:p w14:paraId="01FBC272" w14:textId="77777777" w:rsidR="006D5BE5" w:rsidRPr="00D51929"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3</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The determination of how much organic matter each soil </w:t>
      </w:r>
    </w:p>
    <w:p w14:paraId="72E05B6F" w14:textId="371E4C5C" w:rsidR="00B424F2" w:rsidRPr="00D51929" w:rsidRDefault="006D5BE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r>
      <w:proofErr w:type="gramStart"/>
      <w:r w:rsidRPr="00D51929">
        <w:rPr>
          <w:rFonts w:ascii="Times New Roman" w:eastAsia="Times New Roman" w:hAnsi="Times New Roman" w:cs="Times New Roman"/>
          <w:sz w:val="24"/>
          <w:szCs w:val="24"/>
        </w:rPr>
        <w:t>sample</w:t>
      </w:r>
      <w:proofErr w:type="gramEnd"/>
      <w:r w:rsidRPr="00D51929">
        <w:rPr>
          <w:rFonts w:ascii="Times New Roman" w:eastAsia="Times New Roman" w:hAnsi="Times New Roman" w:cs="Times New Roman"/>
          <w:sz w:val="24"/>
          <w:szCs w:val="24"/>
        </w:rPr>
        <w:t xml:space="preserve"> contained</w:t>
      </w:r>
      <w:r w:rsidR="006522D5"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r w:rsidR="001A645D">
        <w:rPr>
          <w:rFonts w:ascii="Times New Roman" w:eastAsia="Times New Roman" w:hAnsi="Times New Roman" w:cs="Times New Roman"/>
          <w:snapToGrid w:val="0"/>
          <w:sz w:val="24"/>
          <w:szCs w:val="24"/>
        </w:rPr>
        <w:tab/>
      </w:r>
    </w:p>
    <w:p w14:paraId="62AE62E7" w14:textId="796BD00E" w:rsidR="00C97CB5" w:rsidRPr="001A645D" w:rsidRDefault="006522D5" w:rsidP="001A645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sectPr w:rsidR="00C97CB5" w:rsidRPr="001A645D" w:rsidSect="00DA49BB">
          <w:footerReference w:type="default" r:id="rId9"/>
          <w:footerReference w:type="first" r:id="rId10"/>
          <w:pgSz w:w="12240" w:h="15840"/>
          <w:pgMar w:top="1440" w:right="1440" w:bottom="1440" w:left="2160" w:header="0" w:footer="720" w:gutter="0"/>
          <w:pgNumType w:fmt="lowerRoman"/>
          <w:cols w:space="720"/>
          <w:titlePg/>
          <w:docGrid w:linePitch="299"/>
        </w:sect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DC2970" w:rsidRPr="00D51929">
        <w:rPr>
          <w:rFonts w:ascii="Times New Roman" w:eastAsia="Times New Roman" w:hAnsi="Times New Roman" w:cs="Times New Roman"/>
          <w:sz w:val="24"/>
          <w:szCs w:val="24"/>
        </w:rPr>
        <w:t>Calculation of net changes in soil inorganic nitrogen (N) pool.  Net increase in NH4+ indicates net mineralization, net increase in NO3- indicates net nitrification, and net decrease in either ion indicates immobilization of that ion</w:t>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p>
    <w:p w14:paraId="0F7E2A3A" w14:textId="74CE17E5" w:rsidR="006522D5" w:rsidRPr="00D51929" w:rsidRDefault="000B4100" w:rsidP="00D614C5">
      <w:pPr>
        <w:jc w:val="center"/>
        <w:rPr>
          <w:rFonts w:ascii="Times New Roman" w:eastAsia="Times New Roman" w:hAnsi="Times New Roman" w:cs="Times New Roman"/>
          <w:b/>
          <w:sz w:val="24"/>
          <w:szCs w:val="24"/>
        </w:rPr>
      </w:pPr>
      <w:r w:rsidRPr="00D51929">
        <w:rPr>
          <w:rFonts w:ascii="Times New Roman" w:eastAsia="Times New Roman" w:hAnsi="Times New Roman" w:cs="Times New Roman"/>
          <w:b/>
          <w:sz w:val="24"/>
          <w:szCs w:val="24"/>
        </w:rPr>
        <w:lastRenderedPageBreak/>
        <w:t>I</w:t>
      </w:r>
    </w:p>
    <w:p w14:paraId="6D4A49A8" w14:textId="4587CFA7" w:rsidR="00E02A5A" w:rsidRPr="00D51929"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sidRPr="00D51929">
        <w:rPr>
          <w:rFonts w:ascii="Times New Roman" w:eastAsia="Times New Roman" w:hAnsi="Times New Roman" w:cs="Times New Roman"/>
          <w:b/>
          <w:sz w:val="28"/>
          <w:szCs w:val="28"/>
        </w:rPr>
        <w:t>INTRODUCTION</w:t>
      </w:r>
    </w:p>
    <w:p w14:paraId="0A097997" w14:textId="77777777" w:rsidR="006673CD" w:rsidRDefault="009D5533" w:rsidP="00DD3085">
      <w:pPr>
        <w:pBdr>
          <w:top w:val="nil"/>
          <w:left w:val="nil"/>
          <w:bottom w:val="nil"/>
          <w:right w:val="nil"/>
          <w:between w:val="nil"/>
        </w:pBdr>
        <w:spacing w:line="480" w:lineRule="auto"/>
        <w:ind w:firstLine="720"/>
        <w:contextualSpacing/>
        <w:rPr>
          <w:ins w:id="1" w:author="Clay" w:date="2020-08-15T11:50:00Z"/>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Forests make up approximately one third of the </w:t>
      </w:r>
      <w:r w:rsidR="00DD3085" w:rsidRPr="00D51929">
        <w:rPr>
          <w:rFonts w:ascii="Times New Roman" w:eastAsia="Times New Roman" w:hAnsi="Times New Roman" w:cs="Times New Roman"/>
          <w:sz w:val="24"/>
          <w:szCs w:val="24"/>
        </w:rPr>
        <w:t xml:space="preserve">Earth’s </w:t>
      </w:r>
      <w:r w:rsidR="00D754BD" w:rsidRPr="00D51929">
        <w:rPr>
          <w:rFonts w:ascii="Times New Roman" w:eastAsia="Times New Roman" w:hAnsi="Times New Roman" w:cs="Times New Roman"/>
          <w:sz w:val="24"/>
          <w:szCs w:val="24"/>
        </w:rPr>
        <w:t xml:space="preserve">terrestrial </w:t>
      </w:r>
      <w:r w:rsidRPr="00D51929">
        <w:rPr>
          <w:rFonts w:ascii="Times New Roman" w:eastAsia="Times New Roman" w:hAnsi="Times New Roman" w:cs="Times New Roman"/>
          <w:sz w:val="24"/>
          <w:szCs w:val="24"/>
        </w:rPr>
        <w:t>surface (Likens et al</w:t>
      </w:r>
      <w:r w:rsidR="007004E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 xml:space="preserve"> 1970). </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In these ecosystems, a large portion of the nutrients </w:t>
      </w:r>
      <w:r w:rsidR="00DD3085" w:rsidRPr="00D51929">
        <w:rPr>
          <w:rFonts w:ascii="Times New Roman" w:eastAsia="Times New Roman" w:hAnsi="Times New Roman" w:cs="Times New Roman"/>
          <w:sz w:val="24"/>
          <w:szCs w:val="24"/>
        </w:rPr>
        <w:t xml:space="preserve">are generally retained </w:t>
      </w:r>
      <w:r w:rsidRPr="00D51929">
        <w:rPr>
          <w:rFonts w:ascii="Times New Roman" w:eastAsia="Times New Roman" w:hAnsi="Times New Roman" w:cs="Times New Roman"/>
          <w:sz w:val="24"/>
          <w:szCs w:val="24"/>
        </w:rPr>
        <w:t>within that system</w:t>
      </w:r>
      <w:r w:rsidR="00DD3085" w:rsidRPr="00D51929">
        <w:rPr>
          <w:rFonts w:ascii="Times New Roman" w:eastAsia="Times New Roman" w:hAnsi="Times New Roman" w:cs="Times New Roman"/>
          <w:sz w:val="24"/>
          <w:szCs w:val="24"/>
        </w:rPr>
        <w:t xml:space="preserve"> (</w:t>
      </w:r>
      <w:r w:rsidR="004B0453" w:rsidRPr="00D51929">
        <w:rPr>
          <w:rFonts w:ascii="Times New Roman" w:eastAsia="Times New Roman" w:hAnsi="Times New Roman" w:cs="Times New Roman"/>
          <w:sz w:val="24"/>
          <w:szCs w:val="24"/>
        </w:rPr>
        <w:t>Qualls et al</w:t>
      </w:r>
      <w:r w:rsidR="007004E9">
        <w:rPr>
          <w:rFonts w:ascii="Times New Roman" w:eastAsia="Times New Roman" w:hAnsi="Times New Roman" w:cs="Times New Roman"/>
          <w:sz w:val="24"/>
          <w:szCs w:val="24"/>
        </w:rPr>
        <w:t>.</w:t>
      </w:r>
      <w:r w:rsidR="00A10723" w:rsidRPr="00D51929">
        <w:rPr>
          <w:rFonts w:ascii="Times New Roman" w:eastAsia="Times New Roman" w:hAnsi="Times New Roman" w:cs="Times New Roman"/>
          <w:sz w:val="24"/>
          <w:szCs w:val="24"/>
        </w:rPr>
        <w:t xml:space="preserve"> 2002</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827173">
        <w:rPr>
          <w:rFonts w:ascii="Times New Roman" w:eastAsia="Times New Roman" w:hAnsi="Times New Roman" w:cs="Times New Roman"/>
          <w:sz w:val="24"/>
          <w:szCs w:val="24"/>
        </w:rPr>
        <w:t xml:space="preserve"> Nutrients enter the system by dry deposition from the atmosphere, and from precipitation (Potter et al. 1991), and</w:t>
      </w:r>
      <w:r w:rsidR="00DD3085" w:rsidRPr="00D51929">
        <w:rPr>
          <w:rFonts w:ascii="Times New Roman" w:eastAsia="Times New Roman" w:hAnsi="Times New Roman" w:cs="Times New Roman"/>
          <w:sz w:val="24"/>
          <w:szCs w:val="24"/>
        </w:rPr>
        <w:t xml:space="preserve"> </w:t>
      </w:r>
      <w:r w:rsidR="00827173">
        <w:rPr>
          <w:rFonts w:ascii="Times New Roman" w:eastAsia="Times New Roman" w:hAnsi="Times New Roman" w:cs="Times New Roman"/>
          <w:sz w:val="24"/>
          <w:szCs w:val="24"/>
        </w:rPr>
        <w:t>t</w:t>
      </w:r>
      <w:r w:rsidR="00191A6A" w:rsidRPr="00D51929">
        <w:rPr>
          <w:rFonts w:ascii="Times New Roman" w:eastAsia="Times New Roman" w:hAnsi="Times New Roman" w:cs="Times New Roman"/>
          <w:sz w:val="24"/>
          <w:szCs w:val="24"/>
        </w:rPr>
        <w:t xml:space="preserve">he general flow of </w:t>
      </w:r>
      <w:r w:rsidR="00827173">
        <w:rPr>
          <w:rFonts w:ascii="Times New Roman" w:eastAsia="Times New Roman" w:hAnsi="Times New Roman" w:cs="Times New Roman"/>
          <w:sz w:val="24"/>
          <w:szCs w:val="24"/>
        </w:rPr>
        <w:t xml:space="preserve">these </w:t>
      </w:r>
      <w:r w:rsidR="00191A6A" w:rsidRPr="00D51929">
        <w:rPr>
          <w:rFonts w:ascii="Times New Roman" w:eastAsia="Times New Roman" w:hAnsi="Times New Roman" w:cs="Times New Roman"/>
          <w:sz w:val="24"/>
          <w:szCs w:val="24"/>
        </w:rPr>
        <w:t xml:space="preserve">nutrients </w:t>
      </w:r>
      <w:r w:rsidR="00DD3085" w:rsidRPr="00D51929">
        <w:rPr>
          <w:rFonts w:ascii="Times New Roman" w:eastAsia="Times New Roman" w:hAnsi="Times New Roman" w:cs="Times New Roman"/>
          <w:sz w:val="24"/>
          <w:szCs w:val="24"/>
        </w:rPr>
        <w:t xml:space="preserve">within a forest </w:t>
      </w:r>
      <w:r w:rsidR="000462FC" w:rsidRPr="00D51929">
        <w:rPr>
          <w:rFonts w:ascii="Times New Roman" w:eastAsia="Times New Roman" w:hAnsi="Times New Roman" w:cs="Times New Roman"/>
          <w:sz w:val="24"/>
          <w:szCs w:val="24"/>
        </w:rPr>
        <w:t xml:space="preserve">ecosystem </w:t>
      </w:r>
      <w:r w:rsidR="00DD3085" w:rsidRPr="00D51929">
        <w:rPr>
          <w:rFonts w:ascii="Times New Roman" w:eastAsia="Times New Roman" w:hAnsi="Times New Roman" w:cs="Times New Roman"/>
          <w:sz w:val="24"/>
          <w:szCs w:val="24"/>
        </w:rPr>
        <w:t>include</w:t>
      </w:r>
      <w:r w:rsidR="000462FC" w:rsidRPr="00D51929">
        <w:rPr>
          <w:rFonts w:ascii="Times New Roman" w:eastAsia="Times New Roman" w:hAnsi="Times New Roman" w:cs="Times New Roman"/>
          <w:sz w:val="24"/>
          <w:szCs w:val="24"/>
        </w:rPr>
        <w:t>s</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precipitation</w:t>
      </w:r>
      <w:r w:rsidR="00827173">
        <w:rPr>
          <w:rFonts w:ascii="Times New Roman" w:eastAsia="Times New Roman" w:hAnsi="Times New Roman" w:cs="Times New Roman"/>
          <w:sz w:val="24"/>
          <w:szCs w:val="24"/>
        </w:rPr>
        <w:t xml:space="preserve"> washing out both the dry deposition and its own contents</w:t>
      </w:r>
      <w:r w:rsidR="00DD3085" w:rsidRPr="00D51929">
        <w:rPr>
          <w:rFonts w:ascii="Times New Roman" w:eastAsia="Times New Roman" w:hAnsi="Times New Roman" w:cs="Times New Roman"/>
          <w:sz w:val="24"/>
          <w:szCs w:val="24"/>
        </w:rPr>
        <w:t xml:space="preserve"> through the canopy as </w:t>
      </w:r>
      <w:proofErr w:type="spellStart"/>
      <w:r w:rsidR="00191A6A" w:rsidRPr="00D51929">
        <w:rPr>
          <w:rFonts w:ascii="Times New Roman" w:eastAsia="Times New Roman" w:hAnsi="Times New Roman" w:cs="Times New Roman"/>
          <w:sz w:val="24"/>
          <w:szCs w:val="24"/>
        </w:rPr>
        <w:t>throughfall</w:t>
      </w:r>
      <w:proofErr w:type="spellEnd"/>
      <w:r w:rsidR="00191A6A"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while leach</w:t>
      </w:r>
      <w:r w:rsidR="000462FC" w:rsidRPr="00D51929">
        <w:rPr>
          <w:rFonts w:ascii="Times New Roman" w:eastAsia="Times New Roman" w:hAnsi="Times New Roman" w:cs="Times New Roman"/>
          <w:sz w:val="24"/>
          <w:szCs w:val="24"/>
        </w:rPr>
        <w:t>ing</w:t>
      </w:r>
      <w:r w:rsidR="00DD3085" w:rsidRPr="00D51929">
        <w:rPr>
          <w:rFonts w:ascii="Times New Roman" w:eastAsia="Times New Roman" w:hAnsi="Times New Roman" w:cs="Times New Roman"/>
          <w:sz w:val="24"/>
          <w:szCs w:val="24"/>
        </w:rPr>
        <w:t xml:space="preserve"> nutrients from vegetation </w:t>
      </w:r>
      <w:r w:rsidR="00191A6A" w:rsidRPr="00D51929">
        <w:rPr>
          <w:rFonts w:ascii="Times New Roman" w:eastAsia="Times New Roman" w:hAnsi="Times New Roman" w:cs="Times New Roman"/>
          <w:sz w:val="24"/>
          <w:szCs w:val="24"/>
        </w:rPr>
        <w:t xml:space="preserve">to soil, </w:t>
      </w:r>
      <w:r w:rsidR="000462FC" w:rsidRPr="00D51929">
        <w:rPr>
          <w:rFonts w:ascii="Times New Roman" w:eastAsia="Times New Roman" w:hAnsi="Times New Roman" w:cs="Times New Roman"/>
          <w:sz w:val="24"/>
          <w:szCs w:val="24"/>
        </w:rPr>
        <w:t xml:space="preserve">and </w:t>
      </w:r>
      <w:r w:rsidR="00191A6A" w:rsidRPr="00D51929">
        <w:rPr>
          <w:rFonts w:ascii="Times New Roman" w:eastAsia="Times New Roman" w:hAnsi="Times New Roman" w:cs="Times New Roman"/>
          <w:sz w:val="24"/>
          <w:szCs w:val="24"/>
        </w:rPr>
        <w:t>nutrient</w:t>
      </w:r>
      <w:r w:rsidR="00DD3085" w:rsidRPr="00D51929">
        <w:rPr>
          <w:rFonts w:ascii="Times New Roman" w:eastAsia="Times New Roman" w:hAnsi="Times New Roman" w:cs="Times New Roman"/>
          <w:sz w:val="24"/>
          <w:szCs w:val="24"/>
        </w:rPr>
        <w:t xml:space="preserve"> up</w:t>
      </w:r>
      <w:r w:rsidR="000462FC" w:rsidRPr="00D51929">
        <w:rPr>
          <w:rFonts w:ascii="Times New Roman" w:eastAsia="Times New Roman" w:hAnsi="Times New Roman" w:cs="Times New Roman"/>
          <w:sz w:val="24"/>
          <w:szCs w:val="24"/>
        </w:rPr>
        <w:t>take</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 xml:space="preserve">by plants </w:t>
      </w:r>
      <w:r w:rsidR="000462FC" w:rsidRPr="00D51929">
        <w:rPr>
          <w:rFonts w:ascii="Times New Roman" w:eastAsia="Times New Roman" w:hAnsi="Times New Roman" w:cs="Times New Roman"/>
          <w:sz w:val="24"/>
          <w:szCs w:val="24"/>
        </w:rPr>
        <w:t xml:space="preserve">that converts nutrients </w:t>
      </w:r>
      <w:r w:rsidR="00191A6A" w:rsidRPr="00D51929">
        <w:rPr>
          <w:rFonts w:ascii="Times New Roman" w:eastAsia="Times New Roman" w:hAnsi="Times New Roman" w:cs="Times New Roman"/>
          <w:sz w:val="24"/>
          <w:szCs w:val="24"/>
        </w:rPr>
        <w:t xml:space="preserve">into biomass. </w:t>
      </w:r>
      <w:r w:rsidR="00DD3085" w:rsidRPr="00D51929">
        <w:rPr>
          <w:rFonts w:ascii="Times New Roman" w:eastAsia="Times New Roman" w:hAnsi="Times New Roman" w:cs="Times New Roman"/>
          <w:sz w:val="24"/>
          <w:szCs w:val="24"/>
        </w:rPr>
        <w:t xml:space="preserve"> </w:t>
      </w:r>
    </w:p>
    <w:p w14:paraId="05FF136F" w14:textId="4FEA646F" w:rsidR="00F23B10" w:rsidRDefault="00191A6A"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When these systems are subject to disturbance, the cycling of forest nutrients is subject to changes and losses</w:t>
      </w:r>
      <w:r w:rsidR="00DD3085" w:rsidRPr="00D51929">
        <w:rPr>
          <w:rFonts w:ascii="Times New Roman" w:eastAsia="Times New Roman" w:hAnsi="Times New Roman" w:cs="Times New Roman"/>
          <w:sz w:val="24"/>
          <w:szCs w:val="24"/>
        </w:rPr>
        <w:t xml:space="preserve"> (</w:t>
      </w:r>
      <w:proofErr w:type="spellStart"/>
      <w:r w:rsidR="002D2BC4" w:rsidRPr="00D51929">
        <w:rPr>
          <w:rFonts w:ascii="Times New Roman" w:eastAsia="Times New Roman" w:hAnsi="Times New Roman" w:cs="Times New Roman"/>
          <w:sz w:val="24"/>
          <w:szCs w:val="24"/>
        </w:rPr>
        <w:t>Vitousek</w:t>
      </w:r>
      <w:proofErr w:type="spellEnd"/>
      <w:r w:rsidR="002D2BC4" w:rsidRPr="00D51929">
        <w:rPr>
          <w:rFonts w:ascii="Times New Roman" w:eastAsia="Times New Roman" w:hAnsi="Times New Roman" w:cs="Times New Roman"/>
          <w:sz w:val="24"/>
          <w:szCs w:val="24"/>
        </w:rPr>
        <w:t xml:space="preserve"> et al</w:t>
      </w:r>
      <w:r w:rsidR="007004E9">
        <w:rPr>
          <w:rFonts w:ascii="Times New Roman" w:eastAsia="Times New Roman" w:hAnsi="Times New Roman" w:cs="Times New Roman"/>
          <w:sz w:val="24"/>
          <w:szCs w:val="24"/>
        </w:rPr>
        <w:t>.</w:t>
      </w:r>
      <w:r w:rsidR="002D2BC4" w:rsidRPr="00D51929">
        <w:rPr>
          <w:rFonts w:ascii="Times New Roman" w:eastAsia="Times New Roman" w:hAnsi="Times New Roman" w:cs="Times New Roman"/>
          <w:sz w:val="24"/>
          <w:szCs w:val="24"/>
        </w:rPr>
        <w:t xml:space="preserve"> 1979</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w:t>
      </w:r>
      <w:r w:rsidR="009D5533" w:rsidRPr="00D51929">
        <w:rPr>
          <w:rFonts w:ascii="Times New Roman" w:eastAsia="Times New Roman" w:hAnsi="Times New Roman" w:cs="Times New Roman"/>
          <w:sz w:val="24"/>
          <w:szCs w:val="24"/>
        </w:rPr>
        <w:t xml:space="preserve"> Common disturbances include </w:t>
      </w:r>
      <w:r w:rsidR="00D61E18" w:rsidRPr="00D51929">
        <w:rPr>
          <w:rFonts w:ascii="Times New Roman" w:eastAsia="Times New Roman" w:hAnsi="Times New Roman" w:cs="Times New Roman"/>
          <w:sz w:val="24"/>
          <w:szCs w:val="24"/>
        </w:rPr>
        <w:t xml:space="preserve">clear cut logging, </w:t>
      </w:r>
      <w:r w:rsidRPr="00D51929">
        <w:rPr>
          <w:rFonts w:ascii="Times New Roman" w:eastAsia="Times New Roman" w:hAnsi="Times New Roman" w:cs="Times New Roman"/>
          <w:sz w:val="24"/>
          <w:szCs w:val="24"/>
        </w:rPr>
        <w:t>fire,</w:t>
      </w:r>
      <w:ins w:id="2" w:author="Clay" w:date="2020-08-15T11:53:00Z">
        <w:r w:rsidR="006673CD">
          <w:rPr>
            <w:rFonts w:ascii="Times New Roman" w:eastAsia="Times New Roman" w:hAnsi="Times New Roman" w:cs="Times New Roman"/>
            <w:sz w:val="24"/>
            <w:szCs w:val="24"/>
          </w:rPr>
          <w:t xml:space="preserve"> and</w:t>
        </w:r>
      </w:ins>
      <w:r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insect outbreaks</w:t>
      </w:r>
      <w:del w:id="3" w:author="Clay" w:date="2020-08-15T11:53:00Z">
        <w:r w:rsidR="00DD3085" w:rsidRPr="00D51929" w:rsidDel="006673CD">
          <w:rPr>
            <w:rFonts w:ascii="Times New Roman" w:eastAsia="Times New Roman" w:hAnsi="Times New Roman" w:cs="Times New Roman"/>
            <w:sz w:val="24"/>
            <w:szCs w:val="24"/>
          </w:rPr>
          <w:delText xml:space="preserve">, </w:delText>
        </w:r>
        <w:r w:rsidRPr="00D51929" w:rsidDel="006673CD">
          <w:rPr>
            <w:rFonts w:ascii="Times New Roman" w:eastAsia="Times New Roman" w:hAnsi="Times New Roman" w:cs="Times New Roman"/>
            <w:sz w:val="24"/>
            <w:szCs w:val="24"/>
          </w:rPr>
          <w:delText>and climate change</w:delText>
        </w:r>
      </w:del>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For example, </w:t>
      </w:r>
      <w:r w:rsidR="00F23B10" w:rsidRPr="00D51929">
        <w:rPr>
          <w:rFonts w:ascii="Times New Roman" w:eastAsia="Times New Roman" w:hAnsi="Times New Roman" w:cs="Times New Roman"/>
          <w:sz w:val="24"/>
          <w:szCs w:val="24"/>
        </w:rPr>
        <w:t>in 1970, a</w:t>
      </w:r>
      <w:r w:rsidR="00DD3085" w:rsidRPr="00D51929">
        <w:rPr>
          <w:rFonts w:ascii="Times New Roman" w:eastAsia="Times New Roman" w:hAnsi="Times New Roman" w:cs="Times New Roman"/>
          <w:sz w:val="24"/>
          <w:szCs w:val="24"/>
        </w:rPr>
        <w:t xml:space="preserve"> famous experiment </w:t>
      </w:r>
      <w:r w:rsidR="00F23B10" w:rsidRPr="00D51929">
        <w:rPr>
          <w:rFonts w:ascii="Times New Roman" w:eastAsia="Times New Roman" w:hAnsi="Times New Roman" w:cs="Times New Roman"/>
          <w:sz w:val="24"/>
          <w:szCs w:val="24"/>
        </w:rPr>
        <w:t>in the Hubbard Brook Experimental Forest</w:t>
      </w:r>
      <w:r w:rsidR="009E5843">
        <w:rPr>
          <w:rFonts w:ascii="Times New Roman" w:eastAsia="Times New Roman" w:hAnsi="Times New Roman" w:cs="Times New Roman"/>
          <w:sz w:val="24"/>
          <w:szCs w:val="24"/>
        </w:rPr>
        <w:t xml:space="preserve"> in New Hampshire</w:t>
      </w:r>
      <w:r w:rsidR="0092381B" w:rsidRPr="00D51929">
        <w:rPr>
          <w:rFonts w:ascii="Times New Roman" w:eastAsia="Times New Roman" w:hAnsi="Times New Roman" w:cs="Times New Roman"/>
          <w:sz w:val="24"/>
          <w:szCs w:val="24"/>
        </w:rPr>
        <w:t xml:space="preserve"> found that </w:t>
      </w:r>
      <w:r w:rsidR="00DD3085" w:rsidRPr="00D51929">
        <w:rPr>
          <w:rFonts w:ascii="Times New Roman" w:eastAsia="Times New Roman" w:hAnsi="Times New Roman" w:cs="Times New Roman"/>
          <w:sz w:val="24"/>
          <w:szCs w:val="24"/>
        </w:rPr>
        <w:t>experimental clear cutting</w:t>
      </w:r>
      <w:r w:rsidR="00DD3085">
        <w:rPr>
          <w:rFonts w:ascii="Times New Roman" w:eastAsia="Times New Roman" w:hAnsi="Times New Roman" w:cs="Times New Roman"/>
          <w:sz w:val="24"/>
          <w:szCs w:val="24"/>
        </w:rPr>
        <w:t xml:space="preserve">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w:t>
      </w:r>
      <w:r w:rsidR="007004E9">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w:t>
      </w:r>
      <w:r w:rsidR="007004E9">
        <w:rPr>
          <w:rFonts w:ascii="Times New Roman" w:eastAsia="Times New Roman" w:hAnsi="Times New Roman" w:cs="Times New Roman"/>
          <w:sz w:val="24"/>
          <w:szCs w:val="24"/>
        </w:rPr>
        <w:t>.</w:t>
      </w:r>
      <w:r w:rsidR="00313D6C">
        <w:rPr>
          <w:rFonts w:ascii="Times New Roman" w:eastAsia="Times New Roman" w:hAnsi="Times New Roman" w:cs="Times New Roman"/>
          <w:sz w:val="24"/>
          <w:szCs w:val="24"/>
        </w:rPr>
        <w:t xml:space="preserve"> 2016).</w:t>
      </w:r>
      <w:r w:rsidR="00D920FE">
        <w:rPr>
          <w:rFonts w:ascii="Times New Roman" w:eastAsia="Times New Roman" w:hAnsi="Times New Roman" w:cs="Times New Roman"/>
          <w:sz w:val="24"/>
          <w:szCs w:val="24"/>
        </w:rPr>
        <w:t xml:space="preserve"> Initially, fires can increase concentrations </w:t>
      </w:r>
      <w:commentRangeStart w:id="4"/>
      <w:r w:rsidR="00D920FE">
        <w:rPr>
          <w:rFonts w:ascii="Times New Roman" w:eastAsia="Times New Roman" w:hAnsi="Times New Roman" w:cs="Times New Roman"/>
          <w:sz w:val="24"/>
          <w:szCs w:val="24"/>
        </w:rPr>
        <w:t xml:space="preserve">of NH4+ and PO43- </w:t>
      </w:r>
      <w:commentRangeEnd w:id="4"/>
      <w:r w:rsidR="006673CD">
        <w:rPr>
          <w:rStyle w:val="CommentReference"/>
        </w:rPr>
        <w:commentReference w:id="4"/>
      </w:r>
      <w:r w:rsidR="00D920FE">
        <w:rPr>
          <w:rFonts w:ascii="Times New Roman" w:eastAsia="Times New Roman" w:hAnsi="Times New Roman" w:cs="Times New Roman"/>
          <w:sz w:val="24"/>
          <w:szCs w:val="24"/>
        </w:rPr>
        <w:t>in the short term, but a study in a Florida ecosystem showed that in less than 100 days post fire, available nutrients in the soil were reduced by half</w:t>
      </w:r>
      <w:r w:rsidR="009C395C">
        <w:rPr>
          <w:rFonts w:ascii="Times New Roman" w:eastAsia="Times New Roman" w:hAnsi="Times New Roman" w:cs="Times New Roman"/>
          <w:sz w:val="24"/>
          <w:szCs w:val="24"/>
        </w:rPr>
        <w:t xml:space="preserve"> (Schafer and Mack 2010)</w:t>
      </w:r>
      <w:r w:rsidR="00D920FE">
        <w:rPr>
          <w:rFonts w:ascii="Times New Roman" w:eastAsia="Times New Roman" w:hAnsi="Times New Roman" w:cs="Times New Roman"/>
          <w:sz w:val="24"/>
          <w:szCs w:val="24"/>
        </w:rPr>
        <w:t>, suggesting that</w:t>
      </w:r>
      <w:r w:rsidR="00E87BB6">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f</w:t>
      </w:r>
      <w:r w:rsidR="00B942B5">
        <w:rPr>
          <w:rFonts w:ascii="Times New Roman" w:eastAsia="Times New Roman" w:hAnsi="Times New Roman" w:cs="Times New Roman"/>
          <w:sz w:val="24"/>
          <w:szCs w:val="24"/>
        </w:rPr>
        <w:t>ires also contribute to nutrient losses</w:t>
      </w:r>
      <w:del w:id="5" w:author="Clay" w:date="2020-08-15T11:52:00Z">
        <w:r w:rsidR="00B942B5" w:rsidDel="006673CD">
          <w:rPr>
            <w:rFonts w:ascii="Times New Roman" w:eastAsia="Times New Roman" w:hAnsi="Times New Roman" w:cs="Times New Roman"/>
            <w:sz w:val="24"/>
            <w:szCs w:val="24"/>
          </w:rPr>
          <w:delText xml:space="preserve">, </w:delText>
        </w:r>
      </w:del>
      <w:ins w:id="6" w:author="Clay" w:date="2020-08-15T11:52:00Z">
        <w:r w:rsidR="006673CD">
          <w:rPr>
            <w:rFonts w:ascii="Times New Roman" w:eastAsia="Times New Roman" w:hAnsi="Times New Roman" w:cs="Times New Roman"/>
            <w:sz w:val="24"/>
            <w:szCs w:val="24"/>
          </w:rPr>
          <w:t xml:space="preserve">.  </w:t>
        </w:r>
      </w:ins>
      <w:del w:id="7" w:author="Clay" w:date="2020-08-15T11:52:00Z">
        <w:r w:rsidR="00B942B5" w:rsidDel="006673CD">
          <w:rPr>
            <w:rFonts w:ascii="Times New Roman" w:eastAsia="Times New Roman" w:hAnsi="Times New Roman" w:cs="Times New Roman"/>
            <w:sz w:val="24"/>
            <w:szCs w:val="24"/>
          </w:rPr>
          <w:delText>as shown i</w:delText>
        </w:r>
      </w:del>
      <w:ins w:id="8" w:author="Clay" w:date="2020-08-15T11:52:00Z">
        <w:r w:rsidR="006673CD">
          <w:rPr>
            <w:rFonts w:ascii="Times New Roman" w:eastAsia="Times New Roman" w:hAnsi="Times New Roman" w:cs="Times New Roman"/>
            <w:sz w:val="24"/>
            <w:szCs w:val="24"/>
          </w:rPr>
          <w:t>Further, i</w:t>
        </w:r>
      </w:ins>
      <w:r w:rsidR="00B942B5">
        <w:rPr>
          <w:rFonts w:ascii="Times New Roman" w:eastAsia="Times New Roman" w:hAnsi="Times New Roman" w:cs="Times New Roman"/>
          <w:sz w:val="24"/>
          <w:szCs w:val="24"/>
        </w:rPr>
        <w:t xml:space="preserve">n a study </w:t>
      </w:r>
      <w:del w:id="9" w:author="Clay" w:date="2020-08-15T11:52:00Z">
        <w:r w:rsidR="00B942B5" w:rsidDel="006673CD">
          <w:rPr>
            <w:rFonts w:ascii="Times New Roman" w:eastAsia="Times New Roman" w:hAnsi="Times New Roman" w:cs="Times New Roman"/>
            <w:sz w:val="24"/>
            <w:szCs w:val="24"/>
          </w:rPr>
          <w:delText xml:space="preserve">where </w:delText>
        </w:r>
      </w:del>
      <w:ins w:id="10" w:author="Clay" w:date="2020-08-15T11:52:00Z">
        <w:r w:rsidR="006673CD">
          <w:rPr>
            <w:rFonts w:ascii="Times New Roman" w:eastAsia="Times New Roman" w:hAnsi="Times New Roman" w:cs="Times New Roman"/>
            <w:sz w:val="24"/>
            <w:szCs w:val="24"/>
          </w:rPr>
          <w:t xml:space="preserve">of </w:t>
        </w:r>
      </w:ins>
      <w:r w:rsidR="00B942B5">
        <w:rPr>
          <w:rFonts w:ascii="Times New Roman" w:eastAsia="Times New Roman" w:hAnsi="Times New Roman" w:cs="Times New Roman"/>
          <w:sz w:val="24"/>
          <w:szCs w:val="24"/>
        </w:rPr>
        <w:t>prescribed fires in a French Mediterranean forest</w:t>
      </w:r>
      <w:del w:id="11" w:author="Clay" w:date="2020-08-15T11:52:00Z">
        <w:r w:rsidR="00B942B5" w:rsidDel="006673CD">
          <w:rPr>
            <w:rFonts w:ascii="Times New Roman" w:eastAsia="Times New Roman" w:hAnsi="Times New Roman" w:cs="Times New Roman"/>
            <w:sz w:val="24"/>
            <w:szCs w:val="24"/>
          </w:rPr>
          <w:delText xml:space="preserve">. </w:delText>
        </w:r>
      </w:del>
      <w:ins w:id="12" w:author="Clay" w:date="2020-08-15T11:52:00Z">
        <w:r w:rsidR="006673CD">
          <w:rPr>
            <w:rFonts w:ascii="Times New Roman" w:eastAsia="Times New Roman" w:hAnsi="Times New Roman" w:cs="Times New Roman"/>
            <w:sz w:val="24"/>
            <w:szCs w:val="24"/>
          </w:rPr>
          <w:t xml:space="preserve">, </w:t>
        </w:r>
      </w:ins>
      <w:r w:rsidR="00B942B5">
        <w:rPr>
          <w:rFonts w:ascii="Times New Roman" w:eastAsia="Times New Roman" w:hAnsi="Times New Roman" w:cs="Times New Roman"/>
          <w:sz w:val="24"/>
          <w:szCs w:val="24"/>
        </w:rPr>
        <w:t>N, P, K, and Ca were all shown to decrease (</w:t>
      </w:r>
      <w:proofErr w:type="spellStart"/>
      <w:r w:rsidR="00B942B5">
        <w:rPr>
          <w:rFonts w:ascii="Times New Roman" w:eastAsia="Times New Roman" w:hAnsi="Times New Roman" w:cs="Times New Roman"/>
          <w:sz w:val="24"/>
          <w:szCs w:val="24"/>
        </w:rPr>
        <w:t>Gillon</w:t>
      </w:r>
      <w:proofErr w:type="spellEnd"/>
      <w:r w:rsidR="00B942B5">
        <w:rPr>
          <w:rFonts w:ascii="Times New Roman" w:eastAsia="Times New Roman" w:hAnsi="Times New Roman" w:cs="Times New Roman"/>
          <w:sz w:val="24"/>
          <w:szCs w:val="24"/>
        </w:rPr>
        <w:t xml:space="preserve"> and Rapp 1989). Similar results were </w:t>
      </w:r>
      <w:r w:rsidR="00B942B5">
        <w:rPr>
          <w:rFonts w:ascii="Times New Roman" w:eastAsia="Times New Roman" w:hAnsi="Times New Roman" w:cs="Times New Roman"/>
          <w:sz w:val="24"/>
          <w:szCs w:val="24"/>
        </w:rPr>
        <w:lastRenderedPageBreak/>
        <w:t>found in a Spanish Mediterranean forest, where nutrient loss was seen in the form of volatilization (</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and</w:t>
      </w:r>
      <w:r w:rsidR="007004E9">
        <w:rPr>
          <w:rFonts w:ascii="Times New Roman" w:eastAsia="Times New Roman" w:hAnsi="Times New Roman" w:cs="Times New Roman"/>
          <w:sz w:val="24"/>
          <w:szCs w:val="24"/>
        </w:rPr>
        <w:t xml:space="preserve"> V</w:t>
      </w:r>
      <w:r w:rsidR="00B942B5">
        <w:rPr>
          <w:rFonts w:ascii="Times New Roman" w:eastAsia="Times New Roman" w:hAnsi="Times New Roman" w:cs="Times New Roman"/>
          <w:sz w:val="24"/>
          <w:szCs w:val="24"/>
        </w:rPr>
        <w:t xml:space="preserve">allejo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(Hunter 2001; Metcalfe et al</w:t>
      </w:r>
      <w:r w:rsidR="007004E9">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2016)</w:t>
      </w:r>
      <w:ins w:id="13" w:author="Clay" w:date="2020-08-15T11:53:00Z">
        <w:r w:rsidR="006673CD">
          <w:rPr>
            <w:rFonts w:ascii="Times New Roman" w:eastAsia="Times New Roman" w:hAnsi="Times New Roman" w:cs="Times New Roman"/>
            <w:sz w:val="24"/>
            <w:szCs w:val="24"/>
          </w:rPr>
          <w:t>.</w:t>
        </w:r>
      </w:ins>
      <w:r w:rsidR="001174C2">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del w:id="14" w:author="Clay" w:date="2020-08-15T11:53:00Z">
        <w:r w:rsidR="00D61E18" w:rsidDel="006673CD">
          <w:rPr>
            <w:rFonts w:ascii="Times New Roman" w:eastAsia="Times New Roman" w:hAnsi="Times New Roman" w:cs="Times New Roman"/>
            <w:sz w:val="24"/>
            <w:szCs w:val="24"/>
          </w:rPr>
          <w:delText xml:space="preserve"> </w:delText>
        </w:r>
      </w:del>
      <w:proofErr w:type="gramStart"/>
      <w:r w:rsidR="00DD3085">
        <w:rPr>
          <w:rFonts w:ascii="Times New Roman" w:eastAsia="Times New Roman" w:hAnsi="Times New Roman" w:cs="Times New Roman"/>
          <w:sz w:val="24"/>
          <w:szCs w:val="24"/>
        </w:rPr>
        <w:t xml:space="preserve">While all of these studies point to disturbance as a mechanism </w:t>
      </w:r>
      <w:del w:id="15" w:author="Clay" w:date="2020-08-15T11:53:00Z">
        <w:r w:rsidR="00DD3085" w:rsidDel="006673CD">
          <w:rPr>
            <w:rFonts w:ascii="Times New Roman" w:eastAsia="Times New Roman" w:hAnsi="Times New Roman" w:cs="Times New Roman"/>
            <w:sz w:val="24"/>
            <w:szCs w:val="24"/>
          </w:rPr>
          <w:delText xml:space="preserve">for </w:delText>
        </w:r>
      </w:del>
      <w:ins w:id="16" w:author="Clay" w:date="2020-08-15T11:53:00Z">
        <w:r w:rsidR="006673CD">
          <w:rPr>
            <w:rFonts w:ascii="Times New Roman" w:eastAsia="Times New Roman" w:hAnsi="Times New Roman" w:cs="Times New Roman"/>
            <w:sz w:val="24"/>
            <w:szCs w:val="24"/>
          </w:rPr>
          <w:t xml:space="preserve">of </w:t>
        </w:r>
      </w:ins>
      <w:r w:rsidR="00DD3085">
        <w:rPr>
          <w:rFonts w:ascii="Times New Roman" w:eastAsia="Times New Roman" w:hAnsi="Times New Roman" w:cs="Times New Roman"/>
          <w:sz w:val="24"/>
          <w:szCs w:val="24"/>
        </w:rPr>
        <w:t xml:space="preserve">nutrient loss </w:t>
      </w:r>
      <w:del w:id="17" w:author="Clay" w:date="2020-08-15T11:53:00Z">
        <w:r w:rsidR="00DD3085" w:rsidDel="006673CD">
          <w:rPr>
            <w:rFonts w:ascii="Times New Roman" w:eastAsia="Times New Roman" w:hAnsi="Times New Roman" w:cs="Times New Roman"/>
            <w:sz w:val="24"/>
            <w:szCs w:val="24"/>
          </w:rPr>
          <w:delText xml:space="preserve">for </w:delText>
        </w:r>
      </w:del>
      <w:ins w:id="18" w:author="Clay" w:date="2020-08-15T11:53:00Z">
        <w:r w:rsidR="006673CD">
          <w:rPr>
            <w:rFonts w:ascii="Times New Roman" w:eastAsia="Times New Roman" w:hAnsi="Times New Roman" w:cs="Times New Roman"/>
            <w:sz w:val="24"/>
            <w:szCs w:val="24"/>
          </w:rPr>
          <w:t xml:space="preserve">from </w:t>
        </w:r>
      </w:ins>
      <w:r w:rsidR="00DD3085">
        <w:rPr>
          <w:rFonts w:ascii="Times New Roman" w:eastAsia="Times New Roman" w:hAnsi="Times New Roman" w:cs="Times New Roman"/>
          <w:sz w:val="24"/>
          <w:szCs w:val="24"/>
        </w:rPr>
        <w:t>forests to downstream aquatic ecosystems, the effect of insect herbivores has not been studied in the western United States, which is expected to see an uptick in forest insect activity as global temperatures rise.</w:t>
      </w:r>
      <w:proofErr w:type="gramEnd"/>
    </w:p>
    <w:p w14:paraId="3DE6A340" w14:textId="6A0C9F0B" w:rsidR="00111BFE" w:rsidDel="00EF47B1" w:rsidRDefault="00111BFE">
      <w:pPr>
        <w:pBdr>
          <w:top w:val="nil"/>
          <w:left w:val="nil"/>
          <w:bottom w:val="nil"/>
          <w:right w:val="nil"/>
          <w:between w:val="nil"/>
        </w:pBdr>
        <w:spacing w:line="480" w:lineRule="auto"/>
        <w:ind w:firstLine="720"/>
        <w:contextualSpacing/>
        <w:rPr>
          <w:del w:id="19" w:author="Clay" w:date="2020-08-15T11:57:00Z"/>
          <w:rFonts w:ascii="Times New Roman" w:eastAsia="Times New Roman" w:hAnsi="Times New Roman" w:cs="Times New Roman"/>
          <w:sz w:val="24"/>
          <w:szCs w:val="24"/>
        </w:rPr>
      </w:pPr>
      <w:del w:id="20" w:author="Clay" w:date="2020-08-15T11:57:00Z">
        <w:r w:rsidDel="00EF47B1">
          <w:rPr>
            <w:rFonts w:ascii="Times New Roman" w:eastAsia="Times New Roman" w:hAnsi="Times New Roman" w:cs="Times New Roman"/>
            <w:sz w:val="24"/>
            <w:szCs w:val="24"/>
          </w:rPr>
          <w:delText xml:space="preserve">Land use in the </w:delText>
        </w:r>
      </w:del>
      <w:del w:id="21" w:author="Clay" w:date="2020-08-15T11:54:00Z">
        <w:r w:rsidDel="006673CD">
          <w:rPr>
            <w:rFonts w:ascii="Times New Roman" w:eastAsia="Times New Roman" w:hAnsi="Times New Roman" w:cs="Times New Roman"/>
            <w:sz w:val="24"/>
            <w:szCs w:val="24"/>
          </w:rPr>
          <w:delText xml:space="preserve">Teanaway </w:delText>
        </w:r>
      </w:del>
      <w:del w:id="22" w:author="Clay" w:date="2020-08-15T11:57:00Z">
        <w:r w:rsidDel="00EF47B1">
          <w:rPr>
            <w:rFonts w:ascii="Times New Roman" w:eastAsia="Times New Roman" w:hAnsi="Times New Roman" w:cs="Times New Roman"/>
            <w:sz w:val="24"/>
            <w:szCs w:val="24"/>
          </w:rPr>
          <w:delText xml:space="preserve">has changed over the last few centuries, as European settlers spread westward in late 1800s. </w:delText>
        </w:r>
        <w:r w:rsidR="00880DAA" w:rsidDel="00EF47B1">
          <w:rPr>
            <w:rFonts w:ascii="Times New Roman" w:eastAsia="Times New Roman" w:hAnsi="Times New Roman" w:cs="Times New Roman"/>
            <w:sz w:val="24"/>
            <w:szCs w:val="24"/>
          </w:rPr>
          <w:delText xml:space="preserve">Prior to that time, indigenous peoples of the area </w:delText>
        </w:r>
      </w:del>
      <w:del w:id="23" w:author="Clay" w:date="2020-08-15T11:54:00Z">
        <w:r w:rsidR="00880DAA" w:rsidDel="006673CD">
          <w:rPr>
            <w:rFonts w:ascii="Times New Roman" w:eastAsia="Times New Roman" w:hAnsi="Times New Roman" w:cs="Times New Roman"/>
            <w:sz w:val="24"/>
            <w:szCs w:val="24"/>
          </w:rPr>
          <w:delText xml:space="preserve">had </w:delText>
        </w:r>
      </w:del>
      <w:del w:id="24" w:author="Clay" w:date="2020-08-15T11:57:00Z">
        <w:r w:rsidR="00880DAA" w:rsidDel="00EF47B1">
          <w:rPr>
            <w:rFonts w:ascii="Times New Roman" w:eastAsia="Times New Roman" w:hAnsi="Times New Roman" w:cs="Times New Roman"/>
            <w:sz w:val="24"/>
            <w:szCs w:val="24"/>
          </w:rPr>
          <w:delText>burned forests and prairies in the Pacific Northwest to encourage grow of desirable edible plants, although distinguishing this from natural fires</w:delText>
        </w:r>
        <w:r w:rsidR="00C66E2B" w:rsidDel="00EF47B1">
          <w:rPr>
            <w:rFonts w:ascii="Times New Roman" w:eastAsia="Times New Roman" w:hAnsi="Times New Roman" w:cs="Times New Roman"/>
            <w:sz w:val="24"/>
            <w:szCs w:val="24"/>
          </w:rPr>
          <w:delText xml:space="preserve"> is difficult with no </w:delText>
        </w:r>
      </w:del>
      <w:del w:id="25" w:author="Clay" w:date="2020-08-15T11:54:00Z">
        <w:r w:rsidR="00C66E2B" w:rsidDel="006673CD">
          <w:rPr>
            <w:rFonts w:ascii="Times New Roman" w:eastAsia="Times New Roman" w:hAnsi="Times New Roman" w:cs="Times New Roman"/>
            <w:sz w:val="24"/>
            <w:szCs w:val="24"/>
          </w:rPr>
          <w:delText xml:space="preserve">pre </w:delText>
        </w:r>
      </w:del>
      <w:del w:id="26" w:author="Clay" w:date="2020-08-15T11:57:00Z">
        <w:r w:rsidR="00C66E2B" w:rsidDel="00EF47B1">
          <w:rPr>
            <w:rFonts w:ascii="Times New Roman" w:eastAsia="Times New Roman" w:hAnsi="Times New Roman" w:cs="Times New Roman"/>
            <w:sz w:val="24"/>
            <w:szCs w:val="24"/>
          </w:rPr>
          <w:delText>human data to support the claim (Hessburg and Agee 2003).</w:delText>
        </w:r>
        <w:r w:rsidR="00880DAA" w:rsidDel="00EF47B1">
          <w:rPr>
            <w:rFonts w:ascii="Times New Roman" w:eastAsia="Times New Roman" w:hAnsi="Times New Roman" w:cs="Times New Roman"/>
            <w:sz w:val="24"/>
            <w:szCs w:val="24"/>
          </w:rPr>
          <w:delText xml:space="preserve"> </w:delText>
        </w:r>
      </w:del>
      <w:del w:id="27" w:author="Clay" w:date="2020-08-15T11:55:00Z">
        <w:r w:rsidDel="006673CD">
          <w:rPr>
            <w:rFonts w:ascii="Times New Roman" w:eastAsia="Times New Roman" w:hAnsi="Times New Roman" w:cs="Times New Roman"/>
            <w:sz w:val="24"/>
            <w:szCs w:val="24"/>
          </w:rPr>
          <w:delText xml:space="preserve">Logging </w:delText>
        </w:r>
      </w:del>
      <w:del w:id="28" w:author="Clay" w:date="2020-08-15T11:57:00Z">
        <w:r w:rsidR="004376AB" w:rsidDel="00EF47B1">
          <w:rPr>
            <w:rFonts w:ascii="Times New Roman" w:eastAsia="Times New Roman" w:hAnsi="Times New Roman" w:cs="Times New Roman"/>
            <w:sz w:val="24"/>
            <w:szCs w:val="24"/>
          </w:rPr>
          <w:delText>removed some of the</w:delText>
        </w:r>
        <w:r w:rsidDel="00EF47B1">
          <w:rPr>
            <w:rFonts w:ascii="Times New Roman" w:eastAsia="Times New Roman" w:hAnsi="Times New Roman" w:cs="Times New Roman"/>
            <w:sz w:val="24"/>
            <w:szCs w:val="24"/>
          </w:rPr>
          <w:delText xml:space="preserve"> largest and oldest trees</w:delText>
        </w:r>
        <w:r w:rsidR="004376AB" w:rsidDel="00EF47B1">
          <w:rPr>
            <w:rFonts w:ascii="Times New Roman" w:eastAsia="Times New Roman" w:hAnsi="Times New Roman" w:cs="Times New Roman"/>
            <w:sz w:val="24"/>
            <w:szCs w:val="24"/>
          </w:rPr>
          <w:delText>, mainly ponderosa pine, leaving behind a more homogeneous forest that was susceptible to intense fires (Hessburg and Agee 2003).</w:delText>
        </w:r>
        <w:r w:rsidR="00652149" w:rsidDel="00EF47B1">
          <w:rPr>
            <w:rFonts w:ascii="Times New Roman" w:eastAsia="Times New Roman" w:hAnsi="Times New Roman" w:cs="Times New Roman"/>
            <w:sz w:val="24"/>
            <w:szCs w:val="24"/>
          </w:rPr>
          <w:delText xml:space="preserve"> In addition to logging, Europeans brought horses, cattle, and sheep that have caused a large </w:delText>
        </w:r>
        <w:r w:rsidR="00880DAA" w:rsidDel="00EF47B1">
          <w:rPr>
            <w:rFonts w:ascii="Times New Roman" w:eastAsia="Times New Roman" w:hAnsi="Times New Roman" w:cs="Times New Roman"/>
            <w:sz w:val="24"/>
            <w:szCs w:val="24"/>
          </w:rPr>
          <w:delText>decrease</w:delText>
        </w:r>
        <w:r w:rsidR="00652149" w:rsidDel="00EF47B1">
          <w:rPr>
            <w:rFonts w:ascii="Times New Roman" w:eastAsia="Times New Roman" w:hAnsi="Times New Roman" w:cs="Times New Roman"/>
            <w:sz w:val="24"/>
            <w:szCs w:val="24"/>
          </w:rPr>
          <w:delText xml:space="preserve"> in native grasses due to overgrazing (Walsh et a</w:delText>
        </w:r>
        <w:r w:rsidR="007004E9" w:rsidDel="00EF47B1">
          <w:rPr>
            <w:rFonts w:ascii="Times New Roman" w:eastAsia="Times New Roman" w:hAnsi="Times New Roman" w:cs="Times New Roman"/>
            <w:sz w:val="24"/>
            <w:szCs w:val="24"/>
          </w:rPr>
          <w:delText>l.</w:delText>
        </w:r>
        <w:r w:rsidR="00652149" w:rsidDel="00EF47B1">
          <w:rPr>
            <w:rFonts w:ascii="Times New Roman" w:eastAsia="Times New Roman" w:hAnsi="Times New Roman" w:cs="Times New Roman"/>
            <w:sz w:val="24"/>
            <w:szCs w:val="24"/>
          </w:rPr>
          <w:delText xml:space="preserve"> 2018). </w:delText>
        </w:r>
        <w:r w:rsidR="00A4089C" w:rsidDel="00EF47B1">
          <w:rPr>
            <w:rFonts w:ascii="Times New Roman" w:eastAsia="Times New Roman" w:hAnsi="Times New Roman" w:cs="Times New Roman"/>
            <w:sz w:val="24"/>
            <w:szCs w:val="24"/>
          </w:rPr>
          <w:delText>Mining drastically increased in the area in the 1850</w:delText>
        </w:r>
      </w:del>
      <w:del w:id="29" w:author="Clay" w:date="2020-08-15T11:56:00Z">
        <w:r w:rsidR="00A4089C" w:rsidDel="00EF47B1">
          <w:rPr>
            <w:rFonts w:ascii="Times New Roman" w:eastAsia="Times New Roman" w:hAnsi="Times New Roman" w:cs="Times New Roman"/>
            <w:sz w:val="24"/>
            <w:szCs w:val="24"/>
          </w:rPr>
          <w:delText>’</w:delText>
        </w:r>
      </w:del>
      <w:del w:id="30" w:author="Clay" w:date="2020-08-15T11:57:00Z">
        <w:r w:rsidR="00A4089C" w:rsidDel="00EF47B1">
          <w:rPr>
            <w:rFonts w:ascii="Times New Roman" w:eastAsia="Times New Roman" w:hAnsi="Times New Roman" w:cs="Times New Roman"/>
            <w:sz w:val="24"/>
            <w:szCs w:val="24"/>
          </w:rPr>
          <w:delText>s and with population increasing</w:delText>
        </w:r>
      </w:del>
      <w:del w:id="31" w:author="Clay" w:date="2020-08-15T11:56:00Z">
        <w:r w:rsidR="00A4089C" w:rsidDel="00EF47B1">
          <w:rPr>
            <w:rFonts w:ascii="Times New Roman" w:eastAsia="Times New Roman" w:hAnsi="Times New Roman" w:cs="Times New Roman"/>
            <w:sz w:val="24"/>
            <w:szCs w:val="24"/>
          </w:rPr>
          <w:delText xml:space="preserve"> and goods needing transported</w:delText>
        </w:r>
      </w:del>
      <w:del w:id="32" w:author="Clay" w:date="2020-08-15T11:57:00Z">
        <w:r w:rsidR="00A4089C" w:rsidDel="00EF47B1">
          <w:rPr>
            <w:rFonts w:ascii="Times New Roman" w:eastAsia="Times New Roman" w:hAnsi="Times New Roman" w:cs="Times New Roman"/>
            <w:sz w:val="24"/>
            <w:szCs w:val="24"/>
          </w:rPr>
          <w:delText xml:space="preserve">, railroads became a necessity for the area, </w:delText>
        </w:r>
      </w:del>
      <w:del w:id="33" w:author="Clay" w:date="2020-08-15T11:56:00Z">
        <w:r w:rsidR="00A4089C" w:rsidDel="00EF47B1">
          <w:rPr>
            <w:rFonts w:ascii="Times New Roman" w:eastAsia="Times New Roman" w:hAnsi="Times New Roman" w:cs="Times New Roman"/>
            <w:sz w:val="24"/>
            <w:szCs w:val="24"/>
          </w:rPr>
          <w:delText>where more ponderosa pines were cut down</w:delText>
        </w:r>
      </w:del>
      <w:del w:id="34" w:author="Clay" w:date="2020-08-15T11:57:00Z">
        <w:r w:rsidR="00A4089C" w:rsidDel="00EF47B1">
          <w:rPr>
            <w:rFonts w:ascii="Times New Roman" w:eastAsia="Times New Roman" w:hAnsi="Times New Roman" w:cs="Times New Roman"/>
            <w:sz w:val="24"/>
            <w:szCs w:val="24"/>
          </w:rPr>
          <w:delText xml:space="preserve"> to make room for roads and railways (Hessburg and Agee 2003).</w:delText>
        </w:r>
      </w:del>
    </w:p>
    <w:p w14:paraId="55F89370" w14:textId="5F4D91F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lastRenderedPageBreak/>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4182A731" w14:textId="77777777" w:rsidR="00EF47B1" w:rsidRDefault="001D0EFA">
      <w:pPr>
        <w:pBdr>
          <w:top w:val="nil"/>
          <w:left w:val="nil"/>
          <w:bottom w:val="nil"/>
          <w:right w:val="nil"/>
          <w:between w:val="nil"/>
        </w:pBdr>
        <w:spacing w:line="480" w:lineRule="auto"/>
        <w:ind w:firstLine="720"/>
        <w:contextualSpacing/>
        <w:rPr>
          <w:ins w:id="35" w:author="Clay" w:date="2020-08-15T12:00:00Z"/>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creating</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example</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w:t>
      </w:r>
      <w:r w:rsidR="007843B2">
        <w:rPr>
          <w:rFonts w:ascii="Times New Roman" w:eastAsia="Times New Roman" w:hAnsi="Times New Roman" w:cs="Times New Roman"/>
          <w:sz w:val="24"/>
          <w:szCs w:val="24"/>
        </w:rPr>
        <w:t>.</w:t>
      </w:r>
      <w:r w:rsidR="003A4C8A">
        <w:rPr>
          <w:rFonts w:ascii="Times New Roman" w:eastAsia="Times New Roman" w:hAnsi="Times New Roman" w:cs="Times New Roman"/>
          <w:sz w:val="24"/>
          <w:szCs w:val="24"/>
        </w:rPr>
        <w:t xml:space="preserve">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w:t>
      </w:r>
      <w:r w:rsidR="007843B2">
        <w:rPr>
          <w:rFonts w:ascii="Times New Roman" w:eastAsia="Times New Roman" w:hAnsi="Times New Roman" w:cs="Times New Roman"/>
          <w:sz w:val="24"/>
          <w:szCs w:val="24"/>
        </w:rPr>
        <w:t>.</w:t>
      </w:r>
      <w:r w:rsidR="00D568AA">
        <w:rPr>
          <w:rFonts w:ascii="Times New Roman" w:eastAsia="Times New Roman" w:hAnsi="Times New Roman" w:cs="Times New Roman"/>
          <w:sz w:val="24"/>
          <w:szCs w:val="24"/>
        </w:rPr>
        <w:t xml:space="preserve">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w:t>
      </w:r>
      <w:r w:rsidR="007843B2">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 2014</w:t>
      </w:r>
      <w:r w:rsidR="00AC3850">
        <w:rPr>
          <w:rFonts w:ascii="Times New Roman" w:eastAsia="Times New Roman" w:hAnsi="Times New Roman" w:cs="Times New Roman"/>
          <w:sz w:val="24"/>
          <w:szCs w:val="24"/>
        </w:rPr>
        <w:t>; Harvey et al</w:t>
      </w:r>
      <w:r w:rsidR="007843B2">
        <w:rPr>
          <w:rFonts w:ascii="Times New Roman" w:eastAsia="Times New Roman" w:hAnsi="Times New Roman" w:cs="Times New Roman"/>
          <w:sz w:val="24"/>
          <w:szCs w:val="24"/>
        </w:rPr>
        <w:t>.</w:t>
      </w:r>
      <w:r w:rsidR="00AC3850">
        <w:rPr>
          <w:rFonts w:ascii="Times New Roman" w:eastAsia="Times New Roman" w:hAnsi="Times New Roman" w:cs="Times New Roman"/>
          <w:sz w:val="24"/>
          <w:szCs w:val="24"/>
        </w:rPr>
        <w:t xml:space="preserve"> 2018</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r w:rsidR="00BC2321">
        <w:rPr>
          <w:rFonts w:ascii="Times New Roman" w:eastAsia="Times New Roman" w:hAnsi="Times New Roman" w:cs="Times New Roman"/>
          <w:sz w:val="24"/>
          <w:szCs w:val="24"/>
        </w:rPr>
        <w:t xml:space="preserve"> </w:t>
      </w:r>
    </w:p>
    <w:p w14:paraId="3C3D0E9F" w14:textId="1A6F1A9F" w:rsidR="00E02A5A" w:rsidDel="00EF47B1" w:rsidRDefault="00BC2321">
      <w:pPr>
        <w:pBdr>
          <w:top w:val="nil"/>
          <w:left w:val="nil"/>
          <w:bottom w:val="nil"/>
          <w:right w:val="nil"/>
          <w:between w:val="nil"/>
        </w:pBdr>
        <w:spacing w:line="480" w:lineRule="auto"/>
        <w:ind w:firstLine="720"/>
        <w:contextualSpacing/>
        <w:rPr>
          <w:del w:id="36" w:author="Clay" w:date="2020-08-15T12:00: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Notable outbreak insects in the PNW are: Douglas fir tussock moths, tent caterpillars, and western spruce budworms.</w:t>
      </w:r>
      <w:ins w:id="37" w:author="Clay" w:date="2020-08-15T12:00:00Z">
        <w:r w:rsidR="00EF47B1" w:rsidDel="00EF47B1">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 xml:space="preserve"> </w:t>
        </w:r>
      </w:ins>
    </w:p>
    <w:p w14:paraId="0D66C8ED" w14:textId="0FB6B68B" w:rsidR="00E02A5A" w:rsidRDefault="00AC3C34" w:rsidP="00AC385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38" w:name="_gjdgxs" w:colFirst="0" w:colLast="0"/>
      <w:bookmarkEnd w:id="3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0D4A09">
        <w:rPr>
          <w:rFonts w:ascii="Times New Roman" w:eastAsia="Times New Roman" w:hAnsi="Times New Roman" w:cs="Times New Roman"/>
          <w:color w:val="000000"/>
          <w:sz w:val="24"/>
          <w:szCs w:val="24"/>
          <w:highlight w:val="white"/>
        </w:rPr>
        <w:t>. These are a</w:t>
      </w:r>
      <w:r>
        <w:rPr>
          <w:rFonts w:ascii="Times New Roman" w:eastAsia="Times New Roman" w:hAnsi="Times New Roman" w:cs="Times New Roman"/>
          <w:color w:val="000000"/>
          <w:sz w:val="24"/>
          <w:szCs w:val="24"/>
          <w:highlight w:val="white"/>
        </w:rPr>
        <w:t xml:space="preserve"> native lepidopteran that range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w:t>
      </w:r>
      <w:commentRangeStart w:id="39"/>
      <w:r>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commentRangeEnd w:id="39"/>
      <w:r w:rsidR="00EF47B1">
        <w:rPr>
          <w:rStyle w:val="CommentReference"/>
        </w:rPr>
        <w:commentReference w:id="39"/>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Lovett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4030F933"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 xml:space="preserve">However actively defoliating WSB </w:t>
      </w:r>
      <w:proofErr w:type="gramStart"/>
      <w:r w:rsidR="001324EA">
        <w:rPr>
          <w:rFonts w:ascii="Times New Roman" w:eastAsia="Times New Roman" w:hAnsi="Times New Roman" w:cs="Times New Roman"/>
          <w:sz w:val="24"/>
          <w:szCs w:val="24"/>
        </w:rPr>
        <w:t>are</w:t>
      </w:r>
      <w:proofErr w:type="gramEnd"/>
      <w:r w:rsidR="001324EA">
        <w:rPr>
          <w:rFonts w:ascii="Times New Roman" w:eastAsia="Times New Roman" w:hAnsi="Times New Roman" w:cs="Times New Roman"/>
          <w:sz w:val="24"/>
          <w:szCs w:val="24"/>
        </w:rPr>
        <w:t xml:space="preserve"> likely to alter the nutrient cycle in forest </w:t>
      </w:r>
      <w:r w:rsidR="001324EA">
        <w:rPr>
          <w:rFonts w:ascii="Times New Roman" w:eastAsia="Times New Roman" w:hAnsi="Times New Roman" w:cs="Times New Roman"/>
          <w:sz w:val="24"/>
          <w:szCs w:val="24"/>
        </w:rPr>
        <w:lastRenderedPageBreak/>
        <w:t>soils (Schlesinger et al</w:t>
      </w:r>
      <w:r w:rsidR="007843B2">
        <w:rPr>
          <w:rFonts w:ascii="Times New Roman" w:eastAsia="Times New Roman" w:hAnsi="Times New Roman" w:cs="Times New Roman"/>
          <w:sz w:val="24"/>
          <w:szCs w:val="24"/>
        </w:rPr>
        <w:t>.</w:t>
      </w:r>
      <w:r w:rsidR="001324EA">
        <w:rPr>
          <w:rFonts w:ascii="Times New Roman" w:eastAsia="Times New Roman" w:hAnsi="Times New Roman" w:cs="Times New Roman"/>
          <w:sz w:val="24"/>
          <w:szCs w:val="24"/>
        </w:rPr>
        <w:t xml:space="preserve">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3F0624">
        <w:rPr>
          <w:rFonts w:ascii="Times New Roman" w:eastAsia="Times New Roman" w:hAnsi="Times New Roman" w:cs="Times New Roman"/>
          <w:sz w:val="24"/>
          <w:szCs w:val="24"/>
        </w:rPr>
        <w:t>, due to the complex carbohydrates of the tree needles being broken down by herbivores through digestion</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w:t>
      </w:r>
      <w:ins w:id="40" w:author="Clay" w:date="2020-08-15T12:02:00Z">
        <w:r w:rsidR="00EF47B1">
          <w:rPr>
            <w:rFonts w:ascii="Times New Roman" w:eastAsia="Times New Roman" w:hAnsi="Times New Roman" w:cs="Times New Roman"/>
            <w:sz w:val="24"/>
            <w:szCs w:val="24"/>
          </w:rPr>
          <w:t xml:space="preserve">or nitrate </w:t>
        </w:r>
      </w:ins>
      <w:r w:rsidR="00002CBD">
        <w:rPr>
          <w:rFonts w:ascii="Times New Roman" w:eastAsia="Times New Roman" w:hAnsi="Times New Roman" w:cs="Times New Roman"/>
          <w:sz w:val="24"/>
          <w:szCs w:val="24"/>
        </w:rPr>
        <w:t>can be taken up by plants or immobilized by bacteria or fungi, remaining in the ecosystem as organic N.  Organic N in frass can be mineralized as ammonium via decomposition</w:t>
      </w:r>
      <w:ins w:id="41" w:author="Clay" w:date="2020-08-15T12:02:00Z">
        <w:r w:rsidR="00EF47B1">
          <w:rPr>
            <w:rFonts w:ascii="Times New Roman" w:eastAsia="Times New Roman" w:hAnsi="Times New Roman" w:cs="Times New Roman"/>
            <w:sz w:val="24"/>
            <w:szCs w:val="24"/>
          </w:rPr>
          <w:t xml:space="preserve"> or through excretion processes</w:t>
        </w:r>
      </w:ins>
      <w:r w:rsidR="00002CBD">
        <w:rPr>
          <w:rFonts w:ascii="Times New Roman" w:eastAsia="Times New Roman" w:hAnsi="Times New Roman" w:cs="Times New Roman"/>
          <w:sz w:val="24"/>
          <w:szCs w:val="24"/>
        </w:rPr>
        <w:t xml:space="preserve">, </w:t>
      </w:r>
      <w:del w:id="42" w:author="Clay" w:date="2020-08-15T12:03:00Z">
        <w:r w:rsidR="00002CBD" w:rsidDel="00EF47B1">
          <w:rPr>
            <w:rFonts w:ascii="Times New Roman" w:eastAsia="Times New Roman" w:hAnsi="Times New Roman" w:cs="Times New Roman"/>
            <w:sz w:val="24"/>
            <w:szCs w:val="24"/>
          </w:rPr>
          <w:delText xml:space="preserve">where </w:delText>
        </w:r>
      </w:del>
      <w:ins w:id="43" w:author="Clay" w:date="2020-08-15T12:03:00Z">
        <w:r w:rsidR="00EF47B1">
          <w:rPr>
            <w:rFonts w:ascii="Times New Roman" w:eastAsia="Times New Roman" w:hAnsi="Times New Roman" w:cs="Times New Roman"/>
            <w:sz w:val="24"/>
            <w:szCs w:val="24"/>
          </w:rPr>
          <w:t xml:space="preserve">whereupon </w:t>
        </w:r>
      </w:ins>
      <w:r w:rsidR="00002CBD">
        <w:rPr>
          <w:rFonts w:ascii="Times New Roman" w:eastAsia="Times New Roman" w:hAnsi="Times New Roman" w:cs="Times New Roman"/>
          <w:sz w:val="24"/>
          <w:szCs w:val="24"/>
        </w:rPr>
        <w:t xml:space="preserve">it can be converted to nitrate via nitrification </w:t>
      </w:r>
      <w:del w:id="44" w:author="Clay" w:date="2020-08-15T12:03:00Z">
        <w:r w:rsidR="00002CBD" w:rsidDel="00EF47B1">
          <w:rPr>
            <w:rFonts w:ascii="Times New Roman" w:eastAsia="Times New Roman" w:hAnsi="Times New Roman" w:cs="Times New Roman"/>
            <w:sz w:val="24"/>
            <w:szCs w:val="24"/>
          </w:rPr>
          <w:delText xml:space="preserve">whereby it </w:delText>
        </w:r>
      </w:del>
      <w:ins w:id="45" w:author="Clay" w:date="2020-08-15T12:03:00Z">
        <w:r w:rsidR="00EF47B1">
          <w:rPr>
            <w:rFonts w:ascii="Times New Roman" w:eastAsia="Times New Roman" w:hAnsi="Times New Roman" w:cs="Times New Roman"/>
            <w:sz w:val="24"/>
            <w:szCs w:val="24"/>
          </w:rPr>
          <w:t xml:space="preserve">which </w:t>
        </w:r>
      </w:ins>
      <w:r w:rsidR="00002CBD">
        <w:rPr>
          <w:rFonts w:ascii="Times New Roman" w:eastAsia="Times New Roman" w:hAnsi="Times New Roman" w:cs="Times New Roman"/>
          <w:sz w:val="24"/>
          <w:szCs w:val="24"/>
        </w:rPr>
        <w:t xml:space="preserve">is </w:t>
      </w:r>
      <w:del w:id="46" w:author="Clay" w:date="2020-08-15T12:03:00Z">
        <w:r w:rsidR="007F5497" w:rsidDel="00EF47B1">
          <w:rPr>
            <w:rFonts w:ascii="Times New Roman" w:eastAsia="Times New Roman" w:hAnsi="Times New Roman" w:cs="Times New Roman"/>
            <w:sz w:val="24"/>
            <w:szCs w:val="24"/>
          </w:rPr>
          <w:delText xml:space="preserve">then </w:delText>
        </w:r>
      </w:del>
      <w:r w:rsidR="007F5497">
        <w:rPr>
          <w:rFonts w:ascii="Times New Roman" w:eastAsia="Times New Roman" w:hAnsi="Times New Roman" w:cs="Times New Roman"/>
          <w:sz w:val="24"/>
          <w:szCs w:val="24"/>
        </w:rPr>
        <w:t xml:space="preserve">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Lewis and Likens</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w:t>
      </w:r>
      <w:r w:rsidR="00002CBD">
        <w:rPr>
          <w:rFonts w:ascii="Times New Roman" w:eastAsia="Times New Roman" w:hAnsi="Times New Roman" w:cs="Times New Roman"/>
          <w:sz w:val="24"/>
          <w:szCs w:val="24"/>
        </w:rPr>
        <w:t xml:space="preserve"> </w:t>
      </w:r>
      <w:commentRangeStart w:id="47"/>
      <w:ins w:id="48" w:author="Clay" w:date="2020-08-15T12:03:00Z">
        <w:r w:rsidR="00EF47B1">
          <w:rPr>
            <w:rFonts w:ascii="Times New Roman" w:eastAsia="Times New Roman" w:hAnsi="Times New Roman" w:cs="Times New Roman"/>
            <w:sz w:val="24"/>
            <w:szCs w:val="24"/>
          </w:rPr>
          <w:t xml:space="preserve">Leaching losses of nitrate are due to </w:t>
        </w:r>
        <w:commentRangeEnd w:id="47"/>
        <w:r w:rsidR="00EF47B1">
          <w:rPr>
            <w:rStyle w:val="CommentReference"/>
          </w:rPr>
          <w:commentReference w:id="47"/>
        </w:r>
      </w:ins>
      <w:r w:rsidR="00002CBD">
        <w:rPr>
          <w:rFonts w:ascii="Times New Roman" w:eastAsia="Times New Roman" w:hAnsi="Times New Roman" w:cs="Times New Roman"/>
          <w:sz w:val="24"/>
          <w:szCs w:val="24"/>
        </w:rPr>
        <w:t xml:space="preserve">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(Chapman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w:t>
      </w:r>
    </w:p>
    <w:p w14:paraId="3C179C01" w14:textId="12D15C7B" w:rsidR="00E02A5A" w:rsidDel="006B41AD" w:rsidRDefault="00AC3C34" w:rsidP="00750557">
      <w:pPr>
        <w:pBdr>
          <w:top w:val="nil"/>
          <w:left w:val="nil"/>
          <w:bottom w:val="nil"/>
          <w:right w:val="nil"/>
          <w:between w:val="nil"/>
        </w:pBdr>
        <w:spacing w:line="480" w:lineRule="auto"/>
        <w:ind w:firstLine="720"/>
        <w:contextualSpacing/>
        <w:rPr>
          <w:del w:id="49" w:author="Clay" w:date="2020-08-15T12: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D3C82DF" w:rsidR="00E953B1" w:rsidRDefault="001A443B" w:rsidP="006B41AD">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Change w:id="50" w:author="Clay" w:date="2020-08-15T12:09:00Z">
          <w:pPr>
            <w:spacing w:line="480" w:lineRule="auto"/>
            <w:ind w:firstLine="720"/>
            <w:contextualSpacing/>
          </w:pPr>
        </w:pPrChange>
      </w:pPr>
      <w:r>
        <w:rPr>
          <w:rFonts w:ascii="Times New Roman" w:eastAsia="Times New Roman" w:hAnsi="Times New Roman" w:cs="Times New Roman"/>
          <w:sz w:val="24"/>
          <w:szCs w:val="24"/>
        </w:rPr>
        <w:lastRenderedPageBreak/>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w:t>
      </w:r>
      <w:proofErr w:type="spellStart"/>
      <w:r w:rsidR="00452631">
        <w:rPr>
          <w:rFonts w:ascii="Times New Roman" w:eastAsia="Times New Roman" w:hAnsi="Times New Roman" w:cs="Times New Roman"/>
          <w:sz w:val="24"/>
          <w:szCs w:val="24"/>
        </w:rPr>
        <w:t>throughfall</w:t>
      </w:r>
      <w:proofErr w:type="spellEnd"/>
      <w:r w:rsidR="00452631">
        <w:rPr>
          <w:rFonts w:ascii="Times New Roman" w:eastAsia="Times New Roman" w:hAnsi="Times New Roman" w:cs="Times New Roman"/>
          <w:sz w:val="24"/>
          <w:szCs w:val="24"/>
        </w:rPr>
        <w:t xml:space="preserve"> nutrient concentration</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DOC,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xml:space="preserve">,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w:t>
      </w:r>
      <w:r w:rsidR="00990363">
        <w:rPr>
          <w:rFonts w:ascii="Times New Roman" w:eastAsia="Times New Roman" w:hAnsi="Times New Roman" w:cs="Times New Roman"/>
          <w:sz w:val="24"/>
          <w:szCs w:val="24"/>
        </w:rPr>
        <w:t xml:space="preserve"> by allowing more radiation to reach the forest floor, as well as more precipitation</w:t>
      </w:r>
      <w:r w:rsidR="00CE129E">
        <w:rPr>
          <w:rFonts w:ascii="Times New Roman" w:eastAsia="Times New Roman" w:hAnsi="Times New Roman" w:cs="Times New Roman"/>
          <w:sz w:val="24"/>
          <w:szCs w:val="24"/>
        </w:rPr>
        <w:t>, with implication for decomposition.</w:t>
      </w:r>
    </w:p>
    <w:p w14:paraId="227BD29C" w14:textId="70983853" w:rsidR="001D0BBE" w:rsidRDefault="00141078"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took place during the last two years of a WSB outbreak</w:t>
      </w:r>
      <w:r w:rsidR="001D0B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r w:rsidR="001D0BBE">
        <w:rPr>
          <w:rFonts w:ascii="Times New Roman" w:eastAsia="Times New Roman" w:hAnsi="Times New Roman" w:cs="Times New Roman"/>
          <w:sz w:val="24"/>
          <w:szCs w:val="24"/>
        </w:rPr>
        <w:t xml:space="preserve"> will add to the literature of</w:t>
      </w:r>
      <w:r>
        <w:rPr>
          <w:rFonts w:ascii="Times New Roman" w:eastAsia="Times New Roman" w:hAnsi="Times New Roman" w:cs="Times New Roman"/>
          <w:sz w:val="24"/>
          <w:szCs w:val="24"/>
        </w:rPr>
        <w:t xml:space="preserve"> </w:t>
      </w:r>
      <w:r w:rsidR="002D42AF">
        <w:rPr>
          <w:rFonts w:ascii="Times New Roman" w:eastAsia="Times New Roman" w:hAnsi="Times New Roman" w:cs="Times New Roman"/>
          <w:sz w:val="24"/>
          <w:szCs w:val="24"/>
        </w:rPr>
        <w:t>how WSB</w:t>
      </w:r>
      <w:r w:rsidR="001D0BBE">
        <w:rPr>
          <w:rFonts w:ascii="Times New Roman" w:eastAsia="Times New Roman" w:hAnsi="Times New Roman" w:cs="Times New Roman"/>
          <w:sz w:val="24"/>
          <w:szCs w:val="24"/>
        </w:rPr>
        <w:t xml:space="preserve"> outbreaks </w:t>
      </w:r>
      <w:proofErr w:type="gramStart"/>
      <w:r w:rsidR="001D0BBE">
        <w:rPr>
          <w:rFonts w:ascii="Times New Roman" w:eastAsia="Times New Roman" w:hAnsi="Times New Roman" w:cs="Times New Roman"/>
          <w:sz w:val="24"/>
          <w:szCs w:val="24"/>
        </w:rPr>
        <w:t>effect</w:t>
      </w:r>
      <w:proofErr w:type="gramEnd"/>
      <w:r w:rsidR="001D0BBE">
        <w:rPr>
          <w:rFonts w:ascii="Times New Roman" w:eastAsia="Times New Roman" w:hAnsi="Times New Roman" w:cs="Times New Roman"/>
          <w:sz w:val="24"/>
          <w:szCs w:val="24"/>
        </w:rPr>
        <w:t xml:space="preserve"> soil nutrient dynamics. Most studies of WSB have been their effect on tree defense response, tree mortality, and insect outbreak distribution. Many studies have been done on Douglas fir tussock moths, and the eastern spruce budworm, a cousin of the western spruce budworm, but little research has been done on WSB and soils.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0B14D139" w14:textId="2D0457E8" w:rsidR="00344529" w:rsidRDefault="004162F7" w:rsidP="00344529">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proofErr w:type="gramStart"/>
      <w:r w:rsidR="00452631">
        <w:rPr>
          <w:rFonts w:ascii="Times New Roman" w:eastAsia="Times New Roman" w:hAnsi="Times New Roman" w:cs="Times New Roman"/>
          <w:sz w:val="24"/>
          <w:szCs w:val="24"/>
        </w:rPr>
        <w:t>state</w:t>
      </w:r>
      <w:proofErr w:type="gramEnd"/>
      <w:r w:rsidR="001D0BBE">
        <w:rPr>
          <w:rFonts w:ascii="Times New Roman" w:eastAsia="Times New Roman" w:hAnsi="Times New Roman" w:cs="Times New Roman"/>
          <w:sz w:val="24"/>
          <w:szCs w:val="24"/>
        </w:rPr>
        <w:t xml:space="preserve"> (Figure 1)</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 xml:space="preserve">ummers (May-September) are relatively dry, </w:t>
      </w:r>
      <w:r>
        <w:rPr>
          <w:rFonts w:ascii="Times New Roman" w:eastAsia="Times New Roman" w:hAnsi="Times New Roman" w:cs="Times New Roman"/>
          <w:sz w:val="24"/>
          <w:szCs w:val="24"/>
        </w:rPr>
        <w:lastRenderedPageBreak/>
        <w:t>with seasonal drought</w:t>
      </w:r>
      <w:r w:rsidR="00E11600">
        <w:rPr>
          <w:rFonts w:ascii="Times New Roman" w:eastAsia="Times New Roman" w:hAnsi="Times New Roman" w:cs="Times New Roman"/>
          <w:sz w:val="24"/>
          <w:szCs w:val="24"/>
        </w:rPr>
        <w:t xml:space="preserve"> (sometimes no precipitation during the summer months)</w:t>
      </w:r>
      <w:r>
        <w:rPr>
          <w:rFonts w:ascii="Times New Roman" w:eastAsia="Times New Roman" w:hAnsi="Times New Roman" w:cs="Times New Roman"/>
          <w:sz w:val="24"/>
          <w:szCs w:val="24"/>
        </w:rPr>
        <w:t xml:space="preserve">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t>
      </w:r>
      <w:r w:rsidRPr="00C755B8">
        <w:rPr>
          <w:rFonts w:ascii="Times New Roman" w:eastAsia="Times New Roman" w:hAnsi="Times New Roman" w:cs="Times New Roman"/>
          <w:sz w:val="24"/>
          <w:szCs w:val="24"/>
        </w:rPr>
        <w:t xml:space="preserve">wet with temperatures ranging from -5°C-11°C. </w:t>
      </w:r>
      <w:r w:rsidR="00D74CAC"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The average precipitation for the area is 720 mm (Northwest River Forecast Center, NOAA, https</w:t>
      </w:r>
      <w:proofErr w:type="gramStart"/>
      <w:r w:rsidRPr="00C755B8">
        <w:rPr>
          <w:rFonts w:ascii="Times New Roman" w:eastAsia="Times New Roman" w:hAnsi="Times New Roman" w:cs="Times New Roman"/>
          <w:sz w:val="24"/>
          <w:szCs w:val="24"/>
        </w:rPr>
        <w:t>:/</w:t>
      </w:r>
      <w:proofErr w:type="gramEnd"/>
      <w:r w:rsidRPr="00C755B8">
        <w:rPr>
          <w:rFonts w:ascii="Times New Roman" w:eastAsia="Times New Roman" w:hAnsi="Times New Roman" w:cs="Times New Roman"/>
          <w:sz w:val="24"/>
          <w:szCs w:val="24"/>
        </w:rPr>
        <w:t xml:space="preserve">/www. </w:t>
      </w:r>
      <w:proofErr w:type="spellStart"/>
      <w:r w:rsidRPr="00C755B8">
        <w:rPr>
          <w:rFonts w:ascii="Times New Roman" w:eastAsia="Times New Roman" w:hAnsi="Times New Roman" w:cs="Times New Roman"/>
          <w:sz w:val="24"/>
          <w:szCs w:val="24"/>
        </w:rPr>
        <w:t>ncdc.noaa.gov,accessed</w:t>
      </w:r>
      <w:proofErr w:type="spellEnd"/>
      <w:r w:rsidRPr="00C755B8">
        <w:rPr>
          <w:rFonts w:ascii="Times New Roman" w:eastAsia="Times New Roman" w:hAnsi="Times New Roman" w:cs="Times New Roman"/>
          <w:sz w:val="24"/>
          <w:szCs w:val="24"/>
        </w:rPr>
        <w:t xml:space="preserve"> 7 September</w:t>
      </w:r>
      <w:r w:rsidR="00E10E0D"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38AB3260" w14:textId="75E41058" w:rsidR="00344529" w:rsidRPr="001A443B" w:rsidRDefault="00344529" w:rsidP="00344529">
      <w:pPr>
        <w:pStyle w:val="Caption"/>
        <w:rPr>
          <w:rFonts w:ascii="Times New Roman" w:hAnsi="Times New Roman" w:cs="Times New Roman"/>
          <w:i w:val="0"/>
          <w:iCs w:val="0"/>
          <w:noProof/>
          <w:sz w:val="24"/>
          <w:szCs w:val="24"/>
          <w:lang w:eastAsia="ja-JP"/>
        </w:rPr>
      </w:pPr>
      <w:r w:rsidRPr="009356E2">
        <w:rPr>
          <w:i w:val="0"/>
          <w:iCs w:val="0"/>
          <w:noProof/>
          <w:lang w:eastAsia="ja-JP"/>
        </w:rPr>
        <w:drawing>
          <wp:anchor distT="0" distB="0" distL="114300" distR="114300" simplePos="0" relativeHeight="251655680" behindDoc="0" locked="0" layoutInCell="1" allowOverlap="1" wp14:anchorId="1F6DCD7A" wp14:editId="2848AC63">
            <wp:simplePos x="0" y="0"/>
            <wp:positionH relativeFrom="margin">
              <wp:posOffset>-123825</wp:posOffset>
            </wp:positionH>
            <wp:positionV relativeFrom="paragraph">
              <wp:posOffset>0</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w:t>
      </w:r>
      <w:r w:rsidRPr="006A1EA4">
        <w:rPr>
          <w:rFonts w:ascii="Times New Roman" w:hAnsi="Times New Roman" w:cs="Times New Roman"/>
          <w:i w:val="0"/>
          <w:iCs w:val="0"/>
          <w:color w:val="auto"/>
          <w:sz w:val="24"/>
          <w:szCs w:val="24"/>
        </w:rPr>
        <w:lastRenderedPageBreak/>
        <w:t>sciences/mapping-reporting/gis-spatial-analysis/detection-surveys.shtml)</w:t>
      </w:r>
      <w:r>
        <w:rPr>
          <w:rFonts w:ascii="Times New Roman" w:hAnsi="Times New Roman" w:cs="Times New Roman"/>
          <w:i w:val="0"/>
          <w:iCs w:val="0"/>
          <w:color w:val="auto"/>
          <w:sz w:val="24"/>
          <w:szCs w:val="24"/>
        </w:rPr>
        <w:t xml:space="preserve"> flown in 2015</w:t>
      </w:r>
      <w:r w:rsidR="008A2E8C">
        <w:rPr>
          <w:rFonts w:ascii="Times New Roman" w:hAnsi="Times New Roman" w:cs="Times New Roman"/>
          <w:i w:val="0"/>
          <w:iCs w:val="0"/>
          <w:color w:val="auto"/>
          <w:sz w:val="24"/>
          <w:szCs w:val="24"/>
        </w:rPr>
        <w:t xml:space="preserve"> (</w:t>
      </w:r>
      <w:proofErr w:type="spellStart"/>
      <w:r w:rsidR="008A2E8C">
        <w:rPr>
          <w:rFonts w:ascii="Times New Roman" w:hAnsi="Times New Roman" w:cs="Times New Roman"/>
          <w:i w:val="0"/>
          <w:iCs w:val="0"/>
          <w:color w:val="auto"/>
          <w:sz w:val="24"/>
          <w:szCs w:val="24"/>
        </w:rPr>
        <w:t>Arango</w:t>
      </w:r>
      <w:proofErr w:type="spellEnd"/>
      <w:r w:rsidR="008A2E8C">
        <w:rPr>
          <w:rFonts w:ascii="Times New Roman" w:hAnsi="Times New Roman" w:cs="Times New Roman"/>
          <w:i w:val="0"/>
          <w:iCs w:val="0"/>
          <w:color w:val="auto"/>
          <w:sz w:val="24"/>
          <w:szCs w:val="24"/>
        </w:rPr>
        <w:t xml:space="preserve"> et al</w:t>
      </w:r>
      <w:r w:rsidR="007843B2">
        <w:rPr>
          <w:rFonts w:ascii="Times New Roman" w:hAnsi="Times New Roman" w:cs="Times New Roman"/>
          <w:i w:val="0"/>
          <w:iCs w:val="0"/>
          <w:color w:val="auto"/>
          <w:sz w:val="24"/>
          <w:szCs w:val="24"/>
        </w:rPr>
        <w:t>.</w:t>
      </w:r>
      <w:r w:rsidR="008A2E8C">
        <w:rPr>
          <w:rFonts w:ascii="Times New Roman" w:hAnsi="Times New Roman" w:cs="Times New Roman"/>
          <w:i w:val="0"/>
          <w:iCs w:val="0"/>
          <w:color w:val="auto"/>
          <w:sz w:val="24"/>
          <w:szCs w:val="24"/>
        </w:rPr>
        <w:t xml:space="preserve"> 2019)</w:t>
      </w:r>
      <w:r w:rsidRPr="001A443B">
        <w:rPr>
          <w:rFonts w:ascii="Times New Roman" w:hAnsi="Times New Roman" w:cs="Times New Roman"/>
          <w:i w:val="0"/>
          <w:iCs w:val="0"/>
          <w:sz w:val="24"/>
          <w:szCs w:val="24"/>
        </w:rPr>
        <w:t>.</w:t>
      </w:r>
    </w:p>
    <w:p w14:paraId="013E6A8D" w14:textId="72FBD0B5" w:rsidR="00EF47B1" w:rsidRDefault="00EF47B1" w:rsidP="00EF47B1">
      <w:pPr>
        <w:pBdr>
          <w:top w:val="nil"/>
          <w:left w:val="nil"/>
          <w:bottom w:val="nil"/>
          <w:right w:val="nil"/>
          <w:between w:val="nil"/>
        </w:pBdr>
        <w:spacing w:line="480" w:lineRule="auto"/>
        <w:ind w:firstLine="720"/>
        <w:contextualSpacing/>
        <w:rPr>
          <w:ins w:id="51" w:author="Clay" w:date="2020-08-15T11:58:00Z"/>
          <w:rFonts w:ascii="Times New Roman" w:eastAsia="Times New Roman" w:hAnsi="Times New Roman" w:cs="Times New Roman"/>
          <w:sz w:val="24"/>
          <w:szCs w:val="24"/>
        </w:rPr>
      </w:pPr>
      <w:ins w:id="52" w:author="Clay" w:date="2020-08-15T11:58:00Z">
        <w:r>
          <w:rPr>
            <w:rFonts w:ascii="Times New Roman" w:eastAsia="Times New Roman" w:hAnsi="Times New Roman" w:cs="Times New Roman"/>
            <w:sz w:val="24"/>
            <w:szCs w:val="24"/>
          </w:rPr>
          <w:t>Land use in this study area has changed over the last few centuries, as European settlers spread westward in late 1800s. Prior to that time, indigenous peoples of the area burned forests and prairies in the Pacific Northwest to encourage growth of desirable edible plants, although distinguishing this from natural fires is difficult with no pre-human data to support the claim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 As Euro-American settlers arrived, logging removed some of the largest and oldest trees, mainly ponderosa pine, leaving behind a more homogeneous forest that was susceptible to intense fires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 In addition to logging, Europeans brought horses, cattle, and sheep that have caused a large decrease in native grasses due to overgrazing (Walsh et al. 2018). Mining drastically increased in the area in the 1850s and with population and commerce increasing, railroads became a necessity for the area, leading to more logging to make room for roads and railways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w:t>
        </w:r>
      </w:ins>
    </w:p>
    <w:p w14:paraId="5C4C623C" w14:textId="769CABBF" w:rsidR="00D74CAC" w:rsidRDefault="009652CB" w:rsidP="004162F7">
      <w:pPr>
        <w:spacing w:after="0" w:line="480" w:lineRule="auto"/>
        <w:ind w:firstLine="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t xml:space="preserve">herbivory influenced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Stand Up Creek where sites were on a slope with light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Jungle Creek where sites were often disturbed by </w:t>
      </w:r>
      <w:r w:rsidR="00D74CAC" w:rsidRPr="009356E2">
        <w:rPr>
          <w:rFonts w:ascii="Times New Roman" w:eastAsia="Times New Roman" w:hAnsi="Times New Roman" w:cs="Times New Roman"/>
          <w:sz w:val="24"/>
          <w:szCs w:val="24"/>
        </w:rPr>
        <w:lastRenderedPageBreak/>
        <w:t>free range cattle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Jack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Moonbeam Creek where sites were also under moderately heavy tree cover.</w:t>
      </w:r>
      <w:r w:rsidR="005E56ED">
        <w:rPr>
          <w:rFonts w:ascii="Times New Roman" w:eastAsia="Times New Roman" w:hAnsi="Times New Roman" w:cs="Times New Roman"/>
          <w:sz w:val="24"/>
          <w:szCs w:val="24"/>
        </w:rPr>
        <w:t xml:space="preserve"> Elevations for these sites ranged from</w:t>
      </w:r>
      <w:r w:rsidR="00D74CAC" w:rsidRPr="009356E2">
        <w:rPr>
          <w:rFonts w:ascii="Times New Roman" w:eastAsia="Times New Roman" w:hAnsi="Times New Roman" w:cs="Times New Roman"/>
          <w:sz w:val="24"/>
          <w:szCs w:val="24"/>
        </w:rPr>
        <w:t xml:space="preserve"> </w:t>
      </w:r>
      <w:del w:id="53" w:author="Clay" w:date="2020-08-15T12:11:00Z">
        <w:r w:rsidR="009F433B" w:rsidDel="006B41AD">
          <w:rPr>
            <w:rFonts w:ascii="Times New Roman" w:eastAsia="Times New Roman" w:hAnsi="Times New Roman" w:cs="Times New Roman"/>
            <w:sz w:val="24"/>
            <w:szCs w:val="24"/>
          </w:rPr>
          <w:delText>0.</w:delText>
        </w:r>
      </w:del>
      <w:r w:rsidR="005E56ED">
        <w:rPr>
          <w:rFonts w:ascii="Times New Roman" w:eastAsia="Times New Roman" w:hAnsi="Times New Roman" w:cs="Times New Roman"/>
          <w:sz w:val="24"/>
          <w:szCs w:val="24"/>
        </w:rPr>
        <w:t xml:space="preserve">824 to </w:t>
      </w:r>
      <w:del w:id="54" w:author="Clay" w:date="2020-08-15T12:11:00Z">
        <w:r w:rsidR="009F433B" w:rsidDel="006B41AD">
          <w:rPr>
            <w:rFonts w:ascii="Times New Roman" w:eastAsia="Times New Roman" w:hAnsi="Times New Roman" w:cs="Times New Roman"/>
            <w:sz w:val="24"/>
            <w:szCs w:val="24"/>
          </w:rPr>
          <w:delText>0.</w:delText>
        </w:r>
      </w:del>
      <w:r w:rsidR="005E56ED">
        <w:rPr>
          <w:rFonts w:ascii="Times New Roman" w:eastAsia="Times New Roman" w:hAnsi="Times New Roman" w:cs="Times New Roman"/>
          <w:sz w:val="24"/>
          <w:szCs w:val="24"/>
        </w:rPr>
        <w:t xml:space="preserve">973 </w:t>
      </w:r>
      <w:del w:id="55" w:author="Clay" w:date="2020-08-15T12:11:00Z">
        <w:r w:rsidR="009F433B" w:rsidDel="006B41AD">
          <w:rPr>
            <w:rFonts w:ascii="Times New Roman" w:eastAsia="Times New Roman" w:hAnsi="Times New Roman" w:cs="Times New Roman"/>
            <w:sz w:val="24"/>
            <w:szCs w:val="24"/>
          </w:rPr>
          <w:delText>k</w:delText>
        </w:r>
      </w:del>
      <w:r w:rsidR="005E56ED">
        <w:rPr>
          <w:rFonts w:ascii="Times New Roman" w:eastAsia="Times New Roman" w:hAnsi="Times New Roman" w:cs="Times New Roman"/>
          <w:sz w:val="24"/>
          <w:szCs w:val="24"/>
        </w:rPr>
        <w:t xml:space="preserve">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w:t>
      </w:r>
      <w:proofErr w:type="spellStart"/>
      <w:r w:rsidR="00D74CAC" w:rsidRPr="009356E2">
        <w:rPr>
          <w:rFonts w:ascii="Times New Roman" w:eastAsia="Times New Roman" w:hAnsi="Times New Roman" w:cs="Times New Roman"/>
          <w:sz w:val="24"/>
          <w:szCs w:val="24"/>
        </w:rPr>
        <w:t>Swauk</w:t>
      </w:r>
      <w:proofErr w:type="spellEnd"/>
      <w:r w:rsidR="00D74CAC" w:rsidRPr="009356E2">
        <w:rPr>
          <w:rFonts w:ascii="Times New Roman" w:eastAsia="Times New Roman" w:hAnsi="Times New Roman" w:cs="Times New Roman"/>
          <w:sz w:val="24"/>
          <w:szCs w:val="24"/>
        </w:rPr>
        <w:t xml:space="preserve"> drainage in the Okanogan-Wenatchee National Forest in Washington </w:t>
      </w:r>
      <w:proofErr w:type="gramStart"/>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tate</w:t>
      </w:r>
      <w:proofErr w:type="gramEnd"/>
      <w:r w:rsidR="00D74CAC" w:rsidRPr="009356E2">
        <w:rPr>
          <w:rFonts w:ascii="Times New Roman" w:eastAsia="Times New Roman" w:hAnsi="Times New Roman" w:cs="Times New Roman"/>
          <w:sz w:val="24"/>
          <w:szCs w:val="24"/>
        </w:rPr>
        <w:t xml:space="preserve"> approximately 45 miles north of Central Washington University and east of the low budworm sites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Cougar Creek where sites were on a slope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Hurley Creek where sites were located further away from the stream in comparison to other sites due to the stream being less accessible in a confined valley</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Hovey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Blue Creek where sites were also further away from the stream due to </w:t>
      </w:r>
      <w:r>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 Elevations for these sites ranged from </w:t>
      </w:r>
      <w:del w:id="56" w:author="Clay" w:date="2020-08-15T12:11:00Z">
        <w:r w:rsidR="009F433B" w:rsidDel="006B41AD">
          <w:rPr>
            <w:rFonts w:ascii="Times New Roman" w:eastAsia="Times New Roman" w:hAnsi="Times New Roman" w:cs="Times New Roman"/>
            <w:sz w:val="24"/>
            <w:szCs w:val="24"/>
          </w:rPr>
          <w:delText>0.</w:delText>
        </w:r>
      </w:del>
      <w:r w:rsidR="005E56ED">
        <w:rPr>
          <w:rFonts w:ascii="Times New Roman" w:eastAsia="Times New Roman" w:hAnsi="Times New Roman" w:cs="Times New Roman"/>
          <w:sz w:val="24"/>
          <w:szCs w:val="24"/>
        </w:rPr>
        <w:t>978 to 1</w:t>
      </w:r>
      <w:del w:id="57" w:author="Clay" w:date="2020-08-15T12:11:00Z">
        <w:r w:rsidR="009F433B" w:rsidDel="006B41AD">
          <w:rPr>
            <w:rFonts w:ascii="Times New Roman" w:eastAsia="Times New Roman" w:hAnsi="Times New Roman" w:cs="Times New Roman"/>
            <w:sz w:val="24"/>
            <w:szCs w:val="24"/>
          </w:rPr>
          <w:delText>.</w:delText>
        </w:r>
      </w:del>
      <w:r w:rsidR="005E56ED">
        <w:rPr>
          <w:rFonts w:ascii="Times New Roman" w:eastAsia="Times New Roman" w:hAnsi="Times New Roman" w:cs="Times New Roman"/>
          <w:sz w:val="24"/>
          <w:szCs w:val="24"/>
        </w:rPr>
        <w:t xml:space="preserve">055 </w:t>
      </w:r>
      <w:del w:id="58" w:author="Clay" w:date="2020-08-15T12:11:00Z">
        <w:r w:rsidR="009F433B" w:rsidDel="006B41AD">
          <w:rPr>
            <w:rFonts w:ascii="Times New Roman" w:eastAsia="Times New Roman" w:hAnsi="Times New Roman" w:cs="Times New Roman"/>
            <w:sz w:val="24"/>
            <w:szCs w:val="24"/>
          </w:rPr>
          <w:delText>k</w:delText>
        </w:r>
      </w:del>
      <w:r w:rsidR="005E56ED">
        <w:rPr>
          <w:rFonts w:ascii="Times New Roman" w:eastAsia="Times New Roman" w:hAnsi="Times New Roman" w:cs="Times New Roman"/>
          <w:sz w:val="24"/>
          <w:szCs w:val="24"/>
        </w:rPr>
        <w:t xml:space="preserve">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5B95451B"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w:t>
      </w:r>
      <w:r w:rsidR="006767D3">
        <w:rPr>
          <w:rFonts w:ascii="Times New Roman" w:eastAsia="Times New Roman" w:hAnsi="Times New Roman" w:cs="Times New Roman"/>
          <w:sz w:val="24"/>
          <w:szCs w:val="24"/>
        </w:rPr>
        <w:lastRenderedPageBreak/>
        <w:t xml:space="preserve">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24B9B">
        <w:rPr>
          <w:rFonts w:ascii="Times New Roman" w:eastAsia="Times New Roman" w:hAnsi="Times New Roman" w:cs="Times New Roman"/>
          <w:sz w:val="24"/>
          <w:szCs w:val="24"/>
        </w:rPr>
        <w:t xml:space="preserve">, during the last year of a </w:t>
      </w:r>
      <w:del w:id="59" w:author="Clay" w:date="2020-08-15T12:11:00Z">
        <w:r w:rsidR="00E24B9B" w:rsidDel="006B41AD">
          <w:rPr>
            <w:rFonts w:ascii="Times New Roman" w:eastAsia="Times New Roman" w:hAnsi="Times New Roman" w:cs="Times New Roman"/>
            <w:sz w:val="24"/>
            <w:szCs w:val="24"/>
          </w:rPr>
          <w:delText>three</w:delText>
        </w:r>
      </w:del>
      <w:ins w:id="60" w:author="Clay" w:date="2020-08-15T12:11:00Z">
        <w:r w:rsidR="006B41AD">
          <w:rPr>
            <w:rFonts w:ascii="Times New Roman" w:eastAsia="Times New Roman" w:hAnsi="Times New Roman" w:cs="Times New Roman"/>
            <w:sz w:val="24"/>
            <w:szCs w:val="24"/>
          </w:rPr>
          <w:t>multi</w:t>
        </w:r>
      </w:ins>
      <w:r w:rsidR="00E24B9B">
        <w:rPr>
          <w:rFonts w:ascii="Times New Roman" w:eastAsia="Times New Roman" w:hAnsi="Times New Roman" w:cs="Times New Roman"/>
          <w:sz w:val="24"/>
          <w:szCs w:val="24"/>
        </w:rPr>
        <w:t>-year outbreak.</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4953E56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w:t>
      </w:r>
      <w:r w:rsidR="00B06741">
        <w:rPr>
          <w:rFonts w:ascii="Times New Roman" w:eastAsia="Times New Roman" w:hAnsi="Times New Roman" w:cs="Times New Roman"/>
          <w:sz w:val="24"/>
          <w:szCs w:val="24"/>
        </w:rPr>
        <w:t xml:space="preserve"> (</w:t>
      </w:r>
      <w:proofErr w:type="spellStart"/>
      <w:r w:rsidR="00B06741">
        <w:rPr>
          <w:rFonts w:ascii="Times New Roman" w:eastAsia="Times New Roman" w:hAnsi="Times New Roman" w:cs="Times New Roman"/>
          <w:sz w:val="24"/>
          <w:szCs w:val="24"/>
        </w:rPr>
        <w:t>Michalzik</w:t>
      </w:r>
      <w:proofErr w:type="spellEnd"/>
      <w:r w:rsidR="00B06741">
        <w:rPr>
          <w:rFonts w:ascii="Times New Roman" w:eastAsia="Times New Roman" w:hAnsi="Times New Roman" w:cs="Times New Roman"/>
          <w:sz w:val="24"/>
          <w:szCs w:val="24"/>
        </w:rPr>
        <w:t xml:space="preserve"> and </w:t>
      </w:r>
      <w:proofErr w:type="spellStart"/>
      <w:r w:rsidR="00B06741">
        <w:rPr>
          <w:rFonts w:ascii="Times New Roman" w:eastAsia="Times New Roman" w:hAnsi="Times New Roman" w:cs="Times New Roman"/>
          <w:sz w:val="24"/>
          <w:szCs w:val="24"/>
        </w:rPr>
        <w:t>Stadler</w:t>
      </w:r>
      <w:proofErr w:type="spellEnd"/>
      <w:r w:rsidR="00B06741">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2D07B88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E5843">
        <w:rPr>
          <w:rFonts w:ascii="Times New Roman" w:eastAsia="Times New Roman" w:hAnsi="Times New Roman" w:cs="Times New Roman"/>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lastRenderedPageBreak/>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3CF26E3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w:t>
      </w:r>
      <w:r w:rsidR="004D21EF">
        <w:rPr>
          <w:rFonts w:ascii="Times New Roman" w:eastAsia="Times New Roman" w:hAnsi="Times New Roman" w:cs="Times New Roman"/>
          <w:sz w:val="24"/>
          <w:szCs w:val="24"/>
        </w:rPr>
        <w:t>While studies have shown the peak litter fall for Douglas firs is between October and December (</w:t>
      </w:r>
      <w:proofErr w:type="spellStart"/>
      <w:r w:rsidR="004D21EF">
        <w:rPr>
          <w:rFonts w:ascii="Times New Roman" w:eastAsia="Times New Roman" w:hAnsi="Times New Roman" w:cs="Times New Roman"/>
          <w:sz w:val="24"/>
          <w:szCs w:val="24"/>
        </w:rPr>
        <w:t>Reukema</w:t>
      </w:r>
      <w:proofErr w:type="spellEnd"/>
      <w:r w:rsidR="004D21EF">
        <w:rPr>
          <w:rFonts w:ascii="Times New Roman" w:eastAsia="Times New Roman" w:hAnsi="Times New Roman" w:cs="Times New Roman"/>
          <w:sz w:val="24"/>
          <w:szCs w:val="24"/>
        </w:rPr>
        <w:t xml:space="preserve"> 1964; </w:t>
      </w:r>
      <w:proofErr w:type="spellStart"/>
      <w:r w:rsidR="004D21EF">
        <w:rPr>
          <w:rFonts w:ascii="Times New Roman" w:eastAsia="Times New Roman" w:hAnsi="Times New Roman" w:cs="Times New Roman"/>
          <w:sz w:val="24"/>
          <w:szCs w:val="24"/>
        </w:rPr>
        <w:t>Weiskittel</w:t>
      </w:r>
      <w:proofErr w:type="spellEnd"/>
      <w:r w:rsidR="004D21EF">
        <w:rPr>
          <w:rFonts w:ascii="Times New Roman" w:eastAsia="Times New Roman" w:hAnsi="Times New Roman" w:cs="Times New Roman"/>
          <w:sz w:val="24"/>
          <w:szCs w:val="24"/>
        </w:rPr>
        <w:t xml:space="preserve"> and Maguire 2007) even if I was able to protect the samplers from snow damage, there was no way to access the sites during the snow season. </w:t>
      </w:r>
      <w:ins w:id="61" w:author="Clay" w:date="2020-08-15T12:21:00Z">
        <w:r w:rsidR="006A38F6">
          <w:rPr>
            <w:rFonts w:ascii="Times New Roman" w:eastAsia="Times New Roman" w:hAnsi="Times New Roman" w:cs="Times New Roman"/>
            <w:sz w:val="24"/>
            <w:szCs w:val="24"/>
          </w:rPr>
          <w:t xml:space="preserve"> Therefore, these </w:t>
        </w:r>
        <w:proofErr w:type="spellStart"/>
        <w:r w:rsidR="006A38F6">
          <w:rPr>
            <w:rFonts w:ascii="Times New Roman" w:eastAsia="Times New Roman" w:hAnsi="Times New Roman" w:cs="Times New Roman"/>
            <w:sz w:val="24"/>
            <w:szCs w:val="24"/>
          </w:rPr>
          <w:t>litterfall</w:t>
        </w:r>
        <w:proofErr w:type="spellEnd"/>
        <w:r w:rsidR="006A38F6">
          <w:rPr>
            <w:rFonts w:ascii="Times New Roman" w:eastAsia="Times New Roman" w:hAnsi="Times New Roman" w:cs="Times New Roman"/>
            <w:sz w:val="24"/>
            <w:szCs w:val="24"/>
          </w:rPr>
          <w:t xml:space="preserve"> estimates are lower than actual </w:t>
        </w:r>
        <w:proofErr w:type="spellStart"/>
        <w:r w:rsidR="006A38F6">
          <w:rPr>
            <w:rFonts w:ascii="Times New Roman" w:eastAsia="Times New Roman" w:hAnsi="Times New Roman" w:cs="Times New Roman"/>
            <w:sz w:val="24"/>
            <w:szCs w:val="24"/>
          </w:rPr>
          <w:t>litterfall</w:t>
        </w:r>
        <w:proofErr w:type="spellEnd"/>
        <w:r w:rsidR="006A38F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observation</w:t>
      </w:r>
      <w:r w:rsidR="0015668B">
        <w:rPr>
          <w:rFonts w:ascii="Times New Roman" w:eastAsia="Times New Roman" w:hAnsi="Times New Roman" w:cs="Times New Roman"/>
          <w:sz w:val="24"/>
          <w:szCs w:val="24"/>
        </w:rPr>
        <w:t xml:space="preserve"> of the webbing they create at the tips of conifer tress, as well as finding the worms themselves</w:t>
      </w:r>
      <w:r w:rsidR="002E724E">
        <w:rPr>
          <w:rFonts w:ascii="Times New Roman" w:eastAsia="Times New Roman" w:hAnsi="Times New Roman" w:cs="Times New Roman"/>
          <w:sz w:val="24"/>
          <w:szCs w:val="24"/>
        </w:rPr>
        <w:t>.</w:t>
      </w:r>
    </w:p>
    <w:p w14:paraId="72445D43" w14:textId="733FC281"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Litter </w:t>
      </w:r>
      <w:r w:rsidR="00226863">
        <w:rPr>
          <w:rFonts w:ascii="Times New Roman" w:eastAsia="Times New Roman" w:hAnsi="Times New Roman" w:cs="Times New Roman"/>
          <w:sz w:val="24"/>
          <w:szCs w:val="24"/>
          <w:u w:val="single"/>
        </w:rPr>
        <w:t>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6D06D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and a bottom </w:t>
      </w:r>
      <w:r>
        <w:rPr>
          <w:rFonts w:ascii="Times New Roman" w:eastAsia="Times New Roman" w:hAnsi="Times New Roman" w:cs="Times New Roman"/>
          <w:sz w:val="24"/>
          <w:szCs w:val="24"/>
        </w:rPr>
        <w:lastRenderedPageBreak/>
        <w:t>sieve size of 0.5 mm (Schweitzer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commonly used in decomposition studies for comparison across </w:t>
      </w:r>
      <w:r w:rsidRPr="0015668B">
        <w:rPr>
          <w:rFonts w:ascii="Times New Roman" w:eastAsia="Times New Roman" w:hAnsi="Times New Roman" w:cs="Times New Roman"/>
          <w:sz w:val="24"/>
          <w:szCs w:val="24"/>
        </w:rPr>
        <w:t>biomes (</w:t>
      </w:r>
      <w:proofErr w:type="spellStart"/>
      <w:r w:rsidRPr="0015668B">
        <w:rPr>
          <w:rFonts w:ascii="Times New Roman" w:eastAsia="Times New Roman" w:hAnsi="Times New Roman" w:cs="Times New Roman"/>
          <w:sz w:val="24"/>
          <w:szCs w:val="24"/>
        </w:rPr>
        <w:t>Graça</w:t>
      </w:r>
      <w:proofErr w:type="spellEnd"/>
      <w:r w:rsidRPr="0015668B">
        <w:rPr>
          <w:rFonts w:ascii="Times New Roman" w:eastAsia="Times New Roman" w:hAnsi="Times New Roman" w:cs="Times New Roman"/>
          <w:sz w:val="24"/>
          <w:szCs w:val="24"/>
        </w:rPr>
        <w:t xml:space="preserve"> et al</w:t>
      </w:r>
      <w:r w:rsidR="007843B2" w:rsidRPr="0015668B">
        <w:rPr>
          <w:rFonts w:ascii="Times New Roman" w:eastAsia="Times New Roman" w:hAnsi="Times New Roman" w:cs="Times New Roman"/>
          <w:sz w:val="24"/>
          <w:szCs w:val="24"/>
        </w:rPr>
        <w:t>.</w:t>
      </w:r>
      <w:r w:rsidRPr="0015668B">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w:t>
      </w:r>
    </w:p>
    <w:p w14:paraId="6E6F8E8D" w14:textId="6BE2E41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w:t>
      </w:r>
      <w:proofErr w:type="gramStart"/>
      <w:r>
        <w:rPr>
          <w:rFonts w:ascii="Times New Roman" w:eastAsia="Times New Roman" w:hAnsi="Times New Roman" w:cs="Times New Roman"/>
          <w:sz w:val="24"/>
          <w:szCs w:val="24"/>
        </w:rPr>
        <w:t>leaves</w:t>
      </w:r>
      <w:proofErr w:type="gramEnd"/>
      <w:r>
        <w:rPr>
          <w:rFonts w:ascii="Times New Roman" w:eastAsia="Times New Roman" w:hAnsi="Times New Roman" w:cs="Times New Roman"/>
          <w:sz w:val="24"/>
          <w:szCs w:val="24"/>
        </w:rPr>
        <w:t xml:space="preserve">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0C4F8E6"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-month break during winter snowpack (December 2015 to April 2016) when sites were inaccessible.  During each retrieval</w:t>
      </w:r>
      <w:del w:id="62" w:author="Clay" w:date="2020-08-15T12:27:00Z">
        <w:r w:rsidDel="006A38F6">
          <w:rPr>
            <w:rFonts w:ascii="Times New Roman" w:eastAsia="Times New Roman" w:hAnsi="Times New Roman" w:cs="Times New Roman"/>
            <w:sz w:val="24"/>
            <w:szCs w:val="24"/>
          </w:rPr>
          <w:delText xml:space="preserve"> from the field</w:delText>
        </w:r>
      </w:del>
      <w:r>
        <w:rPr>
          <w:rFonts w:ascii="Times New Roman" w:eastAsia="Times New Roman" w:hAnsi="Times New Roman" w:cs="Times New Roman"/>
          <w:sz w:val="24"/>
          <w:szCs w:val="24"/>
        </w:rPr>
        <w:t xml:space="preserve">,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ins w:id="63" w:author="Clay" w:date="2020-08-15T12:27:00Z">
        <w:r w:rsidR="006A38F6">
          <w:rPr>
            <w:rFonts w:ascii="Times New Roman" w:eastAsia="Times New Roman" w:hAnsi="Times New Roman" w:cs="Times New Roman"/>
            <w:sz w:val="24"/>
            <w:szCs w:val="24"/>
          </w:rPr>
          <w:t xml:space="preserve">(k) </w:t>
        </w:r>
      </w:ins>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79BD55D6" w14:textId="77777777" w:rsidR="00226863" w:rsidRDefault="00226863" w:rsidP="004162F7">
      <w:pPr>
        <w:spacing w:after="0" w:line="480" w:lineRule="auto"/>
        <w:contextualSpacing/>
        <w:rPr>
          <w:rFonts w:ascii="Times New Roman" w:eastAsia="Times New Roman" w:hAnsi="Times New Roman" w:cs="Times New Roman"/>
          <w:iCs/>
          <w:sz w:val="24"/>
          <w:szCs w:val="24"/>
          <w:u w:val="single"/>
        </w:rPr>
      </w:pPr>
    </w:p>
    <w:p w14:paraId="34FE1A7F" w14:textId="69338D3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lastRenderedPageBreak/>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1E89C69D"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w:t>
      </w:r>
      <w:r w:rsidR="0015668B">
        <w:rPr>
          <w:rFonts w:ascii="Times New Roman" w:eastAsia="Times New Roman" w:hAnsi="Times New Roman" w:cs="Times New Roman"/>
          <w:sz w:val="24"/>
          <w:szCs w:val="24"/>
        </w:rPr>
        <w:t xml:space="preserve"> (</w:t>
      </w:r>
      <w:r w:rsidR="0031105B">
        <w:rPr>
          <w:rFonts w:ascii="Times New Roman" w:eastAsia="Times New Roman" w:hAnsi="Times New Roman" w:cs="Times New Roman"/>
          <w:sz w:val="24"/>
          <w:szCs w:val="24"/>
        </w:rPr>
        <w:t>approximately 24-</w:t>
      </w:r>
      <w:r w:rsidR="0015668B">
        <w:rPr>
          <w:rFonts w:ascii="Times New Roman" w:eastAsia="Times New Roman" w:hAnsi="Times New Roman" w:cs="Times New Roman"/>
          <w:sz w:val="24"/>
          <w:szCs w:val="24"/>
        </w:rPr>
        <w:t>48 hours)</w:t>
      </w:r>
      <w:r w:rsidR="004162F7">
        <w:rPr>
          <w:rFonts w:ascii="Times New Roman" w:eastAsia="Times New Roman" w:hAnsi="Times New Roman" w:cs="Times New Roman"/>
          <w:sz w:val="24"/>
          <w:szCs w:val="24"/>
        </w:rPr>
        <w:t xml:space="preserve">,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w:t>
      </w:r>
      <w:r w:rsidR="0031105B">
        <w:rPr>
          <w:rFonts w:ascii="Times New Roman" w:eastAsia="Times New Roman" w:hAnsi="Times New Roman" w:cs="Times New Roman"/>
          <w:sz w:val="24"/>
          <w:szCs w:val="24"/>
        </w:rPr>
        <w:t xml:space="preserve"> (Jarrett 1983)</w:t>
      </w:r>
      <w:r w:rsidR="004162F7">
        <w:rPr>
          <w:rFonts w:ascii="Times New Roman" w:eastAsia="Times New Roman" w:hAnsi="Times New Roman" w:cs="Times New Roman"/>
          <w:sz w:val="24"/>
          <w:szCs w:val="24"/>
        </w:rPr>
        <w:t xml:space="preserv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 xml:space="preserve">-Q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mass,</w:t>
      </w:r>
      <w:proofErr w:type="gramEnd"/>
      <w:r>
        <w:rPr>
          <w:rFonts w:ascii="Times New Roman" w:eastAsia="Times New Roman" w:hAnsi="Times New Roman" w:cs="Times New Roman"/>
          <w:sz w:val="24"/>
          <w:szCs w:val="24"/>
        </w:rPr>
        <w:t xml:space="preserve">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5062E0E4"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577D9AB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C5A5A40"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w:t>
      </w:r>
      <w:r w:rsidR="00B06741">
        <w:rPr>
          <w:rFonts w:ascii="Times New Roman" w:eastAsia="Times New Roman" w:hAnsi="Times New Roman" w:cs="Times New Roman"/>
          <w:sz w:val="24"/>
          <w:szCs w:val="24"/>
        </w:rPr>
        <w:t>3</w:t>
      </w:r>
      <w:r>
        <w:rPr>
          <w:rFonts w:ascii="Times New Roman" w:eastAsia="Times New Roman" w:hAnsi="Times New Roman" w:cs="Times New Roman"/>
          <w:sz w:val="24"/>
          <w:szCs w:val="24"/>
        </w:rPr>
        <w:t>) was used to extract inorganic nitrogen from each soil sample</w:t>
      </w:r>
      <w:ins w:id="64" w:author="Clay" w:date="2020-08-15T12:30:00Z">
        <w:r w:rsidR="00CB6FA2">
          <w:rPr>
            <w:rFonts w:ascii="Times New Roman" w:eastAsia="Times New Roman" w:hAnsi="Times New Roman" w:cs="Times New Roman"/>
            <w:sz w:val="24"/>
            <w:szCs w:val="24"/>
          </w:rPr>
          <w:t xml:space="preserve"> and from the ion exchange resins</w:t>
        </w:r>
      </w:ins>
      <w:r>
        <w:rPr>
          <w:rFonts w:ascii="Times New Roman" w:eastAsia="Times New Roman" w:hAnsi="Times New Roman" w:cs="Times New Roman"/>
          <w:sz w:val="24"/>
          <w:szCs w:val="24"/>
        </w:rPr>
        <w:t xml:space="preserv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5369C02D"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r w:rsidR="00CD3176">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soil was added to 10 mL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shaken at 100 rpm for 15 minutes on a shaking table and then centrifuged at 10,000 g.  The sample was then </w:t>
      </w:r>
      <w:r>
        <w:rPr>
          <w:rFonts w:ascii="Times New Roman" w:eastAsia="Times New Roman" w:hAnsi="Times New Roman" w:cs="Times New Roman"/>
          <w:sz w:val="24"/>
          <w:szCs w:val="24"/>
        </w:rPr>
        <w:lastRenderedPageBreak/>
        <w:t xml:space="preserve">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proofErr w:type="spellStart"/>
      <w:r w:rsidR="00D87A2C">
        <w:rPr>
          <w:rFonts w:ascii="Times New Roman" w:eastAsia="Times New Roman" w:hAnsi="Times New Roman" w:cs="Times New Roman"/>
          <w:iCs/>
          <w:sz w:val="24"/>
          <w:szCs w:val="24"/>
          <w:u w:val="single"/>
        </w:rPr>
        <w:t>Throughfall</w:t>
      </w:r>
      <w:proofErr w:type="spellEnd"/>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7FDD5F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1CB2F875"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w:t>
      </w:r>
      <w:proofErr w:type="gramStart"/>
      <w:r w:rsidR="00421E56">
        <w:rPr>
          <w:rFonts w:ascii="Times New Roman" w:eastAsia="Times New Roman" w:hAnsi="Times New Roman" w:cs="Times New Roman"/>
          <w:sz w:val="24"/>
          <w:szCs w:val="24"/>
        </w:rPr>
        <w:t>regress</w:t>
      </w:r>
      <w:proofErr w:type="gramEnd"/>
      <w:r w:rsidR="00421E56">
        <w:rPr>
          <w:rFonts w:ascii="Times New Roman" w:eastAsia="Times New Roman" w:hAnsi="Times New Roman" w:cs="Times New Roman"/>
          <w:sz w:val="24"/>
          <w:szCs w:val="24"/>
        </w:rPr>
        <w:t xml:space="preserve"> decomposition rates of both deciduous and conifers leaf </w:t>
      </w:r>
      <w:r w:rsidR="00421E56">
        <w:rPr>
          <w:rFonts w:ascii="Times New Roman" w:eastAsia="Times New Roman" w:hAnsi="Times New Roman" w:cs="Times New Roman"/>
          <w:sz w:val="24"/>
          <w:szCs w:val="24"/>
        </w:rPr>
        <w:lastRenderedPageBreak/>
        <w:t xml:space="preserve">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w:t>
      </w:r>
      <w:proofErr w:type="spellStart"/>
      <w:r w:rsidR="00A220B1">
        <w:rPr>
          <w:rFonts w:ascii="Times New Roman" w:eastAsia="Times New Roman" w:hAnsi="Times New Roman" w:cs="Times New Roman"/>
          <w:sz w:val="24"/>
          <w:szCs w:val="24"/>
        </w:rPr>
        <w:t>throughfall</w:t>
      </w:r>
      <w:proofErr w:type="spellEnd"/>
      <w:r w:rsidR="00A220B1">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65" w:name="_Hlk24272010"/>
      <w:r>
        <w:rPr>
          <w:rFonts w:ascii="Times New Roman" w:eastAsia="Times New Roman" w:hAnsi="Times New Roman" w:cs="Times New Roman"/>
          <w:sz w:val="24"/>
          <w:szCs w:val="24"/>
        </w:rPr>
        <w:t>to determine which sample events differed significantly.</w:t>
      </w:r>
      <w:bookmarkEnd w:id="65"/>
      <w:r>
        <w:rPr>
          <w:rFonts w:ascii="Times New Roman" w:eastAsia="Times New Roman" w:hAnsi="Times New Roman" w:cs="Times New Roman"/>
          <w:sz w:val="24"/>
          <w:szCs w:val="24"/>
        </w:rPr>
        <w:t xml:space="preserve">  </w:t>
      </w:r>
      <w:del w:id="66" w:author="Clay" w:date="2020-08-15T12:35:00Z">
        <w:r w:rsidR="001B0DD1" w:rsidDel="00CB6FA2">
          <w:rPr>
            <w:rFonts w:ascii="Times New Roman" w:eastAsia="Times New Roman" w:hAnsi="Times New Roman" w:cs="Times New Roman"/>
            <w:sz w:val="24"/>
            <w:szCs w:val="24"/>
          </w:rPr>
          <w:delText xml:space="preserve">EEMs </w:delText>
        </w:r>
      </w:del>
      <w:ins w:id="67" w:author="Clay" w:date="2020-08-15T12:35:00Z">
        <w:r w:rsidR="00CB6FA2">
          <w:rPr>
            <w:rFonts w:ascii="Times New Roman" w:eastAsia="Times New Roman" w:hAnsi="Times New Roman" w:cs="Times New Roman"/>
            <w:sz w:val="24"/>
            <w:szCs w:val="24"/>
          </w:rPr>
          <w:t>E</w:t>
        </w:r>
        <w:r w:rsidR="00CB6FA2">
          <w:rPr>
            <w:rFonts w:ascii="Times New Roman" w:eastAsia="Times New Roman" w:hAnsi="Times New Roman" w:cs="Times New Roman"/>
            <w:sz w:val="24"/>
            <w:szCs w:val="24"/>
          </w:rPr>
          <w:t>M</w:t>
        </w:r>
        <w:r w:rsidR="00CB6FA2">
          <w:rPr>
            <w:rFonts w:ascii="Times New Roman" w:eastAsia="Times New Roman" w:hAnsi="Times New Roman" w:cs="Times New Roman"/>
            <w:sz w:val="24"/>
            <w:szCs w:val="24"/>
          </w:rPr>
          <w:t xml:space="preserve">Ms </w:t>
        </w:r>
      </w:ins>
      <w:r w:rsidR="001B0DD1">
        <w:rPr>
          <w:rFonts w:ascii="Times New Roman" w:eastAsia="Times New Roman" w:hAnsi="Times New Roman" w:cs="Times New Roman"/>
          <w:sz w:val="24"/>
          <w:szCs w:val="24"/>
        </w:rPr>
        <w:t xml:space="preserve">are </w:t>
      </w:r>
      <w:ins w:id="68" w:author="Clay" w:date="2020-08-15T12:33:00Z">
        <w:r w:rsidR="00CB6FA2">
          <w:rPr>
            <w:rFonts w:ascii="Times New Roman" w:eastAsia="Times New Roman" w:hAnsi="Times New Roman" w:cs="Times New Roman"/>
            <w:sz w:val="24"/>
            <w:szCs w:val="24"/>
          </w:rPr>
          <w:t xml:space="preserve">calculated and presented </w:t>
        </w:r>
      </w:ins>
      <w:r w:rsidR="001B0DD1">
        <w:rPr>
          <w:rFonts w:ascii="Times New Roman" w:eastAsia="Times New Roman" w:hAnsi="Times New Roman" w:cs="Times New Roman"/>
          <w:sz w:val="24"/>
          <w:szCs w:val="24"/>
        </w:rPr>
        <w:t xml:space="preserve">based on </w:t>
      </w:r>
      <w:del w:id="69" w:author="Clay" w:date="2020-08-15T12:32:00Z">
        <w:r w:rsidR="001B0DD1" w:rsidDel="00CB6FA2">
          <w:rPr>
            <w:rFonts w:ascii="Times New Roman" w:eastAsia="Times New Roman" w:hAnsi="Times New Roman" w:cs="Times New Roman"/>
            <w:sz w:val="24"/>
            <w:szCs w:val="24"/>
          </w:rPr>
          <w:delText xml:space="preserve">a </w:delText>
        </w:r>
      </w:del>
      <w:ins w:id="70" w:author="Clay" w:date="2020-08-15T12:33:00Z">
        <w:r w:rsidR="00CB6FA2">
          <w:rPr>
            <w:rFonts w:ascii="Times New Roman" w:eastAsia="Times New Roman" w:hAnsi="Times New Roman" w:cs="Times New Roman"/>
            <w:sz w:val="24"/>
            <w:szCs w:val="24"/>
          </w:rPr>
          <w:t xml:space="preserve">the </w:t>
        </w:r>
      </w:ins>
      <w:r w:rsidR="001B0DD1">
        <w:rPr>
          <w:rFonts w:ascii="Times New Roman" w:eastAsia="Times New Roman" w:hAnsi="Times New Roman" w:cs="Times New Roman"/>
          <w:sz w:val="24"/>
          <w:szCs w:val="24"/>
        </w:rPr>
        <w:t>model</w:t>
      </w:r>
      <w:ins w:id="71" w:author="Clay" w:date="2020-08-15T12:32:00Z">
        <w:r w:rsidR="00CB6FA2">
          <w:rPr>
            <w:rFonts w:ascii="Times New Roman" w:eastAsia="Times New Roman" w:hAnsi="Times New Roman" w:cs="Times New Roman"/>
            <w:sz w:val="24"/>
            <w:szCs w:val="24"/>
          </w:rPr>
          <w:t xml:space="preserve"> predictions</w:t>
        </w:r>
      </w:ins>
      <w:ins w:id="72" w:author="Clay" w:date="2020-08-15T12:33:00Z">
        <w:r w:rsidR="00CB6FA2">
          <w:rPr>
            <w:rFonts w:ascii="Times New Roman" w:eastAsia="Times New Roman" w:hAnsi="Times New Roman" w:cs="Times New Roman"/>
            <w:sz w:val="24"/>
            <w:szCs w:val="24"/>
          </w:rPr>
          <w:t xml:space="preserve"> which include any nesting terms and/or weighted variance terms.</w:t>
        </w:r>
      </w:ins>
      <w:ins w:id="73" w:author="Clay" w:date="2020-08-15T12:34:00Z">
        <w:r w:rsidR="00CB6FA2">
          <w:rPr>
            <w:rFonts w:ascii="Times New Roman" w:eastAsia="Times New Roman" w:hAnsi="Times New Roman" w:cs="Times New Roman"/>
            <w:sz w:val="24"/>
            <w:szCs w:val="24"/>
          </w:rPr>
          <w:t xml:space="preserve">  </w:t>
        </w:r>
      </w:ins>
      <w:del w:id="74" w:author="Clay" w:date="2020-08-15T12:33:00Z">
        <w:r w:rsidR="001B0DD1" w:rsidDel="00CB6FA2">
          <w:rPr>
            <w:rFonts w:ascii="Times New Roman" w:eastAsia="Times New Roman" w:hAnsi="Times New Roman" w:cs="Times New Roman"/>
            <w:sz w:val="24"/>
            <w:szCs w:val="24"/>
          </w:rPr>
          <w:delText xml:space="preserve">, not on </w:delText>
        </w:r>
      </w:del>
      <w:del w:id="75" w:author="Clay" w:date="2020-08-15T12:34:00Z">
        <w:r w:rsidR="001B0DD1" w:rsidDel="00CB6FA2">
          <w:rPr>
            <w:rFonts w:ascii="Times New Roman" w:eastAsia="Times New Roman" w:hAnsi="Times New Roman" w:cs="Times New Roman"/>
            <w:sz w:val="24"/>
            <w:szCs w:val="24"/>
          </w:rPr>
          <w:delText xml:space="preserve">raw data, meaning that all graphs based on my two factor models will represent EEMs with standard error of the EEM.  </w:delText>
        </w:r>
      </w:del>
      <w:r w:rsidR="001B0DD1">
        <w:rPr>
          <w:rFonts w:ascii="Times New Roman" w:eastAsia="Times New Roman" w:hAnsi="Times New Roman" w:cs="Times New Roman"/>
          <w:sz w:val="24"/>
          <w:szCs w:val="24"/>
        </w:rPr>
        <w:t xml:space="preserve">I used </w:t>
      </w:r>
      <w:del w:id="76" w:author="Clay" w:date="2020-08-15T12:35:00Z">
        <w:r w:rsidR="001B0DD1" w:rsidDel="00CB6FA2">
          <w:rPr>
            <w:rFonts w:ascii="Times New Roman" w:eastAsia="Times New Roman" w:hAnsi="Times New Roman" w:cs="Times New Roman"/>
            <w:sz w:val="24"/>
            <w:szCs w:val="24"/>
          </w:rPr>
          <w:delText xml:space="preserve">EEMs </w:delText>
        </w:r>
      </w:del>
      <w:ins w:id="77" w:author="Clay" w:date="2020-08-15T12:35:00Z">
        <w:r w:rsidR="00CB6FA2">
          <w:rPr>
            <w:rFonts w:ascii="Times New Roman" w:eastAsia="Times New Roman" w:hAnsi="Times New Roman" w:cs="Times New Roman"/>
            <w:sz w:val="24"/>
            <w:szCs w:val="24"/>
          </w:rPr>
          <w:t>E</w:t>
        </w:r>
        <w:r w:rsidR="00CB6FA2">
          <w:rPr>
            <w:rFonts w:ascii="Times New Roman" w:eastAsia="Times New Roman" w:hAnsi="Times New Roman" w:cs="Times New Roman"/>
            <w:sz w:val="24"/>
            <w:szCs w:val="24"/>
          </w:rPr>
          <w:t>M</w:t>
        </w:r>
        <w:r w:rsidR="00CB6FA2">
          <w:rPr>
            <w:rFonts w:ascii="Times New Roman" w:eastAsia="Times New Roman" w:hAnsi="Times New Roman" w:cs="Times New Roman"/>
            <w:sz w:val="24"/>
            <w:szCs w:val="24"/>
          </w:rPr>
          <w:t xml:space="preserve">Ms </w:t>
        </w:r>
      </w:ins>
      <w:ins w:id="78" w:author="Clay" w:date="2020-08-15T12:34:00Z">
        <w:r w:rsidR="00CB6FA2">
          <w:rPr>
            <w:rFonts w:ascii="Times New Roman" w:eastAsia="Times New Roman" w:hAnsi="Times New Roman" w:cs="Times New Roman"/>
            <w:sz w:val="24"/>
            <w:szCs w:val="24"/>
          </w:rPr>
          <w:t xml:space="preserve">for my plots rather than raw data </w:t>
        </w:r>
      </w:ins>
      <w:r w:rsidR="001B0DD1">
        <w:rPr>
          <w:rFonts w:ascii="Times New Roman" w:eastAsia="Times New Roman" w:hAnsi="Times New Roman" w:cs="Times New Roman"/>
          <w:sz w:val="24"/>
          <w:szCs w:val="24"/>
        </w:rPr>
        <w:t xml:space="preserve">because </w:t>
      </w:r>
      <w:del w:id="79" w:author="Clay" w:date="2020-08-15T12:34:00Z">
        <w:r w:rsidR="001B0DD1" w:rsidDel="00CB6FA2">
          <w:rPr>
            <w:rFonts w:ascii="Times New Roman" w:eastAsia="Times New Roman" w:hAnsi="Times New Roman" w:cs="Times New Roman"/>
            <w:sz w:val="24"/>
            <w:szCs w:val="24"/>
          </w:rPr>
          <w:delText>it</w:delText>
        </w:r>
        <w:r w:rsidR="00F74E18" w:rsidDel="00CB6FA2">
          <w:rPr>
            <w:rFonts w:ascii="Times New Roman" w:eastAsia="Times New Roman" w:hAnsi="Times New Roman" w:cs="Times New Roman"/>
            <w:sz w:val="24"/>
            <w:szCs w:val="24"/>
          </w:rPr>
          <w:delText xml:space="preserve"> is </w:delText>
        </w:r>
      </w:del>
      <w:ins w:id="80" w:author="Clay" w:date="2020-08-15T12:34:00Z">
        <w:r w:rsidR="00CB6FA2">
          <w:rPr>
            <w:rFonts w:ascii="Times New Roman" w:eastAsia="Times New Roman" w:hAnsi="Times New Roman" w:cs="Times New Roman"/>
            <w:sz w:val="24"/>
            <w:szCs w:val="24"/>
          </w:rPr>
          <w:t xml:space="preserve">EMMs </w:t>
        </w:r>
      </w:ins>
      <w:r w:rsidR="00F74E18">
        <w:rPr>
          <w:rFonts w:ascii="Times New Roman" w:eastAsia="Times New Roman" w:hAnsi="Times New Roman" w:cs="Times New Roman"/>
          <w:sz w:val="24"/>
          <w:szCs w:val="24"/>
        </w:rPr>
        <w:t xml:space="preserve">used with </w:t>
      </w:r>
      <w:r w:rsidR="00776D4E">
        <w:rPr>
          <w:rFonts w:ascii="Times New Roman" w:eastAsia="Times New Roman" w:hAnsi="Times New Roman" w:cs="Times New Roman"/>
          <w:sz w:val="24"/>
          <w:szCs w:val="24"/>
        </w:rPr>
        <w:t xml:space="preserve">semi continuous (Smith et all 2017) </w:t>
      </w:r>
      <w:r w:rsidR="00F74E18">
        <w:rPr>
          <w:rFonts w:ascii="Times New Roman" w:eastAsia="Times New Roman" w:hAnsi="Times New Roman" w:cs="Times New Roman"/>
          <w:sz w:val="24"/>
          <w:szCs w:val="24"/>
        </w:rPr>
        <w:t>multivariate analyses</w:t>
      </w:r>
      <w:r w:rsidR="001B0DD1">
        <w:rPr>
          <w:rFonts w:ascii="Times New Roman" w:eastAsia="Times New Roman" w:hAnsi="Times New Roman" w:cs="Times New Roman"/>
          <w:sz w:val="24"/>
          <w:szCs w:val="24"/>
        </w:rPr>
        <w:t xml:space="preserve"> gives equal weight to all predictors in the model, thus providing a more accurate analysis of how each predictor interacts within </w:t>
      </w:r>
      <w:r w:rsidR="001B0DD1" w:rsidRPr="001B0DD1">
        <w:rPr>
          <w:rFonts w:ascii="Times New Roman" w:eastAsia="Times New Roman" w:hAnsi="Times New Roman" w:cs="Times New Roman"/>
          <w:sz w:val="24"/>
          <w:szCs w:val="24"/>
        </w:rPr>
        <w:t>the model (</w:t>
      </w:r>
      <w:hyperlink r:id="rId13" w:history="1">
        <w:r w:rsidR="001B0DD1" w:rsidRPr="001B0DD1">
          <w:rPr>
            <w:rStyle w:val="Hyperlink"/>
            <w:rFonts w:ascii="Times New Roman" w:eastAsia="Times New Roman" w:hAnsi="Times New Roman" w:cs="Times New Roman"/>
            <w:color w:val="auto"/>
            <w:sz w:val="24"/>
            <w:szCs w:val="24"/>
            <w:u w:val="none"/>
          </w:rPr>
          <w:t>https://cran.r-project.org/web/packages/emmeans/vignettes/basics.html</w:t>
        </w:r>
      </w:hyperlink>
      <w:r w:rsidR="001B0DD1" w:rsidRPr="001B0DD1">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 xml:space="preserve">accessed 12 August 2020). </w:t>
      </w:r>
      <w:r>
        <w:rPr>
          <w:rFonts w:ascii="Times New Roman" w:eastAsia="Times New Roman" w:hAnsi="Times New Roman" w:cs="Times New Roman"/>
          <w:sz w:val="24"/>
          <w:szCs w:val="24"/>
        </w:rPr>
        <w:t xml:space="preserve">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0D096FB5" w14:textId="77777777" w:rsidR="00226863" w:rsidRDefault="00226863" w:rsidP="00893CC9">
      <w:pPr>
        <w:spacing w:line="480" w:lineRule="auto"/>
        <w:ind w:firstLine="720"/>
        <w:contextualSpacing/>
        <w:jc w:val="center"/>
        <w:rPr>
          <w:rFonts w:ascii="Times New Roman" w:eastAsia="Times New Roman" w:hAnsi="Times New Roman" w:cs="Times New Roman"/>
          <w:b/>
          <w:bCs/>
          <w:sz w:val="24"/>
          <w:szCs w:val="24"/>
        </w:rPr>
      </w:pPr>
    </w:p>
    <w:p w14:paraId="374D719B" w14:textId="7015BD3B"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5076552C" w:rsidR="00D72EB8" w:rsidRDefault="009356E2" w:rsidP="006463F6">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00540744" w:rsidRPr="00D614C5">
        <w:rPr>
          <w:rFonts w:ascii="Times New Roman" w:eastAsia="Times New Roman" w:hAnsi="Times New Roman" w:cs="Times New Roman"/>
          <w:sz w:val="24"/>
          <w:szCs w:val="24"/>
          <w:u w:val="single"/>
        </w:rPr>
        <w:t xml:space="preserve"> Chemistry</w:t>
      </w:r>
    </w:p>
    <w:p w14:paraId="4A052ACE" w14:textId="77777777" w:rsidR="004574D0"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Concentrations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differed in low and high budworm stands (LME, p=0.015) and by sample event (LME, p&lt;0.001) throughout the course of the study</w:t>
      </w:r>
      <w:r>
        <w:rPr>
          <w:rFonts w:ascii="Times New Roman" w:hAnsi="Times New Roman" w:cs="Times New Roman" w:hint="eastAsia"/>
          <w:sz w:val="24"/>
          <w:szCs w:val="24"/>
          <w:lang w:eastAsia="ja-JP"/>
        </w:rPr>
        <w:t xml:space="preserve"> (Figure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A)</w:t>
      </w:r>
      <w:r>
        <w:rPr>
          <w:rFonts w:ascii="Times New Roman" w:eastAsia="Times New Roman" w:hAnsi="Times New Roman" w:cs="Times New Roman"/>
          <w:sz w:val="24"/>
          <w:szCs w:val="24"/>
        </w:rPr>
        <w:t xml:space="preserve">.  There was a significant interaction (LME, p&lt;0.001) whereby on four dates (11 Sep 15, 21 Jun 16, 13 Jul 16, and 21 Jul 16)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NH</w:t>
      </w:r>
      <w:r w:rsidRPr="00215CA2">
        <w:rPr>
          <w:rFonts w:ascii="Times New Roman" w:eastAsia="Times New Roman" w:hAnsi="Times New Roman" w:cs="Times New Roman"/>
          <w:sz w:val="24"/>
          <w:szCs w:val="24"/>
          <w:vertAlign w:val="subscript"/>
        </w:rPr>
        <w:t>4</w:t>
      </w:r>
      <w:r w:rsidRPr="00215CA2">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 difference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NH</w:t>
      </w:r>
      <w:r w:rsidRPr="003E4C9B">
        <w:rPr>
          <w:rFonts w:ascii="Times New Roman" w:eastAsia="Times New Roman" w:hAnsi="Times New Roman" w:cs="Times New Roman"/>
          <w:sz w:val="24"/>
          <w:szCs w:val="24"/>
          <w:vertAlign w:val="subscript"/>
        </w:rPr>
        <w:t>4</w:t>
      </w:r>
      <w:r w:rsidRPr="003E4C9B">
        <w:rPr>
          <w:rFonts w:ascii="Times New Roman" w:eastAsia="Times New Roman" w:hAnsi="Times New Roman" w:cs="Times New Roman"/>
          <w:sz w:val="24"/>
          <w:szCs w:val="24"/>
          <w:vertAlign w:val="superscript"/>
        </w:rPr>
        <w:t>+</w:t>
      </w:r>
      <w:r w:rsidRPr="009605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between high and low budworm sites.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nitrate differed by sample event (LME, p&lt;0.001) </w:t>
      </w:r>
      <w:r>
        <w:rPr>
          <w:rFonts w:ascii="Times New Roman" w:hAnsi="Times New Roman" w:cs="Times New Roman" w:hint="eastAsia"/>
          <w:sz w:val="24"/>
          <w:szCs w:val="24"/>
          <w:lang w:eastAsia="ja-JP"/>
        </w:rPr>
        <w:t xml:space="preserve">but not budworm activity level </w:t>
      </w:r>
      <w:r>
        <w:rPr>
          <w:rFonts w:ascii="Times New Roman" w:eastAsia="Times New Roman" w:hAnsi="Times New Roman" w:cs="Times New Roman"/>
          <w:sz w:val="24"/>
          <w:szCs w:val="24"/>
        </w:rPr>
        <w:t>throughout the course of the study</w:t>
      </w:r>
      <w:r>
        <w:rPr>
          <w:rFonts w:ascii="Times New Roman" w:hAnsi="Times New Roman" w:cs="Times New Roman" w:hint="eastAsia"/>
          <w:sz w:val="24"/>
          <w:szCs w:val="24"/>
          <w:lang w:eastAsia="ja-JP"/>
        </w:rPr>
        <w:t xml:space="preserve"> (F</w:t>
      </w:r>
      <w:r>
        <w:rPr>
          <w:rFonts w:ascii="Times New Roman" w:hAnsi="Times New Roman" w:cs="Times New Roman"/>
          <w:sz w:val="24"/>
          <w:szCs w:val="24"/>
          <w:lang w:eastAsia="ja-JP"/>
        </w:rPr>
        <w:t>i</w:t>
      </w:r>
      <w:r>
        <w:rPr>
          <w:rFonts w:ascii="Times New Roman" w:hAnsi="Times New Roman" w:cs="Times New Roman" w:hint="eastAsia"/>
          <w:sz w:val="24"/>
          <w:szCs w:val="24"/>
          <w:lang w:eastAsia="ja-JP"/>
        </w:rPr>
        <w:t xml:space="preserve">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B)</w:t>
      </w:r>
      <w:r>
        <w:rPr>
          <w:rFonts w:ascii="Times New Roman" w:eastAsia="Times New Roman" w:hAnsi="Times New Roman" w:cs="Times New Roman"/>
          <w:sz w:val="24"/>
          <w:szCs w:val="24"/>
        </w:rPr>
        <w:t xml:space="preserve">.  There was a significant interaction (LME, p&lt;0.001) </w:t>
      </w:r>
      <w:r>
        <w:rPr>
          <w:rFonts w:ascii="Times New Roman" w:hAnsi="Times New Roman" w:cs="Times New Roman" w:hint="eastAsia"/>
          <w:sz w:val="24"/>
          <w:szCs w:val="24"/>
          <w:lang w:eastAsia="ja-JP"/>
        </w:rPr>
        <w:t xml:space="preserve">whereby the low budworm stands had </w:t>
      </w:r>
      <w:r>
        <w:rPr>
          <w:rFonts w:ascii="Times New Roman" w:eastAsia="Times New Roman" w:hAnsi="Times New Roman" w:cs="Times New Roman"/>
          <w:sz w:val="24"/>
          <w:szCs w:val="24"/>
        </w:rPr>
        <w:t xml:space="preserve">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NO</w:t>
      </w:r>
      <w:r w:rsidRPr="009605B3">
        <w:rPr>
          <w:rFonts w:ascii="Times New Roman" w:hAnsi="Times New Roman" w:cs="Times New Roman"/>
          <w:sz w:val="24"/>
          <w:szCs w:val="24"/>
          <w:vertAlign w:val="subscript"/>
          <w:lang w:eastAsia="ja-JP"/>
        </w:rPr>
        <w:t>3</w:t>
      </w:r>
      <w:r w:rsidRPr="009605B3">
        <w:rPr>
          <w:rFonts w:ascii="Times New Roman" w:hAnsi="Times New Roman" w:cs="Times New Roman"/>
          <w:sz w:val="24"/>
          <w:szCs w:val="24"/>
          <w:vertAlign w:val="superscript"/>
          <w:lang w:eastAsia="ja-JP"/>
        </w:rPr>
        <w:t>-</w:t>
      </w:r>
      <w:r>
        <w:rPr>
          <w:rFonts w:ascii="Times New Roman" w:hAnsi="Times New Roman" w:cs="Times New Roman" w:hint="eastAsia"/>
          <w:sz w:val="24"/>
          <w:szCs w:val="24"/>
          <w:lang w:eastAsia="ja-JP"/>
        </w:rPr>
        <w:t xml:space="preserve"> on 8 May 16, but </w:t>
      </w:r>
      <w:r>
        <w:rPr>
          <w:rFonts w:ascii="Times New Roman" w:hAnsi="Times New Roman" w:cs="Times New Roman"/>
          <w:sz w:val="24"/>
          <w:szCs w:val="24"/>
          <w:lang w:eastAsia="ja-JP"/>
        </w:rPr>
        <w:t>the</w:t>
      </w:r>
      <w:r>
        <w:rPr>
          <w:rFonts w:ascii="Times New Roman" w:hAnsi="Times New Roman" w:cs="Times New Roman" w:hint="eastAsia"/>
          <w:sz w:val="24"/>
          <w:szCs w:val="24"/>
          <w:lang w:eastAsia="ja-JP"/>
        </w:rPr>
        <w:t xml:space="preserve"> high budworm stands had 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on 13 Jul 16 and 21 Jul 16</w:t>
      </w:r>
      <w:r>
        <w:rPr>
          <w:rFonts w:ascii="Times New Roman" w:hAnsi="Times New Roman" w:cs="Times New Roman" w:hint="eastAsia"/>
          <w:sz w:val="24"/>
          <w:szCs w:val="24"/>
          <w:lang w:eastAsia="ja-JP"/>
        </w:rPr>
        <w:t>, which were generally during or</w:t>
      </w:r>
      <w:r>
        <w:rPr>
          <w:rFonts w:ascii="Times New Roman" w:eastAsia="Times New Roman" w:hAnsi="Times New Roman" w:cs="Times New Roman"/>
          <w:sz w:val="24"/>
          <w:szCs w:val="24"/>
        </w:rPr>
        <w:t xml:space="preserve"> after peak budworm herbivory.  There was a general trend of increasing concentration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and nitrate during the time of WSB budworm activity between 8 May 16 and 13 Jul 16 (Figure 2). </w:t>
      </w:r>
    </w:p>
    <w:p w14:paraId="7669DFB1" w14:textId="6661F3DE" w:rsidR="00B13FC2" w:rsidRDefault="00B371B8"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6944" behindDoc="0" locked="0" layoutInCell="1" allowOverlap="1" wp14:anchorId="05424F5B" wp14:editId="7D73FD7B">
            <wp:simplePos x="0" y="0"/>
            <wp:positionH relativeFrom="column">
              <wp:posOffset>-276225</wp:posOffset>
            </wp:positionH>
            <wp:positionV relativeFrom="paragraph">
              <wp:posOffset>333375</wp:posOffset>
            </wp:positionV>
            <wp:extent cx="5943600" cy="548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943600" cy="5486400"/>
                    </a:xfrm>
                    <a:prstGeom prst="rect">
                      <a:avLst/>
                    </a:prstGeom>
                  </pic:spPr>
                </pic:pic>
              </a:graphicData>
            </a:graphic>
          </wp:anchor>
        </w:drawing>
      </w:r>
    </w:p>
    <w:p w14:paraId="27AD26C8" w14:textId="4666575A" w:rsidR="00422551" w:rsidRDefault="00422551" w:rsidP="004D3C6E">
      <w:pPr>
        <w:spacing w:line="240" w:lineRule="auto"/>
        <w:contextualSpacing/>
        <w:rPr>
          <w:rFonts w:ascii="Times New Roman" w:eastAsia="Times New Roman" w:hAnsi="Times New Roman" w:cs="Times New Roman"/>
          <w:sz w:val="24"/>
          <w:szCs w:val="24"/>
        </w:rPr>
      </w:pPr>
      <w:commentRangeStart w:id="81"/>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proofErr w:type="spellStart"/>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concentrations</w:t>
      </w:r>
      <w:r w:rsidR="00065D61">
        <w:rPr>
          <w:rFonts w:ascii="Times New Roman" w:eastAsia="Times New Roman" w:hAnsi="Times New Roman" w:cs="Times New Roman"/>
          <w:sz w:val="24"/>
          <w:szCs w:val="24"/>
        </w:rPr>
        <w:t xml:space="preserve"> (Budworm Impact: p=0.012; Sample Event: p&lt;0.0001, and Interaction: p&lt;0.0001)</w:t>
      </w:r>
      <w:r w:rsidR="009349A6">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and (B) </w:t>
      </w:r>
      <w:proofErr w:type="spellStart"/>
      <w:r w:rsidR="00215CA2">
        <w:rPr>
          <w:rFonts w:ascii="Times New Roman" w:eastAsia="Times New Roman" w:hAnsi="Times New Roman" w:cs="Times New Roman"/>
          <w:sz w:val="24"/>
          <w:szCs w:val="24"/>
        </w:rPr>
        <w:t>throughfall</w:t>
      </w:r>
      <w:proofErr w:type="spellEnd"/>
      <w:r w:rsidR="00215CA2">
        <w:rPr>
          <w:rFonts w:ascii="Times New Roman" w:eastAsia="Times New Roman" w:hAnsi="Times New Roman" w:cs="Times New Roman"/>
          <w:sz w:val="24"/>
          <w:szCs w:val="24"/>
        </w:rPr>
        <w:t xml:space="preserve">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concentrations</w:t>
      </w:r>
      <w:r w:rsidR="00065D61">
        <w:rPr>
          <w:rFonts w:ascii="Times New Roman" w:eastAsia="Times New Roman" w:hAnsi="Times New Roman" w:cs="Times New Roman"/>
          <w:sz w:val="24"/>
          <w:szCs w:val="24"/>
        </w:rPr>
        <w:t xml:space="preserve"> (Budworm Impact: p=0.63; Sample Event: p&lt;0.0001, and Interaction: p&lt;0.0001</w:t>
      </w:r>
      <w:proofErr w:type="gramStart"/>
      <w:r w:rsidR="00065D61">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in</w:t>
      </w:r>
      <w:proofErr w:type="gramEnd"/>
      <w:r w:rsidR="00D91838">
        <w:rPr>
          <w:rFonts w:ascii="Times New Roman" w:eastAsia="Times New Roman" w:hAnsi="Times New Roman" w:cs="Times New Roman"/>
          <w:sz w:val="24"/>
          <w:szCs w:val="24"/>
        </w:rPr>
        <w:t xml:space="preserve">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r w:rsidR="005C4F77">
        <w:rPr>
          <w:rFonts w:ascii="Times New Roman" w:eastAsia="Times New Roman" w:hAnsi="Times New Roman" w:cs="Times New Roman"/>
          <w:sz w:val="24"/>
          <w:szCs w:val="24"/>
        </w:rPr>
        <w:t xml:space="preserve"> Bars represent estimated marginal means, not raw data. Error bars represent standard error of estimated marginal means.</w:t>
      </w:r>
      <w:commentRangeEnd w:id="81"/>
      <w:r w:rsidR="00CB6FA2">
        <w:rPr>
          <w:rStyle w:val="CommentReference"/>
        </w:rPr>
        <w:commentReference w:id="81"/>
      </w:r>
    </w:p>
    <w:p w14:paraId="1D3BFEA7" w14:textId="1C14EA05" w:rsidR="00A32005" w:rsidRDefault="004574D0" w:rsidP="004574D0">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Throughfall</w:t>
      </w:r>
      <w:proofErr w:type="spellEnd"/>
      <w:r>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SRP</w:t>
      </w:r>
      <w:r>
        <w:rPr>
          <w:rFonts w:ascii="Times New Roman" w:eastAsia="Times New Roman" w:hAnsi="Times New Roman" w:cs="Times New Roman"/>
          <w:sz w:val="24"/>
          <w:szCs w:val="24"/>
        </w:rPr>
        <w:t xml:space="preserve"> concentration differed by sample event (LME, p&lt;0.001) throughout the study with highest concentrations on two dates (8 Nov 15 and 21 Jul 16).  However, SRP concentration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p=0.43) (Figure 3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DOC concentration also differed by sample event (LME, p&lt;0.001) with 8 Nov 15 having the highest concentration.  Like SRP, DOC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p=0.26) (Figure 3B).  The biggest </w:t>
      </w:r>
      <w:r>
        <w:rPr>
          <w:rFonts w:ascii="Times New Roman" w:eastAsia="Times New Roman" w:hAnsi="Times New Roman" w:cs="Times New Roman"/>
          <w:sz w:val="24"/>
          <w:szCs w:val="24"/>
        </w:rPr>
        <w:lastRenderedPageBreak/>
        <w:t xml:space="preserve">pulses of SRP and DOC from the canopy appeared on the same dates (8 Nov 15 and 21 Jul 16), which also coincided with </w:t>
      </w:r>
      <w:del w:id="82" w:author="Clay" w:date="2020-08-15T12:39:00Z">
        <w:r w:rsidDel="00F11E9B">
          <w:rPr>
            <w:rFonts w:ascii="Times New Roman" w:eastAsia="Times New Roman" w:hAnsi="Times New Roman" w:cs="Times New Roman"/>
            <w:sz w:val="24"/>
            <w:szCs w:val="24"/>
          </w:rPr>
          <w:delText>two</w:delText>
        </w:r>
        <w:r w:rsidR="00D20028" w:rsidDel="00F11E9B">
          <w:rPr>
            <w:rFonts w:ascii="Times New Roman" w:eastAsia="Times New Roman" w:hAnsi="Times New Roman" w:cs="Times New Roman"/>
            <w:sz w:val="24"/>
            <w:szCs w:val="24"/>
          </w:rPr>
          <w:delText xml:space="preserve"> </w:delText>
        </w:r>
      </w:del>
      <w:ins w:id="83" w:author="Clay" w:date="2020-08-15T12:39:00Z">
        <w:r w:rsidR="00F11E9B">
          <w:rPr>
            <w:rFonts w:ascii="Times New Roman" w:eastAsia="Times New Roman" w:hAnsi="Times New Roman" w:cs="Times New Roman"/>
            <w:sz w:val="24"/>
            <w:szCs w:val="24"/>
          </w:rPr>
          <w:t>one</w:t>
        </w:r>
        <w:r w:rsidR="00F11E9B">
          <w:rPr>
            <w:rFonts w:ascii="Times New Roman" w:eastAsia="Times New Roman" w:hAnsi="Times New Roman" w:cs="Times New Roman"/>
            <w:sz w:val="24"/>
            <w:szCs w:val="24"/>
          </w:rPr>
          <w:t xml:space="preserve"> </w:t>
        </w:r>
      </w:ins>
      <w:r w:rsidR="00D20028">
        <w:rPr>
          <w:rFonts w:ascii="Times New Roman" w:eastAsia="Times New Roman" w:hAnsi="Times New Roman" w:cs="Times New Roman"/>
          <w:sz w:val="24"/>
          <w:szCs w:val="24"/>
        </w:rPr>
        <w:t>large</w:t>
      </w:r>
      <w:r>
        <w:rPr>
          <w:rFonts w:ascii="Times New Roman" w:eastAsia="Times New Roman" w:hAnsi="Times New Roman" w:cs="Times New Roman"/>
          <w:sz w:val="24"/>
          <w:szCs w:val="24"/>
        </w:rPr>
        <w:t xml:space="preserve"> </w:t>
      </w:r>
      <w:ins w:id="84" w:author="Clay" w:date="2020-08-15T12:39:00Z">
        <w:r w:rsidR="00F11E9B">
          <w:rPr>
            <w:rFonts w:ascii="Times New Roman" w:eastAsia="Times New Roman" w:hAnsi="Times New Roman" w:cs="Times New Roman"/>
            <w:sz w:val="24"/>
            <w:szCs w:val="24"/>
          </w:rPr>
          <w:t xml:space="preserve">and one moderate </w:t>
        </w:r>
      </w:ins>
      <w:r>
        <w:rPr>
          <w:rFonts w:ascii="Times New Roman" w:eastAsia="Times New Roman" w:hAnsi="Times New Roman" w:cs="Times New Roman"/>
          <w:sz w:val="24"/>
          <w:szCs w:val="24"/>
        </w:rPr>
        <w:t>rainfall event</w:t>
      </w:r>
      <w:ins w:id="85" w:author="Clay" w:date="2020-08-15T12:40:00Z">
        <w:r w:rsidR="00F11E9B">
          <w:rPr>
            <w:rFonts w:ascii="Times New Roman" w:eastAsia="Times New Roman" w:hAnsi="Times New Roman" w:cs="Times New Roman"/>
            <w:sz w:val="24"/>
            <w:szCs w:val="24"/>
          </w:rPr>
          <w:t xml:space="preserve"> respectively</w:t>
        </w:r>
      </w:ins>
      <w:del w:id="86" w:author="Clay" w:date="2020-08-15T12:40:00Z">
        <w:r w:rsidDel="00F11E9B">
          <w:rPr>
            <w:rFonts w:ascii="Times New Roman" w:eastAsia="Times New Roman" w:hAnsi="Times New Roman" w:cs="Times New Roman"/>
            <w:sz w:val="24"/>
            <w:szCs w:val="24"/>
          </w:rPr>
          <w:delText>s</w:delText>
        </w:r>
      </w:del>
      <w:r>
        <w:rPr>
          <w:noProof/>
          <w:lang w:eastAsia="ja-JP"/>
        </w:rPr>
        <w:drawing>
          <wp:anchor distT="0" distB="0" distL="114300" distR="114300" simplePos="0" relativeHeight="251657728" behindDoc="0" locked="0" layoutInCell="1" allowOverlap="1" wp14:anchorId="1269D2F8" wp14:editId="3D37A474">
            <wp:simplePos x="0" y="0"/>
            <wp:positionH relativeFrom="margin">
              <wp:posOffset>-400050</wp:posOffset>
            </wp:positionH>
            <wp:positionV relativeFrom="paragraph">
              <wp:posOffset>2399030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w:t>
      </w:r>
    </w:p>
    <w:p w14:paraId="46B2B1EA" w14:textId="69628E51" w:rsidR="002415B8" w:rsidRDefault="00073662" w:rsidP="002415B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3:</w:t>
      </w:r>
      <w:r>
        <w:rPr>
          <w:rFonts w:ascii="Times New Roman" w:eastAsia="Times New Roman" w:hAnsi="Times New Roman" w:cs="Times New Roman"/>
          <w:sz w:val="24"/>
          <w:szCs w:val="24"/>
        </w:rPr>
        <w:t xml:space="preserve"> Estimated marginal means (EMM) of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soluble reactive phosphorous (SRP) concentration (Budworm Impact: p=0.43; Sample Event: p&lt;0.0001) and (B) dissolved organic carbon (DOC) concentration (Budworm Impact: p=0.26; Sample Event: p&lt;0.0001), and (C) rainfall in mm in low and high budworm stands by sample date.  Significant differences among sample events are noted with letters. Error bars (A and B) represent standard error of estimated marginal means and (C) standard error of the mean. Samples without error bars only had one data point for that sample</w:t>
      </w:r>
      <w:ins w:id="87" w:author="Clay" w:date="2020-08-15T12:40:00Z">
        <w:r w:rsidR="00F11E9B">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event.</w:t>
      </w:r>
    </w:p>
    <w:p w14:paraId="15159353" w14:textId="20D5ED07" w:rsidR="002414A3"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55A52FB" w:rsidR="002414A3" w:rsidRPr="00841313" w:rsidRDefault="00B371B8" w:rsidP="00841313">
      <w:pPr>
        <w:spacing w:line="480" w:lineRule="auto"/>
        <w:ind w:firstLine="720"/>
        <w:contextualSpacing/>
        <w:rPr>
          <w:rFonts w:ascii="Times New Roman" w:eastAsia="Times New Roman" w:hAnsi="Times New Roman" w:cs="Times New Roman"/>
          <w:b/>
          <w:bCs/>
          <w:sz w:val="24"/>
          <w:szCs w:val="24"/>
          <w:u w:val="single"/>
        </w:rPr>
      </w:pPr>
      <w:r>
        <w:rPr>
          <w:rFonts w:ascii="Times New Roman" w:eastAsia="Times New Roman" w:hAnsi="Times New Roman" w:cs="Times New Roman"/>
          <w:noProof/>
          <w:sz w:val="24"/>
          <w:szCs w:val="24"/>
          <w:lang w:eastAsia="ja-JP"/>
        </w:rPr>
        <w:drawing>
          <wp:anchor distT="0" distB="0" distL="114300" distR="114300" simplePos="0" relativeHeight="251665920" behindDoc="0" locked="0" layoutInCell="1" allowOverlap="1" wp14:anchorId="78F780A2" wp14:editId="592399A5">
            <wp:simplePos x="0" y="0"/>
            <wp:positionH relativeFrom="column">
              <wp:posOffset>-314325</wp:posOffset>
            </wp:positionH>
            <wp:positionV relativeFrom="paragraph">
              <wp:posOffset>2108835</wp:posOffset>
            </wp:positionV>
            <wp:extent cx="5943600" cy="3401568"/>
            <wp:effectExtent l="0" t="0" r="0" b="8890"/>
            <wp:wrapSquare wrapText="bothSides"/>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6"/>
                    <a:stretch>
                      <a:fillRect/>
                    </a:stretch>
                  </pic:blipFill>
                  <pic:spPr>
                    <a:xfrm>
                      <a:off x="0" y="0"/>
                      <a:ext cx="5943600" cy="3401568"/>
                    </a:xfrm>
                    <a:prstGeom prst="rect">
                      <a:avLst/>
                    </a:prstGeom>
                  </pic:spPr>
                </pic:pic>
              </a:graphicData>
            </a:graphic>
          </wp:anchor>
        </w:drawing>
      </w:r>
      <w:proofErr w:type="spellStart"/>
      <w:r w:rsidR="004574D0">
        <w:rPr>
          <w:rFonts w:ascii="Times New Roman" w:eastAsia="Times New Roman" w:hAnsi="Times New Roman" w:cs="Times New Roman"/>
          <w:sz w:val="24"/>
          <w:szCs w:val="24"/>
        </w:rPr>
        <w:t>Litterfall</w:t>
      </w:r>
      <w:proofErr w:type="spellEnd"/>
      <w:r w:rsidR="004574D0">
        <w:rPr>
          <w:rFonts w:ascii="Times New Roman" w:eastAsia="Times New Roman" w:hAnsi="Times New Roman" w:cs="Times New Roman"/>
          <w:sz w:val="24"/>
          <w:szCs w:val="24"/>
        </w:rPr>
        <w:t xml:space="preserve"> and </w:t>
      </w:r>
      <w:proofErr w:type="spellStart"/>
      <w:r w:rsidR="004574D0">
        <w:rPr>
          <w:rFonts w:ascii="Times New Roman" w:eastAsia="Times New Roman" w:hAnsi="Times New Roman" w:cs="Times New Roman"/>
          <w:sz w:val="24"/>
          <w:szCs w:val="24"/>
        </w:rPr>
        <w:t>frassfall</w:t>
      </w:r>
      <w:proofErr w:type="spellEnd"/>
      <w:r w:rsidR="004574D0">
        <w:rPr>
          <w:rFonts w:ascii="Times New Roman" w:eastAsia="Times New Roman" w:hAnsi="Times New Roman" w:cs="Times New Roman"/>
          <w:sz w:val="24"/>
          <w:szCs w:val="24"/>
        </w:rPr>
        <w:t xml:space="preserve"> significantly interacted between budworm </w:t>
      </w:r>
      <w:r w:rsidR="0007290E">
        <w:rPr>
          <w:rFonts w:ascii="Times New Roman" w:eastAsia="Times New Roman" w:hAnsi="Times New Roman" w:cs="Times New Roman"/>
          <w:sz w:val="24"/>
          <w:szCs w:val="24"/>
        </w:rPr>
        <w:t>impact</w:t>
      </w:r>
      <w:r w:rsidR="004574D0">
        <w:rPr>
          <w:rFonts w:ascii="Times New Roman" w:eastAsia="Times New Roman" w:hAnsi="Times New Roman" w:cs="Times New Roman"/>
          <w:sz w:val="24"/>
          <w:szCs w:val="24"/>
        </w:rPr>
        <w:t xml:space="preserve"> and time (GLS, p=0.04).  In high impact sites, frass content was greater than in low impact sites during peak herbivory times.  Once the budworm feeding season ended, frass input for high impact and low impact sites was virtually the same.  Low budworm site collectors contained more leaf litter than high impact sights during the cooler months where the highest </w:t>
      </w:r>
      <w:del w:id="88" w:author="Clay" w:date="2020-08-15T12:41:00Z">
        <w:r w:rsidR="004574D0" w:rsidDel="00F11E9B">
          <w:rPr>
            <w:rFonts w:ascii="Times New Roman" w:eastAsia="Times New Roman" w:hAnsi="Times New Roman" w:cs="Times New Roman"/>
            <w:sz w:val="24"/>
            <w:szCs w:val="24"/>
          </w:rPr>
          <w:delText xml:space="preserve">concentration </w:delText>
        </w:r>
      </w:del>
      <w:ins w:id="89" w:author="Clay" w:date="2020-08-15T12:41:00Z">
        <w:r w:rsidR="00F11E9B">
          <w:rPr>
            <w:rFonts w:ascii="Times New Roman" w:eastAsia="Times New Roman" w:hAnsi="Times New Roman" w:cs="Times New Roman"/>
            <w:sz w:val="24"/>
            <w:szCs w:val="24"/>
          </w:rPr>
          <w:t>amount</w:t>
        </w:r>
        <w:r w:rsidR="00F11E9B">
          <w:rPr>
            <w:rFonts w:ascii="Times New Roman" w:eastAsia="Times New Roman" w:hAnsi="Times New Roman" w:cs="Times New Roman"/>
            <w:sz w:val="24"/>
            <w:szCs w:val="24"/>
          </w:rPr>
          <w:t xml:space="preserve"> </w:t>
        </w:r>
      </w:ins>
      <w:r w:rsidR="004574D0">
        <w:rPr>
          <w:rFonts w:ascii="Times New Roman" w:eastAsia="Times New Roman" w:hAnsi="Times New Roman" w:cs="Times New Roman"/>
          <w:sz w:val="24"/>
          <w:szCs w:val="24"/>
        </w:rPr>
        <w:t>of litter fell during the October sampling dates.</w:t>
      </w:r>
    </w:p>
    <w:p w14:paraId="34666592" w14:textId="35CDF42D" w:rsidR="00841313" w:rsidRPr="00C31A25" w:rsidRDefault="002414A3" w:rsidP="00C31A25">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r w:rsidR="0008233B">
        <w:rPr>
          <w:rFonts w:ascii="Times New Roman" w:eastAsia="Times New Roman" w:hAnsi="Times New Roman" w:cs="Times New Roman"/>
          <w:sz w:val="24"/>
          <w:szCs w:val="24"/>
        </w:rPr>
        <w:t xml:space="preserve"> </w:t>
      </w:r>
      <w:r w:rsidR="00C31A25">
        <w:rPr>
          <w:rFonts w:ascii="Times New Roman" w:eastAsia="Times New Roman" w:hAnsi="Times New Roman" w:cs="Times New Roman"/>
          <w:sz w:val="24"/>
          <w:szCs w:val="24"/>
        </w:rPr>
        <w:t xml:space="preserve">Analysis comparing high and low budworm interactions took place after the dashed line as well. </w:t>
      </w:r>
      <w:r w:rsidR="0008233B">
        <w:rPr>
          <w:rFonts w:ascii="Times New Roman" w:eastAsia="Times New Roman" w:hAnsi="Times New Roman" w:cs="Times New Roman"/>
          <w:sz w:val="24"/>
          <w:szCs w:val="24"/>
        </w:rPr>
        <w:t>Error bars represent the standard error of the mean.</w:t>
      </w:r>
    </w:p>
    <w:p w14:paraId="37B3CD85" w14:textId="5504CE2D"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21D9BBD5" w14:textId="707BFD4A" w:rsidR="00C31A25" w:rsidRPr="00C31A25" w:rsidRDefault="00B371B8" w:rsidP="00C31A25">
      <w:pPr>
        <w:spacing w:line="480" w:lineRule="auto"/>
        <w:ind w:firstLine="720"/>
        <w:contextualSpacing/>
        <w:rPr>
          <w:rFonts w:ascii="Times New Roman" w:eastAsia="Times New Roman" w:hAnsi="Times New Roman" w:cs="Times New Roman"/>
          <w:sz w:val="24"/>
          <w:szCs w:val="24"/>
          <w:u w:val="single"/>
        </w:rPr>
      </w:pPr>
      <w:r>
        <w:rPr>
          <w:noProof/>
          <w:lang w:eastAsia="ja-JP"/>
        </w:rPr>
        <w:lastRenderedPageBreak/>
        <w:drawing>
          <wp:anchor distT="0" distB="0" distL="114300" distR="114300" simplePos="0" relativeHeight="251664896" behindDoc="0" locked="0" layoutInCell="1" allowOverlap="1" wp14:anchorId="3D25F36C" wp14:editId="21A1665F">
            <wp:simplePos x="0" y="0"/>
            <wp:positionH relativeFrom="margin">
              <wp:align>right</wp:align>
            </wp:positionH>
            <wp:positionV relativeFrom="paragraph">
              <wp:posOffset>2945130</wp:posOffset>
            </wp:positionV>
            <wp:extent cx="5890244" cy="37929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stretch>
                      <a:fillRect/>
                    </a:stretch>
                  </pic:blipFill>
                  <pic:spPr bwMode="auto">
                    <a:xfrm>
                      <a:off x="0" y="0"/>
                      <a:ext cx="5890244" cy="3792909"/>
                    </a:xfrm>
                    <a:prstGeom prst="rect">
                      <a:avLst/>
                    </a:prstGeom>
                    <a:noFill/>
                    <a:ln>
                      <a:noFill/>
                    </a:ln>
                  </pic:spPr>
                </pic:pic>
              </a:graphicData>
            </a:graphic>
          </wp:anchor>
        </w:drawing>
      </w:r>
      <w:r w:rsidR="004574D0">
        <w:rPr>
          <w:rFonts w:ascii="Times New Roman" w:eastAsia="Times New Roman" w:hAnsi="Times New Roman" w:cs="Times New Roman"/>
          <w:sz w:val="24"/>
          <w:szCs w:val="24"/>
        </w:rPr>
        <w:t xml:space="preserve">The decomposition rate of coniferous and deciduous leaf litter did not vary by leaf type (p=0.68); however, decomposition was faster in low budworm sites for both leaf litter types (p=0.0024, LME; Figure 5).  The total mass of dissolved inorganic nitrogen (DIN) deposited by </w:t>
      </w:r>
      <w:proofErr w:type="spellStart"/>
      <w:r w:rsidR="004574D0">
        <w:rPr>
          <w:rFonts w:ascii="Times New Roman" w:eastAsia="Times New Roman" w:hAnsi="Times New Roman" w:cs="Times New Roman"/>
          <w:sz w:val="24"/>
          <w:szCs w:val="24"/>
        </w:rPr>
        <w:t>throughfall</w:t>
      </w:r>
      <w:proofErr w:type="spellEnd"/>
      <w:r w:rsidR="004574D0">
        <w:rPr>
          <w:rFonts w:ascii="Times New Roman" w:eastAsia="Times New Roman" w:hAnsi="Times New Roman" w:cs="Times New Roman"/>
          <w:sz w:val="24"/>
          <w:szCs w:val="24"/>
        </w:rPr>
        <w:t xml:space="preserve"> was positively associated with the deciduous decomposition rate (R</w:t>
      </w:r>
      <w:r w:rsidR="004574D0">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=0.15, p=0.033; Figure 6) but not the coniferous decomposition rate (p=0.13), and the decomposition rate for both leaf types was unrelated to total rainfall sampled.  Because I only measured DIN and precipitation while samplers were deployed, these values do not represent actual totals of DIN or precipitation</w:t>
      </w:r>
      <w:r w:rsidR="00C31A25">
        <w:rPr>
          <w:rFonts w:ascii="Times New Roman" w:eastAsia="Times New Roman" w:hAnsi="Times New Roman" w:cs="Times New Roman"/>
          <w:sz w:val="24"/>
          <w:szCs w:val="24"/>
        </w:rPr>
        <w:t>.</w:t>
      </w:r>
    </w:p>
    <w:p w14:paraId="7127C910" w14:textId="3907AFCC" w:rsidR="00A32005" w:rsidRPr="00C31A25" w:rsidRDefault="00A32005" w:rsidP="00C31A25">
      <w:pPr>
        <w:spacing w:line="480" w:lineRule="auto"/>
        <w:ind w:firstLine="720"/>
        <w:contextualSpacing/>
        <w:rPr>
          <w:rFonts w:ascii="Times New Roman" w:eastAsia="Times New Roman" w:hAnsi="Times New Roman" w:cs="Times New Roman"/>
          <w:sz w:val="24"/>
          <w:szCs w:val="24"/>
          <w:u w:val="single"/>
        </w:rPr>
      </w:pPr>
    </w:p>
    <w:p w14:paraId="561849D1" w14:textId="3D1FEE6A" w:rsidR="00B04664" w:rsidRDefault="00C31A25" w:rsidP="00C31A25">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2D446054">
            <wp:simplePos x="0" y="0"/>
            <wp:positionH relativeFrom="margin">
              <wp:align>center</wp:align>
            </wp:positionH>
            <wp:positionV relativeFrom="paragraph">
              <wp:posOffset>647700</wp:posOffset>
            </wp:positionV>
            <wp:extent cx="5943600" cy="3827145"/>
            <wp:effectExtent l="0" t="0" r="0" b="1905"/>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sidR="00D765D3"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sidR="00D765D3">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sidR="00D765D3">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del w:id="90" w:author="Clay" w:date="2020-08-15T12:43:00Z">
        <w:r w:rsidR="00EB7C4C" w:rsidDel="00F11E9B">
          <w:rPr>
            <w:rFonts w:ascii="Times New Roman" w:eastAsia="Times New Roman" w:hAnsi="Times New Roman" w:cs="Times New Roman"/>
            <w:sz w:val="24"/>
            <w:szCs w:val="24"/>
          </w:rPr>
          <w:delText>-</w:delText>
        </w:r>
      </w:del>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sidR="00D765D3">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w:t>
      </w:r>
      <w:commentRangeStart w:id="91"/>
      <w:r w:rsidR="00395401">
        <w:rPr>
          <w:rFonts w:ascii="Times New Roman" w:eastAsia="Times New Roman" w:hAnsi="Times New Roman" w:cs="Times New Roman"/>
          <w:sz w:val="24"/>
          <w:szCs w:val="24"/>
        </w:rPr>
        <w:t>sites</w:t>
      </w:r>
      <w:r w:rsidR="00452D90">
        <w:rPr>
          <w:rFonts w:ascii="Times New Roman" w:eastAsia="Times New Roman" w:hAnsi="Times New Roman" w:cs="Times New Roman"/>
          <w:sz w:val="24"/>
          <w:szCs w:val="24"/>
        </w:rPr>
        <w:t xml:space="preserve"> </w:t>
      </w:r>
      <w:commentRangeEnd w:id="91"/>
      <w:r w:rsidR="00F11E9B">
        <w:rPr>
          <w:rStyle w:val="CommentReference"/>
        </w:rPr>
        <w:commentReference w:id="91"/>
      </w:r>
      <w:r w:rsidR="00452D90">
        <w:rPr>
          <w:rFonts w:ascii="Times New Roman" w:eastAsia="Times New Roman" w:hAnsi="Times New Roman" w:cs="Times New Roman"/>
          <w:sz w:val="24"/>
          <w:szCs w:val="24"/>
        </w:rPr>
        <w:t>(Budworm Impact: p=0.0024; Leaf Type: p=0.68; and Interaction: p=0.79)</w:t>
      </w:r>
      <w:r w:rsidR="00395401">
        <w:rPr>
          <w:rFonts w:ascii="Times New Roman" w:eastAsia="Times New Roman" w:hAnsi="Times New Roman" w:cs="Times New Roman"/>
          <w:sz w:val="24"/>
          <w:szCs w:val="24"/>
        </w:rPr>
        <w:t xml:space="preserve">.  </w:t>
      </w:r>
    </w:p>
    <w:p w14:paraId="698E6F15" w14:textId="7FF6E0ED" w:rsidR="00C31A25" w:rsidRDefault="00C31A25" w:rsidP="00C31A25">
      <w:pPr>
        <w:spacing w:line="240" w:lineRule="auto"/>
        <w:contextualSpacing/>
        <w:rPr>
          <w:rFonts w:ascii="Times New Roman" w:eastAsia="Times New Roman" w:hAnsi="Times New Roman" w:cs="Times New Roman"/>
          <w:sz w:val="24"/>
          <w:szCs w:val="24"/>
        </w:rPr>
      </w:pPr>
    </w:p>
    <w:p w14:paraId="24EC1BBE" w14:textId="1E025163"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w:t>
      </w:r>
      <w:proofErr w:type="spellStart"/>
      <w:r w:rsidR="00522A9B">
        <w:rPr>
          <w:rFonts w:ascii="Times New Roman" w:eastAsia="Times New Roman" w:hAnsi="Times New Roman" w:cs="Times New Roman"/>
          <w:sz w:val="24"/>
          <w:szCs w:val="24"/>
        </w:rPr>
        <w:t>throughfall</w:t>
      </w:r>
      <w:proofErr w:type="spellEnd"/>
      <w:r w:rsidR="00522A9B">
        <w:rPr>
          <w:rFonts w:ascii="Times New Roman" w:eastAsia="Times New Roman" w:hAnsi="Times New Roman" w:cs="Times New Roman"/>
          <w:sz w:val="24"/>
          <w:szCs w:val="24"/>
        </w:rPr>
        <w:t xml:space="preserve"> DIN and deciduous decomposition rate</w:t>
      </w:r>
      <w:ins w:id="92" w:author="Clay" w:date="2020-08-15T12:45:00Z">
        <w:r w:rsidR="00F11E9B">
          <w:rPr>
            <w:rFonts w:ascii="Times New Roman" w:eastAsia="Times New Roman" w:hAnsi="Times New Roman" w:cs="Times New Roman"/>
            <w:sz w:val="24"/>
            <w:szCs w:val="24"/>
          </w:rPr>
          <w:t xml:space="preserve"> (k)</w:t>
        </w:r>
      </w:ins>
      <w:r w:rsidR="00522A9B">
        <w:rPr>
          <w:rFonts w:ascii="Times New Roman" w:eastAsia="Times New Roman" w:hAnsi="Times New Roman" w:cs="Times New Roman"/>
          <w:sz w:val="24"/>
          <w:szCs w:val="24"/>
        </w:rPr>
        <w:t>.</w:t>
      </w:r>
    </w:p>
    <w:p w14:paraId="6C3ED5C5" w14:textId="6209770E"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7F09FF2B" w:rsidR="00EB7C4C" w:rsidRDefault="004574D0" w:rsidP="00841313">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ammonium concentrations differed by sample date (LME, p&lt;0.001) with higher concentrations on 8 May 16 and 6 Nov 16.  These were times when budworms were generally not active, however</w:t>
      </w:r>
      <w:r w:rsidR="005973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no difference between high and low budworm site (p=0.33, LME).  These times also coincided with the beginning of and the end of the growing season, respectively.  Although soil nitrate did not differ between high and low budworm sites (p=0.76, LME), it did differ by sample event (p&lt;0.0001, LME) with a significant interaction between sample event and budworm (p=0.003, LME).  In </w:t>
      </w:r>
      <w:r>
        <w:rPr>
          <w:rFonts w:ascii="Times New Roman" w:eastAsia="Times New Roman" w:hAnsi="Times New Roman" w:cs="Times New Roman"/>
          <w:sz w:val="24"/>
          <w:szCs w:val="24"/>
        </w:rPr>
        <w:lastRenderedPageBreak/>
        <w:t>the interaction, high budworm sites had higher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concentration than low budworm sites on 6 Nov 16 whereas as low budworm sites had higher </w:t>
      </w:r>
      <w:r w:rsidRPr="00CB2AA5">
        <w:rPr>
          <w:rFonts w:ascii="Times New Roman" w:eastAsia="Times New Roman" w:hAnsi="Times New Roman" w:cs="Times New Roman"/>
          <w:sz w:val="24"/>
          <w:szCs w:val="24"/>
        </w:rPr>
        <w:t>NO</w:t>
      </w:r>
      <w:r w:rsidRPr="00CB2AA5">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on 4 Aug 16.  Usually soil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60 times higher than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Soil SRP was significantly higher in high impact sites (p=0.047, LME) but did not differ by sample event (p=0.91).  Changes in the soil N pool indicated net nitrification and net mineralization, (p&lt;0.001, LME) in all sites, but neither net nitrification (p=0.33, LME) nor net mineralization (p=0.66, LME) differed by budworm activity level.  Net mineralization significantly </w:t>
      </w:r>
      <w:r>
        <w:rPr>
          <w:rFonts w:ascii="Times New Roman" w:eastAsia="Times New Roman" w:hAnsi="Times New Roman" w:cs="Times New Roman"/>
          <w:sz w:val="24"/>
          <w:szCs w:val="24"/>
        </w:rPr>
        <w:lastRenderedPageBreak/>
        <w:t>interacted with time (p = 0.03) whereby low budworm sites ha</w:t>
      </w:r>
      <w:r w:rsidR="0084131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higher rates of mineralization over the winter.  Net nitrification was highest across sites in fall (p &lt; </w:t>
      </w:r>
      <w:r w:rsidR="00841313">
        <w:rPr>
          <w:noProof/>
          <w:lang w:eastAsia="ja-JP"/>
        </w:rPr>
        <w:drawing>
          <wp:anchor distT="0" distB="0" distL="114300" distR="114300" simplePos="0" relativeHeight="251663872" behindDoc="0" locked="0" layoutInCell="1" allowOverlap="1" wp14:anchorId="7EC5ACDF" wp14:editId="49251F44">
            <wp:simplePos x="0" y="0"/>
            <wp:positionH relativeFrom="margin">
              <wp:posOffset>-304800</wp:posOffset>
            </wp:positionH>
            <wp:positionV relativeFrom="paragraph">
              <wp:posOffset>600075</wp:posOffset>
            </wp:positionV>
            <wp:extent cx="5943600" cy="5486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tretch>
                      <a:fillRect/>
                    </a:stretch>
                  </pic:blipFill>
                  <pic:spPr>
                    <a:xfrm>
                      <a:off x="0" y="0"/>
                      <a:ext cx="5943600" cy="5486400"/>
                    </a:xfrm>
                    <a:prstGeom prst="rect">
                      <a:avLst/>
                    </a:prstGeom>
                  </pic:spPr>
                </pic:pic>
              </a:graphicData>
            </a:graphic>
          </wp:anchor>
        </w:drawing>
      </w:r>
      <w:r>
        <w:rPr>
          <w:rFonts w:ascii="Times New Roman" w:eastAsia="Times New Roman" w:hAnsi="Times New Roman" w:cs="Times New Roman"/>
          <w:sz w:val="24"/>
          <w:szCs w:val="24"/>
        </w:rPr>
        <w:t>0.0001).</w:t>
      </w:r>
    </w:p>
    <w:p w14:paraId="60AB77D0" w14:textId="2F649EB4"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883F41">
        <w:rPr>
          <w:rFonts w:ascii="Times New Roman" w:eastAsia="Times New Roman" w:hAnsi="Times New Roman" w:cs="Times New Roman"/>
          <w:sz w:val="24"/>
          <w:szCs w:val="24"/>
        </w:rPr>
        <w:t xml:space="preserve"> (Budworm Impact: p=0.33; Sample Event: p</w:t>
      </w:r>
      <w:r w:rsidR="00452D90">
        <w:rPr>
          <w:rFonts w:ascii="Times New Roman" w:eastAsia="Times New Roman" w:hAnsi="Times New Roman" w:cs="Times New Roman"/>
          <w:sz w:val="24"/>
          <w:szCs w:val="24"/>
        </w:rPr>
        <w:t>&lt;0.0001)</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452D90">
        <w:rPr>
          <w:rFonts w:ascii="Times New Roman" w:eastAsia="Times New Roman" w:hAnsi="Times New Roman" w:cs="Times New Roman"/>
          <w:sz w:val="24"/>
          <w:szCs w:val="24"/>
        </w:rPr>
        <w:t xml:space="preserve"> (Budworm Impact: p=0.76; Sample Event: p&lt;0.0001; and Interaction: p=0.0030)</w:t>
      </w:r>
      <w:r>
        <w:rPr>
          <w:rFonts w:ascii="Times New Roman" w:eastAsia="Times New Roman" w:hAnsi="Times New Roman" w:cs="Times New Roman"/>
          <w:sz w:val="24"/>
          <w:szCs w:val="24"/>
        </w:rPr>
        <w:t>, and (C) soluble reactive phosphorous (SRP)</w:t>
      </w:r>
      <w:r w:rsidR="00452D90">
        <w:rPr>
          <w:rFonts w:ascii="Times New Roman" w:eastAsia="Times New Roman" w:hAnsi="Times New Roman" w:cs="Times New Roman"/>
          <w:sz w:val="24"/>
          <w:szCs w:val="24"/>
        </w:rPr>
        <w:t xml:space="preserve"> (Budworm Impact: p=0.047; Sample Event: p=0.91) and </w:t>
      </w:r>
      <w:r>
        <w:rPr>
          <w:rFonts w:ascii="Times New Roman" w:eastAsia="Times New Roman" w:hAnsi="Times New Roman" w:cs="Times New Roman"/>
          <w:sz w:val="24"/>
          <w:szCs w:val="24"/>
        </w:rPr>
        <w:t xml:space="preserve"> concentrations in low and high budworm stands by sample date.  Significant </w:t>
      </w:r>
      <w:commentRangeStart w:id="93"/>
      <w:r>
        <w:rPr>
          <w:rFonts w:ascii="Times New Roman" w:eastAsia="Times New Roman" w:hAnsi="Times New Roman" w:cs="Times New Roman"/>
          <w:sz w:val="24"/>
          <w:szCs w:val="24"/>
        </w:rPr>
        <w:t xml:space="preserve">sample </w:t>
      </w:r>
      <w:commentRangeEnd w:id="93"/>
      <w:r w:rsidR="00F11E9B">
        <w:rPr>
          <w:rStyle w:val="CommentReference"/>
        </w:rPr>
        <w:lastRenderedPageBreak/>
        <w:commentReference w:id="93"/>
      </w:r>
      <w:proofErr w:type="gramStart"/>
      <w:r>
        <w:rPr>
          <w:rFonts w:ascii="Times New Roman" w:eastAsia="Times New Roman" w:hAnsi="Times New Roman" w:cs="Times New Roman"/>
          <w:sz w:val="24"/>
          <w:szCs w:val="24"/>
        </w:rPr>
        <w:t>events</w:t>
      </w:r>
      <w:proofErr w:type="gramEnd"/>
      <w:r>
        <w:rPr>
          <w:rFonts w:ascii="Times New Roman" w:eastAsia="Times New Roman" w:hAnsi="Times New Roman" w:cs="Times New Roman"/>
          <w:sz w:val="24"/>
          <w:szCs w:val="24"/>
        </w:rPr>
        <w:t xml:space="preserve"> are noted with letters and significant interactions are noted with an asterisk.</w:t>
      </w:r>
      <w:r w:rsidR="005C4F77">
        <w:rPr>
          <w:rFonts w:ascii="Times New Roman" w:eastAsia="Times New Roman" w:hAnsi="Times New Roman" w:cs="Times New Roman"/>
          <w:sz w:val="24"/>
          <w:szCs w:val="24"/>
        </w:rPr>
        <w:t xml:space="preserve"> Error bars represent standard error of estimated marginal means.</w:t>
      </w:r>
    </w:p>
    <w:p w14:paraId="7EF42FE8" w14:textId="0C5331AC" w:rsidR="004D3C6E" w:rsidRDefault="004D3C6E" w:rsidP="002415B8">
      <w:pPr>
        <w:spacing w:line="240" w:lineRule="auto"/>
        <w:contextualSpacing/>
        <w:rPr>
          <w:rFonts w:ascii="Times New Roman" w:eastAsia="Times New Roman" w:hAnsi="Times New Roman" w:cs="Times New Roman"/>
          <w:sz w:val="24"/>
          <w:szCs w:val="24"/>
        </w:rPr>
      </w:pPr>
    </w:p>
    <w:p w14:paraId="6EA55532" w14:textId="58E4EAAE" w:rsidR="004574D0" w:rsidRDefault="00574B7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2848" behindDoc="0" locked="0" layoutInCell="1" allowOverlap="1" wp14:anchorId="776ACEE0" wp14:editId="2049FDF9">
            <wp:simplePos x="0" y="0"/>
            <wp:positionH relativeFrom="margin">
              <wp:align>center</wp:align>
            </wp:positionH>
            <wp:positionV relativeFrom="paragraph">
              <wp:posOffset>1800225</wp:posOffset>
            </wp:positionV>
            <wp:extent cx="5943600" cy="5486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0"/>
                    <a:stretch>
                      <a:fillRect/>
                    </a:stretch>
                  </pic:blipFill>
                  <pic:spPr>
                    <a:xfrm>
                      <a:off x="0" y="0"/>
                      <a:ext cx="5943600" cy="5486400"/>
                    </a:xfrm>
                    <a:prstGeom prst="rect">
                      <a:avLst/>
                    </a:prstGeom>
                  </pic:spPr>
                </pic:pic>
              </a:graphicData>
            </a:graphic>
          </wp:anchor>
        </w:drawing>
      </w:r>
      <w:r w:rsidR="004574D0">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(Figure 8A).  Soil organic matter did not differ between high and low budworm sites (p=0.49, LME) or among sample dates (p=0.70, LME) (Figure 8B).  </w:t>
      </w:r>
    </w:p>
    <w:p w14:paraId="54D5A7D4" w14:textId="370A3443" w:rsidR="00F841B8" w:rsidRDefault="00F841B8" w:rsidP="00DE10F3">
      <w:pPr>
        <w:spacing w:line="480" w:lineRule="auto"/>
        <w:contextualSpacing/>
        <w:rPr>
          <w:rFonts w:ascii="Times New Roman" w:eastAsia="Times New Roman" w:hAnsi="Times New Roman" w:cs="Times New Roman"/>
          <w:sz w:val="24"/>
          <w:szCs w:val="24"/>
        </w:rPr>
      </w:pPr>
    </w:p>
    <w:p w14:paraId="4B9A2E77" w14:textId="42498131"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soil moisture</w:t>
      </w:r>
      <w:r w:rsidR="00883F41">
        <w:rPr>
          <w:rFonts w:ascii="Times New Roman" w:eastAsia="Times New Roman" w:hAnsi="Times New Roman" w:cs="Times New Roman"/>
          <w:sz w:val="24"/>
          <w:szCs w:val="24"/>
        </w:rPr>
        <w:t xml:space="preserve"> (Budworm Impact: p=0.86; Sample Event: p&lt;0.0001)</w:t>
      </w:r>
      <w:r>
        <w:rPr>
          <w:rFonts w:ascii="Times New Roman" w:eastAsia="Times New Roman" w:hAnsi="Times New Roman" w:cs="Times New Roman"/>
          <w:sz w:val="24"/>
          <w:szCs w:val="24"/>
        </w:rPr>
        <w:t xml:space="preserv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w:t>
      </w:r>
      <w:r w:rsidR="00883F41">
        <w:rPr>
          <w:rFonts w:ascii="Times New Roman" w:eastAsia="Times New Roman" w:hAnsi="Times New Roman" w:cs="Times New Roman"/>
          <w:sz w:val="24"/>
          <w:szCs w:val="24"/>
        </w:rPr>
        <w:t xml:space="preserve"> (Budworm Impact: p=0.49; Sample Event: p=0.70)</w:t>
      </w:r>
      <w:r>
        <w:rPr>
          <w:rFonts w:ascii="Times New Roman" w:eastAsia="Times New Roman" w:hAnsi="Times New Roman" w:cs="Times New Roman"/>
          <w:sz w:val="24"/>
          <w:szCs w:val="24"/>
        </w:rPr>
        <w:t xml:space="preserve">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r w:rsidR="005C4F77">
        <w:rPr>
          <w:rFonts w:ascii="Times New Roman" w:eastAsia="Times New Roman" w:hAnsi="Times New Roman" w:cs="Times New Roman"/>
          <w:sz w:val="24"/>
          <w:szCs w:val="24"/>
        </w:rPr>
        <w:t xml:space="preserve"> Error bars represent standard error of estimated marginal means.</w:t>
      </w:r>
    </w:p>
    <w:p w14:paraId="419BD816" w14:textId="429C1B94" w:rsidR="004D3C6E" w:rsidRDefault="004D3C6E" w:rsidP="00F33609">
      <w:pPr>
        <w:spacing w:line="240" w:lineRule="auto"/>
        <w:contextualSpacing/>
        <w:rPr>
          <w:rFonts w:ascii="Times New Roman" w:eastAsia="Times New Roman" w:hAnsi="Times New Roman" w:cs="Times New Roman"/>
          <w:sz w:val="24"/>
          <w:szCs w:val="24"/>
        </w:rPr>
      </w:pPr>
    </w:p>
    <w:p w14:paraId="7E32E0C7" w14:textId="51A102BC" w:rsidR="00EB72F0" w:rsidRDefault="00B371B8" w:rsidP="00574B7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1824" behindDoc="0" locked="0" layoutInCell="1" allowOverlap="1" wp14:anchorId="5E3A19C0" wp14:editId="086DC3C8">
            <wp:simplePos x="0" y="0"/>
            <wp:positionH relativeFrom="column">
              <wp:posOffset>-292100</wp:posOffset>
            </wp:positionH>
            <wp:positionV relativeFrom="paragraph">
              <wp:posOffset>2514600</wp:posOffset>
            </wp:positionV>
            <wp:extent cx="5950049" cy="3803904"/>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1"/>
                    <a:stretch>
                      <a:fillRect/>
                    </a:stretch>
                  </pic:blipFill>
                  <pic:spPr>
                    <a:xfrm>
                      <a:off x="0" y="0"/>
                      <a:ext cx="5950049" cy="3803904"/>
                    </a:xfrm>
                    <a:prstGeom prst="rect">
                      <a:avLst/>
                    </a:prstGeom>
                  </pic:spPr>
                </pic:pic>
              </a:graphicData>
            </a:graphic>
            <wp14:sizeRelV relativeFrom="margin">
              <wp14:pctHeight>0</wp14:pctHeight>
            </wp14:sizeRelV>
          </wp:anchor>
        </w:drawing>
      </w:r>
      <w:r w:rsidR="004574D0">
        <w:rPr>
          <w:rFonts w:ascii="Times New Roman" w:eastAsia="Times New Roman" w:hAnsi="Times New Roman" w:cs="Times New Roman"/>
          <w:sz w:val="24"/>
          <w:szCs w:val="24"/>
        </w:rPr>
        <w:t>Soil temperature followed the expected pattern of increasing during spring and summer months and decreasing during winter and fall months (data not shown), and soil temperature was strongly correlated with air temperature (R</w:t>
      </w:r>
      <w:r w:rsidR="004574D0" w:rsidRPr="00EF27FA">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 = 0.78, p&lt;0.0001, linear regression).</w:t>
      </w:r>
      <w:r w:rsidR="004574D0">
        <w:rPr>
          <w:rFonts w:ascii="Times New Roman" w:hAnsi="Times New Roman" w:cs="Times New Roman" w:hint="eastAsia"/>
          <w:sz w:val="24"/>
          <w:szCs w:val="24"/>
          <w:lang w:eastAsia="ja-JP"/>
        </w:rPr>
        <w:t xml:space="preserve">  </w:t>
      </w:r>
      <w:r w:rsidR="004574D0">
        <w:rPr>
          <w:rFonts w:ascii="Times New Roman" w:hAnsi="Times New Roman" w:cs="Times New Roman"/>
          <w:sz w:val="24"/>
          <w:szCs w:val="24"/>
          <w:lang w:eastAsia="ja-JP"/>
        </w:rPr>
        <w:t xml:space="preserve">Budworm herbivory level did not influence soil temperature.  As expected, </w:t>
      </w:r>
      <w:r w:rsidR="004574D0">
        <w:rPr>
          <w:rFonts w:ascii="Times New Roman" w:eastAsia="Times New Roman" w:hAnsi="Times New Roman" w:cs="Times New Roman"/>
          <w:sz w:val="24"/>
          <w:szCs w:val="24"/>
        </w:rPr>
        <w:t xml:space="preserve">temperature increased and decreased more rapidly at shallow compared to deeper depths, and soil temperature differences among dates were less variable in the deepest measurement at 10 cm </w:t>
      </w:r>
      <w:r w:rsidR="004574D0">
        <w:rPr>
          <w:rFonts w:ascii="Times New Roman" w:hAnsi="Times New Roman" w:cs="Times New Roman" w:hint="eastAsia"/>
          <w:sz w:val="24"/>
          <w:szCs w:val="24"/>
          <w:lang w:eastAsia="ja-JP"/>
        </w:rPr>
        <w:t>(data not shown)</w:t>
      </w:r>
      <w:r w:rsidR="004574D0">
        <w:rPr>
          <w:rFonts w:ascii="Times New Roman" w:eastAsia="Times New Roman" w:hAnsi="Times New Roman" w:cs="Times New Roman"/>
          <w:sz w:val="24"/>
          <w:szCs w:val="24"/>
        </w:rPr>
        <w:t>.</w:t>
      </w:r>
    </w:p>
    <w:p w14:paraId="415CE971" w14:textId="28F2D8DD" w:rsidR="00540744" w:rsidRPr="00EB72F0" w:rsidRDefault="00EB72F0" w:rsidP="00574B70">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lastRenderedPageBreak/>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4B827A6A"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w:t>
      </w:r>
      <w:proofErr w:type="spellStart"/>
      <w:r w:rsidR="006B2F1B">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were seen in </w:t>
      </w:r>
      <w:del w:id="94" w:author="Clay" w:date="2020-08-15T14:09:00Z">
        <w:r w:rsidR="006B24B5" w:rsidDel="004E02AF">
          <w:rPr>
            <w:rFonts w:ascii="Times New Roman" w:eastAsia="Times New Roman" w:hAnsi="Times New Roman" w:cs="Times New Roman"/>
            <w:sz w:val="24"/>
            <w:szCs w:val="24"/>
          </w:rPr>
          <w:delText xml:space="preserve">two </w:delText>
        </w:r>
      </w:del>
      <w:ins w:id="95" w:author="Clay" w:date="2020-08-15T14:09:00Z">
        <w:r w:rsidR="004E02AF">
          <w:rPr>
            <w:rFonts w:ascii="Times New Roman" w:eastAsia="Times New Roman" w:hAnsi="Times New Roman" w:cs="Times New Roman"/>
            <w:sz w:val="24"/>
            <w:szCs w:val="24"/>
          </w:rPr>
          <w:t>one</w:t>
        </w:r>
        <w:r w:rsidR="004E02AF">
          <w:rPr>
            <w:rFonts w:ascii="Times New Roman" w:eastAsia="Times New Roman" w:hAnsi="Times New Roman" w:cs="Times New Roman"/>
            <w:sz w:val="24"/>
            <w:szCs w:val="24"/>
          </w:rPr>
          <w:t xml:space="preserve"> </w:t>
        </w:r>
      </w:ins>
      <w:r w:rsidR="006B24B5">
        <w:rPr>
          <w:rFonts w:ascii="Times New Roman" w:eastAsia="Times New Roman" w:hAnsi="Times New Roman" w:cs="Times New Roman"/>
          <w:sz w:val="24"/>
          <w:szCs w:val="24"/>
        </w:rPr>
        <w:t xml:space="preserve">heavy </w:t>
      </w:r>
      <w:ins w:id="96" w:author="Clay" w:date="2020-08-15T14:09:00Z">
        <w:r w:rsidR="004E02AF">
          <w:rPr>
            <w:rFonts w:ascii="Times New Roman" w:eastAsia="Times New Roman" w:hAnsi="Times New Roman" w:cs="Times New Roman"/>
            <w:sz w:val="24"/>
            <w:szCs w:val="24"/>
          </w:rPr>
          <w:t xml:space="preserve">and one moderate </w:t>
        </w:r>
      </w:ins>
      <w:r w:rsidR="006B24B5">
        <w:rPr>
          <w:rFonts w:ascii="Times New Roman" w:eastAsia="Times New Roman" w:hAnsi="Times New Roman" w:cs="Times New Roman"/>
          <w:sz w:val="24"/>
          <w:szCs w:val="24"/>
        </w:rPr>
        <w:t>rainfall event</w:t>
      </w:r>
      <w:del w:id="97" w:author="Clay" w:date="2020-08-15T14:09:00Z">
        <w:r w:rsidR="006B24B5" w:rsidDel="004E02AF">
          <w:rPr>
            <w:rFonts w:ascii="Times New Roman" w:eastAsia="Times New Roman" w:hAnsi="Times New Roman" w:cs="Times New Roman"/>
            <w:sz w:val="24"/>
            <w:szCs w:val="24"/>
          </w:rPr>
          <w:delText>s</w:delText>
        </w:r>
      </w:del>
      <w:r w:rsidR="006B24B5">
        <w:rPr>
          <w:rFonts w:ascii="Times New Roman" w:eastAsia="Times New Roman" w:hAnsi="Times New Roman" w:cs="Times New Roman"/>
          <w:sz w:val="24"/>
          <w:szCs w:val="24"/>
        </w:rPr>
        <w:t xml:space="preserve">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commentRangeStart w:id="98"/>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w:t>
      </w:r>
      <w:proofErr w:type="spellStart"/>
      <w:r w:rsidR="006B24B5">
        <w:rPr>
          <w:rFonts w:ascii="Times New Roman" w:eastAsia="Times New Roman" w:hAnsi="Times New Roman" w:cs="Times New Roman"/>
          <w:sz w:val="24"/>
          <w:szCs w:val="24"/>
        </w:rPr>
        <w:t>throughfall</w:t>
      </w:r>
      <w:commentRangeEnd w:id="98"/>
      <w:proofErr w:type="spellEnd"/>
      <w:r w:rsidR="004E02AF">
        <w:rPr>
          <w:rStyle w:val="CommentReference"/>
        </w:rPr>
        <w:commentReference w:id="98"/>
      </w:r>
      <w:r w:rsidR="006B24B5">
        <w:rPr>
          <w:rFonts w:ascii="Times New Roman" w:eastAsia="Times New Roman" w:hAnsi="Times New Roman" w:cs="Times New Roman"/>
          <w:sz w:val="24"/>
          <w:szCs w:val="24"/>
        </w:rPr>
        <w:t xml:space="preserve">.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w:t>
      </w:r>
      <w:r w:rsidR="00684F3D" w:rsidRPr="00D614C5">
        <w:rPr>
          <w:rFonts w:ascii="Times New Roman" w:eastAsia="Times New Roman" w:hAnsi="Times New Roman" w:cs="Times New Roman"/>
          <w:sz w:val="24"/>
          <w:szCs w:val="24"/>
          <w:u w:val="single"/>
        </w:rPr>
        <w:t>Nitrogen</w:t>
      </w:r>
    </w:p>
    <w:p w14:paraId="752CE844" w14:textId="4DB974D4"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w:t>
      </w:r>
      <w:proofErr w:type="spellStart"/>
      <w:r w:rsidR="008E480E">
        <w:rPr>
          <w:rFonts w:ascii="Times New Roman" w:eastAsia="Times New Roman" w:hAnsi="Times New Roman" w:cs="Times New Roman"/>
          <w:sz w:val="24"/>
          <w:szCs w:val="24"/>
        </w:rPr>
        <w:t>throughfall</w:t>
      </w:r>
      <w:proofErr w:type="spellEnd"/>
      <w:r w:rsidR="008E480E">
        <w:rPr>
          <w:rFonts w:ascii="Times New Roman" w:eastAsia="Times New Roman" w:hAnsi="Times New Roman" w:cs="Times New Roman"/>
          <w:sz w:val="24"/>
          <w:szCs w:val="24"/>
        </w:rPr>
        <w:t xml:space="preserve">,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w:t>
      </w:r>
      <w:r w:rsidR="00F0423F">
        <w:rPr>
          <w:rFonts w:ascii="Times New Roman" w:hAnsi="Times New Roman" w:cs="Times New Roman" w:hint="eastAsia"/>
          <w:sz w:val="24"/>
          <w:szCs w:val="24"/>
          <w:lang w:eastAsia="ja-JP"/>
        </w:rPr>
        <w:lastRenderedPageBreak/>
        <w:t xml:space="preserve">date </w:t>
      </w:r>
      <w:r w:rsidR="00F0423F">
        <w:rPr>
          <w:rFonts w:ascii="Times New Roman" w:eastAsia="Times New Roman" w:hAnsi="Times New Roman" w:cs="Times New Roman"/>
          <w:sz w:val="24"/>
          <w:szCs w:val="24"/>
        </w:rPr>
        <w:t xml:space="preserve">for </w:t>
      </w:r>
      <w:proofErr w:type="spellStart"/>
      <w:r w:rsidR="00F0423F">
        <w:rPr>
          <w:rFonts w:ascii="Times New Roman" w:eastAsia="Times New Roman" w:hAnsi="Times New Roman" w:cs="Times New Roman"/>
          <w:sz w:val="24"/>
          <w:szCs w:val="24"/>
        </w:rPr>
        <w:t>throughfall</w:t>
      </w:r>
      <w:proofErr w:type="spellEnd"/>
      <w:r w:rsidR="00F0423F">
        <w:rPr>
          <w:rFonts w:ascii="Times New Roman" w:eastAsia="Times New Roman" w:hAnsi="Times New Roman" w:cs="Times New Roman"/>
          <w:sz w:val="24"/>
          <w:szCs w:val="24"/>
        </w:rPr>
        <w:t xml:space="preserve">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proofErr w:type="spellStart"/>
      <w:r w:rsidR="00FA7377">
        <w:rPr>
          <w:rFonts w:ascii="Times New Roman" w:eastAsia="Times New Roman" w:hAnsi="Times New Roman" w:cs="Times New Roman"/>
          <w:sz w:val="24"/>
          <w:szCs w:val="24"/>
        </w:rPr>
        <w:t>throughfall</w:t>
      </w:r>
      <w:proofErr w:type="spellEnd"/>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2017).</w:t>
      </w:r>
      <w:r w:rsidR="007161F3">
        <w:rPr>
          <w:rFonts w:ascii="Times New Roman" w:eastAsia="Times New Roman" w:hAnsi="Times New Roman" w:cs="Times New Roman"/>
          <w:sz w:val="24"/>
          <w:szCs w:val="24"/>
        </w:rPr>
        <w:t xml:space="preserve"> Feeding season is tied to growing season, and this can be seen from the 8 May 2016 sample time to the 13 July 2016 sample date. As the season changes from late spring to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there is an increase in both herbivory and NH</w:t>
      </w:r>
      <w:r w:rsidR="007161F3" w:rsidRPr="007161F3">
        <w:rPr>
          <w:rFonts w:ascii="Times New Roman" w:eastAsia="Times New Roman" w:hAnsi="Times New Roman" w:cs="Times New Roman"/>
          <w:sz w:val="24"/>
          <w:szCs w:val="24"/>
          <w:vertAlign w:val="subscript"/>
        </w:rPr>
        <w:t>4</w:t>
      </w:r>
      <w:r w:rsidR="007161F3" w:rsidRPr="007161F3">
        <w:rPr>
          <w:rFonts w:ascii="Times New Roman" w:eastAsia="Times New Roman" w:hAnsi="Times New Roman" w:cs="Times New Roman"/>
          <w:sz w:val="24"/>
          <w:szCs w:val="24"/>
          <w:vertAlign w:val="superscript"/>
        </w:rPr>
        <w:t>+</w:t>
      </w:r>
      <w:r w:rsidR="002E78C6">
        <w:rPr>
          <w:rFonts w:ascii="Times New Roman" w:eastAsia="Times New Roman" w:hAnsi="Times New Roman" w:cs="Times New Roman"/>
          <w:sz w:val="24"/>
          <w:szCs w:val="24"/>
        </w:rPr>
        <w:t xml:space="preserve"> </w:t>
      </w:r>
      <w:r w:rsidR="007161F3">
        <w:rPr>
          <w:rFonts w:ascii="Times New Roman" w:eastAsia="Times New Roman" w:hAnsi="Times New Roman" w:cs="Times New Roman"/>
          <w:sz w:val="24"/>
          <w:szCs w:val="24"/>
        </w:rPr>
        <w:t xml:space="preserve">concentrations. As the season changes from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xml:space="preserve"> to early fall, </w:t>
      </w:r>
      <w:r w:rsidR="00C94E5D">
        <w:rPr>
          <w:rFonts w:ascii="Times New Roman" w:eastAsia="Times New Roman" w:hAnsi="Times New Roman" w:cs="Times New Roman"/>
          <w:sz w:val="24"/>
          <w:szCs w:val="24"/>
        </w:rPr>
        <w:t>herbivory decreases and so does NH</w:t>
      </w:r>
      <w:r w:rsidR="00C94E5D" w:rsidRPr="007161F3">
        <w:rPr>
          <w:rFonts w:ascii="Times New Roman" w:eastAsia="Times New Roman" w:hAnsi="Times New Roman" w:cs="Times New Roman"/>
          <w:sz w:val="24"/>
          <w:szCs w:val="24"/>
          <w:vertAlign w:val="subscript"/>
        </w:rPr>
        <w:t>4</w:t>
      </w:r>
      <w:r w:rsidR="00C94E5D" w:rsidRPr="007161F3">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concentrations as seen from 13 July 2016 to 21 July 2016.</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w:t>
      </w:r>
      <w:proofErr w:type="spellStart"/>
      <w:r w:rsidR="00533C98">
        <w:rPr>
          <w:rFonts w:ascii="Times New Roman" w:hAnsi="Times New Roman" w:cs="Times New Roman" w:hint="eastAsia"/>
          <w:sz w:val="24"/>
          <w:szCs w:val="24"/>
          <w:lang w:eastAsia="ja-JP"/>
        </w:rPr>
        <w:t>throughfall</w:t>
      </w:r>
      <w:proofErr w:type="spellEnd"/>
      <w:r w:rsidR="00533C98">
        <w:rPr>
          <w:rFonts w:ascii="Times New Roman" w:hAnsi="Times New Roman" w:cs="Times New Roman" w:hint="eastAsia"/>
          <w:sz w:val="24"/>
          <w:szCs w:val="24"/>
          <w:lang w:eastAsia="ja-JP"/>
        </w:rPr>
        <w:t xml:space="preserve">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w:t>
      </w:r>
      <w:proofErr w:type="spellStart"/>
      <w:r w:rsidR="007C6D86">
        <w:rPr>
          <w:rFonts w:ascii="Times New Roman" w:eastAsia="Times New Roman" w:hAnsi="Times New Roman" w:cs="Times New Roman"/>
          <w:sz w:val="24"/>
          <w:szCs w:val="24"/>
        </w:rPr>
        <w:t>throughfall</w:t>
      </w:r>
      <w:proofErr w:type="spellEnd"/>
      <w:r w:rsidR="007C6D86">
        <w:rPr>
          <w:rFonts w:ascii="Times New Roman" w:eastAsia="Times New Roman" w:hAnsi="Times New Roman" w:cs="Times New Roman"/>
          <w:sz w:val="24"/>
          <w:szCs w:val="24"/>
        </w:rPr>
        <w:t xml:space="preserve"> as they consume foliage (</w:t>
      </w:r>
      <w:proofErr w:type="spellStart"/>
      <w:r w:rsidR="007C6D86">
        <w:rPr>
          <w:rFonts w:ascii="Times New Roman" w:eastAsia="Times New Roman" w:hAnsi="Times New Roman" w:cs="Times New Roman"/>
          <w:sz w:val="24"/>
          <w:szCs w:val="24"/>
        </w:rPr>
        <w:t>Stadler</w:t>
      </w:r>
      <w:proofErr w:type="spellEnd"/>
      <w:r w:rsidR="007C6D8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4D21EF">
        <w:rPr>
          <w:rFonts w:ascii="Times New Roman" w:eastAsia="Times New Roman" w:hAnsi="Times New Roman" w:cs="Times New Roman"/>
          <w:sz w:val="24"/>
          <w:szCs w:val="24"/>
        </w:rPr>
        <w:t xml:space="preserve"> (</w:t>
      </w:r>
      <w:proofErr w:type="spellStart"/>
      <w:r w:rsidR="004D21EF">
        <w:rPr>
          <w:rFonts w:ascii="Times New Roman" w:eastAsia="Times New Roman" w:hAnsi="Times New Roman" w:cs="Times New Roman"/>
          <w:sz w:val="24"/>
          <w:szCs w:val="24"/>
        </w:rPr>
        <w:t>Kirchman</w:t>
      </w:r>
      <w:proofErr w:type="spellEnd"/>
      <w:r w:rsidR="004D21EF">
        <w:rPr>
          <w:rFonts w:ascii="Times New Roman" w:eastAsia="Times New Roman" w:hAnsi="Times New Roman" w:cs="Times New Roman"/>
          <w:sz w:val="24"/>
          <w:szCs w:val="24"/>
        </w:rPr>
        <w:t xml:space="preserve"> et al. 1990)</w:t>
      </w:r>
      <w:r w:rsidR="00847E44">
        <w:rPr>
          <w:rFonts w:ascii="Times New Roman" w:eastAsia="Times New Roman" w:hAnsi="Times New Roman" w:cs="Times New Roman"/>
          <w:sz w:val="24"/>
          <w:szCs w:val="24"/>
        </w:rPr>
        <w:t>.</w:t>
      </w:r>
      <w:r w:rsidR="004D21EF">
        <w:rPr>
          <w:rFonts w:ascii="Times New Roman" w:eastAsia="Times New Roman" w:hAnsi="Times New Roman" w:cs="Times New Roman"/>
          <w:sz w:val="24"/>
          <w:szCs w:val="24"/>
        </w:rPr>
        <w:t xml:space="preserve"> </w:t>
      </w:r>
    </w:p>
    <w:p w14:paraId="3F7262F0" w14:textId="4D938B94"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r w:rsidR="00847E44">
        <w:rPr>
          <w:rFonts w:ascii="Times New Roman" w:hAnsi="Times New Roman" w:cs="Times New Roman"/>
          <w:sz w:val="24"/>
          <w:szCs w:val="24"/>
          <w:lang w:eastAsia="ja-JP"/>
        </w:rPr>
        <w:t xml:space="preserve">patterns in </w:t>
      </w:r>
      <w:proofErr w:type="spellStart"/>
      <w:r w:rsidR="00847E44">
        <w:rPr>
          <w:rFonts w:ascii="Times New Roman" w:hAnsi="Times New Roman" w:cs="Times New Roman"/>
          <w:sz w:val="24"/>
          <w:szCs w:val="24"/>
          <w:lang w:eastAsia="ja-JP"/>
        </w:rPr>
        <w:t>throughfall</w:t>
      </w:r>
      <w:proofErr w:type="spellEnd"/>
      <w:r w:rsidR="00847E44">
        <w:rPr>
          <w:rFonts w:ascii="Times New Roman" w:hAnsi="Times New Roman" w:cs="Times New Roman"/>
          <w:sz w:val="24"/>
          <w:szCs w:val="24"/>
          <w:lang w:eastAsia="ja-JP"/>
        </w:rPr>
        <w:t xml:space="preserve">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w:t>
      </w:r>
      <w:proofErr w:type="spellStart"/>
      <w:r w:rsidR="00D70F01">
        <w:rPr>
          <w:rFonts w:ascii="Times New Roman" w:eastAsia="Times New Roman" w:hAnsi="Times New Roman" w:cs="Times New Roman"/>
          <w:sz w:val="24"/>
          <w:szCs w:val="24"/>
        </w:rPr>
        <w:t>throughfall</w:t>
      </w:r>
      <w:proofErr w:type="spellEnd"/>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del w:id="99" w:author="Clay" w:date="2020-08-15T14:13:00Z">
        <w:r w:rsidDel="004E02AF">
          <w:rPr>
            <w:rFonts w:ascii="Times New Roman" w:hAnsi="Times New Roman" w:cs="Times New Roman" w:hint="eastAsia"/>
            <w:sz w:val="24"/>
            <w:szCs w:val="24"/>
            <w:lang w:eastAsia="ja-JP"/>
          </w:rPr>
          <w:delText xml:space="preserve">, </w:delText>
        </w:r>
      </w:del>
      <w:ins w:id="100" w:author="Clay" w:date="2020-08-15T14:13:00Z">
        <w:r w:rsidR="004E02AF">
          <w:rPr>
            <w:rFonts w:ascii="Times New Roman" w:hAnsi="Times New Roman" w:cs="Times New Roman"/>
            <w:sz w:val="24"/>
            <w:szCs w:val="24"/>
            <w:lang w:eastAsia="ja-JP"/>
          </w:rPr>
          <w:t>.</w:t>
        </w:r>
        <w:r w:rsidR="004E02AF">
          <w:rPr>
            <w:rFonts w:ascii="Times New Roman" w:hAnsi="Times New Roman" w:cs="Times New Roman" w:hint="eastAsia"/>
            <w:sz w:val="24"/>
            <w:szCs w:val="24"/>
            <w:lang w:eastAsia="ja-JP"/>
          </w:rPr>
          <w:t xml:space="preserve"> </w:t>
        </w:r>
        <w:r w:rsidR="004E02AF">
          <w:rPr>
            <w:rFonts w:ascii="Times New Roman" w:hAnsi="Times New Roman" w:cs="Times New Roman"/>
            <w:sz w:val="24"/>
            <w:szCs w:val="24"/>
            <w:lang w:eastAsia="ja-JP"/>
          </w:rPr>
          <w:t xml:space="preserve"> </w:t>
        </w:r>
      </w:ins>
      <w:del w:id="101" w:author="Clay" w:date="2020-08-15T14:13:00Z">
        <w:r w:rsidR="00C94E5D" w:rsidDel="004E02AF">
          <w:rPr>
            <w:rFonts w:ascii="Times New Roman" w:hAnsi="Times New Roman" w:cs="Times New Roman"/>
            <w:sz w:val="24"/>
            <w:szCs w:val="24"/>
            <w:lang w:eastAsia="ja-JP"/>
          </w:rPr>
          <w:delText>and a</w:delText>
        </w:r>
      </w:del>
      <w:ins w:id="102" w:author="Clay" w:date="2020-08-15T14:13:00Z">
        <w:r w:rsidR="004E02AF">
          <w:rPr>
            <w:rFonts w:ascii="Times New Roman" w:hAnsi="Times New Roman" w:cs="Times New Roman"/>
            <w:sz w:val="24"/>
            <w:szCs w:val="24"/>
            <w:lang w:eastAsia="ja-JP"/>
          </w:rPr>
          <w:t>A</w:t>
        </w:r>
      </w:ins>
      <w:r w:rsidR="00C94E5D">
        <w:rPr>
          <w:rFonts w:ascii="Times New Roman" w:hAnsi="Times New Roman" w:cs="Times New Roman"/>
          <w:sz w:val="24"/>
          <w:szCs w:val="24"/>
          <w:lang w:eastAsia="ja-JP"/>
        </w:rPr>
        <w:t xml:space="preserve">gain I saw that from 8 </w:t>
      </w:r>
      <w:r w:rsidR="00C94E5D">
        <w:rPr>
          <w:rFonts w:ascii="Times New Roman" w:hAnsi="Times New Roman" w:cs="Times New Roman"/>
          <w:sz w:val="24"/>
          <w:szCs w:val="24"/>
          <w:lang w:eastAsia="ja-JP"/>
        </w:rPr>
        <w:lastRenderedPageBreak/>
        <w:t xml:space="preserve">May 2016 to 13 July 2016 there is an increase in </w:t>
      </w:r>
      <w:r w:rsidR="00C94E5D">
        <w:rPr>
          <w:rFonts w:ascii="Times New Roman" w:eastAsia="Times New Roman" w:hAnsi="Times New Roman" w:cs="Times New Roman"/>
          <w:sz w:val="24"/>
          <w:szCs w:val="24"/>
        </w:rPr>
        <w:t>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vertAlign w:val="superscript"/>
        </w:rPr>
        <w:t xml:space="preserve"> </w:t>
      </w:r>
      <w:r w:rsidR="00C94E5D">
        <w:rPr>
          <w:rFonts w:ascii="Times New Roman" w:eastAsia="Times New Roman" w:hAnsi="Times New Roman" w:cs="Times New Roman"/>
          <w:sz w:val="24"/>
          <w:szCs w:val="24"/>
        </w:rPr>
        <w:t>as feeding and growing season progress, and then a decrease in 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as feeding season begins to end</w:t>
      </w:r>
      <w:r w:rsidR="000C47A1">
        <w:rPr>
          <w:rFonts w:ascii="Times New Roman" w:eastAsia="Times New Roman" w:hAnsi="Times New Roman" w:cs="Times New Roman"/>
          <w:sz w:val="24"/>
          <w:szCs w:val="24"/>
        </w:rPr>
        <w:t>.</w:t>
      </w:r>
      <w:r w:rsidR="00C94E5D">
        <w:rPr>
          <w:rFonts w:ascii="Times New Roman" w:eastAsia="Times New Roman" w:hAnsi="Times New Roman" w:cs="Times New Roman"/>
          <w:sz w:val="24"/>
          <w:szCs w:val="24"/>
        </w:rPr>
        <w:t xml:space="preserve"> It appears that the general trend of canopy N is that it increases from late spring to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coinciding with feeding and growing season, then decreases from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to early fall as herbivory slows and the temperature cools. This general pattern suggests that budworm herbivory and growing season are related to canopy N</w:t>
      </w:r>
      <w:del w:id="103" w:author="Clay" w:date="2020-08-15T14:24:00Z">
        <w:r w:rsidR="00C94E5D" w:rsidDel="005A1798">
          <w:rPr>
            <w:rFonts w:ascii="Times New Roman" w:eastAsia="Times New Roman" w:hAnsi="Times New Roman" w:cs="Times New Roman"/>
            <w:sz w:val="24"/>
            <w:szCs w:val="24"/>
          </w:rPr>
          <w:delText>, but I cannot draw concrete conclusions due to having no way to separate the budworm and sample date interaction</w:delText>
        </w:r>
      </w:del>
      <w:r w:rsidR="00C94E5D">
        <w:rPr>
          <w:rFonts w:ascii="Times New Roman" w:eastAsia="Times New Roman" w:hAnsi="Times New Roman" w:cs="Times New Roman"/>
          <w:sz w:val="24"/>
          <w:szCs w:val="24"/>
        </w:rPr>
        <w:t>.</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C94E5D">
        <w:rPr>
          <w:rFonts w:ascii="Times New Roman" w:hAnsi="Times New Roman" w:cs="Times New Roman"/>
          <w:sz w:val="24"/>
          <w:szCs w:val="24"/>
          <w:lang w:eastAsia="ja-JP"/>
        </w:rPr>
        <w:t>,</w:t>
      </w:r>
      <w:r w:rsidR="00F803E3">
        <w:rPr>
          <w:rFonts w:ascii="Times New Roman" w:hAnsi="Times New Roman" w:cs="Times New Roman"/>
          <w:sz w:val="24"/>
          <w:szCs w:val="24"/>
          <w:lang w:eastAsia="ja-JP"/>
        </w:rPr>
        <w:t xml:space="preserve"> similar to coniferous </w:t>
      </w:r>
      <w:proofErr w:type="spellStart"/>
      <w:r w:rsidR="00F803E3">
        <w:rPr>
          <w:rFonts w:ascii="Times New Roman" w:hAnsi="Times New Roman" w:cs="Times New Roman"/>
          <w:sz w:val="24"/>
          <w:szCs w:val="24"/>
          <w:lang w:eastAsia="ja-JP"/>
        </w:rPr>
        <w:t>throughfall</w:t>
      </w:r>
      <w:proofErr w:type="spellEnd"/>
      <w:r w:rsidR="00F803E3">
        <w:rPr>
          <w:rFonts w:ascii="Times New Roman" w:hAnsi="Times New Roman" w:cs="Times New Roman"/>
          <w:sz w:val="24"/>
          <w:szCs w:val="24"/>
          <w:lang w:eastAsia="ja-JP"/>
        </w:rPr>
        <w:t xml:space="preserve">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w:t>
      </w:r>
      <w:r w:rsidR="007843B2">
        <w:rPr>
          <w:rFonts w:ascii="Times New Roman" w:hAnsi="Times New Roman" w:cs="Times New Roman"/>
          <w:sz w:val="24"/>
          <w:szCs w:val="24"/>
          <w:lang w:eastAsia="ja-JP"/>
        </w:rPr>
        <w:t>.</w:t>
      </w:r>
      <w:r w:rsidR="00AA5668">
        <w:rPr>
          <w:rFonts w:ascii="Times New Roman" w:hAnsi="Times New Roman" w:cs="Times New Roman"/>
          <w:sz w:val="24"/>
          <w:szCs w:val="24"/>
          <w:lang w:eastAsia="ja-JP"/>
        </w:rPr>
        <w:t xml:space="preserve">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w:t>
      </w:r>
      <w:r w:rsidR="007843B2">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w:t>
      </w:r>
      <w:r w:rsidR="007843B2">
        <w:rPr>
          <w:rFonts w:ascii="Times New Roman" w:hAnsi="Times New Roman" w:cs="Times New Roman"/>
          <w:sz w:val="24"/>
          <w:szCs w:val="24"/>
          <w:lang w:eastAsia="ja-JP"/>
        </w:rPr>
        <w:t>.</w:t>
      </w:r>
      <w:r w:rsidR="00A75642">
        <w:rPr>
          <w:rFonts w:ascii="Times New Roman" w:hAnsi="Times New Roman" w:cs="Times New Roman"/>
          <w:sz w:val="24"/>
          <w:szCs w:val="24"/>
          <w:lang w:eastAsia="ja-JP"/>
        </w:rPr>
        <w:t xml:space="preserve">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w:t>
      </w:r>
      <w:proofErr w:type="spellStart"/>
      <w:r w:rsidR="007F6806">
        <w:rPr>
          <w:rFonts w:ascii="Times New Roman" w:eastAsia="Times New Roman" w:hAnsi="Times New Roman" w:cs="Times New Roman"/>
          <w:sz w:val="24"/>
          <w:szCs w:val="24"/>
        </w:rPr>
        <w:t>throughfall</w:t>
      </w:r>
      <w:proofErr w:type="spellEnd"/>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w:t>
      </w:r>
      <w:r w:rsidR="007843B2">
        <w:rPr>
          <w:rFonts w:ascii="Times New Roman" w:eastAsia="Times New Roman" w:hAnsi="Times New Roman" w:cs="Times New Roman"/>
          <w:sz w:val="24"/>
          <w:szCs w:val="24"/>
        </w:rPr>
        <w:t>.</w:t>
      </w:r>
      <w:r w:rsidR="00C12932">
        <w:rPr>
          <w:rFonts w:ascii="Times New Roman" w:eastAsia="Times New Roman" w:hAnsi="Times New Roman" w:cs="Times New Roman"/>
          <w:sz w:val="24"/>
          <w:szCs w:val="24"/>
        </w:rPr>
        <w:t xml:space="preserve">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6458FA44"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w:t>
      </w:r>
      <w:proofErr w:type="spellEnd"/>
      <w:r w:rsidR="006122BD">
        <w:rPr>
          <w:rFonts w:ascii="Times New Roman" w:eastAsia="Times New Roman" w:hAnsi="Times New Roman" w:cs="Times New Roman"/>
          <w:sz w:val="24"/>
          <w:szCs w:val="24"/>
        </w:rPr>
        <w:t xml:space="preserve">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w:t>
      </w:r>
      <w:r>
        <w:rPr>
          <w:rFonts w:ascii="Times New Roman" w:eastAsia="Times New Roman" w:hAnsi="Times New Roman" w:cs="Times New Roman"/>
          <w:sz w:val="24"/>
          <w:szCs w:val="24"/>
        </w:rPr>
        <w:lastRenderedPageBreak/>
        <w:t xml:space="preserve">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w:t>
      </w:r>
      <w:del w:id="104" w:author="Clay" w:date="2020-08-15T14:25:00Z">
        <w:r w:rsidR="00252772" w:rsidDel="005A1798">
          <w:rPr>
            <w:rFonts w:ascii="Times New Roman" w:eastAsia="Times New Roman" w:hAnsi="Times New Roman" w:cs="Times New Roman"/>
            <w:sz w:val="24"/>
            <w:szCs w:val="24"/>
          </w:rPr>
          <w:delText xml:space="preserve">Oak </w:delText>
        </w:r>
      </w:del>
      <w:ins w:id="105" w:author="Clay" w:date="2020-08-15T14:25:00Z">
        <w:r w:rsidR="005A1798">
          <w:rPr>
            <w:rFonts w:ascii="Times New Roman" w:eastAsia="Times New Roman" w:hAnsi="Times New Roman" w:cs="Times New Roman"/>
            <w:sz w:val="24"/>
            <w:szCs w:val="24"/>
          </w:rPr>
          <w:t>o</w:t>
        </w:r>
        <w:r w:rsidR="005A1798">
          <w:rPr>
            <w:rFonts w:ascii="Times New Roman" w:eastAsia="Times New Roman" w:hAnsi="Times New Roman" w:cs="Times New Roman"/>
            <w:sz w:val="24"/>
            <w:szCs w:val="24"/>
          </w:rPr>
          <w:t xml:space="preserve">ak </w:t>
        </w:r>
      </w:ins>
      <w:r w:rsidR="00252772">
        <w:rPr>
          <w:rFonts w:ascii="Times New Roman" w:eastAsia="Times New Roman" w:hAnsi="Times New Roman" w:cs="Times New Roman"/>
          <w:sz w:val="24"/>
          <w:szCs w:val="24"/>
        </w:rPr>
        <w:t xml:space="preserve">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ins w:id="106" w:author="Clay" w:date="2020-08-15T14:29:00Z">
        <w:r w:rsidR="005A1798">
          <w:rPr>
            <w:rFonts w:ascii="Times New Roman" w:eastAsia="Times New Roman" w:hAnsi="Times New Roman" w:cs="Times New Roman"/>
            <w:sz w:val="24"/>
            <w:szCs w:val="24"/>
          </w:rPr>
          <w:t>after defoliating events</w:t>
        </w:r>
        <w:r w:rsidR="005A1798">
          <w:rPr>
            <w:rFonts w:ascii="Times New Roman" w:eastAsia="Times New Roman" w:hAnsi="Times New Roman" w:cs="Times New Roman"/>
            <w:sz w:val="24"/>
            <w:szCs w:val="24"/>
          </w:rPr>
          <w:t xml:space="preserve"> </w:t>
        </w:r>
      </w:ins>
      <w:r w:rsidR="00CC13BF">
        <w:rPr>
          <w:rFonts w:ascii="Times New Roman" w:eastAsia="Times New Roman" w:hAnsi="Times New Roman" w:cs="Times New Roman"/>
          <w:sz w:val="24"/>
          <w:szCs w:val="24"/>
        </w:rPr>
        <w:t>leading to new growth</w:t>
      </w:r>
      <w:del w:id="107" w:author="Clay" w:date="2020-08-15T14:29:00Z">
        <w:r w:rsidR="00CC13BF" w:rsidDel="005A1798">
          <w:rPr>
            <w:rFonts w:ascii="Times New Roman" w:eastAsia="Times New Roman" w:hAnsi="Times New Roman" w:cs="Times New Roman"/>
            <w:sz w:val="24"/>
            <w:szCs w:val="24"/>
          </w:rPr>
          <w:delText xml:space="preserve"> after defoliating events</w:delText>
        </w:r>
      </w:del>
      <w:r w:rsidR="00CC13BF">
        <w:rPr>
          <w:rFonts w:ascii="Times New Roman" w:eastAsia="Times New Roman" w:hAnsi="Times New Roman" w:cs="Times New Roman"/>
          <w:sz w:val="24"/>
          <w:szCs w:val="24"/>
        </w:rPr>
        <w:t xml:space="preserve">,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w:t>
      </w:r>
      <w:proofErr w:type="spellStart"/>
      <w:r w:rsidR="007F6806">
        <w:rPr>
          <w:rFonts w:ascii="Times New Roman" w:eastAsia="Times New Roman" w:hAnsi="Times New Roman" w:cs="Times New Roman"/>
          <w:sz w:val="24"/>
          <w:szCs w:val="24"/>
        </w:rPr>
        <w:t>throughfall</w:t>
      </w:r>
      <w:proofErr w:type="spellEnd"/>
      <w:r w:rsidR="007F6806">
        <w:rPr>
          <w:rFonts w:ascii="Times New Roman" w:eastAsia="Times New Roman" w:hAnsi="Times New Roman" w:cs="Times New Roman"/>
          <w:sz w:val="24"/>
          <w:szCs w:val="24"/>
        </w:rPr>
        <w:t xml:space="preserve">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SRP</w:t>
      </w:r>
      <w:r w:rsidR="00441437">
        <w:rPr>
          <w:rFonts w:ascii="Times New Roman" w:eastAsia="Times New Roman" w:hAnsi="Times New Roman" w:cs="Times New Roman"/>
          <w:sz w:val="24"/>
          <w:szCs w:val="24"/>
          <w:u w:val="single"/>
        </w:rPr>
        <w:t xml:space="preserve"> and DOC</w:t>
      </w:r>
    </w:p>
    <w:p w14:paraId="1BC74CB0" w14:textId="0786AA26"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 xml:space="preserve">he observed pattern of </w:t>
      </w:r>
      <w:proofErr w:type="spellStart"/>
      <w:r w:rsidR="00441437">
        <w:rPr>
          <w:rFonts w:ascii="Times New Roman" w:eastAsia="Times New Roman" w:hAnsi="Times New Roman" w:cs="Times New Roman"/>
          <w:sz w:val="24"/>
          <w:szCs w:val="24"/>
        </w:rPr>
        <w:t>t</w:t>
      </w:r>
      <w:r>
        <w:rPr>
          <w:rFonts w:ascii="Times New Roman" w:eastAsia="Times New Roman" w:hAnsi="Times New Roman" w:cs="Times New Roman"/>
          <w:sz w:val="24"/>
          <w:szCs w:val="24"/>
        </w:rPr>
        <w:t>hroughfall</w:t>
      </w:r>
      <w:proofErr w:type="spellEnd"/>
      <w:r>
        <w:rPr>
          <w:rFonts w:ascii="Times New Roman" w:eastAsia="Times New Roman" w:hAnsi="Times New Roman" w:cs="Times New Roman"/>
          <w:sz w:val="24"/>
          <w:szCs w:val="24"/>
        </w:rPr>
        <w:t xml:space="preserve">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del w:id="108" w:author="Clay" w:date="2020-08-15T14:30:00Z">
        <w:r w:rsidR="00973359" w:rsidDel="005A1798">
          <w:rPr>
            <w:rFonts w:ascii="Times New Roman" w:eastAsia="Times New Roman" w:hAnsi="Times New Roman" w:cs="Times New Roman"/>
            <w:sz w:val="24"/>
            <w:szCs w:val="24"/>
          </w:rPr>
          <w:delText xml:space="preserve">During </w:delText>
        </w:r>
      </w:del>
      <w:ins w:id="109" w:author="Clay" w:date="2020-08-15T14:30:00Z">
        <w:r w:rsidR="005A1798">
          <w:rPr>
            <w:rFonts w:ascii="Times New Roman" w:eastAsia="Times New Roman" w:hAnsi="Times New Roman" w:cs="Times New Roman"/>
            <w:sz w:val="24"/>
            <w:szCs w:val="24"/>
          </w:rPr>
          <w:t xml:space="preserve">On </w:t>
        </w:r>
      </w:ins>
      <w:r w:rsidR="00973359">
        <w:rPr>
          <w:rFonts w:ascii="Times New Roman" w:eastAsia="Times New Roman" w:hAnsi="Times New Roman" w:cs="Times New Roman"/>
          <w:sz w:val="24"/>
          <w:szCs w:val="24"/>
        </w:rPr>
        <w:t xml:space="preserve">8 Nov 15 </w:t>
      </w:r>
      <w:ins w:id="110" w:author="Clay" w:date="2020-08-15T14:30:00Z">
        <w:r w:rsidR="005A1798">
          <w:rPr>
            <w:rFonts w:ascii="Times New Roman" w:eastAsia="Times New Roman" w:hAnsi="Times New Roman" w:cs="Times New Roman"/>
            <w:sz w:val="24"/>
            <w:szCs w:val="24"/>
          </w:rPr>
          <w:t xml:space="preserve">there was a large rainfall event </w:t>
        </w:r>
      </w:ins>
      <w:r w:rsidR="00973359">
        <w:rPr>
          <w:rFonts w:ascii="Times New Roman" w:eastAsia="Times New Roman" w:hAnsi="Times New Roman" w:cs="Times New Roman"/>
          <w:sz w:val="24"/>
          <w:szCs w:val="24"/>
        </w:rPr>
        <w:t xml:space="preserve">and </w:t>
      </w:r>
      <w:ins w:id="111" w:author="Clay" w:date="2020-08-15T14:30:00Z">
        <w:r w:rsidR="005A1798">
          <w:rPr>
            <w:rFonts w:ascii="Times New Roman" w:eastAsia="Times New Roman" w:hAnsi="Times New Roman" w:cs="Times New Roman"/>
            <w:sz w:val="24"/>
            <w:szCs w:val="24"/>
          </w:rPr>
          <w:t xml:space="preserve">on </w:t>
        </w:r>
      </w:ins>
      <w:r w:rsidR="00973359">
        <w:rPr>
          <w:rFonts w:ascii="Times New Roman" w:eastAsia="Times New Roman" w:hAnsi="Times New Roman" w:cs="Times New Roman"/>
          <w:sz w:val="24"/>
          <w:szCs w:val="24"/>
        </w:rPr>
        <w:t>21 July 16</w:t>
      </w:r>
      <w:ins w:id="112" w:author="Clay" w:date="2020-08-15T14:30:00Z">
        <w:r w:rsidR="005A1798">
          <w:rPr>
            <w:rFonts w:ascii="Times New Roman" w:eastAsia="Times New Roman" w:hAnsi="Times New Roman" w:cs="Times New Roman"/>
            <w:sz w:val="24"/>
            <w:szCs w:val="24"/>
          </w:rPr>
          <w:t xml:space="preserve"> </w:t>
        </w:r>
      </w:ins>
      <w:del w:id="113" w:author="Clay" w:date="2020-08-15T14:30:00Z">
        <w:r w:rsidR="00973359" w:rsidDel="005A1798">
          <w:rPr>
            <w:rFonts w:ascii="Times New Roman" w:eastAsia="Times New Roman" w:hAnsi="Times New Roman" w:cs="Times New Roman"/>
            <w:sz w:val="24"/>
            <w:szCs w:val="24"/>
          </w:rPr>
          <w:delText xml:space="preserve">, </w:delText>
        </w:r>
      </w:del>
      <w:r w:rsidR="00973359">
        <w:rPr>
          <w:rFonts w:ascii="Times New Roman" w:eastAsia="Times New Roman" w:hAnsi="Times New Roman" w:cs="Times New Roman"/>
          <w:sz w:val="24"/>
          <w:szCs w:val="24"/>
        </w:rPr>
        <w:t xml:space="preserve">there </w:t>
      </w:r>
      <w:del w:id="114" w:author="Clay" w:date="2020-08-15T14:30:00Z">
        <w:r w:rsidR="00973359" w:rsidDel="005A1798">
          <w:rPr>
            <w:rFonts w:ascii="Times New Roman" w:eastAsia="Times New Roman" w:hAnsi="Times New Roman" w:cs="Times New Roman"/>
            <w:sz w:val="24"/>
            <w:szCs w:val="24"/>
          </w:rPr>
          <w:delText xml:space="preserve">were two large </w:delText>
        </w:r>
      </w:del>
      <w:ins w:id="115" w:author="Clay" w:date="2020-08-15T14:30:00Z">
        <w:r w:rsidR="005A1798">
          <w:rPr>
            <w:rFonts w:ascii="Times New Roman" w:eastAsia="Times New Roman" w:hAnsi="Times New Roman" w:cs="Times New Roman"/>
            <w:sz w:val="24"/>
            <w:szCs w:val="24"/>
          </w:rPr>
          <w:t xml:space="preserve">was a smaller but very heavy </w:t>
        </w:r>
      </w:ins>
      <w:r w:rsidR="00973359">
        <w:rPr>
          <w:rFonts w:ascii="Times New Roman" w:eastAsia="Times New Roman" w:hAnsi="Times New Roman" w:cs="Times New Roman"/>
          <w:sz w:val="24"/>
          <w:szCs w:val="24"/>
        </w:rPr>
        <w:t>rainfall event</w:t>
      </w:r>
      <w:del w:id="116" w:author="Clay" w:date="2020-08-15T14:31:00Z">
        <w:r w:rsidR="00973359" w:rsidDel="005A1798">
          <w:rPr>
            <w:rFonts w:ascii="Times New Roman" w:eastAsia="Times New Roman" w:hAnsi="Times New Roman" w:cs="Times New Roman"/>
            <w:sz w:val="24"/>
            <w:szCs w:val="24"/>
          </w:rPr>
          <w:delText>s</w:delText>
        </w:r>
      </w:del>
      <w:r w:rsidR="00973359">
        <w:rPr>
          <w:rFonts w:ascii="Times New Roman" w:eastAsia="Times New Roman" w:hAnsi="Times New Roman" w:cs="Times New Roman"/>
          <w:sz w:val="24"/>
          <w:szCs w:val="24"/>
        </w:rPr>
        <w:t xml:space="preserve">, and </w:t>
      </w:r>
      <w:ins w:id="117" w:author="Clay" w:date="2020-08-15T14:31:00Z">
        <w:r w:rsidR="005A1798">
          <w:rPr>
            <w:rFonts w:ascii="Times New Roman" w:eastAsia="Times New Roman" w:hAnsi="Times New Roman" w:cs="Times New Roman"/>
            <w:sz w:val="24"/>
            <w:szCs w:val="24"/>
          </w:rPr>
          <w:t xml:space="preserve">on those days </w:t>
        </w:r>
      </w:ins>
      <w:del w:id="118" w:author="Clay" w:date="2020-08-15T14:31:00Z">
        <w:r w:rsidR="00973359" w:rsidDel="005A1798">
          <w:rPr>
            <w:rFonts w:ascii="Times New Roman" w:eastAsia="Times New Roman" w:hAnsi="Times New Roman" w:cs="Times New Roman"/>
            <w:sz w:val="24"/>
            <w:szCs w:val="24"/>
          </w:rPr>
          <w:delText xml:space="preserve">here </w:delText>
        </w:r>
      </w:del>
      <w:r w:rsidR="00973359">
        <w:rPr>
          <w:rFonts w:ascii="Times New Roman" w:eastAsia="Times New Roman" w:hAnsi="Times New Roman" w:cs="Times New Roman"/>
          <w:sz w:val="24"/>
          <w:szCs w:val="24"/>
        </w:rPr>
        <w:t>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 xml:space="preserve">I </w:t>
      </w:r>
      <w:del w:id="119" w:author="Clay" w:date="2020-08-15T14:31:00Z">
        <w:r w:rsidR="00FB3225" w:rsidDel="002D570D">
          <w:rPr>
            <w:rFonts w:ascii="Times New Roman" w:eastAsia="Times New Roman" w:hAnsi="Times New Roman" w:cs="Times New Roman"/>
            <w:sz w:val="24"/>
            <w:szCs w:val="24"/>
          </w:rPr>
          <w:delText xml:space="preserve">would have </w:delText>
        </w:r>
      </w:del>
      <w:r w:rsidR="00FB3225">
        <w:rPr>
          <w:rFonts w:ascii="Times New Roman" w:eastAsia="Times New Roman" w:hAnsi="Times New Roman" w:cs="Times New Roman"/>
          <w:sz w:val="24"/>
          <w:szCs w:val="24"/>
        </w:rPr>
        <w:t>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xml:space="preserve">, </w:t>
      </w:r>
      <w:proofErr w:type="spellStart"/>
      <w:r w:rsidR="00564E53">
        <w:rPr>
          <w:rFonts w:ascii="Times New Roman" w:eastAsia="Times New Roman" w:hAnsi="Times New Roman" w:cs="Times New Roman"/>
          <w:sz w:val="24"/>
          <w:szCs w:val="24"/>
        </w:rPr>
        <w:t>throughfall</w:t>
      </w:r>
      <w:proofErr w:type="spellEnd"/>
      <w:r w:rsidR="00564E53">
        <w:rPr>
          <w:rFonts w:ascii="Times New Roman" w:eastAsia="Times New Roman" w:hAnsi="Times New Roman" w:cs="Times New Roman"/>
          <w:sz w:val="24"/>
          <w:szCs w:val="24"/>
        </w:rPr>
        <w:t xml:space="preserve"> data</w:t>
      </w:r>
      <w:r w:rsidR="001352B1">
        <w:rPr>
          <w:rFonts w:ascii="Times New Roman" w:eastAsia="Times New Roman" w:hAnsi="Times New Roman" w:cs="Times New Roman"/>
          <w:sz w:val="24"/>
          <w:szCs w:val="24"/>
        </w:rPr>
        <w:t xml:space="preserve"> </w:t>
      </w:r>
      <w:r w:rsidR="001352B1">
        <w:rPr>
          <w:rFonts w:ascii="Times New Roman" w:eastAsia="Times New Roman" w:hAnsi="Times New Roman" w:cs="Times New Roman"/>
          <w:sz w:val="24"/>
          <w:szCs w:val="24"/>
        </w:rPr>
        <w:lastRenderedPageBreak/>
        <w:t xml:space="preserve">suggests that precipitation plays a much bigger role in </w:t>
      </w:r>
      <w:proofErr w:type="spellStart"/>
      <w:r w:rsidR="001352B1">
        <w:rPr>
          <w:rFonts w:ascii="Times New Roman" w:eastAsia="Times New Roman" w:hAnsi="Times New Roman" w:cs="Times New Roman"/>
          <w:sz w:val="24"/>
          <w:szCs w:val="24"/>
        </w:rPr>
        <w:t>throughfall</w:t>
      </w:r>
      <w:proofErr w:type="spellEnd"/>
      <w:r w:rsidR="001352B1">
        <w:rPr>
          <w:rFonts w:ascii="Times New Roman" w:eastAsia="Times New Roman" w:hAnsi="Times New Roman" w:cs="Times New Roman"/>
          <w:sz w:val="24"/>
          <w:szCs w:val="24"/>
        </w:rPr>
        <w:t xml:space="preserve"> nutrients</w:t>
      </w:r>
      <w:r w:rsidR="00564E53">
        <w:rPr>
          <w:rFonts w:ascii="Times New Roman" w:eastAsia="Times New Roman" w:hAnsi="Times New Roman" w:cs="Times New Roman"/>
          <w:sz w:val="24"/>
          <w:szCs w:val="24"/>
        </w:rPr>
        <w:t xml:space="preserve"> than defoliation</w:t>
      </w:r>
      <w:del w:id="120" w:author="Clay" w:date="2020-08-15T14:32:00Z">
        <w:r w:rsidR="00564E53" w:rsidDel="002D570D">
          <w:rPr>
            <w:rFonts w:ascii="Times New Roman" w:eastAsia="Times New Roman" w:hAnsi="Times New Roman" w:cs="Times New Roman"/>
            <w:sz w:val="24"/>
            <w:szCs w:val="24"/>
          </w:rPr>
          <w:delText xml:space="preserve"> did</w:delText>
        </w:r>
      </w:del>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7843B2">
        <w:rPr>
          <w:rFonts w:ascii="Times New Roman" w:eastAsia="Times New Roman" w:hAnsi="Times New Roman" w:cs="Times New Roman"/>
          <w:sz w:val="24"/>
          <w:szCs w:val="24"/>
        </w:rPr>
        <w:t>.</w:t>
      </w:r>
      <w:r w:rsidR="001352B1">
        <w:rPr>
          <w:rFonts w:ascii="Times New Roman" w:eastAsia="Times New Roman" w:hAnsi="Times New Roman" w:cs="Times New Roman"/>
          <w:sz w:val="24"/>
          <w:szCs w:val="24"/>
        </w:rPr>
        <w:t xml:space="preserve">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w:t>
      </w:r>
      <w:proofErr w:type="spellStart"/>
      <w:r w:rsidR="002923FD">
        <w:rPr>
          <w:rFonts w:ascii="Times New Roman" w:eastAsia="Times New Roman" w:hAnsi="Times New Roman" w:cs="Times New Roman"/>
          <w:sz w:val="24"/>
          <w:szCs w:val="24"/>
        </w:rPr>
        <w:t>throughfall</w:t>
      </w:r>
      <w:proofErr w:type="spellEnd"/>
      <w:r w:rsidR="002923FD">
        <w:rPr>
          <w:rFonts w:ascii="Times New Roman" w:eastAsia="Times New Roman" w:hAnsi="Times New Roman" w:cs="Times New Roman"/>
          <w:sz w:val="24"/>
          <w:szCs w:val="24"/>
        </w:rPr>
        <w:t xml:space="preserve"> concentrations </w:t>
      </w:r>
      <w:del w:id="121" w:author="Clay" w:date="2020-08-15T14:32:00Z">
        <w:r w:rsidR="002923FD" w:rsidDel="002D570D">
          <w:rPr>
            <w:rFonts w:ascii="Times New Roman" w:eastAsia="Times New Roman" w:hAnsi="Times New Roman" w:cs="Times New Roman"/>
            <w:sz w:val="24"/>
            <w:szCs w:val="24"/>
          </w:rPr>
          <w:delText xml:space="preserve">for </w:delText>
        </w:r>
      </w:del>
      <w:ins w:id="122" w:author="Clay" w:date="2020-08-15T14:32:00Z">
        <w:r w:rsidR="002D570D">
          <w:rPr>
            <w:rFonts w:ascii="Times New Roman" w:eastAsia="Times New Roman" w:hAnsi="Times New Roman" w:cs="Times New Roman"/>
            <w:sz w:val="24"/>
            <w:szCs w:val="24"/>
          </w:rPr>
          <w:t>of</w:t>
        </w:r>
        <w:r w:rsidR="002D570D">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w:t>
      </w:r>
      <w:del w:id="123" w:author="Clay" w:date="2020-08-15T14:32:00Z">
        <w:r w:rsidR="002923FD" w:rsidDel="002D570D">
          <w:rPr>
            <w:rFonts w:ascii="Times New Roman" w:eastAsia="Times New Roman" w:hAnsi="Times New Roman" w:cs="Times New Roman"/>
            <w:sz w:val="24"/>
            <w:szCs w:val="24"/>
          </w:rPr>
          <w:delText xml:space="preserve">up </w:delText>
        </w:r>
      </w:del>
      <w:ins w:id="124" w:author="Clay" w:date="2020-08-15T14:32:00Z">
        <w:r w:rsidR="002D570D">
          <w:rPr>
            <w:rFonts w:ascii="Times New Roman" w:eastAsia="Times New Roman" w:hAnsi="Times New Roman" w:cs="Times New Roman"/>
            <w:sz w:val="24"/>
            <w:szCs w:val="24"/>
          </w:rPr>
          <w:t>able</w:t>
        </w:r>
        <w:r w:rsidR="002D570D">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 xml:space="preserve">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ins w:id="125" w:author="Clay" w:date="2020-08-15T14:32:00Z">
        <w:r w:rsidR="002D570D">
          <w:rPr>
            <w:rFonts w:ascii="Times New Roman" w:eastAsia="Times New Roman" w:hAnsi="Times New Roman" w:cs="Times New Roman"/>
            <w:sz w:val="24"/>
            <w:szCs w:val="24"/>
          </w:rPr>
          <w:t xml:space="preserve"> in my budworm sites</w:t>
        </w:r>
      </w:ins>
      <w:r w:rsidR="00A50D2A">
        <w:rPr>
          <w:rFonts w:ascii="Times New Roman" w:eastAsia="Times New Roman" w:hAnsi="Times New Roman" w:cs="Times New Roman"/>
          <w:sz w:val="24"/>
          <w:szCs w:val="24"/>
        </w:rPr>
        <w:t>.</w:t>
      </w:r>
    </w:p>
    <w:p w14:paraId="690C15B0" w14:textId="3D478A01" w:rsidR="008D796E" w:rsidRPr="006D5267"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w:t>
      </w:r>
      <w:proofErr w:type="spellStart"/>
      <w:r w:rsidR="00A83065">
        <w:rPr>
          <w:rFonts w:ascii="Times New Roman" w:eastAsia="Times New Roman" w:hAnsi="Times New Roman" w:cs="Times New Roman"/>
          <w:sz w:val="24"/>
          <w:szCs w:val="24"/>
        </w:rPr>
        <w:t>throughfall</w:t>
      </w:r>
      <w:proofErr w:type="spellEnd"/>
      <w:r w:rsidR="00A83065">
        <w:rPr>
          <w:rFonts w:ascii="Times New Roman" w:eastAsia="Times New Roman" w:hAnsi="Times New Roman" w:cs="Times New Roman"/>
          <w:sz w:val="24"/>
          <w:szCs w:val="24"/>
        </w:rPr>
        <w:t xml:space="preserve">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proofErr w:type="spellStart"/>
      <w:r w:rsidR="00A50D2A">
        <w:rPr>
          <w:rFonts w:ascii="Times New Roman" w:eastAsia="Times New Roman" w:hAnsi="Times New Roman" w:cs="Times New Roman"/>
          <w:sz w:val="24"/>
          <w:szCs w:val="24"/>
        </w:rPr>
        <w:t>throughfall</w:t>
      </w:r>
      <w:proofErr w:type="spellEnd"/>
      <w:r w:rsidR="00A50D2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 xml:space="preserve">studies have shown that insect herbivory leads to increased </w:t>
      </w:r>
      <w:proofErr w:type="spellStart"/>
      <w:r w:rsidR="003D1D16">
        <w:rPr>
          <w:rFonts w:ascii="Times New Roman" w:eastAsia="Times New Roman" w:hAnsi="Times New Roman" w:cs="Times New Roman"/>
          <w:sz w:val="24"/>
          <w:szCs w:val="24"/>
        </w:rPr>
        <w:t>throughfall</w:t>
      </w:r>
      <w:proofErr w:type="spellEnd"/>
      <w:r w:rsidR="003D1D16">
        <w:rPr>
          <w:rFonts w:ascii="Times New Roman" w:eastAsia="Times New Roman" w:hAnsi="Times New Roman" w:cs="Times New Roman"/>
          <w:sz w:val="24"/>
          <w:szCs w:val="24"/>
        </w:rPr>
        <w:t xml:space="preserve">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w:t>
      </w:r>
      <w:proofErr w:type="spellStart"/>
      <w:r w:rsidR="003D1D16">
        <w:rPr>
          <w:rFonts w:ascii="Times New Roman" w:eastAsia="Times New Roman" w:hAnsi="Times New Roman" w:cs="Times New Roman"/>
          <w:sz w:val="24"/>
          <w:szCs w:val="24"/>
        </w:rPr>
        <w:t>Stadler</w:t>
      </w:r>
      <w:proofErr w:type="spellEnd"/>
      <w:r w:rsidR="003D1D16">
        <w:rPr>
          <w:rFonts w:ascii="Times New Roman" w:eastAsia="Times New Roman" w:hAnsi="Times New Roman" w:cs="Times New Roman"/>
          <w:sz w:val="24"/>
          <w:szCs w:val="24"/>
        </w:rPr>
        <w:t xml:space="preserve"> 2004</w:t>
      </w:r>
      <w:r w:rsidR="007C6D86">
        <w:rPr>
          <w:rFonts w:ascii="Times New Roman" w:eastAsia="Times New Roman" w:hAnsi="Times New Roman" w:cs="Times New Roman"/>
          <w:sz w:val="24"/>
          <w:szCs w:val="24"/>
        </w:rPr>
        <w:t xml:space="preserve">; </w:t>
      </w:r>
      <w:proofErr w:type="spellStart"/>
      <w:r w:rsidR="00F004B4">
        <w:rPr>
          <w:rFonts w:ascii="Times New Roman" w:eastAsia="Times New Roman" w:hAnsi="Times New Roman" w:cs="Times New Roman"/>
          <w:sz w:val="24"/>
          <w:szCs w:val="24"/>
        </w:rPr>
        <w:t>Stadler</w:t>
      </w:r>
      <w:proofErr w:type="spellEnd"/>
      <w:r w:rsidR="00F004B4">
        <w:rPr>
          <w:rFonts w:ascii="Times New Roman" w:eastAsia="Times New Roman" w:hAnsi="Times New Roman" w:cs="Times New Roman"/>
          <w:sz w:val="24"/>
          <w:szCs w:val="24"/>
        </w:rPr>
        <w:t xml:space="preserve">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w:t>
      </w:r>
      <w:proofErr w:type="gramStart"/>
      <w:r w:rsidR="009F3101">
        <w:rPr>
          <w:rFonts w:ascii="Times New Roman" w:eastAsia="Times New Roman" w:hAnsi="Times New Roman" w:cs="Times New Roman"/>
          <w:sz w:val="24"/>
          <w:szCs w:val="24"/>
        </w:rPr>
        <w:t>5x</w:t>
      </w:r>
      <w:proofErr w:type="gramEnd"/>
      <w:r w:rsidR="009F3101">
        <w:rPr>
          <w:rFonts w:ascii="Times New Roman" w:eastAsia="Times New Roman" w:hAnsi="Times New Roman" w:cs="Times New Roman"/>
          <w:sz w:val="24"/>
          <w:szCs w:val="24"/>
        </w:rPr>
        <w:t xml:space="preserve">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r w:rsidR="006D5267">
        <w:rPr>
          <w:rFonts w:ascii="Times New Roman" w:eastAsia="Times New Roman" w:hAnsi="Times New Roman" w:cs="Times New Roman"/>
          <w:sz w:val="24"/>
          <w:szCs w:val="24"/>
        </w:rPr>
        <w:t xml:space="preserve"> Another possibility is that while my data may not show that WSB increased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DOC, they could still be adding carbon to the forest floor via frass (</w:t>
      </w:r>
      <w:proofErr w:type="spellStart"/>
      <w:r w:rsidR="006D5267">
        <w:rPr>
          <w:rFonts w:ascii="Times New Roman" w:eastAsia="Times New Roman" w:hAnsi="Times New Roman" w:cs="Times New Roman"/>
          <w:sz w:val="24"/>
          <w:szCs w:val="24"/>
        </w:rPr>
        <w:t>LeMellecm</w:t>
      </w:r>
      <w:proofErr w:type="spellEnd"/>
      <w:r w:rsidR="006D5267">
        <w:rPr>
          <w:rFonts w:ascii="Times New Roman" w:eastAsia="Times New Roman" w:hAnsi="Times New Roman" w:cs="Times New Roman"/>
          <w:sz w:val="24"/>
          <w:szCs w:val="24"/>
        </w:rPr>
        <w:t xml:space="preserve"> et al 2009). During a </w:t>
      </w:r>
      <w:r w:rsidR="006D5267" w:rsidRPr="006D5267">
        <w:rPr>
          <w:rFonts w:ascii="Times New Roman" w:eastAsia="Times New Roman" w:hAnsi="Times New Roman" w:cs="Times New Roman"/>
          <w:sz w:val="24"/>
          <w:szCs w:val="24"/>
        </w:rPr>
        <w:t>pine lappet (</w:t>
      </w:r>
      <w:proofErr w:type="spellStart"/>
      <w:r w:rsidR="006D5267" w:rsidRPr="006D5267">
        <w:rPr>
          <w:rFonts w:ascii="Times New Roman" w:eastAsia="Times New Roman" w:hAnsi="Times New Roman" w:cs="Times New Roman"/>
          <w:i/>
          <w:iCs/>
          <w:sz w:val="24"/>
          <w:szCs w:val="24"/>
        </w:rPr>
        <w:t>Dendrolimus</w:t>
      </w:r>
      <w:proofErr w:type="spellEnd"/>
      <w:r w:rsidR="006D5267" w:rsidRPr="006D5267">
        <w:rPr>
          <w:rFonts w:ascii="Times New Roman" w:eastAsia="Times New Roman" w:hAnsi="Times New Roman" w:cs="Times New Roman"/>
          <w:i/>
          <w:iCs/>
          <w:sz w:val="24"/>
          <w:szCs w:val="24"/>
        </w:rPr>
        <w:t xml:space="preserve"> </w:t>
      </w:r>
      <w:proofErr w:type="spellStart"/>
      <w:r w:rsidR="006D5267" w:rsidRPr="006D5267">
        <w:rPr>
          <w:rFonts w:ascii="Times New Roman" w:eastAsia="Times New Roman" w:hAnsi="Times New Roman" w:cs="Times New Roman"/>
          <w:i/>
          <w:iCs/>
          <w:sz w:val="24"/>
          <w:szCs w:val="24"/>
        </w:rPr>
        <w:t>pini</w:t>
      </w:r>
      <w:proofErr w:type="spellEnd"/>
      <w:r w:rsidR="006D5267" w:rsidRPr="006D5267">
        <w:rPr>
          <w:rFonts w:ascii="Times New Roman" w:eastAsia="Times New Roman" w:hAnsi="Times New Roman" w:cs="Times New Roman"/>
          <w:i/>
          <w:iCs/>
          <w:sz w:val="24"/>
          <w:szCs w:val="24"/>
        </w:rPr>
        <w:t xml:space="preserve"> L.)</w:t>
      </w:r>
      <w:r w:rsidR="006D5267">
        <w:rPr>
          <w:rFonts w:ascii="Times New Roman" w:eastAsia="Times New Roman" w:hAnsi="Times New Roman" w:cs="Times New Roman"/>
          <w:sz w:val="24"/>
          <w:szCs w:val="24"/>
        </w:rPr>
        <w:t xml:space="preserve"> outbreak in a scots pine forest, herbivory was shown to increase DOC in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but C</w:t>
      </w:r>
      <w:proofErr w:type="gramStart"/>
      <w:r w:rsidR="006D5267">
        <w:rPr>
          <w:rFonts w:ascii="Times New Roman" w:eastAsia="Times New Roman" w:hAnsi="Times New Roman" w:cs="Times New Roman"/>
          <w:sz w:val="24"/>
          <w:szCs w:val="24"/>
        </w:rPr>
        <w:t>:N</w:t>
      </w:r>
      <w:proofErr w:type="gramEnd"/>
      <w:r w:rsidR="006D5267">
        <w:rPr>
          <w:rFonts w:ascii="Times New Roman" w:eastAsia="Times New Roman" w:hAnsi="Times New Roman" w:cs="Times New Roman"/>
          <w:sz w:val="24"/>
          <w:szCs w:val="24"/>
        </w:rPr>
        <w:t xml:space="preserve"> ratios </w:t>
      </w:r>
      <w:del w:id="126" w:author="Clay" w:date="2020-08-15T14:33:00Z">
        <w:r w:rsidR="006D5267" w:rsidDel="002D570D">
          <w:rPr>
            <w:rFonts w:ascii="Times New Roman" w:eastAsia="Times New Roman" w:hAnsi="Times New Roman" w:cs="Times New Roman"/>
            <w:sz w:val="24"/>
            <w:szCs w:val="24"/>
          </w:rPr>
          <w:delText>where</w:delText>
        </w:r>
      </w:del>
      <w:ins w:id="127" w:author="Clay" w:date="2020-08-15T14:33:00Z">
        <w:r w:rsidR="002D570D">
          <w:rPr>
            <w:rFonts w:ascii="Times New Roman" w:eastAsia="Times New Roman" w:hAnsi="Times New Roman" w:cs="Times New Roman"/>
            <w:sz w:val="24"/>
            <w:szCs w:val="24"/>
          </w:rPr>
          <w:t>were</w:t>
        </w:r>
      </w:ins>
      <w:r w:rsidR="006D5267">
        <w:rPr>
          <w:rFonts w:ascii="Times New Roman" w:eastAsia="Times New Roman" w:hAnsi="Times New Roman" w:cs="Times New Roman"/>
          <w:sz w:val="24"/>
          <w:szCs w:val="24"/>
        </w:rPr>
        <w:t xml:space="preserve"> much higher in frass than in needle biomass. TOC was also higher in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than DOC</w:t>
      </w:r>
      <w:ins w:id="128" w:author="Clay" w:date="2020-08-15T14:34:00Z">
        <w:r w:rsidR="002D570D">
          <w:rPr>
            <w:rFonts w:ascii="Times New Roman" w:eastAsia="Times New Roman" w:hAnsi="Times New Roman" w:cs="Times New Roman"/>
            <w:sz w:val="24"/>
            <w:szCs w:val="24"/>
          </w:rPr>
          <w:t xml:space="preserve"> </w:t>
        </w:r>
        <w:r w:rsidR="002D570D">
          <w:rPr>
            <w:rFonts w:ascii="Times New Roman" w:eastAsia="Times New Roman" w:hAnsi="Times New Roman" w:cs="Times New Roman"/>
            <w:sz w:val="24"/>
            <w:szCs w:val="24"/>
          </w:rPr>
          <w:t>(</w:t>
        </w:r>
        <w:proofErr w:type="spellStart"/>
        <w:r w:rsidR="002D570D">
          <w:rPr>
            <w:rFonts w:ascii="Times New Roman" w:eastAsia="Times New Roman" w:hAnsi="Times New Roman" w:cs="Times New Roman"/>
            <w:sz w:val="24"/>
            <w:szCs w:val="24"/>
          </w:rPr>
          <w:t>LeMellec</w:t>
        </w:r>
        <w:proofErr w:type="spellEnd"/>
        <w:r w:rsidR="002D570D">
          <w:rPr>
            <w:rFonts w:ascii="Times New Roman" w:eastAsia="Times New Roman" w:hAnsi="Times New Roman" w:cs="Times New Roman"/>
            <w:sz w:val="24"/>
            <w:szCs w:val="24"/>
          </w:rPr>
          <w:t xml:space="preserve"> et al. 2009)</w:t>
        </w:r>
      </w:ins>
      <w:r w:rsidR="006D5267">
        <w:rPr>
          <w:rFonts w:ascii="Times New Roman" w:eastAsia="Times New Roman" w:hAnsi="Times New Roman" w:cs="Times New Roman"/>
          <w:sz w:val="24"/>
          <w:szCs w:val="24"/>
        </w:rPr>
        <w:t xml:space="preserve">, and </w:t>
      </w:r>
      <w:r w:rsidR="006D5267">
        <w:rPr>
          <w:rFonts w:ascii="Times New Roman" w:eastAsia="Times New Roman" w:hAnsi="Times New Roman" w:cs="Times New Roman"/>
          <w:sz w:val="24"/>
          <w:szCs w:val="24"/>
        </w:rPr>
        <w:lastRenderedPageBreak/>
        <w:t>although I did not measure frass DOC</w:t>
      </w:r>
      <w:del w:id="129" w:author="Clay" w:date="2020-08-15T14:34:00Z">
        <w:r w:rsidR="006D5267" w:rsidDel="002D570D">
          <w:rPr>
            <w:rFonts w:ascii="Times New Roman" w:eastAsia="Times New Roman" w:hAnsi="Times New Roman" w:cs="Times New Roman"/>
            <w:sz w:val="24"/>
            <w:szCs w:val="24"/>
          </w:rPr>
          <w:delText xml:space="preserve"> (LeMellec et al. 2009)</w:delText>
        </w:r>
      </w:del>
      <w:r w:rsidR="006D5267">
        <w:rPr>
          <w:rFonts w:ascii="Times New Roman" w:eastAsia="Times New Roman" w:hAnsi="Times New Roman" w:cs="Times New Roman"/>
          <w:sz w:val="24"/>
          <w:szCs w:val="24"/>
        </w:rPr>
        <w:t>, I can speculate that budworms may still have an effect</w:t>
      </w:r>
      <w:del w:id="130" w:author="Clay" w:date="2020-08-15T14:34:00Z">
        <w:r w:rsidR="006D5267" w:rsidDel="002D570D">
          <w:rPr>
            <w:rFonts w:ascii="Times New Roman" w:eastAsia="Times New Roman" w:hAnsi="Times New Roman" w:cs="Times New Roman"/>
            <w:sz w:val="24"/>
            <w:szCs w:val="24"/>
          </w:rPr>
          <w:delText>s</w:delText>
        </w:r>
      </w:del>
      <w:r w:rsidR="006D5267">
        <w:rPr>
          <w:rFonts w:ascii="Times New Roman" w:eastAsia="Times New Roman" w:hAnsi="Times New Roman" w:cs="Times New Roman"/>
          <w:sz w:val="24"/>
          <w:szCs w:val="24"/>
        </w:rPr>
        <w:t xml:space="preserve"> on carbon entering the forest floor, just not directly in the form of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DOC.</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w:t>
      </w:r>
      <w:proofErr w:type="spellStart"/>
      <w:r w:rsidRPr="007A2BDD">
        <w:rPr>
          <w:rFonts w:ascii="Times New Roman" w:eastAsia="Times New Roman" w:hAnsi="Times New Roman" w:cs="Times New Roman"/>
          <w:sz w:val="24"/>
          <w:szCs w:val="24"/>
          <w:u w:val="single"/>
        </w:rPr>
        <w:t>Litterfall</w:t>
      </w:r>
      <w:proofErr w:type="spellEnd"/>
    </w:p>
    <w:p w14:paraId="01D0C412" w14:textId="2D7372B2"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Peak litter fall</w:t>
      </w:r>
      <w:r w:rsidR="005973AE">
        <w:rPr>
          <w:rFonts w:ascii="Times New Roman" w:eastAsia="Times New Roman" w:hAnsi="Times New Roman" w:cs="Times New Roman"/>
          <w:sz w:val="24"/>
          <w:szCs w:val="24"/>
        </w:rPr>
        <w:t xml:space="preserve"> during the months that I sampled (June to </w:t>
      </w:r>
      <w:del w:id="131" w:author="Clay" w:date="2020-08-15T14:41:00Z">
        <w:r w:rsidR="005973AE" w:rsidDel="002D570D">
          <w:rPr>
            <w:rFonts w:ascii="Times New Roman" w:eastAsia="Times New Roman" w:hAnsi="Times New Roman" w:cs="Times New Roman"/>
            <w:sz w:val="24"/>
            <w:szCs w:val="24"/>
          </w:rPr>
          <w:delText>December</w:delText>
        </w:r>
      </w:del>
      <w:ins w:id="132" w:author="Clay" w:date="2020-08-15T14:41:00Z">
        <w:r w:rsidR="002D570D">
          <w:rPr>
            <w:rFonts w:ascii="Times New Roman" w:eastAsia="Times New Roman" w:hAnsi="Times New Roman" w:cs="Times New Roman"/>
            <w:sz w:val="24"/>
            <w:szCs w:val="24"/>
          </w:rPr>
          <w:t>November</w:t>
        </w:r>
      </w:ins>
      <w:r w:rsidR="005973AE">
        <w:rPr>
          <w:rFonts w:ascii="Times New Roman" w:eastAsia="Times New Roman" w:hAnsi="Times New Roman" w:cs="Times New Roman"/>
          <w:sz w:val="24"/>
          <w:szCs w:val="24"/>
        </w:rPr>
        <w:t>)</w:t>
      </w:r>
      <w:r w:rsidRPr="00704DFA">
        <w:rPr>
          <w:rFonts w:ascii="Times New Roman" w:eastAsia="Times New Roman" w:hAnsi="Times New Roman" w:cs="Times New Roman"/>
          <w:sz w:val="24"/>
          <w:szCs w:val="24"/>
        </w:rPr>
        <w:t xml:space="preserve">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w:t>
      </w:r>
      <w:r w:rsidR="005973AE">
        <w:rPr>
          <w:rFonts w:ascii="Times New Roman" w:eastAsia="Times New Roman" w:hAnsi="Times New Roman" w:cs="Times New Roman"/>
          <w:sz w:val="24"/>
          <w:szCs w:val="24"/>
        </w:rPr>
        <w:t xml:space="preserve"> for those times</w:t>
      </w:r>
      <w:r w:rsidRPr="00704DFA">
        <w:rPr>
          <w:rFonts w:ascii="Times New Roman" w:eastAsia="Times New Roman" w:hAnsi="Times New Roman" w:cs="Times New Roman"/>
          <w:sz w:val="24"/>
          <w:szCs w:val="24"/>
        </w:rPr>
        <w:t xml:space="preserve">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DA2F5A" w:rsidRPr="00704DFA">
        <w:rPr>
          <w:rFonts w:ascii="Times New Roman" w:eastAsia="Times New Roman" w:hAnsi="Times New Roman" w:cs="Times New Roman"/>
          <w:sz w:val="24"/>
          <w:szCs w:val="24"/>
        </w:rPr>
        <w:t xml:space="preserve">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proofErr w:type="spellStart"/>
      <w:r w:rsidR="00DA2F5A" w:rsidRPr="00704DFA">
        <w:rPr>
          <w:rFonts w:ascii="Times New Roman" w:eastAsia="Times New Roman" w:hAnsi="Times New Roman" w:cs="Times New Roman"/>
          <w:sz w:val="24"/>
          <w:szCs w:val="24"/>
        </w:rPr>
        <w:t>throughfall</w:t>
      </w:r>
      <w:proofErr w:type="spellEnd"/>
      <w:r w:rsidR="00DA2F5A" w:rsidRPr="00704DFA">
        <w:rPr>
          <w:rFonts w:ascii="Times New Roman" w:eastAsia="Times New Roman" w:hAnsi="Times New Roman" w:cs="Times New Roman"/>
          <w:sz w:val="24"/>
          <w:szCs w:val="24"/>
        </w:rPr>
        <w:t xml:space="preserve"> nitrogen inputs </w:t>
      </w:r>
      <w:r w:rsidR="0064744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2003), consistent with the ammonium and nitrate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del w:id="133" w:author="Clay" w:date="2020-08-15T14:42:00Z">
        <w:r w:rsidR="00302A72" w:rsidRPr="00704DFA" w:rsidDel="00DE2E7A">
          <w:rPr>
            <w:rFonts w:ascii="Times New Roman" w:eastAsia="Times New Roman" w:hAnsi="Times New Roman" w:cs="Times New Roman"/>
            <w:sz w:val="24"/>
            <w:szCs w:val="24"/>
          </w:rPr>
          <w:delText xml:space="preserve">While this study showed </w:delText>
        </w:r>
        <w:r w:rsidR="00600432" w:rsidRPr="00704DFA" w:rsidDel="00DE2E7A">
          <w:rPr>
            <w:rFonts w:ascii="Times New Roman" w:eastAsia="Times New Roman" w:hAnsi="Times New Roman" w:cs="Times New Roman"/>
            <w:sz w:val="24"/>
            <w:szCs w:val="24"/>
          </w:rPr>
          <w:delText xml:space="preserve">positive correlations between frass inputs and nutrient availability </w:delText>
        </w:r>
        <w:r w:rsidR="00600432" w:rsidDel="00DE2E7A">
          <w:rPr>
            <w:rFonts w:ascii="Times New Roman" w:eastAsia="Times New Roman" w:hAnsi="Times New Roman" w:cs="Times New Roman"/>
            <w:sz w:val="24"/>
            <w:szCs w:val="24"/>
          </w:rPr>
          <w:delText xml:space="preserve">varied </w:delText>
        </w:r>
        <w:r w:rsidR="0064744E" w:rsidRPr="00704DFA" w:rsidDel="00DE2E7A">
          <w:rPr>
            <w:rFonts w:ascii="Times New Roman" w:eastAsia="Times New Roman" w:hAnsi="Times New Roman" w:cs="Times New Roman"/>
            <w:sz w:val="24"/>
            <w:szCs w:val="24"/>
          </w:rPr>
          <w:delText>s</w:delText>
        </w:r>
        <w:r w:rsidR="0064744E" w:rsidDel="00DE2E7A">
          <w:rPr>
            <w:rFonts w:ascii="Times New Roman" w:eastAsia="Times New Roman" w:hAnsi="Times New Roman" w:cs="Times New Roman"/>
            <w:sz w:val="24"/>
            <w:szCs w:val="24"/>
          </w:rPr>
          <w:delText>patio</w:delText>
        </w:r>
        <w:r w:rsidR="00302A72" w:rsidRPr="00704DFA" w:rsidDel="00DE2E7A">
          <w:rPr>
            <w:rFonts w:ascii="Times New Roman" w:eastAsia="Times New Roman" w:hAnsi="Times New Roman" w:cs="Times New Roman"/>
            <w:sz w:val="24"/>
            <w:szCs w:val="24"/>
          </w:rPr>
          <w:delText>-temporal</w:delText>
        </w:r>
        <w:r w:rsidR="00600432" w:rsidDel="00DE2E7A">
          <w:rPr>
            <w:rFonts w:ascii="Times New Roman" w:eastAsia="Times New Roman" w:hAnsi="Times New Roman" w:cs="Times New Roman"/>
            <w:sz w:val="24"/>
            <w:szCs w:val="24"/>
          </w:rPr>
          <w:delText>ly</w:delText>
        </w:r>
        <w:r w:rsidR="00D05A25" w:rsidDel="00DE2E7A">
          <w:rPr>
            <w:rFonts w:ascii="Times New Roman" w:eastAsia="Times New Roman" w:hAnsi="Times New Roman" w:cs="Times New Roman"/>
            <w:sz w:val="24"/>
            <w:szCs w:val="24"/>
          </w:rPr>
          <w:delText xml:space="preserve"> and</w:delText>
        </w:r>
        <w:r w:rsidR="00302A72" w:rsidRPr="00704DFA" w:rsidDel="00DE2E7A">
          <w:rPr>
            <w:rFonts w:ascii="Times New Roman" w:eastAsia="Times New Roman" w:hAnsi="Times New Roman" w:cs="Times New Roman"/>
            <w:sz w:val="24"/>
            <w:szCs w:val="24"/>
          </w:rPr>
          <w:delText xml:space="preserve"> </w:delText>
        </w:r>
        <w:r w:rsidR="00600432" w:rsidDel="00DE2E7A">
          <w:rPr>
            <w:rFonts w:ascii="Times New Roman" w:eastAsia="Times New Roman" w:hAnsi="Times New Roman" w:cs="Times New Roman"/>
            <w:sz w:val="24"/>
            <w:szCs w:val="24"/>
          </w:rPr>
          <w:delText xml:space="preserve">the </w:delText>
        </w:r>
        <w:r w:rsidR="00302A72" w:rsidRPr="00704DFA" w:rsidDel="00DE2E7A">
          <w:rPr>
            <w:rFonts w:ascii="Times New Roman" w:eastAsia="Times New Roman" w:hAnsi="Times New Roman" w:cs="Times New Roman"/>
            <w:sz w:val="24"/>
            <w:szCs w:val="24"/>
          </w:rPr>
          <w:delText>correlation</w:delText>
        </w:r>
        <w:r w:rsidR="00600432" w:rsidDel="00DE2E7A">
          <w:rPr>
            <w:rFonts w:ascii="Times New Roman" w:eastAsia="Times New Roman" w:hAnsi="Times New Roman" w:cs="Times New Roman"/>
            <w:sz w:val="24"/>
            <w:szCs w:val="24"/>
          </w:rPr>
          <w:delText xml:space="preserve"> was relatively strong (Hunter et al. 2003)</w:delText>
        </w:r>
        <w:r w:rsidR="00302A72" w:rsidRPr="00704DFA" w:rsidDel="00DE2E7A">
          <w:rPr>
            <w:rFonts w:ascii="Times New Roman" w:eastAsia="Times New Roman" w:hAnsi="Times New Roman" w:cs="Times New Roman"/>
            <w:sz w:val="24"/>
            <w:szCs w:val="24"/>
          </w:rPr>
          <w:delText xml:space="preserve">. </w:delText>
        </w:r>
        <w:r w:rsidR="0064744E" w:rsidDel="00DE2E7A">
          <w:rPr>
            <w:rFonts w:ascii="Times New Roman" w:eastAsia="Times New Roman" w:hAnsi="Times New Roman" w:cs="Times New Roman"/>
            <w:sz w:val="24"/>
            <w:szCs w:val="24"/>
          </w:rPr>
          <w:delText xml:space="preserve"> </w:delText>
        </w:r>
      </w:del>
      <w:r w:rsidR="0064744E">
        <w:rPr>
          <w:rFonts w:ascii="Times New Roman" w:eastAsia="Times New Roman" w:hAnsi="Times New Roman" w:cs="Times New Roman"/>
          <w:sz w:val="24"/>
          <w:szCs w:val="24"/>
        </w:rPr>
        <w:t>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ammonium and nitrate and more frass deposition during feeding strongly suggest that frass is a mechanism</w:t>
      </w:r>
      <w:r w:rsidR="009F196B">
        <w:rPr>
          <w:rFonts w:ascii="Times New Roman" w:eastAsia="Times New Roman" w:hAnsi="Times New Roman" w:cs="Times New Roman"/>
          <w:sz w:val="24"/>
          <w:szCs w:val="24"/>
        </w:rPr>
        <w:t xml:space="preserve"> for</w:t>
      </w:r>
      <w:r w:rsidR="0064744E">
        <w:rPr>
          <w:rFonts w:ascii="Times New Roman" w:eastAsia="Times New Roman" w:hAnsi="Times New Roman" w:cs="Times New Roman"/>
          <w:sz w:val="24"/>
          <w:szCs w:val="24"/>
        </w:rPr>
        <w:t xml:space="preserve">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60910A01"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w:t>
      </w:r>
      <w:del w:id="134" w:author="Clay" w:date="2020-08-15T14:44:00Z">
        <w:r w:rsidR="0066465A" w:rsidDel="00DE2E7A">
          <w:rPr>
            <w:rFonts w:ascii="Times New Roman" w:eastAsia="Times New Roman" w:hAnsi="Times New Roman" w:cs="Times New Roman"/>
            <w:sz w:val="24"/>
            <w:szCs w:val="24"/>
          </w:rPr>
          <w:delText xml:space="preserve">rates </w:delText>
        </w:r>
      </w:del>
      <w:r w:rsidR="0066465A">
        <w:rPr>
          <w:rFonts w:ascii="Times New Roman" w:eastAsia="Times New Roman" w:hAnsi="Times New Roman" w:cs="Times New Roman"/>
          <w:sz w:val="24"/>
          <w:szCs w:val="24"/>
        </w:rPr>
        <w:t>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del w:id="135" w:author="Clay" w:date="2020-08-15T14:44:00Z">
        <w:r w:rsidR="0066465A" w:rsidDel="00DE2E7A">
          <w:rPr>
            <w:rFonts w:ascii="Times New Roman" w:eastAsia="Times New Roman" w:hAnsi="Times New Roman" w:cs="Times New Roman"/>
            <w:sz w:val="24"/>
            <w:szCs w:val="24"/>
          </w:rPr>
          <w:delText xml:space="preserve">were </w:delText>
        </w:r>
      </w:del>
      <w:ins w:id="136" w:author="Clay" w:date="2020-08-15T14:44:00Z">
        <w:r w:rsidR="00DE2E7A">
          <w:rPr>
            <w:rFonts w:ascii="Times New Roman" w:eastAsia="Times New Roman" w:hAnsi="Times New Roman" w:cs="Times New Roman"/>
            <w:sz w:val="24"/>
            <w:szCs w:val="24"/>
          </w:rPr>
          <w:t xml:space="preserve">was </w:t>
        </w:r>
      </w:ins>
      <w:r w:rsidR="00F1246B">
        <w:rPr>
          <w:rFonts w:ascii="Times New Roman" w:eastAsia="Times New Roman" w:hAnsi="Times New Roman" w:cs="Times New Roman"/>
          <w:sz w:val="24"/>
          <w:szCs w:val="24"/>
        </w:rPr>
        <w:t>34-40% slower than non-galled leaf litter (Schweitzer et al</w:t>
      </w:r>
      <w:r w:rsidR="007843B2">
        <w:rPr>
          <w:rFonts w:ascii="Times New Roman" w:eastAsia="Times New Roman" w:hAnsi="Times New Roman" w:cs="Times New Roman"/>
          <w:sz w:val="24"/>
          <w:szCs w:val="24"/>
        </w:rPr>
        <w:t>.</w:t>
      </w:r>
      <w:r w:rsidR="00F1246B">
        <w:rPr>
          <w:rFonts w:ascii="Times New Roman" w:eastAsia="Times New Roman" w:hAnsi="Times New Roman" w:cs="Times New Roman"/>
          <w:sz w:val="24"/>
          <w:szCs w:val="24"/>
        </w:rPr>
        <w:t xml:space="preserve">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w:t>
      </w:r>
      <w:ins w:id="137" w:author="Clay" w:date="2020-08-15T14:44:00Z">
        <w:r w:rsidR="00DE2E7A">
          <w:rPr>
            <w:rFonts w:ascii="Times New Roman" w:eastAsia="Times New Roman" w:hAnsi="Times New Roman" w:cs="Times New Roman"/>
            <w:sz w:val="24"/>
            <w:szCs w:val="24"/>
          </w:rPr>
          <w:t xml:space="preserve">standardized </w:t>
        </w:r>
      </w:ins>
      <w:r w:rsidR="00163180">
        <w:rPr>
          <w:rFonts w:ascii="Times New Roman" w:eastAsia="Times New Roman" w:hAnsi="Times New Roman" w:cs="Times New Roman"/>
          <w:sz w:val="24"/>
          <w:szCs w:val="24"/>
        </w:rPr>
        <w:t xml:space="preserve">leaf packs </w:t>
      </w:r>
      <w:del w:id="138" w:author="Clay" w:date="2020-08-15T14:44:00Z">
        <w:r w:rsidR="00163180" w:rsidDel="00DE2E7A">
          <w:rPr>
            <w:rFonts w:ascii="Times New Roman" w:eastAsia="Times New Roman" w:hAnsi="Times New Roman" w:cs="Times New Roman"/>
            <w:sz w:val="24"/>
            <w:szCs w:val="24"/>
          </w:rPr>
          <w:delText xml:space="preserve">standardized </w:delText>
        </w:r>
      </w:del>
      <w:r w:rsidR="00163180">
        <w:rPr>
          <w:rFonts w:ascii="Times New Roman" w:eastAsia="Times New Roman" w:hAnsi="Times New Roman" w:cs="Times New Roman"/>
          <w:sz w:val="24"/>
          <w:szCs w:val="24"/>
        </w:rPr>
        <w:t xml:space="preserve">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 xml:space="preserve">from defoliated trees slowed </w:t>
      </w:r>
      <w:proofErr w:type="gramStart"/>
      <w:r w:rsidR="00163180">
        <w:rPr>
          <w:rFonts w:ascii="Times New Roman" w:eastAsia="Times New Roman" w:hAnsi="Times New Roman" w:cs="Times New Roman"/>
          <w:sz w:val="24"/>
          <w:szCs w:val="24"/>
        </w:rPr>
        <w:t>decomposition</w:t>
      </w:r>
      <w:r w:rsidR="0066465A">
        <w:rPr>
          <w:rFonts w:ascii="Times New Roman" w:eastAsia="Times New Roman" w:hAnsi="Times New Roman" w:cs="Times New Roman"/>
          <w:sz w:val="24"/>
          <w:szCs w:val="24"/>
        </w:rPr>
        <w:t>,</w:t>
      </w:r>
      <w:proofErr w:type="gramEnd"/>
      <w:r w:rsidR="0066465A">
        <w:rPr>
          <w:rFonts w:ascii="Times New Roman" w:eastAsia="Times New Roman" w:hAnsi="Times New Roman" w:cs="Times New Roman"/>
          <w:sz w:val="24"/>
          <w:szCs w:val="24"/>
        </w:rPr>
        <w:t xml:space="preserve">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less able to contribute to decomposition in </w:t>
      </w:r>
      <w:r w:rsidR="00F75982" w:rsidRPr="00712CC1">
        <w:rPr>
          <w:rFonts w:ascii="Times New Roman" w:eastAsia="Times New Roman" w:hAnsi="Times New Roman" w:cs="Times New Roman"/>
          <w:sz w:val="24"/>
          <w:szCs w:val="24"/>
        </w:rPr>
        <w:t>N</w:t>
      </w:r>
      <w:r w:rsidR="00677764" w:rsidRPr="00712CC1">
        <w:rPr>
          <w:rFonts w:ascii="Times New Roman" w:eastAsia="Times New Roman" w:hAnsi="Times New Roman" w:cs="Times New Roman"/>
          <w:sz w:val="24"/>
          <w:szCs w:val="24"/>
        </w:rPr>
        <w:t>-</w:t>
      </w:r>
      <w:r w:rsidR="00F75982" w:rsidRPr="00712CC1">
        <w:rPr>
          <w:rFonts w:ascii="Times New Roman" w:eastAsia="Times New Roman" w:hAnsi="Times New Roman" w:cs="Times New Roman"/>
          <w:sz w:val="24"/>
          <w:szCs w:val="24"/>
        </w:rPr>
        <w:t>rich environments (</w:t>
      </w:r>
      <w:proofErr w:type="spellStart"/>
      <w:r w:rsidR="00F75982" w:rsidRPr="00712CC1">
        <w:rPr>
          <w:rFonts w:ascii="Times New Roman" w:eastAsia="Times New Roman" w:hAnsi="Times New Roman" w:cs="Times New Roman"/>
          <w:sz w:val="24"/>
          <w:szCs w:val="24"/>
        </w:rPr>
        <w:t>Diepen</w:t>
      </w:r>
      <w:proofErr w:type="spellEnd"/>
      <w:r w:rsidR="00F75982" w:rsidRPr="00712CC1">
        <w:rPr>
          <w:rFonts w:ascii="Times New Roman" w:eastAsia="Times New Roman" w:hAnsi="Times New Roman" w:cs="Times New Roman"/>
          <w:sz w:val="24"/>
          <w:szCs w:val="24"/>
        </w:rPr>
        <w:t xml:space="preserve"> et al</w:t>
      </w:r>
      <w:r w:rsidR="007843B2" w:rsidRPr="007843B2">
        <w:rPr>
          <w:rFonts w:ascii="Times New Roman" w:eastAsia="Times New Roman" w:hAnsi="Times New Roman" w:cs="Times New Roman"/>
          <w:sz w:val="24"/>
          <w:szCs w:val="24"/>
        </w:rPr>
        <w:t>.</w:t>
      </w:r>
      <w:r w:rsidR="00F75982" w:rsidRPr="007843B2">
        <w:rPr>
          <w:rFonts w:ascii="Times New Roman" w:eastAsia="Times New Roman" w:hAnsi="Times New Roman" w:cs="Times New Roman"/>
          <w:sz w:val="24"/>
          <w:szCs w:val="24"/>
        </w:rPr>
        <w:t xml:space="preserve"> 2017</w:t>
      </w:r>
      <w:r w:rsidR="00F75982">
        <w:rPr>
          <w:rFonts w:ascii="Times New Roman" w:eastAsia="Times New Roman" w:hAnsi="Times New Roman" w:cs="Times New Roman"/>
          <w:sz w:val="24"/>
          <w:szCs w:val="24"/>
        </w:rPr>
        <w:t xml:space="preserve">), suggesting that as more N enters the soil from </w:t>
      </w:r>
      <w:proofErr w:type="spellStart"/>
      <w:r w:rsidR="00F75982">
        <w:rPr>
          <w:rFonts w:ascii="Times New Roman" w:eastAsia="Times New Roman" w:hAnsi="Times New Roman" w:cs="Times New Roman"/>
          <w:sz w:val="24"/>
          <w:szCs w:val="24"/>
        </w:rPr>
        <w:t>throughfall</w:t>
      </w:r>
      <w:proofErr w:type="spellEnd"/>
      <w:r w:rsidR="00F75982">
        <w:rPr>
          <w:rFonts w:ascii="Times New Roman" w:eastAsia="Times New Roman" w:hAnsi="Times New Roman" w:cs="Times New Roman"/>
          <w:sz w:val="24"/>
          <w:szCs w:val="24"/>
        </w:rPr>
        <w:t>, decomposition rates could decrease, which could also decrease decomposition in high budworm sites</w:t>
      </w:r>
      <w:commentRangeStart w:id="139"/>
      <w:r w:rsidR="00F75982">
        <w:rPr>
          <w:rFonts w:ascii="Times New Roman" w:eastAsia="Times New Roman" w:hAnsi="Times New Roman" w:cs="Times New Roman"/>
          <w:sz w:val="24"/>
          <w:szCs w:val="24"/>
        </w:rPr>
        <w:t xml:space="preserve">.  However, I found that higher rates of N delivery via </w:t>
      </w:r>
      <w:proofErr w:type="spellStart"/>
      <w:r w:rsidR="00F75982">
        <w:rPr>
          <w:rFonts w:ascii="Times New Roman" w:eastAsia="Times New Roman" w:hAnsi="Times New Roman" w:cs="Times New Roman"/>
          <w:sz w:val="24"/>
          <w:szCs w:val="24"/>
        </w:rPr>
        <w:t>throughfall</w:t>
      </w:r>
      <w:proofErr w:type="spellEnd"/>
      <w:r w:rsidR="00F75982">
        <w:rPr>
          <w:rFonts w:ascii="Times New Roman" w:eastAsia="Times New Roman" w:hAnsi="Times New Roman" w:cs="Times New Roman"/>
          <w:sz w:val="24"/>
          <w:szCs w:val="24"/>
        </w:rPr>
        <w:t xml:space="preserve"> were associated with faster decomposition, which may indicate that fungi are playing less of a role than other soil microbes and decomposers. </w:t>
      </w:r>
      <w:commentRangeEnd w:id="139"/>
      <w:r w:rsidR="00DE2E7A">
        <w:rPr>
          <w:rStyle w:val="CommentReference"/>
        </w:rPr>
        <w:commentReference w:id="139"/>
      </w:r>
      <w:r w:rsidR="00F75982">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commentRangeStart w:id="140"/>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commentRangeEnd w:id="140"/>
      <w:r w:rsidR="00DE2E7A">
        <w:rPr>
          <w:rStyle w:val="CommentReference"/>
        </w:rPr>
        <w:commentReference w:id="140"/>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48556D4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w:t>
      </w:r>
      <w:r w:rsidR="007843B2">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2005</w:t>
      </w:r>
      <w:r w:rsidR="000D68A9">
        <w:rPr>
          <w:rFonts w:ascii="Times New Roman" w:eastAsia="Times New Roman" w:hAnsi="Times New Roman" w:cs="Times New Roman"/>
          <w:sz w:val="24"/>
          <w:szCs w:val="24"/>
        </w:rPr>
        <w:t>)</w:t>
      </w:r>
      <w:proofErr w:type="gramStart"/>
      <w:r w:rsidR="000D68A9">
        <w:rPr>
          <w:rFonts w:ascii="Times New Roman" w:eastAsia="Times New Roman" w:hAnsi="Times New Roman" w:cs="Times New Roman"/>
          <w:sz w:val="24"/>
          <w:szCs w:val="24"/>
        </w:rPr>
        <w:t>,</w:t>
      </w:r>
      <w:proofErr w:type="gramEnd"/>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w:t>
      </w:r>
      <w:r w:rsidR="00D20FEC">
        <w:rPr>
          <w:rFonts w:ascii="Times New Roman" w:eastAsia="Times New Roman" w:hAnsi="Times New Roman" w:cs="Times New Roman"/>
          <w:sz w:val="24"/>
          <w:szCs w:val="24"/>
        </w:rPr>
        <w:lastRenderedPageBreak/>
        <w:t xml:space="preserve">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et al</w:t>
      </w:r>
      <w:r w:rsidR="007843B2">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019977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immobilization of ammonium via soil bacterial production or understory plant uptake.  There was</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however</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6AD04661"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1984), which could explain the low concentrations for most of the sample dates.  Similar to ammonium, there did not seem to be a concordance between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nitrate were not seen in </w:t>
      </w:r>
      <w:r w:rsidR="001D207E">
        <w:rPr>
          <w:rFonts w:ascii="Times New Roman" w:eastAsia="Times New Roman" w:hAnsi="Times New Roman" w:cs="Times New Roman"/>
          <w:sz w:val="24"/>
          <w:szCs w:val="24"/>
        </w:rPr>
        <w:lastRenderedPageBreak/>
        <w:t xml:space="preserve">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B7537C" w:rsidRPr="00111BFE">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 xml:space="preserve"> 200</w:t>
      </w:r>
      <w:r w:rsidR="00111BFE" w:rsidRPr="00111BFE">
        <w:rPr>
          <w:rFonts w:ascii="Times New Roman" w:eastAsia="Times New Roman" w:hAnsi="Times New Roman" w:cs="Times New Roman"/>
          <w:sz w:val="24"/>
          <w:szCs w:val="24"/>
        </w:rPr>
        <w:t>3</w:t>
      </w:r>
      <w:r w:rsidR="00B7537C">
        <w:rPr>
          <w:rFonts w:ascii="Times New Roman" w:eastAsia="Times New Roman" w:hAnsi="Times New Roman" w:cs="Times New Roman"/>
          <w:sz w:val="24"/>
          <w:szCs w:val="24"/>
        </w:rPr>
        <w:t>), consistent with what appears to be rapid immobilization.</w:t>
      </w:r>
    </w:p>
    <w:p w14:paraId="5240BECB" w14:textId="53EAAFC6"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w:t>
      </w:r>
      <w:r w:rsidR="007843B2">
        <w:rPr>
          <w:rFonts w:ascii="Times New Roman" w:eastAsia="Times New Roman" w:hAnsi="Times New Roman" w:cs="Times New Roman"/>
          <w:sz w:val="24"/>
          <w:szCs w:val="24"/>
        </w:rPr>
        <w:t>.</w:t>
      </w:r>
      <w:r w:rsidR="00400365">
        <w:rPr>
          <w:rFonts w:ascii="Times New Roman" w:eastAsia="Times New Roman" w:hAnsi="Times New Roman" w:cs="Times New Roman"/>
          <w:sz w:val="24"/>
          <w:szCs w:val="24"/>
        </w:rPr>
        <w:t xml:space="preserve">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proofErr w:type="spellStart"/>
      <w:r w:rsidR="00D13402">
        <w:rPr>
          <w:rFonts w:ascii="Times New Roman" w:eastAsia="Times New Roman" w:hAnsi="Times New Roman" w:cs="Times New Roman"/>
          <w:sz w:val="24"/>
          <w:szCs w:val="24"/>
        </w:rPr>
        <w:t>throughfall</w:t>
      </w:r>
      <w:proofErr w:type="spellEnd"/>
      <w:r w:rsidR="00D13402">
        <w:rPr>
          <w:rFonts w:ascii="Times New Roman" w:eastAsia="Times New Roman" w:hAnsi="Times New Roman" w:cs="Times New Roman"/>
          <w:sz w:val="24"/>
          <w:szCs w:val="24"/>
        </w:rPr>
        <w:t xml:space="preserve"> concentration did not differ by herbivory level in my study</w:t>
      </w:r>
      <w:r w:rsidR="00746D96">
        <w:rPr>
          <w:rFonts w:ascii="Times New Roman" w:eastAsia="Times New Roman" w:hAnsi="Times New Roman" w:cs="Times New Roman"/>
          <w:sz w:val="24"/>
          <w:szCs w:val="24"/>
        </w:rPr>
        <w:t>, it suggests that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w:t>
      </w:r>
      <w:r w:rsidR="007843B2">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soils containing high levels of</w:t>
      </w:r>
      <w:r w:rsidR="005973AE">
        <w:rPr>
          <w:rFonts w:ascii="Times New Roman" w:eastAsia="Times New Roman" w:hAnsi="Times New Roman" w:cs="Times New Roman"/>
          <w:sz w:val="24"/>
          <w:szCs w:val="24"/>
        </w:rPr>
        <w:t xml:space="preserve"> weathered</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(Kolb et al</w:t>
      </w:r>
      <w:r w:rsidR="007843B2">
        <w:rPr>
          <w:rFonts w:ascii="Times New Roman" w:eastAsia="Times New Roman" w:hAnsi="Times New Roman" w:cs="Times New Roman"/>
          <w:sz w:val="24"/>
          <w:szCs w:val="24"/>
        </w:rPr>
        <w:t>.</w:t>
      </w:r>
      <w:r w:rsidR="00746D96">
        <w:rPr>
          <w:rFonts w:ascii="Times New Roman" w:eastAsia="Times New Roman" w:hAnsi="Times New Roman" w:cs="Times New Roman"/>
          <w:sz w:val="24"/>
          <w:szCs w:val="24"/>
        </w:rPr>
        <w:t xml:space="preserve">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5973AE">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w:t>
      </w:r>
      <w:r w:rsidR="00553537">
        <w:rPr>
          <w:rFonts w:ascii="Times New Roman" w:eastAsia="Times New Roman" w:hAnsi="Times New Roman" w:cs="Times New Roman"/>
          <w:sz w:val="24"/>
          <w:szCs w:val="24"/>
        </w:rPr>
        <w:lastRenderedPageBreak/>
        <w:t xml:space="preserve">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r w:rsidR="001C503C">
        <w:rPr>
          <w:rFonts w:ascii="Times New Roman" w:eastAsia="Times New Roman" w:hAnsi="Times New Roman" w:cs="Times New Roman"/>
          <w:sz w:val="24"/>
          <w:szCs w:val="24"/>
        </w:rPr>
        <w:t xml:space="preserve"> It is also possible </w:t>
      </w:r>
      <w:commentRangeStart w:id="141"/>
      <w:r w:rsidR="001C503C">
        <w:rPr>
          <w:rFonts w:ascii="Times New Roman" w:eastAsia="Times New Roman" w:hAnsi="Times New Roman" w:cs="Times New Roman"/>
          <w:sz w:val="24"/>
          <w:szCs w:val="24"/>
        </w:rPr>
        <w:t xml:space="preserve">that </w:t>
      </w:r>
      <w:commentRangeEnd w:id="141"/>
      <w:r w:rsidR="00364A18">
        <w:rPr>
          <w:rStyle w:val="CommentReference"/>
        </w:rPr>
        <w:commentReference w:id="141"/>
      </w:r>
    </w:p>
    <w:p w14:paraId="0BE9BCF9" w14:textId="0896D343" w:rsidR="00574ED6" w:rsidRPr="000B4BC4" w:rsidRDefault="00574ED6" w:rsidP="00574ED6">
      <w:pPr>
        <w:spacing w:line="480" w:lineRule="auto"/>
        <w:contextualSpacing/>
        <w:rPr>
          <w:rFonts w:ascii="Times New Roman" w:eastAsia="Times New Roman" w:hAnsi="Times New Roman" w:cs="Times New Roman"/>
          <w:sz w:val="24"/>
          <w:szCs w:val="24"/>
          <w:u w:val="single"/>
        </w:rPr>
      </w:pPr>
      <w:r w:rsidRPr="000B4BC4">
        <w:rPr>
          <w:rFonts w:ascii="Times New Roman" w:eastAsia="Times New Roman" w:hAnsi="Times New Roman" w:cs="Times New Roman"/>
          <w:sz w:val="24"/>
          <w:szCs w:val="24"/>
          <w:u w:val="single"/>
        </w:rPr>
        <w:t>Limitations</w:t>
      </w:r>
    </w:p>
    <w:p w14:paraId="1D335861" w14:textId="6D5568D9" w:rsidR="00574ED6" w:rsidRDefault="000B4BC4"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865E8">
        <w:rPr>
          <w:rFonts w:ascii="Times New Roman" w:eastAsia="Times New Roman" w:hAnsi="Times New Roman" w:cs="Times New Roman"/>
          <w:sz w:val="24"/>
          <w:szCs w:val="24"/>
        </w:rPr>
        <w:t xml:space="preserve">All samples were taken during the months of late April to early November </w:t>
      </w:r>
      <w:del w:id="142" w:author="Clay" w:date="2020-08-15T14:58:00Z">
        <w:r w:rsidR="004865E8" w:rsidDel="00364A18">
          <w:rPr>
            <w:rFonts w:ascii="Times New Roman" w:eastAsia="Times New Roman" w:hAnsi="Times New Roman" w:cs="Times New Roman"/>
            <w:sz w:val="24"/>
            <w:szCs w:val="24"/>
          </w:rPr>
          <w:delText>due to lack of accessibility once snowpack began</w:delText>
        </w:r>
      </w:del>
      <w:ins w:id="143" w:author="Clay" w:date="2020-08-15T14:58:00Z">
        <w:r w:rsidR="00364A18">
          <w:rPr>
            <w:rFonts w:ascii="Times New Roman" w:eastAsia="Times New Roman" w:hAnsi="Times New Roman" w:cs="Times New Roman"/>
            <w:sz w:val="24"/>
            <w:szCs w:val="24"/>
          </w:rPr>
          <w:t>because of site inaccessibility during winter</w:t>
        </w:r>
      </w:ins>
      <w:r w:rsidR="004865E8">
        <w:rPr>
          <w:rFonts w:ascii="Times New Roman" w:eastAsia="Times New Roman" w:hAnsi="Times New Roman" w:cs="Times New Roman"/>
          <w:sz w:val="24"/>
          <w:szCs w:val="24"/>
        </w:rPr>
        <w:t xml:space="preserve">. This leaves four and half months of the year </w:t>
      </w:r>
      <w:del w:id="144" w:author="Clay" w:date="2020-08-15T14:58:00Z">
        <w:r w:rsidR="004865E8" w:rsidDel="00364A18">
          <w:rPr>
            <w:rFonts w:ascii="Times New Roman" w:eastAsia="Times New Roman" w:hAnsi="Times New Roman" w:cs="Times New Roman"/>
            <w:sz w:val="24"/>
            <w:szCs w:val="24"/>
          </w:rPr>
          <w:delText>to speculation</w:delText>
        </w:r>
      </w:del>
      <w:ins w:id="145" w:author="Clay" w:date="2020-08-15T14:58:00Z">
        <w:r w:rsidR="00364A18">
          <w:rPr>
            <w:rFonts w:ascii="Times New Roman" w:eastAsia="Times New Roman" w:hAnsi="Times New Roman" w:cs="Times New Roman"/>
            <w:sz w:val="24"/>
            <w:szCs w:val="24"/>
          </w:rPr>
          <w:t>out of my sampling scheme</w:t>
        </w:r>
      </w:ins>
      <w:r w:rsidR="004865E8">
        <w:rPr>
          <w:rFonts w:ascii="Times New Roman" w:eastAsia="Times New Roman" w:hAnsi="Times New Roman" w:cs="Times New Roman"/>
          <w:sz w:val="24"/>
          <w:szCs w:val="24"/>
        </w:rPr>
        <w:t xml:space="preserve">. As snowmelt beings to occur in the spring and microbial metabolism starts to pick up, there is the potential for N-transformations and runoff that are not shown in this study, which could change </w:t>
      </w:r>
      <w:ins w:id="146" w:author="Clay" w:date="2020-08-15T14:58:00Z">
        <w:r w:rsidR="00364A18">
          <w:rPr>
            <w:rFonts w:ascii="Times New Roman" w:eastAsia="Times New Roman" w:hAnsi="Times New Roman" w:cs="Times New Roman"/>
            <w:sz w:val="24"/>
            <w:szCs w:val="24"/>
          </w:rPr>
          <w:t xml:space="preserve">interpretations of how </w:t>
        </w:r>
      </w:ins>
      <w:r w:rsidR="004865E8">
        <w:rPr>
          <w:rFonts w:ascii="Times New Roman" w:eastAsia="Times New Roman" w:hAnsi="Times New Roman" w:cs="Times New Roman"/>
          <w:sz w:val="24"/>
          <w:szCs w:val="24"/>
        </w:rPr>
        <w:t>budworm</w:t>
      </w:r>
      <w:ins w:id="147" w:author="Clay" w:date="2020-08-15T14:59:00Z">
        <w:r w:rsidR="00364A18">
          <w:rPr>
            <w:rFonts w:ascii="Times New Roman" w:eastAsia="Times New Roman" w:hAnsi="Times New Roman" w:cs="Times New Roman"/>
            <w:sz w:val="24"/>
            <w:szCs w:val="24"/>
          </w:rPr>
          <w:t>s</w:t>
        </w:r>
      </w:ins>
      <w:r w:rsidR="004865E8">
        <w:rPr>
          <w:rFonts w:ascii="Times New Roman" w:eastAsia="Times New Roman" w:hAnsi="Times New Roman" w:cs="Times New Roman"/>
          <w:sz w:val="24"/>
          <w:szCs w:val="24"/>
        </w:rPr>
        <w:t xml:space="preserve"> </w:t>
      </w:r>
      <w:del w:id="148" w:author="Clay" w:date="2020-08-15T14:59:00Z">
        <w:r w:rsidR="004865E8" w:rsidDel="00364A18">
          <w:rPr>
            <w:rFonts w:ascii="Times New Roman" w:eastAsia="Times New Roman" w:hAnsi="Times New Roman" w:cs="Times New Roman"/>
            <w:sz w:val="24"/>
            <w:szCs w:val="24"/>
          </w:rPr>
          <w:delText>impact implications</w:delText>
        </w:r>
      </w:del>
      <w:ins w:id="149" w:author="Clay" w:date="2020-08-15T14:59:00Z">
        <w:r w:rsidR="00364A18">
          <w:rPr>
            <w:rFonts w:ascii="Times New Roman" w:eastAsia="Times New Roman" w:hAnsi="Times New Roman" w:cs="Times New Roman"/>
            <w:sz w:val="24"/>
            <w:szCs w:val="24"/>
          </w:rPr>
          <w:t>affect soils chemistry and the potential for export to streams</w:t>
        </w:r>
      </w:ins>
      <w:r w:rsidR="004865E8">
        <w:rPr>
          <w:rFonts w:ascii="Times New Roman" w:eastAsia="Times New Roman" w:hAnsi="Times New Roman" w:cs="Times New Roman"/>
          <w:sz w:val="24"/>
          <w:szCs w:val="24"/>
        </w:rPr>
        <w:t xml:space="preserve">. </w:t>
      </w:r>
      <w:proofErr w:type="spellStart"/>
      <w:r w:rsidR="00145E07">
        <w:rPr>
          <w:rFonts w:ascii="Times New Roman" w:eastAsia="Times New Roman" w:hAnsi="Times New Roman" w:cs="Times New Roman"/>
          <w:sz w:val="24"/>
          <w:szCs w:val="24"/>
        </w:rPr>
        <w:t>Litterfall</w:t>
      </w:r>
      <w:proofErr w:type="spellEnd"/>
      <w:r w:rsidR="00145E07">
        <w:rPr>
          <w:rFonts w:ascii="Times New Roman" w:eastAsia="Times New Roman" w:hAnsi="Times New Roman" w:cs="Times New Roman"/>
          <w:sz w:val="24"/>
          <w:szCs w:val="24"/>
        </w:rPr>
        <w:t xml:space="preserve"> results could also be interpreted different</w:t>
      </w:r>
      <w:ins w:id="150" w:author="Clay" w:date="2020-08-15T14:59:00Z">
        <w:r w:rsidR="00364A18">
          <w:rPr>
            <w:rFonts w:ascii="Times New Roman" w:eastAsia="Times New Roman" w:hAnsi="Times New Roman" w:cs="Times New Roman"/>
            <w:sz w:val="24"/>
            <w:szCs w:val="24"/>
          </w:rPr>
          <w:t>ly</w:t>
        </w:r>
      </w:ins>
      <w:r w:rsidR="00145E07">
        <w:rPr>
          <w:rFonts w:ascii="Times New Roman" w:eastAsia="Times New Roman" w:hAnsi="Times New Roman" w:cs="Times New Roman"/>
          <w:sz w:val="24"/>
          <w:szCs w:val="24"/>
        </w:rPr>
        <w:t xml:space="preserve"> because there is a large amount of litter that falls to the forest floor during the winter months</w:t>
      </w:r>
      <w:ins w:id="151" w:author="Clay" w:date="2020-08-15T14:59:00Z">
        <w:r w:rsidR="00364A18">
          <w:rPr>
            <w:rFonts w:ascii="Times New Roman" w:eastAsia="Times New Roman" w:hAnsi="Times New Roman" w:cs="Times New Roman"/>
            <w:sz w:val="24"/>
            <w:szCs w:val="24"/>
          </w:rPr>
          <w:t xml:space="preserve"> (CITATION) that I was not able to measure</w:t>
        </w:r>
      </w:ins>
      <w:r w:rsidR="00145E07">
        <w:rPr>
          <w:rFonts w:ascii="Times New Roman" w:eastAsia="Times New Roman" w:hAnsi="Times New Roman" w:cs="Times New Roman"/>
          <w:sz w:val="24"/>
          <w:szCs w:val="24"/>
        </w:rPr>
        <w:t xml:space="preserve">. </w:t>
      </w:r>
    </w:p>
    <w:p w14:paraId="13DF85F7" w14:textId="5B7D065F" w:rsidR="00145E07" w:rsidRDefault="00145E07"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 to seasonal limitations, </w:t>
      </w:r>
      <w:ins w:id="152" w:author="Clay" w:date="2020-08-15T15:00:00Z">
        <w:r w:rsidR="00364A18">
          <w:rPr>
            <w:rFonts w:ascii="Times New Roman" w:eastAsia="Times New Roman" w:hAnsi="Times New Roman" w:cs="Times New Roman"/>
            <w:sz w:val="24"/>
            <w:szCs w:val="24"/>
          </w:rPr>
          <w:t>because soil order and soil horizons affect nutrient</w:t>
        </w:r>
        <w:r w:rsidR="00364A18">
          <w:rPr>
            <w:rFonts w:ascii="Times New Roman" w:eastAsia="Times New Roman" w:hAnsi="Times New Roman" w:cs="Times New Roman"/>
            <w:sz w:val="24"/>
            <w:szCs w:val="24"/>
          </w:rPr>
          <w:t>-</w:t>
        </w:r>
        <w:r w:rsidR="00364A18">
          <w:rPr>
            <w:rFonts w:ascii="Times New Roman" w:eastAsia="Times New Roman" w:hAnsi="Times New Roman" w:cs="Times New Roman"/>
            <w:sz w:val="24"/>
            <w:szCs w:val="24"/>
          </w:rPr>
          <w:t>soil interactions</w:t>
        </w:r>
        <w:r w:rsidR="00364A1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lack of soil characterization makes it difficult to draw concrete conclusions about my results</w:t>
      </w:r>
      <w:del w:id="153" w:author="Clay" w:date="2020-08-15T15:00:00Z">
        <w:r w:rsidDel="00364A18">
          <w:rPr>
            <w:rFonts w:ascii="Times New Roman" w:eastAsia="Times New Roman" w:hAnsi="Times New Roman" w:cs="Times New Roman"/>
            <w:sz w:val="24"/>
            <w:szCs w:val="24"/>
          </w:rPr>
          <w:delText>, because soil order and soil horizons affect nutrient soil interactions</w:delText>
        </w:r>
      </w:del>
      <w:r>
        <w:rPr>
          <w:rFonts w:ascii="Times New Roman" w:eastAsia="Times New Roman" w:hAnsi="Times New Roman" w:cs="Times New Roman"/>
          <w:sz w:val="24"/>
          <w:szCs w:val="24"/>
        </w:rPr>
        <w:t>. For example, soils with high clay content have the ability to bind positively charged ions such as NH</w:t>
      </w:r>
      <w:r w:rsidRPr="00145E07">
        <w:rPr>
          <w:rFonts w:ascii="Times New Roman" w:eastAsia="Times New Roman" w:hAnsi="Times New Roman" w:cs="Times New Roman"/>
          <w:sz w:val="24"/>
          <w:szCs w:val="24"/>
          <w:vertAlign w:val="subscript"/>
        </w:rPr>
        <w:t>4</w:t>
      </w:r>
      <w:r w:rsidRPr="00145E07">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t>
      </w:r>
      <w:ins w:id="154" w:author="Clay" w:date="2020-08-15T15:03:00Z">
        <w:r w:rsidR="00364A18">
          <w:rPr>
            <w:rFonts w:ascii="Times New Roman" w:eastAsia="Times New Roman" w:hAnsi="Times New Roman" w:cs="Times New Roman"/>
            <w:sz w:val="24"/>
            <w:szCs w:val="24"/>
          </w:rPr>
          <w:t xml:space="preserve">so knowing the clay content </w:t>
        </w:r>
      </w:ins>
      <w:del w:id="155" w:author="Clay" w:date="2020-08-15T15:03:00Z">
        <w:r w:rsidDel="00364A18">
          <w:rPr>
            <w:rFonts w:ascii="Times New Roman" w:eastAsia="Times New Roman" w:hAnsi="Times New Roman" w:cs="Times New Roman"/>
            <w:sz w:val="24"/>
            <w:szCs w:val="24"/>
          </w:rPr>
          <w:delText xml:space="preserve">which </w:delText>
        </w:r>
      </w:del>
      <w:r>
        <w:rPr>
          <w:rFonts w:ascii="Times New Roman" w:eastAsia="Times New Roman" w:hAnsi="Times New Roman" w:cs="Times New Roman"/>
          <w:sz w:val="24"/>
          <w:szCs w:val="24"/>
        </w:rPr>
        <w:t xml:space="preserve">could </w:t>
      </w:r>
      <w:del w:id="156" w:author="Clay" w:date="2020-08-15T15:03:00Z">
        <w:r w:rsidDel="00364A18">
          <w:rPr>
            <w:rFonts w:ascii="Times New Roman" w:eastAsia="Times New Roman" w:hAnsi="Times New Roman" w:cs="Times New Roman"/>
            <w:sz w:val="24"/>
            <w:szCs w:val="24"/>
          </w:rPr>
          <w:delText xml:space="preserve">also alter </w:delText>
        </w:r>
      </w:del>
      <w:ins w:id="157" w:author="Clay" w:date="2020-08-15T15:03:00Z">
        <w:r w:rsidR="00364A18">
          <w:rPr>
            <w:rFonts w:ascii="Times New Roman" w:eastAsia="Times New Roman" w:hAnsi="Times New Roman" w:cs="Times New Roman"/>
            <w:sz w:val="24"/>
            <w:szCs w:val="24"/>
          </w:rPr>
          <w:t xml:space="preserve">help interpret </w:t>
        </w:r>
      </w:ins>
      <w:r>
        <w:rPr>
          <w:rFonts w:ascii="Times New Roman" w:eastAsia="Times New Roman" w:hAnsi="Times New Roman" w:cs="Times New Roman"/>
          <w:sz w:val="24"/>
          <w:szCs w:val="24"/>
        </w:rPr>
        <w:t xml:space="preserve">my results. </w:t>
      </w:r>
      <w:r w:rsidR="0093095A">
        <w:rPr>
          <w:rFonts w:ascii="Times New Roman" w:eastAsia="Times New Roman" w:hAnsi="Times New Roman" w:cs="Times New Roman"/>
          <w:sz w:val="24"/>
          <w:szCs w:val="24"/>
        </w:rPr>
        <w:t>Soil texture</w:t>
      </w:r>
      <w:del w:id="158" w:author="Clay" w:date="2020-08-15T15:04:00Z">
        <w:r w:rsidR="0093095A" w:rsidDel="00364A18">
          <w:rPr>
            <w:rFonts w:ascii="Times New Roman" w:eastAsia="Times New Roman" w:hAnsi="Times New Roman" w:cs="Times New Roman"/>
            <w:sz w:val="24"/>
            <w:szCs w:val="24"/>
          </w:rPr>
          <w:delText>,</w:delText>
        </w:r>
      </w:del>
      <w:r w:rsidR="0093095A">
        <w:rPr>
          <w:rFonts w:ascii="Times New Roman" w:eastAsia="Times New Roman" w:hAnsi="Times New Roman" w:cs="Times New Roman"/>
          <w:sz w:val="24"/>
          <w:szCs w:val="24"/>
        </w:rPr>
        <w:t xml:space="preserve"> and soil composition are also likely to support different </w:t>
      </w:r>
      <w:r w:rsidR="0093095A">
        <w:rPr>
          <w:rFonts w:ascii="Times New Roman" w:eastAsia="Times New Roman" w:hAnsi="Times New Roman" w:cs="Times New Roman"/>
          <w:sz w:val="24"/>
          <w:szCs w:val="24"/>
        </w:rPr>
        <w:lastRenderedPageBreak/>
        <w:t>soil microbes and fungi, which would have different effects on soil nutrients. Even by characterizing soil by order, I would have been able to draw a few more general conclusions about nutrient interactions</w:t>
      </w:r>
      <w:ins w:id="159" w:author="Clay" w:date="2020-08-15T15:04:00Z">
        <w:r w:rsidR="006C6233">
          <w:rPr>
            <w:rFonts w:ascii="Times New Roman" w:eastAsia="Times New Roman" w:hAnsi="Times New Roman" w:cs="Times New Roman"/>
            <w:sz w:val="24"/>
            <w:szCs w:val="24"/>
          </w:rPr>
          <w:t xml:space="preserve"> </w:t>
        </w:r>
      </w:ins>
      <w:del w:id="160" w:author="Clay" w:date="2020-08-15T15:04:00Z">
        <w:r w:rsidR="0093095A" w:rsidDel="006C6233">
          <w:rPr>
            <w:rFonts w:ascii="Times New Roman" w:eastAsia="Times New Roman" w:hAnsi="Times New Roman" w:cs="Times New Roman"/>
            <w:sz w:val="24"/>
            <w:szCs w:val="24"/>
          </w:rPr>
          <w:delText xml:space="preserve">, and therefore able to discuss that in terms </w:delText>
        </w:r>
      </w:del>
      <w:ins w:id="161" w:author="Clay" w:date="2020-08-15T15:04:00Z">
        <w:r w:rsidR="006C6233">
          <w:rPr>
            <w:rFonts w:ascii="Times New Roman" w:eastAsia="Times New Roman" w:hAnsi="Times New Roman" w:cs="Times New Roman"/>
            <w:sz w:val="24"/>
            <w:szCs w:val="24"/>
          </w:rPr>
          <w:t xml:space="preserve">and how they could be influenced by </w:t>
        </w:r>
      </w:ins>
      <w:del w:id="162" w:author="Clay" w:date="2020-08-15T15:04:00Z">
        <w:r w:rsidR="0093095A" w:rsidDel="006C6233">
          <w:rPr>
            <w:rFonts w:ascii="Times New Roman" w:eastAsia="Times New Roman" w:hAnsi="Times New Roman" w:cs="Times New Roman"/>
            <w:sz w:val="24"/>
            <w:szCs w:val="24"/>
          </w:rPr>
          <w:delText xml:space="preserve">of </w:delText>
        </w:r>
      </w:del>
      <w:r w:rsidR="0093095A">
        <w:rPr>
          <w:rFonts w:ascii="Times New Roman" w:eastAsia="Times New Roman" w:hAnsi="Times New Roman" w:cs="Times New Roman"/>
          <w:sz w:val="24"/>
          <w:szCs w:val="24"/>
        </w:rPr>
        <w:t xml:space="preserve">budworm </w:t>
      </w:r>
      <w:del w:id="163" w:author="Clay" w:date="2020-08-15T15:04:00Z">
        <w:r w:rsidR="0093095A" w:rsidDel="006C6233">
          <w:rPr>
            <w:rFonts w:ascii="Times New Roman" w:eastAsia="Times New Roman" w:hAnsi="Times New Roman" w:cs="Times New Roman"/>
            <w:sz w:val="24"/>
            <w:szCs w:val="24"/>
          </w:rPr>
          <w:delText>interactions</w:delText>
        </w:r>
      </w:del>
      <w:ins w:id="164" w:author="Clay" w:date="2020-08-15T15:04:00Z">
        <w:r w:rsidR="006C6233">
          <w:rPr>
            <w:rFonts w:ascii="Times New Roman" w:eastAsia="Times New Roman" w:hAnsi="Times New Roman" w:cs="Times New Roman"/>
            <w:sz w:val="24"/>
            <w:szCs w:val="24"/>
          </w:rPr>
          <w:t>herbivory</w:t>
        </w:r>
      </w:ins>
      <w:r w:rsidR="0093095A">
        <w:rPr>
          <w:rFonts w:ascii="Times New Roman" w:eastAsia="Times New Roman" w:hAnsi="Times New Roman" w:cs="Times New Roman"/>
          <w:sz w:val="24"/>
          <w:szCs w:val="24"/>
        </w:rPr>
        <w:t>.</w:t>
      </w:r>
      <w:r w:rsidR="009D41E1">
        <w:rPr>
          <w:rFonts w:ascii="Times New Roman" w:eastAsia="Times New Roman" w:hAnsi="Times New Roman" w:cs="Times New Roman"/>
          <w:sz w:val="24"/>
          <w:szCs w:val="24"/>
        </w:rPr>
        <w:t xml:space="preserve"> The depth at which I took my soil samples could also have influenced my results. While my resin bags did show net nitrification, a study in an oak forest in Georgia cited potential error with resin bags, stating that shallow depth could have missed nitrification. Because my samples were only 10 cm deep (Frost and Hunter 2004), there may have been more nitrification </w:t>
      </w:r>
      <w:ins w:id="165" w:author="Clay" w:date="2020-08-15T15:05:00Z">
        <w:r w:rsidR="006C6233">
          <w:rPr>
            <w:rFonts w:ascii="Times New Roman" w:eastAsia="Times New Roman" w:hAnsi="Times New Roman" w:cs="Times New Roman"/>
            <w:sz w:val="24"/>
            <w:szCs w:val="24"/>
          </w:rPr>
          <w:t xml:space="preserve">occurring in deeper soil layers </w:t>
        </w:r>
      </w:ins>
      <w:bookmarkStart w:id="166" w:name="_GoBack"/>
      <w:bookmarkEnd w:id="166"/>
      <w:r w:rsidR="009D41E1">
        <w:rPr>
          <w:rFonts w:ascii="Times New Roman" w:eastAsia="Times New Roman" w:hAnsi="Times New Roman" w:cs="Times New Roman"/>
          <w:sz w:val="24"/>
          <w:szCs w:val="24"/>
        </w:rPr>
        <w:t>than I measured.</w:t>
      </w:r>
    </w:p>
    <w:p w14:paraId="310AED32" w14:textId="1019B58A" w:rsidR="00DF1222" w:rsidRDefault="00DF1222"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I ran regression analyses for soil and air temperature, the temperature measurements I had were spot measurements, and therefore provide very little information on what is occurring in </w:t>
      </w:r>
      <w:r w:rsidR="000814D3">
        <w:rPr>
          <w:rFonts w:ascii="Times New Roman" w:eastAsia="Times New Roman" w:hAnsi="Times New Roman" w:cs="Times New Roman"/>
          <w:sz w:val="24"/>
          <w:szCs w:val="24"/>
        </w:rPr>
        <w:t>both the soil and the air throughout the day and throughout the seasons. I should have deployed temperature loggers and left them throughout the duration of the study, as well as air temperature monitors. I cannot use forest service data for air temperature because of site differences, which could lead to even more inaccurate conclusions.</w:t>
      </w:r>
    </w:p>
    <w:p w14:paraId="03B03582" w14:textId="77CE5217" w:rsidR="008F009C" w:rsidRPr="00145E07" w:rsidRDefault="008F009C"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gathered all of my samples at the end of the WSB outbreak in the </w:t>
      </w:r>
      <w:proofErr w:type="spellStart"/>
      <w:r>
        <w:rPr>
          <w:rFonts w:ascii="Times New Roman" w:eastAsia="Times New Roman" w:hAnsi="Times New Roman" w:cs="Times New Roman"/>
          <w:sz w:val="24"/>
          <w:szCs w:val="24"/>
        </w:rPr>
        <w:t>Swuak</w:t>
      </w:r>
      <w:proofErr w:type="spellEnd"/>
      <w:r>
        <w:rPr>
          <w:rFonts w:ascii="Times New Roman" w:eastAsia="Times New Roman" w:hAnsi="Times New Roman" w:cs="Times New Roman"/>
          <w:sz w:val="24"/>
          <w:szCs w:val="24"/>
        </w:rPr>
        <w:t xml:space="preserve"> Drainage, and it is possible that I saw a lessened effect from WSB due to missing the peak outbreak event. It is also possible that </w:t>
      </w:r>
      <w:proofErr w:type="gram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 xml:space="preserve"> background locations in the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had a residual effect, as there was a WSB outbreak three years prior in that area. </w:t>
      </w:r>
      <w:r w:rsidR="009D022B">
        <w:rPr>
          <w:rFonts w:ascii="Times New Roman" w:eastAsia="Times New Roman" w:hAnsi="Times New Roman" w:cs="Times New Roman"/>
          <w:sz w:val="24"/>
          <w:szCs w:val="24"/>
        </w:rPr>
        <w:t>A study looking at tree ring growth in response to defoliation events</w:t>
      </w:r>
      <w:r>
        <w:rPr>
          <w:rFonts w:ascii="Times New Roman" w:eastAsia="Times New Roman" w:hAnsi="Times New Roman" w:cs="Times New Roman"/>
          <w:sz w:val="24"/>
          <w:szCs w:val="24"/>
        </w:rPr>
        <w:t xml:space="preserve"> has been show that </w:t>
      </w:r>
      <w:r w:rsidR="009D022B">
        <w:rPr>
          <w:rFonts w:ascii="Times New Roman" w:eastAsia="Times New Roman" w:hAnsi="Times New Roman" w:cs="Times New Roman"/>
          <w:sz w:val="24"/>
          <w:szCs w:val="24"/>
        </w:rPr>
        <w:t>there is a lag time between an outbreak effect on tree growth (</w:t>
      </w:r>
      <w:proofErr w:type="spellStart"/>
      <w:r w:rsidR="009D022B">
        <w:rPr>
          <w:rFonts w:ascii="Times New Roman" w:eastAsia="Times New Roman" w:hAnsi="Times New Roman" w:cs="Times New Roman"/>
          <w:sz w:val="24"/>
          <w:szCs w:val="24"/>
        </w:rPr>
        <w:t>Swetnam</w:t>
      </w:r>
      <w:proofErr w:type="spellEnd"/>
      <w:r w:rsidR="009D022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9D022B">
        <w:rPr>
          <w:rFonts w:ascii="Times New Roman" w:eastAsia="Times New Roman" w:hAnsi="Times New Roman" w:cs="Times New Roman"/>
          <w:sz w:val="24"/>
          <w:szCs w:val="24"/>
        </w:rPr>
        <w:t xml:space="preserve"> 1995), and so it is possible that nutrient concentrations would have a lag time response as well.</w:t>
      </w:r>
    </w:p>
    <w:p w14:paraId="3CD8C38C" w14:textId="77777777" w:rsidR="00024F3B" w:rsidRPr="00024F3B" w:rsidRDefault="00024F3B" w:rsidP="00024F3B">
      <w:pPr>
        <w:spacing w:line="480" w:lineRule="auto"/>
        <w:contextualSpacing/>
        <w:rPr>
          <w:rFonts w:ascii="Times New Roman" w:eastAsia="Times New Roman" w:hAnsi="Times New Roman" w:cs="Times New Roman"/>
          <w:sz w:val="24"/>
          <w:szCs w:val="24"/>
          <w:u w:val="single"/>
        </w:rPr>
      </w:pPr>
      <w:r w:rsidRPr="00024F3B">
        <w:rPr>
          <w:rFonts w:ascii="Times New Roman" w:eastAsia="Times New Roman" w:hAnsi="Times New Roman" w:cs="Times New Roman"/>
          <w:sz w:val="24"/>
          <w:szCs w:val="24"/>
          <w:u w:val="single"/>
        </w:rPr>
        <w:lastRenderedPageBreak/>
        <w:t>Future Studies</w:t>
      </w:r>
    </w:p>
    <w:p w14:paraId="658FCDAA" w14:textId="58D1D942" w:rsidR="00D748CE" w:rsidRDefault="00D748CE"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studies that include sampling at the beginning, during the peak, and at the end of an outbreak would be able to provide more evidence as to whether or not these native herbivores have a significant effect on Central Washington terrestrial forest systems.  </w:t>
      </w:r>
    </w:p>
    <w:p w14:paraId="62D29871" w14:textId="33B31755" w:rsidR="00024F3B" w:rsidRP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 xml:space="preserve">This study thoroughly investigated soil and </w:t>
      </w:r>
      <w:proofErr w:type="spellStart"/>
      <w:r w:rsidRPr="00024F3B">
        <w:rPr>
          <w:rFonts w:ascii="Times New Roman" w:eastAsia="Times New Roman" w:hAnsi="Times New Roman" w:cs="Times New Roman"/>
          <w:sz w:val="24"/>
          <w:szCs w:val="24"/>
        </w:rPr>
        <w:t>throughfall</w:t>
      </w:r>
      <w:proofErr w:type="spellEnd"/>
      <w:r w:rsidRPr="00024F3B">
        <w:rPr>
          <w:rFonts w:ascii="Times New Roman" w:eastAsia="Times New Roman" w:hAnsi="Times New Roman" w:cs="Times New Roman"/>
          <w:sz w:val="24"/>
          <w:szCs w:val="24"/>
        </w:rPr>
        <w:t xml:space="preserve"> nutrients, and their implications in both forest soil health and stream ecosystem health. Future studies could expand on the nutrients measured to include organic N and P, to help support the findings in this study that only looked at inorganic N and P. </w:t>
      </w:r>
      <w:r w:rsidR="00613049">
        <w:rPr>
          <w:rFonts w:ascii="Times New Roman" w:eastAsia="Times New Roman" w:hAnsi="Times New Roman" w:cs="Times New Roman"/>
          <w:sz w:val="24"/>
          <w:szCs w:val="24"/>
        </w:rPr>
        <w:t>Other ions could also be recorded to help characterize the soil and to look at potential accumulation</w:t>
      </w:r>
      <w:r w:rsidR="001C503C">
        <w:rPr>
          <w:rFonts w:ascii="Times New Roman" w:eastAsia="Times New Roman" w:hAnsi="Times New Roman" w:cs="Times New Roman"/>
          <w:sz w:val="24"/>
          <w:szCs w:val="24"/>
        </w:rPr>
        <w:t xml:space="preserve"> of PO</w:t>
      </w:r>
      <w:r w:rsidR="001C503C" w:rsidRPr="001C503C">
        <w:rPr>
          <w:rFonts w:ascii="Times New Roman" w:eastAsia="Times New Roman" w:hAnsi="Times New Roman" w:cs="Times New Roman"/>
          <w:sz w:val="24"/>
          <w:szCs w:val="24"/>
          <w:vertAlign w:val="subscript"/>
        </w:rPr>
        <w:t>4</w:t>
      </w:r>
      <w:r w:rsidR="001C503C" w:rsidRPr="001C503C">
        <w:rPr>
          <w:rFonts w:ascii="Times New Roman" w:eastAsia="Times New Roman" w:hAnsi="Times New Roman" w:cs="Times New Roman"/>
          <w:sz w:val="24"/>
          <w:szCs w:val="24"/>
          <w:vertAlign w:val="superscript"/>
        </w:rPr>
        <w:t>3-</w:t>
      </w:r>
      <w:r w:rsidR="001C503C">
        <w:rPr>
          <w:rFonts w:ascii="Times New Roman" w:eastAsia="Times New Roman" w:hAnsi="Times New Roman" w:cs="Times New Roman"/>
          <w:sz w:val="24"/>
          <w:szCs w:val="24"/>
        </w:rPr>
        <w:t xml:space="preserve"> as it can bind to </w:t>
      </w:r>
      <w:r w:rsidR="00DF0431">
        <w:rPr>
          <w:rFonts w:ascii="Times New Roman" w:eastAsia="Times New Roman" w:hAnsi="Times New Roman" w:cs="Times New Roman"/>
          <w:sz w:val="24"/>
          <w:szCs w:val="24"/>
        </w:rPr>
        <w:t>positively charged ions including</w:t>
      </w:r>
      <w:r w:rsidR="00613049">
        <w:rPr>
          <w:rFonts w:ascii="Times New Roman" w:eastAsia="Times New Roman" w:hAnsi="Times New Roman" w:cs="Times New Roman"/>
          <w:sz w:val="24"/>
          <w:szCs w:val="24"/>
        </w:rPr>
        <w:t xml:space="preserve"> K, </w:t>
      </w:r>
      <w:r w:rsidR="001C503C">
        <w:rPr>
          <w:rFonts w:ascii="Times New Roman" w:eastAsia="Times New Roman" w:hAnsi="Times New Roman" w:cs="Times New Roman"/>
          <w:sz w:val="24"/>
          <w:szCs w:val="24"/>
        </w:rPr>
        <w:t xml:space="preserve">Ca, </w:t>
      </w:r>
      <w:r w:rsidR="00613049">
        <w:rPr>
          <w:rFonts w:ascii="Times New Roman" w:eastAsia="Times New Roman" w:hAnsi="Times New Roman" w:cs="Times New Roman"/>
          <w:sz w:val="24"/>
          <w:szCs w:val="24"/>
        </w:rPr>
        <w:t>Mg, and Fe.</w:t>
      </w:r>
      <w:r w:rsidR="001C503C">
        <w:rPr>
          <w:rFonts w:ascii="Times New Roman" w:eastAsia="Times New Roman" w:hAnsi="Times New Roman" w:cs="Times New Roman"/>
          <w:sz w:val="24"/>
          <w:szCs w:val="24"/>
        </w:rPr>
        <w:t xml:space="preserve"> </w:t>
      </w:r>
      <w:r w:rsidR="00DF0431">
        <w:rPr>
          <w:rFonts w:ascii="Times New Roman" w:eastAsia="Times New Roman" w:hAnsi="Times New Roman" w:cs="Times New Roman"/>
          <w:sz w:val="24"/>
          <w:szCs w:val="24"/>
        </w:rPr>
        <w:t>Looking at these ions can also provide information on export potential.</w:t>
      </w:r>
    </w:p>
    <w:p w14:paraId="62E52874" w14:textId="7FDD939B" w:rsid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749751" w14:textId="79D32818" w:rsidR="00F41BD9" w:rsidRDefault="00F41BD9"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Doing a frass leaching experiment in addition to the field study model, it would be more clear as to whether or not budworm frass is contributing significant nutrient deposition to the forest floor, or if budworm frass is having little to no effect on soil chemistry. By adding frass and leaching it, as well as having no frass controls in both high impact and low impact sites, there would be more concrete evidence of the direct effect budworms are having if any.</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Conclusion</w:t>
      </w:r>
    </w:p>
    <w:p w14:paraId="308AF108" w14:textId="48212856" w:rsidR="00F63A0D" w:rsidRPr="00573D7B"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w:t>
      </w:r>
      <w:proofErr w:type="spellStart"/>
      <w:r w:rsidR="00462FD5">
        <w:rPr>
          <w:rFonts w:ascii="Times New Roman" w:eastAsia="Times New Roman" w:hAnsi="Times New Roman" w:cs="Times New Roman"/>
          <w:sz w:val="24"/>
          <w:szCs w:val="24"/>
        </w:rPr>
        <w:t>throughfall</w:t>
      </w:r>
      <w:proofErr w:type="spellEnd"/>
      <w:r w:rsidR="00462FD5">
        <w:rPr>
          <w:rFonts w:ascii="Times New Roman" w:eastAsia="Times New Roman" w:hAnsi="Times New Roman" w:cs="Times New Roman"/>
          <w:sz w:val="24"/>
          <w:szCs w:val="24"/>
        </w:rPr>
        <w:t xml:space="preserve">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w:t>
      </w:r>
      <w:r w:rsidR="00D748CE">
        <w:rPr>
          <w:rFonts w:ascii="Times New Roman" w:eastAsia="Times New Roman" w:hAnsi="Times New Roman" w:cs="Times New Roman"/>
          <w:sz w:val="24"/>
          <w:szCs w:val="24"/>
        </w:rPr>
        <w:t>hypothesized</w:t>
      </w:r>
      <w:r w:rsidR="0056794A">
        <w:rPr>
          <w:rFonts w:ascii="Times New Roman" w:eastAsia="Times New Roman" w:hAnsi="Times New Roman" w:cs="Times New Roman"/>
          <w:sz w:val="24"/>
          <w:szCs w:val="24"/>
        </w:rPr>
        <w:t xml:space="preserv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 xml:space="preserve">Budworms had an effect during the growing and feeding season and supported my hypothesis of increased </w:t>
      </w:r>
      <w:proofErr w:type="spellStart"/>
      <w:r w:rsidR="00D748CE">
        <w:rPr>
          <w:rFonts w:ascii="Times New Roman" w:eastAsia="Times New Roman" w:hAnsi="Times New Roman" w:cs="Times New Roman"/>
          <w:sz w:val="24"/>
          <w:szCs w:val="24"/>
        </w:rPr>
        <w:t>throughfall</w:t>
      </w:r>
      <w:proofErr w:type="spellEnd"/>
      <w:r w:rsidR="00D748CE">
        <w:rPr>
          <w:rFonts w:ascii="Times New Roman" w:eastAsia="Times New Roman" w:hAnsi="Times New Roman" w:cs="Times New Roman"/>
          <w:sz w:val="24"/>
          <w:szCs w:val="24"/>
        </w:rPr>
        <w:t xml:space="preserve"> N as seen in t</w:t>
      </w:r>
      <w:r w:rsidR="0056794A">
        <w:rPr>
          <w:rFonts w:ascii="Times New Roman" w:eastAsia="Times New Roman" w:hAnsi="Times New Roman" w:cs="Times New Roman"/>
          <w:sz w:val="24"/>
          <w:szCs w:val="24"/>
        </w:rPr>
        <w:t xml:space="preserve">he interaction between these native defoliators and the times that I sampled also affected </w:t>
      </w:r>
      <w:proofErr w:type="spellStart"/>
      <w:r w:rsidR="0056794A">
        <w:rPr>
          <w:rFonts w:ascii="Times New Roman" w:eastAsia="Times New Roman" w:hAnsi="Times New Roman" w:cs="Times New Roman"/>
          <w:sz w:val="24"/>
          <w:szCs w:val="24"/>
        </w:rPr>
        <w:t>throughfall</w:t>
      </w:r>
      <w:proofErr w:type="spellEnd"/>
      <w:r w:rsidR="0056794A">
        <w:rPr>
          <w:rFonts w:ascii="Times New Roman" w:eastAsia="Times New Roman" w:hAnsi="Times New Roman" w:cs="Times New Roman"/>
          <w:sz w:val="24"/>
          <w:szCs w:val="24"/>
        </w:rPr>
        <w:t xml:space="preserve">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D748CE">
        <w:rPr>
          <w:rFonts w:ascii="Times New Roman" w:eastAsia="Times New Roman" w:hAnsi="Times New Roman" w:cs="Times New Roman"/>
          <w:sz w:val="24"/>
          <w:szCs w:val="24"/>
        </w:rPr>
        <w:t xml:space="preserve">. </w:t>
      </w:r>
      <w:proofErr w:type="spellStart"/>
      <w:r w:rsidR="00D748CE">
        <w:rPr>
          <w:rFonts w:ascii="Times New Roman" w:eastAsia="Times New Roman" w:hAnsi="Times New Roman" w:cs="Times New Roman"/>
          <w:sz w:val="24"/>
          <w:szCs w:val="24"/>
        </w:rPr>
        <w:t>Budowrms</w:t>
      </w:r>
      <w:proofErr w:type="spellEnd"/>
      <w:r w:rsidR="00D748CE">
        <w:rPr>
          <w:rFonts w:ascii="Times New Roman" w:eastAsia="Times New Roman" w:hAnsi="Times New Roman" w:cs="Times New Roman"/>
          <w:sz w:val="24"/>
          <w:szCs w:val="24"/>
        </w:rPr>
        <w:t xml:space="preserve"> did not have an effect on</w:t>
      </w:r>
      <w:r w:rsidR="0056794A">
        <w:rPr>
          <w:rFonts w:ascii="Times New Roman" w:eastAsia="Times New Roman" w:hAnsi="Times New Roman" w:cs="Times New Roman"/>
          <w:sz w:val="24"/>
          <w:szCs w:val="24"/>
        </w:rPr>
        <w:t xml:space="preserve"> </w:t>
      </w:r>
      <w:proofErr w:type="spellStart"/>
      <w:r w:rsidR="0056794A">
        <w:rPr>
          <w:rFonts w:ascii="Times New Roman" w:eastAsia="Times New Roman" w:hAnsi="Times New Roman" w:cs="Times New Roman"/>
          <w:sz w:val="24"/>
          <w:szCs w:val="24"/>
        </w:rPr>
        <w:t>throughfall</w:t>
      </w:r>
      <w:proofErr w:type="spellEnd"/>
      <w:r w:rsidR="0056794A">
        <w:rPr>
          <w:rFonts w:ascii="Times New Roman" w:eastAsia="Times New Roman" w:hAnsi="Times New Roman" w:cs="Times New Roman"/>
          <w:sz w:val="24"/>
          <w:szCs w:val="24"/>
        </w:rPr>
        <w:t xml:space="preserve"> SRP and DOC as well as soil moisture</w:t>
      </w:r>
      <w:r w:rsidR="00D748CE">
        <w:rPr>
          <w:rFonts w:ascii="Times New Roman" w:eastAsia="Times New Roman" w:hAnsi="Times New Roman" w:cs="Times New Roman"/>
          <w:sz w:val="24"/>
          <w:szCs w:val="24"/>
        </w:rPr>
        <w:t>, but sample date did</w:t>
      </w:r>
      <w:r w:rsidR="0056794A">
        <w:rPr>
          <w:rFonts w:ascii="Times New Roman" w:eastAsia="Times New Roman" w:hAnsi="Times New Roman" w:cs="Times New Roman"/>
          <w:sz w:val="24"/>
          <w:szCs w:val="24"/>
        </w:rPr>
        <w:t>.</w:t>
      </w:r>
      <w:r w:rsidR="00FC4F6F">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I also hypothesized that budworm defoliation would increase soil temperature by allowing more light in, but this was not seen.</w:t>
      </w:r>
      <w:r w:rsidR="009B35D7">
        <w:rPr>
          <w:rFonts w:ascii="Times New Roman" w:eastAsia="Times New Roman" w:hAnsi="Times New Roman" w:cs="Times New Roman"/>
          <w:sz w:val="24"/>
          <w:szCs w:val="24"/>
        </w:rPr>
        <w:t xml:space="preserve"> This could be because while more radiation made its way to the forest floor during the light hours, during the dark hours of the day, radiation escaped at a faster rate, thus not being retained and ultimately not affecting soil temperature.</w:t>
      </w:r>
      <w:r w:rsidR="00FC4F6F">
        <w:rPr>
          <w:rFonts w:ascii="Times New Roman" w:eastAsia="Times New Roman" w:hAnsi="Times New Roman" w:cs="Times New Roman"/>
          <w:sz w:val="24"/>
          <w:szCs w:val="24"/>
        </w:rPr>
        <w:t xml:space="preserve"> </w:t>
      </w:r>
      <w:r w:rsidR="00F63A0D">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sidR="00F63A0D">
        <w:rPr>
          <w:rFonts w:ascii="Times New Roman" w:eastAsia="Times New Roman" w:hAnsi="Times New Roman" w:cs="Times New Roman"/>
          <w:sz w:val="24"/>
          <w:szCs w:val="24"/>
        </w:rPr>
        <w:t xml:space="preserve">possible that I was not able to capture the full effect of WSB on the forest ecosystem that I studied. </w:t>
      </w:r>
      <w:r w:rsidR="00FC4F6F">
        <w:rPr>
          <w:rFonts w:ascii="Times New Roman" w:eastAsia="Times New Roman" w:hAnsi="Times New Roman" w:cs="Times New Roman"/>
          <w:sz w:val="24"/>
          <w:szCs w:val="24"/>
        </w:rPr>
        <w:t xml:space="preserve"> Moreover, while I studied the budworm outbreak in </w:t>
      </w:r>
      <w:proofErr w:type="spellStart"/>
      <w:r w:rsidR="00FC4F6F">
        <w:rPr>
          <w:rFonts w:ascii="Times New Roman" w:eastAsia="Times New Roman" w:hAnsi="Times New Roman" w:cs="Times New Roman"/>
          <w:sz w:val="24"/>
          <w:szCs w:val="24"/>
        </w:rPr>
        <w:t>Swauk</w:t>
      </w:r>
      <w:proofErr w:type="spellEnd"/>
      <w:r w:rsidR="00FC4F6F">
        <w:rPr>
          <w:rFonts w:ascii="Times New Roman" w:eastAsia="Times New Roman" w:hAnsi="Times New Roman" w:cs="Times New Roman"/>
          <w:sz w:val="24"/>
          <w:szCs w:val="24"/>
        </w:rPr>
        <w:t xml:space="preserve">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Based on my data, I can conclude that </w:t>
      </w:r>
      <w:r w:rsidR="00F63A0D">
        <w:rPr>
          <w:rFonts w:ascii="Times New Roman" w:eastAsia="Times New Roman" w:hAnsi="Times New Roman" w:cs="Times New Roman"/>
          <w:sz w:val="24"/>
          <w:szCs w:val="24"/>
        </w:rPr>
        <w:t xml:space="preserve">WSB have the potential to affect N levels in </w:t>
      </w:r>
      <w:proofErr w:type="spellStart"/>
      <w:r w:rsidR="00F63A0D">
        <w:rPr>
          <w:rFonts w:ascii="Times New Roman" w:eastAsia="Times New Roman" w:hAnsi="Times New Roman" w:cs="Times New Roman"/>
          <w:sz w:val="24"/>
          <w:szCs w:val="24"/>
        </w:rPr>
        <w:t>throughfall</w:t>
      </w:r>
      <w:proofErr w:type="spellEnd"/>
      <w:r w:rsidR="00F63A0D">
        <w:rPr>
          <w:rFonts w:ascii="Times New Roman" w:eastAsia="Times New Roman" w:hAnsi="Times New Roman" w:cs="Times New Roman"/>
          <w:sz w:val="24"/>
          <w:szCs w:val="24"/>
        </w:rPr>
        <w:t xml:space="preserve"> and soil,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sidR="00F63A0D">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w:t>
      </w:r>
      <w:r w:rsidR="00FC4F6F">
        <w:rPr>
          <w:rFonts w:ascii="Times New Roman" w:eastAsia="Times New Roman" w:hAnsi="Times New Roman" w:cs="Times New Roman"/>
          <w:sz w:val="24"/>
          <w:szCs w:val="24"/>
        </w:rPr>
        <w:lastRenderedPageBreak/>
        <w:t xml:space="preserve">could </w:t>
      </w:r>
      <w:r w:rsidR="00F63A0D">
        <w:rPr>
          <w:rFonts w:ascii="Times New Roman" w:eastAsia="Times New Roman" w:hAnsi="Times New Roman" w:cs="Times New Roman"/>
          <w:sz w:val="24"/>
          <w:szCs w:val="24"/>
        </w:rPr>
        <w:t>affect forest streams as well.</w:t>
      </w:r>
      <w:r w:rsidR="001E0F9C">
        <w:rPr>
          <w:rFonts w:ascii="Times New Roman" w:eastAsia="Times New Roman" w:hAnsi="Times New Roman" w:cs="Times New Roman"/>
          <w:sz w:val="24"/>
          <w:szCs w:val="24"/>
        </w:rPr>
        <w:t xml:space="preserve">  Potential changes in forest ecosystem dynamics in response to budworms could lead to the need for management practices.  Traditional logging practices in the area of cutting only the biggest and oldest trees in the area and leaving a homogeneous age group of trees as discussed earlier could be changed. By logging trees of different sizes and ages, as well as selectively logging instead of clear cutting, a more open stand, heterogeneous forest could provide protection from future outbreaks, or minimize outbreak severity (Pettit et al. 2020).</w:t>
      </w:r>
    </w:p>
    <w:p w14:paraId="64B9486F" w14:textId="77777777" w:rsidR="00226863" w:rsidRDefault="00226863"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p>
    <w:p w14:paraId="6F061794" w14:textId="77777777" w:rsidR="00226863" w:rsidRDefault="00226863"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p>
    <w:p w14:paraId="0A96B0F9" w14:textId="331CB2DA" w:rsidR="008F5767" w:rsidRPr="000510FE" w:rsidRDefault="00893CC9"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4A0C63C5" w14:textId="3580ECE3"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Abatzoglou</w:t>
      </w:r>
      <w:proofErr w:type="spellEnd"/>
      <w:r w:rsidRPr="00937F26">
        <w:rPr>
          <w:rFonts w:ascii="Times New Roman" w:eastAsia="Times New Roman" w:hAnsi="Times New Roman" w:cs="Times New Roman"/>
          <w:sz w:val="24"/>
          <w:szCs w:val="24"/>
        </w:rPr>
        <w:t xml:space="preserve"> JT</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Williams AP</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AE6F8D" w:rsidRPr="00937F26">
        <w:rPr>
          <w:rFonts w:ascii="Times New Roman" w:eastAsia="Times New Roman" w:hAnsi="Times New Roman" w:cs="Times New Roman"/>
          <w:sz w:val="24"/>
          <w:szCs w:val="24"/>
        </w:rPr>
        <w:t>2016. Climate change has added to western US forest fire</w:t>
      </w:r>
    </w:p>
    <w:p w14:paraId="7B00DB8F" w14:textId="40082678"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Proceedings of the National Academy of Sciences</w:t>
      </w:r>
      <w:r w:rsidR="005C42C5">
        <w:rPr>
          <w:rFonts w:ascii="Times New Roman" w:eastAsia="Times New Roman" w:hAnsi="Times New Roman" w:cs="Times New Roman"/>
          <w:sz w:val="24"/>
          <w:szCs w:val="24"/>
        </w:rPr>
        <w:t>.</w:t>
      </w:r>
      <w:proofErr w:type="gramEnd"/>
      <w:r w:rsidR="00AE6F8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113(42)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11770-11775</w:t>
      </w:r>
    </w:p>
    <w:p w14:paraId="463CE7E3" w14:textId="77777777"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375332EB" w:rsidR="007A1270" w:rsidRPr="00937F26"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American Public Health Association (APHA).</w:t>
      </w:r>
      <w:proofErr w:type="gramEnd"/>
      <w:r w:rsidRPr="00937F26">
        <w:rPr>
          <w:rFonts w:ascii="Times New Roman" w:eastAsia="Times New Roman" w:hAnsi="Times New Roman" w:cs="Times New Roman"/>
          <w:sz w:val="24"/>
          <w:szCs w:val="24"/>
        </w:rPr>
        <w:t xml:space="preserve"> 1995. Standard methods for the examination of water and wastewater. </w:t>
      </w:r>
      <w:proofErr w:type="gramStart"/>
      <w:r w:rsidRPr="00937F26">
        <w:rPr>
          <w:rFonts w:ascii="Times New Roman" w:eastAsia="Times New Roman" w:hAnsi="Times New Roman" w:cs="Times New Roman"/>
          <w:sz w:val="24"/>
          <w:szCs w:val="24"/>
        </w:rPr>
        <w:t>19th edition.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American Public Health Association, American Water Works Association, and Water Environment Federation, Washington, D.C.</w:t>
      </w:r>
      <w:proofErr w:type="gramEnd"/>
    </w:p>
    <w:p w14:paraId="2917BA75" w14:textId="77777777"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2A9F8AD0" w:rsidR="00ED685B" w:rsidRPr="00937F26" w:rsidRDefault="00BB3B2B" w:rsidP="003E7416">
      <w:pPr>
        <w:pBdr>
          <w:top w:val="nil"/>
          <w:left w:val="nil"/>
          <w:bottom w:val="nil"/>
          <w:right w:val="nil"/>
          <w:between w:val="nil"/>
        </w:pBdr>
        <w:spacing w:line="240" w:lineRule="auto"/>
        <w:contextualSpacing/>
        <w:rPr>
          <w:rStyle w:val="Hyperlink"/>
          <w:rFonts w:ascii="Times New Roman" w:hAnsi="Times New Roman" w:cs="Times New Roman"/>
          <w:color w:val="224F77"/>
          <w:sz w:val="24"/>
          <w:szCs w:val="24"/>
        </w:rPr>
      </w:pPr>
      <w:proofErr w:type="spellStart"/>
      <w:proofErr w:type="gramStart"/>
      <w:r w:rsidRPr="00937F26">
        <w:rPr>
          <w:rFonts w:ascii="Times New Roman" w:hAnsi="Times New Roman" w:cs="Times New Roman"/>
          <w:color w:val="333333"/>
          <w:sz w:val="24"/>
          <w:szCs w:val="24"/>
          <w:shd w:val="clear" w:color="auto" w:fill="FFFFFF"/>
        </w:rPr>
        <w:t>Arango</w:t>
      </w:r>
      <w:proofErr w:type="spellEnd"/>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C</w:t>
      </w:r>
      <w:r w:rsidR="00937F26">
        <w:rPr>
          <w:rFonts w:ascii="Times New Roman" w:hAnsi="Times New Roman" w:cs="Times New Roman"/>
          <w:color w:val="333333"/>
          <w:sz w:val="24"/>
          <w:szCs w:val="24"/>
          <w:shd w:val="clear" w:color="auto" w:fill="FFFFFF"/>
        </w:rPr>
        <w:t>P</w:t>
      </w:r>
      <w:r w:rsidRPr="00937F26">
        <w:rPr>
          <w:rFonts w:ascii="Times New Roman" w:hAnsi="Times New Roman" w:cs="Times New Roman"/>
          <w:color w:val="333333"/>
          <w:sz w:val="24"/>
          <w:szCs w:val="24"/>
          <w:shd w:val="clear" w:color="auto" w:fill="FFFFFF"/>
        </w:rPr>
        <w:t xml:space="preserve">, </w:t>
      </w:r>
      <w:proofErr w:type="spellStart"/>
      <w:r w:rsidRPr="00937F26">
        <w:rPr>
          <w:rFonts w:ascii="Times New Roman" w:hAnsi="Times New Roman" w:cs="Times New Roman"/>
          <w:color w:val="333333"/>
          <w:sz w:val="24"/>
          <w:szCs w:val="24"/>
          <w:shd w:val="clear" w:color="auto" w:fill="FFFFFF"/>
        </w:rPr>
        <w:t>Ponette</w:t>
      </w:r>
      <w:proofErr w:type="spellEnd"/>
      <w:r w:rsidRPr="00937F26">
        <w:rPr>
          <w:rFonts w:ascii="Times New Roman" w:hAnsi="Times New Roman" w:cs="Times New Roman"/>
          <w:color w:val="333333"/>
          <w:sz w:val="24"/>
          <w:szCs w:val="24"/>
          <w:shd w:val="clear" w:color="auto" w:fill="FFFFFF"/>
        </w:rPr>
        <w:t xml:space="preserve">-González A, </w:t>
      </w:r>
      <w:proofErr w:type="spellStart"/>
      <w:r w:rsidRPr="00937F26">
        <w:rPr>
          <w:rFonts w:ascii="Times New Roman" w:hAnsi="Times New Roman" w:cs="Times New Roman"/>
          <w:color w:val="333333"/>
          <w:sz w:val="24"/>
          <w:szCs w:val="24"/>
          <w:shd w:val="clear" w:color="auto" w:fill="FFFFFF"/>
        </w:rPr>
        <w:t>Neziri</w:t>
      </w:r>
      <w:proofErr w:type="spellEnd"/>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I</w:t>
      </w:r>
      <w:r w:rsidR="00937F26">
        <w:rPr>
          <w:rFonts w:ascii="Times New Roman" w:hAnsi="Times New Roman" w:cs="Times New Roman"/>
          <w:color w:val="333333"/>
          <w:sz w:val="24"/>
          <w:szCs w:val="24"/>
          <w:shd w:val="clear" w:color="auto" w:fill="FFFFFF"/>
        </w:rPr>
        <w:t>R</w:t>
      </w:r>
      <w:r w:rsidRPr="00937F26">
        <w:rPr>
          <w:rFonts w:ascii="Times New Roman" w:hAnsi="Times New Roman" w:cs="Times New Roman"/>
          <w:color w:val="333333"/>
          <w:sz w:val="24"/>
          <w:szCs w:val="24"/>
          <w:shd w:val="clear" w:color="auto" w:fill="FFFFFF"/>
        </w:rPr>
        <w:t>, &amp; Bailey J. 2019.</w:t>
      </w:r>
      <w:proofErr w:type="gramEnd"/>
      <w:r w:rsidRPr="00937F26">
        <w:rPr>
          <w:rFonts w:ascii="Times New Roman" w:hAnsi="Times New Roman" w:cs="Times New Roman"/>
          <w:color w:val="333333"/>
          <w:sz w:val="24"/>
          <w:szCs w:val="24"/>
          <w:shd w:val="clear" w:color="auto" w:fill="FFFFFF"/>
        </w:rPr>
        <w:t xml:space="preserve"> Western spruce budworm effects on </w:t>
      </w:r>
      <w:proofErr w:type="spellStart"/>
      <w:r w:rsidRPr="00937F26">
        <w:rPr>
          <w:rFonts w:ascii="Times New Roman" w:hAnsi="Times New Roman" w:cs="Times New Roman"/>
          <w:color w:val="333333"/>
          <w:sz w:val="24"/>
          <w:szCs w:val="24"/>
          <w:shd w:val="clear" w:color="auto" w:fill="FFFFFF"/>
        </w:rPr>
        <w:t>throughfall</w:t>
      </w:r>
      <w:proofErr w:type="spellEnd"/>
      <w:r w:rsidRPr="00937F26">
        <w:rPr>
          <w:rFonts w:ascii="Times New Roman" w:hAnsi="Times New Roman" w:cs="Times New Roman"/>
          <w:color w:val="333333"/>
          <w:sz w:val="24"/>
          <w:szCs w:val="24"/>
          <w:shd w:val="clear" w:color="auto" w:fill="FFFFFF"/>
        </w:rPr>
        <w:t xml:space="preserve"> N, P, and C fluxes and soil nutrient status in the Pacific Northwest. </w:t>
      </w:r>
      <w:proofErr w:type="gramStart"/>
      <w:r w:rsidRPr="00937F26">
        <w:rPr>
          <w:rFonts w:ascii="Times New Roman" w:hAnsi="Times New Roman" w:cs="Times New Roman"/>
          <w:color w:val="333333"/>
          <w:sz w:val="24"/>
          <w:szCs w:val="24"/>
        </w:rPr>
        <w:t>Canadian journal of forest research</w:t>
      </w:r>
      <w:r w:rsidR="005C42C5">
        <w:rPr>
          <w:rFonts w:ascii="Times New Roman" w:hAnsi="Times New Roman" w:cs="Times New Roman"/>
          <w:color w:val="333333"/>
          <w:sz w:val="24"/>
          <w:szCs w:val="24"/>
        </w:rPr>
        <w:t>.</w:t>
      </w:r>
      <w:proofErr w:type="gramEnd"/>
      <w:r w:rsidRPr="00937F26">
        <w:rPr>
          <w:rFonts w:ascii="Times New Roman" w:hAnsi="Times New Roman" w:cs="Times New Roman"/>
          <w:color w:val="333333"/>
          <w:sz w:val="24"/>
          <w:szCs w:val="24"/>
        </w:rPr>
        <w:t xml:space="preserve"> 49</w:t>
      </w:r>
      <w:r w:rsidR="005C42C5">
        <w:rPr>
          <w:rFonts w:ascii="Times New Roman" w:hAnsi="Times New Roman" w:cs="Times New Roman"/>
          <w:color w:val="333333"/>
          <w:sz w:val="24"/>
          <w:szCs w:val="24"/>
          <w:shd w:val="clear" w:color="auto" w:fill="FFFFFF"/>
        </w:rPr>
        <w:t>:</w:t>
      </w:r>
      <w:r w:rsidRPr="00937F26">
        <w:rPr>
          <w:rFonts w:ascii="Times New Roman" w:hAnsi="Times New Roman" w:cs="Times New Roman"/>
          <w:color w:val="333333"/>
          <w:sz w:val="24"/>
          <w:szCs w:val="24"/>
          <w:shd w:val="clear" w:color="auto" w:fill="FFFFFF"/>
        </w:rPr>
        <w:t xml:space="preserve"> 1207-1218</w:t>
      </w:r>
      <w:r w:rsidR="00937F26">
        <w:rPr>
          <w:rFonts w:ascii="Times New Roman" w:hAnsi="Times New Roman" w:cs="Times New Roman"/>
          <w:color w:val="333333"/>
          <w:sz w:val="24"/>
          <w:szCs w:val="24"/>
          <w:shd w:val="clear" w:color="auto" w:fill="FFFFFF"/>
        </w:rPr>
        <w:t>.</w:t>
      </w:r>
    </w:p>
    <w:p w14:paraId="46625AF1" w14:textId="5AE1EFE7" w:rsidR="000510FE" w:rsidRDefault="000510FE"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28BD4CA2" w14:textId="33E6061B" w:rsidR="00F74E18"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roofErr w:type="gramStart"/>
      <w:r>
        <w:rPr>
          <w:rFonts w:ascii="Times New Roman" w:hAnsi="Times New Roman" w:cs="Times New Roman"/>
          <w:sz w:val="24"/>
          <w:szCs w:val="24"/>
        </w:rPr>
        <w:t>Basics of estimated marginal means.</w:t>
      </w:r>
      <w:proofErr w:type="gramEnd"/>
      <w:r w:rsidRPr="00F74E18">
        <w:rPr>
          <w:rFonts w:ascii="Times New Roman" w:hAnsi="Times New Roman" w:cs="Times New Roman"/>
          <w:sz w:val="24"/>
          <w:szCs w:val="24"/>
        </w:rPr>
        <w:t xml:space="preserve"> [</w:t>
      </w:r>
      <w:proofErr w:type="gramStart"/>
      <w:r w:rsidRPr="00F74E18">
        <w:rPr>
          <w:rFonts w:ascii="Times New Roman" w:hAnsi="Times New Roman" w:cs="Times New Roman"/>
          <w:sz w:val="24"/>
          <w:szCs w:val="24"/>
        </w:rPr>
        <w:t>accessed</w:t>
      </w:r>
      <w:proofErr w:type="gramEnd"/>
      <w:r w:rsidRPr="00F74E18">
        <w:rPr>
          <w:rFonts w:ascii="Times New Roman" w:hAnsi="Times New Roman" w:cs="Times New Roman"/>
          <w:sz w:val="24"/>
          <w:szCs w:val="24"/>
        </w:rPr>
        <w:t xml:space="preserve"> </w:t>
      </w:r>
      <w:r>
        <w:rPr>
          <w:rFonts w:ascii="Times New Roman" w:hAnsi="Times New Roman" w:cs="Times New Roman"/>
          <w:sz w:val="24"/>
          <w:szCs w:val="24"/>
        </w:rPr>
        <w:t xml:space="preserve">2020 August 12]. </w:t>
      </w:r>
      <w:hyperlink r:id="rId22" w:history="1">
        <w:r w:rsidRPr="00F74E18">
          <w:rPr>
            <w:rStyle w:val="Hyperlink"/>
            <w:rFonts w:ascii="Times New Roman" w:hAnsi="Times New Roman" w:cs="Times New Roman"/>
            <w:color w:val="auto"/>
            <w:sz w:val="24"/>
            <w:szCs w:val="24"/>
            <w:u w:val="none"/>
          </w:rPr>
          <w:t>https://cran.r-project.org/web/packages/emmeans/vignettes/basics.html</w:t>
        </w:r>
      </w:hyperlink>
      <w:r w:rsidRPr="00F74E18">
        <w:rPr>
          <w:rFonts w:ascii="Times New Roman" w:hAnsi="Times New Roman" w:cs="Times New Roman"/>
          <w:sz w:val="24"/>
          <w:szCs w:val="24"/>
        </w:rPr>
        <w:t>.</w:t>
      </w:r>
    </w:p>
    <w:p w14:paraId="6843D075" w14:textId="77777777" w:rsidR="00F74E18" w:rsidRPr="00937F26"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049471CD" w14:textId="359F12E3" w:rsidR="007A1270"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Benfield EF</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1996. Leaf breakdown in stream ecosystems. </w:t>
      </w:r>
      <w:proofErr w:type="gramStart"/>
      <w:r w:rsidRPr="00937F26">
        <w:rPr>
          <w:rFonts w:ascii="Times New Roman" w:eastAsia="Times New Roman" w:hAnsi="Times New Roman" w:cs="Times New Roman"/>
          <w:sz w:val="24"/>
          <w:szCs w:val="24"/>
        </w:rPr>
        <w:t>Methods in stream 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579-590.</w:t>
      </w:r>
      <w:proofErr w:type="gramEnd"/>
    </w:p>
    <w:p w14:paraId="6A4C6E74" w14:textId="113659FF"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2736CB" w14:textId="697E7BC8"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Berg B</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Meentemeyer</w:t>
      </w:r>
      <w:proofErr w:type="spellEnd"/>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V. 2002. Litter quality in a north European transect versus carbon storage potential. </w:t>
      </w:r>
      <w:proofErr w:type="gramStart"/>
      <w:r w:rsidRPr="00937F26">
        <w:rPr>
          <w:rFonts w:ascii="Times New Roman" w:eastAsia="Times New Roman" w:hAnsi="Times New Roman" w:cs="Times New Roman"/>
          <w:sz w:val="24"/>
          <w:szCs w:val="24"/>
        </w:rPr>
        <w:t>Plant and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242(1)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83-92.</w:t>
      </w:r>
    </w:p>
    <w:p w14:paraId="44A50323"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12073B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Bray</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RH, Kurtz LT. 1945. </w:t>
      </w:r>
      <w:proofErr w:type="gramStart"/>
      <w:r w:rsidRPr="00937F26">
        <w:rPr>
          <w:rFonts w:ascii="Times New Roman" w:eastAsia="Times New Roman" w:hAnsi="Times New Roman" w:cs="Times New Roman"/>
          <w:sz w:val="24"/>
          <w:szCs w:val="24"/>
        </w:rPr>
        <w:t>Determination of total, organic, and available forms of phosphorus in soils.</w:t>
      </w:r>
      <w:proofErr w:type="gramEnd"/>
      <w:r w:rsidRPr="00937F26">
        <w:rPr>
          <w:rFonts w:ascii="Times New Roman" w:eastAsia="Times New Roman" w:hAnsi="Times New Roman" w:cs="Times New Roman"/>
          <w:sz w:val="24"/>
          <w:szCs w:val="24"/>
        </w:rPr>
        <w:t xml:space="preserve"> Soil Sci. 59(1): 39–46.</w:t>
      </w:r>
    </w:p>
    <w:p w14:paraId="5132E496" w14:textId="77777777" w:rsidR="000F75AD" w:rsidRPr="00937F26"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74C96ED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lastRenderedPageBreak/>
        <w:t>Chapman SK</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Newman GS</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SC</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Koch</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GW.</w:t>
      </w:r>
      <w:proofErr w:type="gramEnd"/>
      <w:r w:rsidRPr="00937F26">
        <w:rPr>
          <w:rFonts w:ascii="Times New Roman" w:eastAsia="Times New Roman" w:hAnsi="Times New Roman" w:cs="Times New Roman"/>
          <w:sz w:val="24"/>
          <w:szCs w:val="24"/>
        </w:rPr>
        <w:t xml:space="preserve"> 2013. Leaf Litter Mixtures Alter Microbial Community Development: Mechanisms for Non-Additive Effects in Litter Decomposition. </w:t>
      </w:r>
      <w:proofErr w:type="spellStart"/>
      <w:proofErr w:type="gramStart"/>
      <w:r w:rsidRPr="00937F26">
        <w:rPr>
          <w:rFonts w:ascii="Times New Roman" w:eastAsia="Times New Roman" w:hAnsi="Times New Roman" w:cs="Times New Roman"/>
          <w:sz w:val="24"/>
          <w:szCs w:val="24"/>
        </w:rPr>
        <w:t>Plos</w:t>
      </w:r>
      <w:proofErr w:type="spellEnd"/>
      <w:r w:rsidR="00937F26">
        <w:rPr>
          <w:rFonts w:ascii="Times New Roman" w:eastAsia="Times New Roman" w:hAnsi="Times New Roman" w:cs="Times New Roman"/>
          <w:sz w:val="24"/>
          <w:szCs w:val="24"/>
        </w:rPr>
        <w:t>.</w:t>
      </w:r>
      <w:proofErr w:type="gramEnd"/>
    </w:p>
    <w:p w14:paraId="37461171" w14:textId="1617E4BC" w:rsidR="00AA5668" w:rsidRPr="00937F26"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DAEBB1E" w14:textId="4FF4AB6D" w:rsidR="00AA5668" w:rsidRPr="00937F26"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CW, Hudson </w:t>
      </w:r>
      <w:proofErr w:type="gramStart"/>
      <w:r w:rsidRPr="00937F26">
        <w:rPr>
          <w:rFonts w:ascii="Times New Roman" w:eastAsia="Times New Roman" w:hAnsi="Times New Roman" w:cs="Times New Roman"/>
          <w:sz w:val="24"/>
          <w:szCs w:val="24"/>
        </w:rPr>
        <w:t>RJM.,</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Gherini</w:t>
      </w:r>
      <w:proofErr w:type="spellEnd"/>
      <w:r w:rsidRPr="00937F26">
        <w:rPr>
          <w:rFonts w:ascii="Times New Roman" w:eastAsia="Times New Roman" w:hAnsi="Times New Roman" w:cs="Times New Roman"/>
          <w:sz w:val="24"/>
          <w:szCs w:val="24"/>
        </w:rPr>
        <w:t xml:space="preserve"> SA, Dean JD</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Goldstein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 1983. Acid rain model:</w:t>
      </w:r>
      <w:r w:rsidR="00B87D3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canopy module. </w:t>
      </w:r>
      <w:proofErr w:type="gramStart"/>
      <w:r w:rsidRPr="00937F26">
        <w:rPr>
          <w:rFonts w:ascii="Times New Roman" w:eastAsia="Times New Roman" w:hAnsi="Times New Roman" w:cs="Times New Roman"/>
          <w:sz w:val="24"/>
          <w:szCs w:val="24"/>
        </w:rPr>
        <w:t>Journal of Environmental Engineering</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585-603.</w:t>
      </w:r>
    </w:p>
    <w:p w14:paraId="57E87CF4" w14:textId="0D0E90B5"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4B1E8CEC"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Clark JS, Iverson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L, Woodall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Allen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CD, Bell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DM, Bragg</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DC, D'Amato</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AW, Davis, FW, </w:t>
      </w:r>
      <w:proofErr w:type="spellStart"/>
      <w:r w:rsidRPr="00937F26">
        <w:rPr>
          <w:rFonts w:ascii="Times New Roman" w:eastAsia="Times New Roman" w:hAnsi="Times New Roman" w:cs="Times New Roman"/>
          <w:sz w:val="24"/>
          <w:szCs w:val="24"/>
        </w:rPr>
        <w:t>Hersh</w:t>
      </w:r>
      <w:proofErr w:type="spellEnd"/>
      <w:r w:rsidRPr="00937F26">
        <w:rPr>
          <w:rFonts w:ascii="Times New Roman" w:eastAsia="Times New Roman" w:hAnsi="Times New Roman" w:cs="Times New Roman"/>
          <w:sz w:val="24"/>
          <w:szCs w:val="24"/>
        </w:rPr>
        <w:t xml:space="preserve"> MH, Ibanez I, Jackson ST, Matthews S, Pederson N, Peters M, Schwartz MW, Waring KM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Zimmermann NE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2016</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The impacts of increasing drought on forest dynamics, structure, and biodiversity in the United States.</w:t>
      </w:r>
      <w:proofErr w:type="gramEnd"/>
      <w:r w:rsidRPr="00937F26">
        <w:rPr>
          <w:rFonts w:ascii="Times New Roman" w:eastAsia="Times New Roman" w:hAnsi="Times New Roman" w:cs="Times New Roman"/>
          <w:sz w:val="24"/>
          <w:szCs w:val="24"/>
        </w:rPr>
        <w:t xml:space="preserve"> Glob Change Biol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 2329-2352.</w:t>
      </w:r>
    </w:p>
    <w:p w14:paraId="2E164260" w14:textId="393364B5" w:rsidR="00257FF7"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3AB45A8" w14:textId="41165DA5" w:rsidR="007C1160"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7C1160">
        <w:rPr>
          <w:rFonts w:ascii="Times New Roman" w:eastAsia="Times New Roman" w:hAnsi="Times New Roman" w:cs="Times New Roman"/>
          <w:sz w:val="24"/>
          <w:szCs w:val="24"/>
        </w:rPr>
        <w:t>Diepen</w:t>
      </w:r>
      <w:proofErr w:type="spellEnd"/>
      <w:r w:rsidRPr="007C1160">
        <w:rPr>
          <w:rFonts w:ascii="Times New Roman" w:eastAsia="Times New Roman" w:hAnsi="Times New Roman" w:cs="Times New Roman"/>
          <w:sz w:val="24"/>
          <w:szCs w:val="24"/>
        </w:rPr>
        <w:t>, LT</w:t>
      </w:r>
      <w:r w:rsidR="00391CF5">
        <w:rPr>
          <w:rFonts w:ascii="Times New Roman" w:eastAsia="Times New Roman" w:hAnsi="Times New Roman" w:cs="Times New Roman"/>
          <w:sz w:val="24"/>
          <w:szCs w:val="24"/>
        </w:rPr>
        <w:t>V</w:t>
      </w:r>
      <w:r w:rsidRPr="007C1160">
        <w:rPr>
          <w:rFonts w:ascii="Times New Roman" w:eastAsia="Times New Roman" w:hAnsi="Times New Roman" w:cs="Times New Roman"/>
          <w:sz w:val="24"/>
          <w:szCs w:val="24"/>
        </w:rPr>
        <w:t xml:space="preserve">, Frey SD, Landis EA, Morrison EW, Pringle A. 2017. Fungi exposed to chronic nitrogen enrichment are less able to decay leaf litter. </w:t>
      </w:r>
      <w:proofErr w:type="gramStart"/>
      <w:r w:rsidRPr="007C1160">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7C1160">
        <w:rPr>
          <w:rFonts w:ascii="Times New Roman" w:eastAsia="Times New Roman" w:hAnsi="Times New Roman" w:cs="Times New Roman"/>
          <w:sz w:val="24"/>
          <w:szCs w:val="24"/>
        </w:rPr>
        <w:t xml:space="preserve"> 98(1)</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5-11.</w:t>
      </w:r>
    </w:p>
    <w:p w14:paraId="62DDD8CE" w14:textId="77777777" w:rsidR="007C1160" w:rsidRPr="00937F26"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1D5CAB" w14:textId="164CDE8A" w:rsidR="00257FF7" w:rsidRPr="00937F26"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Fellin</w:t>
      </w:r>
      <w:proofErr w:type="spellEnd"/>
      <w:r w:rsidRPr="00937F26">
        <w:rPr>
          <w:rFonts w:ascii="Times New Roman" w:eastAsia="Times New Roman" w:hAnsi="Times New Roman" w:cs="Times New Roman"/>
          <w:sz w:val="24"/>
          <w:szCs w:val="24"/>
        </w:rPr>
        <w:t xml:space="preserve"> DG, Dewey JE</w:t>
      </w:r>
      <w:r w:rsidR="001A5EDF">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1982. Western spruce budworm [</w:t>
      </w:r>
      <w:proofErr w:type="spellStart"/>
      <w:r w:rsidRPr="00937F26">
        <w:rPr>
          <w:rFonts w:ascii="Times New Roman" w:eastAsia="Times New Roman" w:hAnsi="Times New Roman" w:cs="Times New Roman"/>
          <w:sz w:val="24"/>
          <w:szCs w:val="24"/>
        </w:rPr>
        <w:t>Choristoneura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occidentalis</w:t>
      </w:r>
      <w:proofErr w:type="spellEnd"/>
      <w:r w:rsidRPr="00937F26">
        <w:rPr>
          <w:rFonts w:ascii="Times New Roman" w:eastAsia="Times New Roman" w:hAnsi="Times New Roman" w:cs="Times New Roman"/>
          <w:sz w:val="24"/>
          <w:szCs w:val="24"/>
        </w:rPr>
        <w:t xml:space="preserve">, life cycle, range, natural control, damage to coniferous forests in the United States and Canada]. Forest insect and disease leaflet-US Department of Agriculture Forest Service (USA). </w:t>
      </w:r>
      <w:proofErr w:type="gramStart"/>
      <w:r w:rsidRPr="00937F26">
        <w:rPr>
          <w:rFonts w:ascii="Times New Roman" w:eastAsia="Times New Roman" w:hAnsi="Times New Roman" w:cs="Times New Roman"/>
          <w:sz w:val="24"/>
          <w:szCs w:val="24"/>
        </w:rPr>
        <w:t>no</w:t>
      </w:r>
      <w:proofErr w:type="gramEnd"/>
      <w:r w:rsidRPr="00937F26">
        <w:rPr>
          <w:rFonts w:ascii="Times New Roman" w:eastAsia="Times New Roman" w:hAnsi="Times New Roman" w:cs="Times New Roman"/>
          <w:sz w:val="24"/>
          <w:szCs w:val="24"/>
        </w:rPr>
        <w:t>. 53, rev.</w:t>
      </w:r>
    </w:p>
    <w:p w14:paraId="77ABAF1A" w14:textId="10697F78"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63C13B1D" w:rsidR="00C12932"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Flower A, Gavin DG, Heyerdahl EK, Parsons RA, Cohn GM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2014. Drought-triggeredwesternsprucebudwormoutbreaksintheinteriorPaciﬁc </w:t>
      </w:r>
      <w:proofErr w:type="gramStart"/>
      <w:r w:rsidRPr="00937F26">
        <w:rPr>
          <w:rFonts w:ascii="Times New Roman" w:eastAsia="Times New Roman" w:hAnsi="Times New Roman" w:cs="Times New Roman"/>
          <w:sz w:val="24"/>
          <w:szCs w:val="24"/>
        </w:rPr>
        <w:t>Northwest</w:t>
      </w:r>
      <w:proofErr w:type="gramEnd"/>
      <w:r w:rsidRPr="00937F26">
        <w:rPr>
          <w:rFonts w:ascii="Times New Roman" w:eastAsia="Times New Roman" w:hAnsi="Times New Roman" w:cs="Times New Roman"/>
          <w:sz w:val="24"/>
          <w:szCs w:val="24"/>
        </w:rPr>
        <w:t xml:space="preserve">: a multi-century dendrochronological record. </w:t>
      </w:r>
      <w:proofErr w:type="gramStart"/>
      <w:r w:rsidRPr="00937F26">
        <w:rPr>
          <w:rFonts w:ascii="Times New Roman" w:eastAsia="Times New Roman" w:hAnsi="Times New Roman" w:cs="Times New Roman"/>
          <w:sz w:val="24"/>
          <w:szCs w:val="24"/>
        </w:rPr>
        <w:t>For.</w:t>
      </w:r>
      <w:proofErr w:type="gramEnd"/>
      <w:r w:rsidRPr="00937F26">
        <w:rPr>
          <w:rFonts w:ascii="Times New Roman" w:eastAsia="Times New Roman" w:hAnsi="Times New Roman" w:cs="Times New Roman"/>
          <w:sz w:val="24"/>
          <w:szCs w:val="24"/>
        </w:rPr>
        <w:t xml:space="preserve"> Ecol. and Manage. 324: 16–27. </w:t>
      </w:r>
    </w:p>
    <w:p w14:paraId="0018CBD0" w14:textId="524F9E56"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7871CA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Fonte SJ</w:t>
      </w:r>
      <w:r w:rsidR="001A5EDF">
        <w:rPr>
          <w:rFonts w:ascii="Times New Roman" w:eastAsia="Times New Roman" w:hAnsi="Times New Roman" w:cs="Times New Roman"/>
          <w:sz w:val="24"/>
          <w:szCs w:val="24"/>
        </w:rPr>
        <w:t>.</w:t>
      </w:r>
      <w:r w:rsidR="00B87D3D" w:rsidRPr="00937F26">
        <w:rPr>
          <w:rFonts w:ascii="Times New Roman" w:eastAsia="Times New Roman" w:hAnsi="Times New Roman" w:cs="Times New Roman"/>
          <w:sz w:val="24"/>
          <w:szCs w:val="24"/>
        </w:rPr>
        <w:t xml:space="preserve"> 2003.</w:t>
      </w:r>
      <w:r w:rsidRPr="00937F26">
        <w:rPr>
          <w:rFonts w:ascii="Times New Roman" w:eastAsia="Times New Roman" w:hAnsi="Times New Roman" w:cs="Times New Roman"/>
          <w:sz w:val="24"/>
          <w:szCs w:val="24"/>
        </w:rPr>
        <w:t xml:space="preserve"> The Influence of Herbivore Generated Inputs on Nutrient Cycling and Soil Processes in a Lower Montane Tropical Rain Forest of Puerto Rico</w:t>
      </w:r>
      <w:r w:rsidR="00713068" w:rsidRPr="00937F26">
        <w:rPr>
          <w:rFonts w:ascii="Times New Roman" w:eastAsia="Times New Roman" w:hAnsi="Times New Roman" w:cs="Times New Roman"/>
          <w:sz w:val="24"/>
          <w:szCs w:val="24"/>
        </w:rPr>
        <w:t xml:space="preserve">. </w:t>
      </w:r>
      <w:proofErr w:type="gramStart"/>
      <w:r w:rsidR="00713068" w:rsidRPr="00937F26">
        <w:rPr>
          <w:rFonts w:ascii="Times New Roman" w:eastAsia="Times New Roman" w:hAnsi="Times New Roman" w:cs="Times New Roman"/>
          <w:sz w:val="24"/>
          <w:szCs w:val="24"/>
        </w:rPr>
        <w:t>Oregon State University.</w:t>
      </w:r>
      <w:proofErr w:type="gramEnd"/>
    </w:p>
    <w:p w14:paraId="15631846" w14:textId="15A6F499" w:rsidR="009D41E1"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10249C7" w14:textId="60149F82" w:rsidR="009D41E1" w:rsidRPr="00937F26"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41E1">
        <w:rPr>
          <w:rFonts w:ascii="Times New Roman" w:eastAsia="Times New Roman" w:hAnsi="Times New Roman" w:cs="Times New Roman"/>
          <w:sz w:val="24"/>
          <w:szCs w:val="24"/>
        </w:rPr>
        <w:t xml:space="preserve">Frost CJ, Hunter MD. 2004. Insect canopy herbivory and frass deposition affect soil nutrient dynamics and export in oak </w:t>
      </w:r>
      <w:proofErr w:type="spellStart"/>
      <w:r w:rsidRPr="009D41E1">
        <w:rPr>
          <w:rFonts w:ascii="Times New Roman" w:eastAsia="Times New Roman" w:hAnsi="Times New Roman" w:cs="Times New Roman"/>
          <w:sz w:val="24"/>
          <w:szCs w:val="24"/>
        </w:rPr>
        <w:t>mesocosms</w:t>
      </w:r>
      <w:proofErr w:type="spellEnd"/>
      <w:r w:rsidRPr="009D41E1">
        <w:rPr>
          <w:rFonts w:ascii="Times New Roman" w:eastAsia="Times New Roman" w:hAnsi="Times New Roman" w:cs="Times New Roman"/>
          <w:sz w:val="24"/>
          <w:szCs w:val="24"/>
        </w:rPr>
        <w:t xml:space="preserve">. </w:t>
      </w:r>
      <w:proofErr w:type="gramStart"/>
      <w:r w:rsidRPr="009D41E1">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9D41E1">
        <w:rPr>
          <w:rFonts w:ascii="Times New Roman" w:eastAsia="Times New Roman" w:hAnsi="Times New Roman" w:cs="Times New Roman"/>
          <w:sz w:val="24"/>
          <w:szCs w:val="24"/>
        </w:rPr>
        <w:t xml:space="preserve"> 85(12)</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3335-3347.</w:t>
      </w:r>
    </w:p>
    <w:p w14:paraId="6EAD8B11" w14:textId="77777777"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6E1128DA" w:rsidR="00C12932" w:rsidRPr="00937F26"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Gaige E, </w:t>
      </w:r>
      <w:proofErr w:type="spellStart"/>
      <w:r w:rsidRPr="00937F26">
        <w:rPr>
          <w:rFonts w:ascii="Times New Roman" w:eastAsia="Times New Roman" w:hAnsi="Times New Roman" w:cs="Times New Roman"/>
          <w:sz w:val="24"/>
          <w:szCs w:val="24"/>
        </w:rPr>
        <w:t>Dail</w:t>
      </w:r>
      <w:proofErr w:type="spellEnd"/>
      <w:r w:rsidRPr="00937F26">
        <w:rPr>
          <w:rFonts w:ascii="Times New Roman" w:eastAsia="Times New Roman" w:hAnsi="Times New Roman" w:cs="Times New Roman"/>
          <w:sz w:val="24"/>
          <w:szCs w:val="24"/>
        </w:rPr>
        <w:t xml:space="preserve"> DB, Hollinger DY et al. </w:t>
      </w:r>
      <w:r w:rsidR="00B87D3D" w:rsidRPr="00937F26">
        <w:rPr>
          <w:rFonts w:ascii="Times New Roman" w:eastAsia="Times New Roman" w:hAnsi="Times New Roman" w:cs="Times New Roman"/>
          <w:sz w:val="24"/>
          <w:szCs w:val="24"/>
        </w:rPr>
        <w:t xml:space="preserve">2007. </w:t>
      </w:r>
      <w:proofErr w:type="gramStart"/>
      <w:r w:rsidRPr="00937F26">
        <w:rPr>
          <w:rFonts w:ascii="Times New Roman" w:eastAsia="Times New Roman" w:hAnsi="Times New Roman" w:cs="Times New Roman"/>
          <w:sz w:val="24"/>
          <w:szCs w:val="24"/>
        </w:rPr>
        <w:t>Changes in Canopy Processes Following Whole-Forest Canopy Nitrogen Fertilization of a Mature Spruce-Hemlock Forest.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Ecosystems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1133–1147.</w:t>
      </w:r>
    </w:p>
    <w:p w14:paraId="05742114"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1E10802F"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Genung</w:t>
      </w:r>
      <w:proofErr w:type="spellEnd"/>
      <w:r w:rsidRPr="00937F26">
        <w:rPr>
          <w:rFonts w:ascii="Times New Roman" w:eastAsia="Times New Roman" w:hAnsi="Times New Roman" w:cs="Times New Roman"/>
          <w:sz w:val="24"/>
          <w:szCs w:val="24"/>
        </w:rPr>
        <w:t xml:space="preserve"> MA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1A5EDF">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2013. The Afterlife of Interspecific Indirect Genetic Effects: Genotype Interactions Alter Litter Quality with Consequences for Decomposition and Nutrient Dynamics. </w:t>
      </w:r>
      <w:proofErr w:type="spellStart"/>
      <w:proofErr w:type="gramStart"/>
      <w:r w:rsidRPr="00937F26">
        <w:rPr>
          <w:rFonts w:ascii="Times New Roman" w:eastAsia="Times New Roman" w:hAnsi="Times New Roman" w:cs="Times New Roman"/>
          <w:sz w:val="24"/>
          <w:szCs w:val="24"/>
        </w:rPr>
        <w:t>Plos</w:t>
      </w:r>
      <w:proofErr w:type="spellEnd"/>
      <w:r w:rsidR="001A5EDF">
        <w:rPr>
          <w:rFonts w:ascii="Times New Roman" w:eastAsia="Times New Roman" w:hAnsi="Times New Roman" w:cs="Times New Roman"/>
          <w:sz w:val="24"/>
          <w:szCs w:val="24"/>
        </w:rPr>
        <w:t>.</w:t>
      </w:r>
      <w:proofErr w:type="gramEnd"/>
    </w:p>
    <w:p w14:paraId="4A7221FD" w14:textId="178ED01D"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23591B59"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Gillon</w:t>
      </w:r>
      <w:proofErr w:type="spellEnd"/>
      <w:r w:rsidRPr="00937F26">
        <w:rPr>
          <w:rFonts w:ascii="Times New Roman" w:eastAsia="Times New Roman" w:hAnsi="Times New Roman" w:cs="Times New Roman"/>
          <w:sz w:val="24"/>
          <w:szCs w:val="24"/>
        </w:rPr>
        <w:t xml:space="preserve"> D, Rapp M.</w:t>
      </w:r>
      <w:r w:rsidR="00B87D3D" w:rsidRPr="00937F26">
        <w:rPr>
          <w:rFonts w:ascii="Times New Roman" w:eastAsia="Times New Roman" w:hAnsi="Times New Roman" w:cs="Times New Roman"/>
          <w:sz w:val="24"/>
          <w:szCs w:val="24"/>
        </w:rPr>
        <w:t xml:space="preserve"> 1989.</w:t>
      </w:r>
      <w:proofErr w:type="gramEnd"/>
      <w:r w:rsidRPr="00937F26">
        <w:rPr>
          <w:rFonts w:ascii="Times New Roman" w:eastAsia="Times New Roman" w:hAnsi="Times New Roman" w:cs="Times New Roman"/>
          <w:sz w:val="24"/>
          <w:szCs w:val="24"/>
        </w:rPr>
        <w:t xml:space="preserve"> Nutrient losses during a winter low-intensity prescribed fire in a Mediterranean forest. </w:t>
      </w:r>
      <w:proofErr w:type="gramStart"/>
      <w:r w:rsidRPr="00937F26">
        <w:rPr>
          <w:rFonts w:ascii="Times New Roman" w:eastAsia="Times New Roman" w:hAnsi="Times New Roman" w:cs="Times New Roman"/>
          <w:sz w:val="24"/>
          <w:szCs w:val="24"/>
        </w:rPr>
        <w:t>Plant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69–77. </w:t>
      </w:r>
    </w:p>
    <w:p w14:paraId="013AB228" w14:textId="43D1599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25507A34"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Graça</w:t>
      </w:r>
      <w:proofErr w:type="spellEnd"/>
      <w:r w:rsidRPr="00937F26">
        <w:rPr>
          <w:rFonts w:ascii="Times New Roman" w:eastAsia="Times New Roman" w:hAnsi="Times New Roman" w:cs="Times New Roman"/>
          <w:sz w:val="24"/>
          <w:szCs w:val="24"/>
        </w:rPr>
        <w:t xml:space="preserve">, Manuel AS, </w:t>
      </w:r>
      <w:proofErr w:type="spellStart"/>
      <w:r w:rsidRPr="00937F26">
        <w:rPr>
          <w:rFonts w:ascii="Times New Roman" w:eastAsia="Times New Roman" w:hAnsi="Times New Roman" w:cs="Times New Roman"/>
          <w:sz w:val="24"/>
          <w:szCs w:val="24"/>
        </w:rPr>
        <w:t>Bärlocher</w:t>
      </w:r>
      <w:proofErr w:type="spellEnd"/>
      <w:r w:rsidRPr="00937F26">
        <w:rPr>
          <w:rFonts w:ascii="Times New Roman" w:eastAsia="Times New Roman" w:hAnsi="Times New Roman" w:cs="Times New Roman"/>
          <w:sz w:val="24"/>
          <w:szCs w:val="24"/>
        </w:rPr>
        <w:t>, Felix, Gessner, Mark O. 2005.</w:t>
      </w:r>
      <w:proofErr w:type="gramEnd"/>
      <w:r w:rsidRPr="00937F26">
        <w:rPr>
          <w:rFonts w:ascii="Times New Roman" w:eastAsia="Times New Roman" w:hAnsi="Times New Roman" w:cs="Times New Roman"/>
          <w:sz w:val="24"/>
          <w:szCs w:val="24"/>
        </w:rPr>
        <w:t xml:space="preserve"> Methods to Study Litter Decomposition: A Practical Guide.</w:t>
      </w:r>
    </w:p>
    <w:p w14:paraId="4672BA18" w14:textId="3A59FA25"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DE2599" w14:textId="02A52ECD"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hint="eastAsia"/>
          <w:sz w:val="24"/>
          <w:szCs w:val="24"/>
        </w:rPr>
        <w:t>García</w:t>
      </w:r>
      <w:proofErr w:type="spellEnd"/>
      <w:r w:rsidRPr="00937F26">
        <w:rPr>
          <w:rFonts w:ascii="Times New Roman" w:eastAsia="Times New Roman" w:hAnsi="Times New Roman" w:cs="Times New Roman" w:hint="eastAsia"/>
          <w:sz w:val="24"/>
          <w:szCs w:val="24"/>
        </w:rPr>
        <w:t xml:space="preserve">‐Palacios P, Shaw EA, Wall DH, </w:t>
      </w:r>
      <w:proofErr w:type="spellStart"/>
      <w:r w:rsidRPr="00937F26">
        <w:rPr>
          <w:rFonts w:ascii="Times New Roman" w:eastAsia="Times New Roman" w:hAnsi="Times New Roman" w:cs="Times New Roman" w:hint="eastAsia"/>
          <w:sz w:val="24"/>
          <w:szCs w:val="24"/>
        </w:rPr>
        <w:t>Hättenschwiler</w:t>
      </w:r>
      <w:proofErr w:type="spellEnd"/>
      <w:r w:rsidRPr="00937F26">
        <w:rPr>
          <w:rFonts w:ascii="Times New Roman" w:eastAsia="Times New Roman" w:hAnsi="Times New Roman" w:cs="Times New Roman" w:hint="eastAsia"/>
          <w:sz w:val="24"/>
          <w:szCs w:val="24"/>
        </w:rPr>
        <w:t xml:space="preserve"> S. 2016. </w:t>
      </w:r>
      <w:proofErr w:type="gramStart"/>
      <w:r w:rsidRPr="00937F26">
        <w:rPr>
          <w:rFonts w:ascii="Times New Roman" w:eastAsia="Times New Roman" w:hAnsi="Times New Roman" w:cs="Times New Roman" w:hint="eastAsia"/>
          <w:sz w:val="24"/>
          <w:szCs w:val="24"/>
        </w:rPr>
        <w:t>Temporal dynamics of biotic and abiotic drivers of litter decomposition.</w:t>
      </w:r>
      <w:proofErr w:type="gramEnd"/>
      <w:r w:rsidRPr="00937F26">
        <w:rPr>
          <w:rFonts w:ascii="Times New Roman" w:eastAsia="Times New Roman" w:hAnsi="Times New Roman" w:cs="Times New Roman" w:hint="eastAsia"/>
          <w:sz w:val="24"/>
          <w:szCs w:val="24"/>
        </w:rPr>
        <w:t xml:space="preserve"> </w:t>
      </w:r>
      <w:proofErr w:type="gramStart"/>
      <w:r w:rsidRPr="00937F26">
        <w:rPr>
          <w:rFonts w:ascii="Times New Roman" w:eastAsia="Times New Roman" w:hAnsi="Times New Roman" w:cs="Times New Roman" w:hint="eastAsia"/>
          <w:sz w:val="24"/>
          <w:szCs w:val="24"/>
        </w:rPr>
        <w:t>Ecology letters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hint="eastAsia"/>
          <w:sz w:val="24"/>
          <w:szCs w:val="24"/>
        </w:rPr>
        <w:t xml:space="preserve"> 19(5)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554-563.</w:t>
      </w:r>
    </w:p>
    <w:p w14:paraId="566CA578"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692E8B15"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Griffin JM</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Turner MG</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2012.</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Changes to the N cycle following bark beetle outbreaks in two contrasting conifer forest types.</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170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551-565.</w:t>
      </w:r>
    </w:p>
    <w:p w14:paraId="1C2738CD" w14:textId="10B66332"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Grüning</w:t>
      </w:r>
      <w:proofErr w:type="spellEnd"/>
      <w:r w:rsidRPr="00937F26">
        <w:rPr>
          <w:rFonts w:ascii="Times New Roman" w:eastAsia="Times New Roman" w:hAnsi="Times New Roman" w:cs="Times New Roman"/>
          <w:sz w:val="24"/>
          <w:szCs w:val="24"/>
        </w:rPr>
        <w:t xml:space="preserve"> MM, Simon J, </w:t>
      </w:r>
      <w:proofErr w:type="spellStart"/>
      <w:r w:rsidRPr="00937F26">
        <w:rPr>
          <w:rFonts w:ascii="Times New Roman" w:eastAsia="Times New Roman" w:hAnsi="Times New Roman" w:cs="Times New Roman"/>
          <w:sz w:val="24"/>
          <w:szCs w:val="24"/>
        </w:rPr>
        <w:t>Rennenberg</w:t>
      </w:r>
      <w:proofErr w:type="spellEnd"/>
      <w:r w:rsidRPr="00937F26">
        <w:rPr>
          <w:rFonts w:ascii="Times New Roman" w:eastAsia="Times New Roman" w:hAnsi="Times New Roman" w:cs="Times New Roman"/>
          <w:sz w:val="24"/>
          <w:szCs w:val="24"/>
        </w:rPr>
        <w:t xml:space="preserve"> H, </w:t>
      </w:r>
      <w:proofErr w:type="spellStart"/>
      <w:r w:rsidRPr="00937F26">
        <w:rPr>
          <w:rFonts w:ascii="Times New Roman" w:eastAsia="Times New Roman" w:hAnsi="Times New Roman" w:cs="Times New Roman"/>
          <w:sz w:val="24"/>
          <w:szCs w:val="24"/>
        </w:rPr>
        <w:t>lM</w:t>
      </w:r>
      <w:proofErr w:type="spellEnd"/>
      <w:r w:rsidRPr="00937F26">
        <w:rPr>
          <w:rFonts w:ascii="Times New Roman" w:eastAsia="Times New Roman" w:hAnsi="Times New Roman" w:cs="Times New Roman"/>
          <w:sz w:val="24"/>
          <w:szCs w:val="24"/>
        </w:rPr>
        <w:t xml:space="preserve">-Arnold A. 2017. Defoliating insect mass outbreak affects soil N fluxes and tree N nutrition in scots pine forests. </w:t>
      </w:r>
      <w:proofErr w:type="gramStart"/>
      <w:r w:rsidRPr="00937F26">
        <w:rPr>
          <w:rFonts w:ascii="Times New Roman" w:eastAsia="Times New Roman" w:hAnsi="Times New Roman" w:cs="Times New Roman"/>
          <w:sz w:val="24"/>
          <w:szCs w:val="24"/>
        </w:rPr>
        <w:t>Frontiers in plant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954.</w:t>
      </w:r>
      <w:proofErr w:type="gramEnd"/>
    </w:p>
    <w:p w14:paraId="58FC3CF3" w14:textId="5FBB21DF"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16012F4A"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Harvey JE</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Axelson</w:t>
      </w:r>
      <w:proofErr w:type="spellEnd"/>
      <w:r w:rsidRPr="00937F26">
        <w:rPr>
          <w:rFonts w:ascii="Times New Roman" w:eastAsia="Times New Roman" w:hAnsi="Times New Roman" w:cs="Times New Roman"/>
          <w:sz w:val="24"/>
          <w:szCs w:val="24"/>
        </w:rPr>
        <w:t xml:space="preserve"> </w:t>
      </w:r>
      <w:r w:rsidR="009A09F3">
        <w:rPr>
          <w:rFonts w:ascii="Times New Roman" w:eastAsia="Times New Roman" w:hAnsi="Times New Roman" w:cs="Times New Roman"/>
          <w:sz w:val="24"/>
          <w:szCs w:val="24"/>
        </w:rPr>
        <w:t>J</w:t>
      </w:r>
      <w:r w:rsidRPr="00937F26">
        <w:rPr>
          <w:rFonts w:ascii="Times New Roman" w:eastAsia="Times New Roman" w:hAnsi="Times New Roman" w:cs="Times New Roman"/>
          <w:sz w:val="24"/>
          <w:szCs w:val="24"/>
        </w:rPr>
        <w:t>N</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Smith DJ. 2018. Disturbance-climate relationships between wildfire and western spruce budworm in interior British Columbia. </w:t>
      </w:r>
      <w:proofErr w:type="gramStart"/>
      <w:r w:rsidRPr="00937F26">
        <w:rPr>
          <w:rFonts w:ascii="Times New Roman" w:eastAsia="Times New Roman" w:hAnsi="Times New Roman" w:cs="Times New Roman"/>
          <w:sz w:val="24"/>
          <w:szCs w:val="24"/>
        </w:rPr>
        <w:t>Ecosphere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9(3</w:t>
      </w:r>
      <w:r w:rsidR="009A09F3">
        <w:rPr>
          <w:rFonts w:ascii="Times New Roman" w:eastAsia="Times New Roman" w:hAnsi="Times New Roman" w:cs="Times New Roman"/>
          <w:sz w:val="24"/>
          <w:szCs w:val="24"/>
        </w:rPr>
        <w:t>)</w:t>
      </w:r>
    </w:p>
    <w:p w14:paraId="0D1D84FD" w14:textId="40838998"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1426217" w14:textId="66108733"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Hessburg</w:t>
      </w:r>
      <w:proofErr w:type="spellEnd"/>
      <w:r w:rsidRPr="00937F26">
        <w:rPr>
          <w:rFonts w:ascii="Times New Roman" w:eastAsia="Times New Roman" w:hAnsi="Times New Roman" w:cs="Times New Roman"/>
          <w:sz w:val="24"/>
          <w:szCs w:val="24"/>
        </w:rPr>
        <w:t xml:space="preserve"> PF, Agee JK. 2003. An environmental narrative of inland northwest United States forests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1800–2000.</w:t>
      </w:r>
      <w:proofErr w:type="gramEnd"/>
      <w:r w:rsidRPr="00937F26">
        <w:rPr>
          <w:rFonts w:ascii="Times New Roman" w:eastAsia="Times New Roman" w:hAnsi="Times New Roman" w:cs="Times New Roman"/>
          <w:sz w:val="24"/>
          <w:szCs w:val="24"/>
        </w:rPr>
        <w:t xml:space="preserve"> Forest Ecology and Management, 178(1-2)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23-59. </w:t>
      </w:r>
    </w:p>
    <w:p w14:paraId="78AB42EB" w14:textId="5D3317B9"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698A6BED"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Hunter MD. 2001. Insect population dynamics meets ecosystem ecology: effects of herbivory on soil nutrient dynamics. </w:t>
      </w:r>
      <w:proofErr w:type="gramStart"/>
      <w:r w:rsidRPr="00937F26">
        <w:rPr>
          <w:rFonts w:ascii="Times New Roman" w:eastAsia="Times New Roman" w:hAnsi="Times New Roman" w:cs="Times New Roman"/>
          <w:sz w:val="24"/>
          <w:szCs w:val="24"/>
        </w:rPr>
        <w:t>Agriculture and Forest Entomology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77-84.</w:t>
      </w:r>
    </w:p>
    <w:p w14:paraId="140533A4" w14:textId="269AD673" w:rsidR="00302A72" w:rsidRPr="00937F26"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26953660"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Linnen</w:t>
      </w:r>
      <w:proofErr w:type="spellEnd"/>
      <w:r w:rsidR="00336636" w:rsidRPr="00937F26">
        <w:rPr>
          <w:rFonts w:ascii="Times New Roman" w:eastAsia="Times New Roman" w:hAnsi="Times New Roman" w:cs="Times New Roman"/>
          <w:sz w:val="24"/>
          <w:szCs w:val="24"/>
        </w:rPr>
        <w:t xml:space="preserve"> CR</w:t>
      </w:r>
      <w:r w:rsidR="009A09F3">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Reynolds BC.</w:t>
      </w:r>
      <w:r w:rsidR="0010325B" w:rsidRPr="00937F26">
        <w:rPr>
          <w:rFonts w:ascii="Times New Roman" w:eastAsia="Times New Roman" w:hAnsi="Times New Roman" w:cs="Times New Roman"/>
          <w:sz w:val="24"/>
          <w:szCs w:val="24"/>
        </w:rPr>
        <w:t xml:space="preserve"> 2003.</w:t>
      </w:r>
      <w:r w:rsidR="00336636" w:rsidRPr="00937F26">
        <w:rPr>
          <w:rFonts w:ascii="Times New Roman" w:eastAsia="Times New Roman" w:hAnsi="Times New Roman" w:cs="Times New Roman"/>
          <w:sz w:val="24"/>
          <w:szCs w:val="24"/>
        </w:rPr>
        <w:t xml:space="preserve"> Effects of endemic densities of canopy herbivores on nutrient dynamics along a gradient in elevation in the southern Appalachians. </w:t>
      </w:r>
      <w:proofErr w:type="spellStart"/>
      <w:proofErr w:type="gramStart"/>
      <w:r w:rsidR="00336636" w:rsidRPr="00937F26">
        <w:rPr>
          <w:rFonts w:ascii="Times New Roman" w:eastAsia="Times New Roman" w:hAnsi="Times New Roman" w:cs="Times New Roman"/>
          <w:sz w:val="24"/>
          <w:szCs w:val="24"/>
        </w:rPr>
        <w:t>Pedo</w:t>
      </w:r>
      <w:proofErr w:type="spellEnd"/>
      <w:r w:rsidR="00336636"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biologia</w:t>
      </w:r>
      <w:proofErr w:type="spellEnd"/>
      <w:r w:rsidR="005C42C5">
        <w:rPr>
          <w:rFonts w:ascii="Times New Roman" w:eastAsia="Times New Roman" w:hAnsi="Times New Roman" w:cs="Times New Roman"/>
          <w:sz w:val="24"/>
          <w:szCs w:val="24"/>
        </w:rPr>
        <w:t>.</w:t>
      </w:r>
      <w:proofErr w:type="gramEnd"/>
      <w:r w:rsidR="00336636" w:rsidRPr="00937F26">
        <w:rPr>
          <w:rFonts w:ascii="Times New Roman" w:eastAsia="Times New Roman" w:hAnsi="Times New Roman" w:cs="Times New Roman"/>
          <w:sz w:val="24"/>
          <w:szCs w:val="24"/>
        </w:rPr>
        <w:t xml:space="preserve"> 47</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231-244.</w:t>
      </w:r>
    </w:p>
    <w:p w14:paraId="4553C356" w14:textId="39799881" w:rsidR="0031105B"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DC53AD" w14:textId="09CDD440" w:rsidR="0031105B" w:rsidRPr="00937F26"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105B">
        <w:rPr>
          <w:rFonts w:ascii="Times New Roman" w:eastAsia="Times New Roman" w:hAnsi="Times New Roman" w:cs="Times New Roman"/>
          <w:sz w:val="24"/>
          <w:szCs w:val="24"/>
        </w:rPr>
        <w:t xml:space="preserve">Jarrett PM. 1983. Relationships </w:t>
      </w:r>
      <w:proofErr w:type="gramStart"/>
      <w:r w:rsidRPr="0031105B">
        <w:rPr>
          <w:rFonts w:ascii="Times New Roman" w:eastAsia="Times New Roman" w:hAnsi="Times New Roman" w:cs="Times New Roman"/>
          <w:sz w:val="24"/>
          <w:szCs w:val="24"/>
        </w:rPr>
        <w:t>Between</w:t>
      </w:r>
      <w:proofErr w:type="gramEnd"/>
      <w:r w:rsidRPr="0031105B">
        <w:rPr>
          <w:rFonts w:ascii="Times New Roman" w:eastAsia="Times New Roman" w:hAnsi="Times New Roman" w:cs="Times New Roman"/>
          <w:sz w:val="24"/>
          <w:szCs w:val="24"/>
        </w:rPr>
        <w:t xml:space="preserve"> Dry Density, Moisture Content, and Decomposition. </w:t>
      </w:r>
      <w:proofErr w:type="gramStart"/>
      <w:r w:rsidRPr="0031105B">
        <w:rPr>
          <w:rFonts w:ascii="Times New Roman" w:eastAsia="Times New Roman" w:hAnsi="Times New Roman" w:cs="Times New Roman"/>
          <w:sz w:val="24"/>
          <w:szCs w:val="24"/>
        </w:rPr>
        <w:t>Testing of Peats &amp; Organic Soils-</w:t>
      </w:r>
      <w:proofErr w:type="spellStart"/>
      <w:r w:rsidRPr="0031105B">
        <w:rPr>
          <w:rFonts w:ascii="Times New Roman" w:eastAsia="Times New Roman" w:hAnsi="Times New Roman" w:cs="Times New Roman"/>
          <w:sz w:val="24"/>
          <w:szCs w:val="24"/>
        </w:rPr>
        <w:t>Stp</w:t>
      </w:r>
      <w:proofErr w:type="spellEnd"/>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820</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72.</w:t>
      </w:r>
      <w:proofErr w:type="gramEnd"/>
    </w:p>
    <w:p w14:paraId="1D31E509" w14:textId="1E2C4E9B"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D05CF6" w14:textId="532BACC7"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 xml:space="preserve">Keane RE, Ryan KC, Veblen TT, Allen CD, Logan JA, </w:t>
      </w:r>
      <w:proofErr w:type="spellStart"/>
      <w:r w:rsidRPr="00937F26">
        <w:rPr>
          <w:rFonts w:ascii="Times New Roman" w:eastAsia="Times New Roman" w:hAnsi="Times New Roman" w:cs="Times New Roman"/>
          <w:sz w:val="24"/>
          <w:szCs w:val="24"/>
        </w:rPr>
        <w:t>HawkesB</w:t>
      </w:r>
      <w:proofErr w:type="spellEnd"/>
      <w:r w:rsidRPr="00937F26">
        <w:rPr>
          <w:rFonts w:ascii="Times New Roman" w:eastAsia="Times New Roman" w:hAnsi="Times New Roman" w:cs="Times New Roman"/>
          <w:sz w:val="24"/>
          <w:szCs w:val="24"/>
        </w:rPr>
        <w:t>, Barron J. 2002.</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The cascading effects of fire exclusion in Rocky Mountain ecosystems.</w:t>
      </w:r>
      <w:proofErr w:type="gramEnd"/>
      <w:r w:rsidRPr="00937F26">
        <w:rPr>
          <w:rFonts w:ascii="Times New Roman" w:eastAsia="Times New Roman" w:hAnsi="Times New Roman" w:cs="Times New Roman"/>
          <w:sz w:val="24"/>
          <w:szCs w:val="24"/>
        </w:rPr>
        <w:t xml:space="preserve"> Rocky Mountain futures: an ecological perspective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133-152.</w:t>
      </w:r>
      <w:proofErr w:type="gramEnd"/>
    </w:p>
    <w:p w14:paraId="3BAC9696"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1678E8A" w14:textId="31EF9D2B" w:rsidR="003E7416"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Keeney DR, Nelson DW. 1983. Nitrogen—inorganic forms. Methods of Soil Analysis: Part 2 Chemical and Microbiological Properties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643-698. </w:t>
      </w:r>
    </w:p>
    <w:p w14:paraId="1C4AF4B0" w14:textId="77777777" w:rsidR="00B06741"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133A5152"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Kindlmann</w:t>
      </w:r>
      <w:proofErr w:type="spellEnd"/>
      <w:r w:rsidRPr="00937F26">
        <w:rPr>
          <w:rFonts w:ascii="Times New Roman" w:eastAsia="Times New Roman" w:hAnsi="Times New Roman" w:cs="Times New Roman"/>
          <w:sz w:val="24"/>
          <w:szCs w:val="24"/>
        </w:rPr>
        <w:t xml:space="preserve"> 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2004</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 xml:space="preserve">Temporal fluctuations in </w:t>
      </w:r>
      <w:proofErr w:type="spellStart"/>
      <w:r w:rsidRPr="00937F26">
        <w:rPr>
          <w:rFonts w:ascii="Times New Roman" w:eastAsia="Times New Roman" w:hAnsi="Times New Roman" w:cs="Times New Roman"/>
          <w:sz w:val="24"/>
          <w:szCs w:val="24"/>
        </w:rPr>
        <w:t>throughfall</w:t>
      </w:r>
      <w:proofErr w:type="spellEnd"/>
      <w:r w:rsidRPr="00937F26">
        <w:rPr>
          <w:rFonts w:ascii="Times New Roman" w:eastAsia="Times New Roman" w:hAnsi="Times New Roman" w:cs="Times New Roman"/>
          <w:sz w:val="24"/>
          <w:szCs w:val="24"/>
        </w:rPr>
        <w:t xml:space="preserve"> carbon concentrations in a spruce forest.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Ecological Modelling</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176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381-388.</w:t>
      </w:r>
    </w:p>
    <w:p w14:paraId="3F4E7FFF" w14:textId="41911EDF" w:rsidR="00B8223F"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75A248E" w14:textId="3CADAB0D" w:rsidR="00B8223F" w:rsidRPr="00937F26"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B8223F">
        <w:rPr>
          <w:rFonts w:ascii="Times New Roman" w:eastAsia="Times New Roman" w:hAnsi="Times New Roman" w:cs="Times New Roman"/>
          <w:sz w:val="24"/>
          <w:szCs w:val="24"/>
        </w:rPr>
        <w:t>Kirchman</w:t>
      </w:r>
      <w:proofErr w:type="spellEnd"/>
      <w:r w:rsidRPr="00B8223F">
        <w:rPr>
          <w:rFonts w:ascii="Times New Roman" w:eastAsia="Times New Roman" w:hAnsi="Times New Roman" w:cs="Times New Roman"/>
          <w:sz w:val="24"/>
          <w:szCs w:val="24"/>
        </w:rPr>
        <w:t xml:space="preserve"> DL, </w:t>
      </w:r>
      <w:proofErr w:type="spellStart"/>
      <w:r w:rsidRPr="00B8223F">
        <w:rPr>
          <w:rFonts w:ascii="Times New Roman" w:eastAsia="Times New Roman" w:hAnsi="Times New Roman" w:cs="Times New Roman"/>
          <w:sz w:val="24"/>
          <w:szCs w:val="24"/>
        </w:rPr>
        <w:t>Keil</w:t>
      </w:r>
      <w:proofErr w:type="spellEnd"/>
      <w:r>
        <w:rPr>
          <w:rFonts w:ascii="Times New Roman" w:eastAsia="Times New Roman" w:hAnsi="Times New Roman" w:cs="Times New Roman"/>
          <w:sz w:val="24"/>
          <w:szCs w:val="24"/>
        </w:rPr>
        <w:t xml:space="preserve"> </w:t>
      </w:r>
      <w:r w:rsidRPr="00B8223F">
        <w:rPr>
          <w:rFonts w:ascii="Times New Roman" w:eastAsia="Times New Roman" w:hAnsi="Times New Roman" w:cs="Times New Roman"/>
          <w:sz w:val="24"/>
          <w:szCs w:val="24"/>
        </w:rPr>
        <w:t xml:space="preserve">RG, Wheeler PA. 1990. Carbon limitation of ammonium uptake by heterotrophic bacteria in the subarctic Pacific. </w:t>
      </w:r>
      <w:proofErr w:type="gramStart"/>
      <w:r w:rsidRPr="00B8223F">
        <w:rPr>
          <w:rFonts w:ascii="Times New Roman" w:eastAsia="Times New Roman" w:hAnsi="Times New Roman" w:cs="Times New Roman"/>
          <w:sz w:val="24"/>
          <w:szCs w:val="24"/>
        </w:rPr>
        <w:t>Limnology and Oceanography</w:t>
      </w:r>
      <w:r>
        <w:rPr>
          <w:rFonts w:ascii="Times New Roman" w:eastAsia="Times New Roman" w:hAnsi="Times New Roman" w:cs="Times New Roman"/>
          <w:sz w:val="24"/>
          <w:szCs w:val="24"/>
        </w:rPr>
        <w:t>.</w:t>
      </w:r>
      <w:proofErr w:type="gramEnd"/>
      <w:r w:rsidRPr="00B8223F">
        <w:rPr>
          <w:rFonts w:ascii="Times New Roman" w:eastAsia="Times New Roman" w:hAnsi="Times New Roman" w:cs="Times New Roman"/>
          <w:sz w:val="24"/>
          <w:szCs w:val="24"/>
        </w:rPr>
        <w:t xml:space="preserve"> 35(6)</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1258-1266.</w:t>
      </w:r>
    </w:p>
    <w:p w14:paraId="4B784F40" w14:textId="618515DA" w:rsidR="00AE6F8D" w:rsidRPr="00937F26" w:rsidRDefault="00AE6F8D"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CB8595" w14:textId="37502554" w:rsidR="00AE6F8D" w:rsidRPr="00937F26" w:rsidRDefault="00AE6F8D"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Klenner</w:t>
      </w:r>
      <w:proofErr w:type="spellEnd"/>
      <w:r w:rsidRPr="00937F26">
        <w:rPr>
          <w:rFonts w:ascii="Times New Roman" w:eastAsia="Times New Roman" w:hAnsi="Times New Roman" w:cs="Times New Roman"/>
          <w:sz w:val="24"/>
          <w:szCs w:val="24"/>
        </w:rPr>
        <w:t xml:space="preserve"> 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Walton R</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Arsenault A</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Kremsater</w:t>
      </w:r>
      <w:proofErr w:type="spellEnd"/>
      <w:r w:rsidRPr="00937F26">
        <w:rPr>
          <w:rFonts w:ascii="Times New Roman" w:eastAsia="Times New Roman" w:hAnsi="Times New Roman" w:cs="Times New Roman"/>
          <w:sz w:val="24"/>
          <w:szCs w:val="24"/>
        </w:rPr>
        <w:t xml:space="preserve"> L. 2008.</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Dry forests in the Southern Interior of British Columbia: Historic disturbances and implications for restoration and management,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256(10)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1711-1722,</w:t>
      </w:r>
    </w:p>
    <w:p w14:paraId="41E09847" w14:textId="24477AAE"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53A3CF3" w14:textId="4B597CE3"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Kolb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TE, </w:t>
      </w:r>
      <w:proofErr w:type="spellStart"/>
      <w:r w:rsidRPr="00937F26">
        <w:rPr>
          <w:rFonts w:ascii="Times New Roman" w:eastAsia="Times New Roman" w:hAnsi="Times New Roman" w:cs="Times New Roman"/>
          <w:sz w:val="24"/>
          <w:szCs w:val="24"/>
        </w:rPr>
        <w:t>Dodds</w:t>
      </w:r>
      <w:proofErr w:type="spellEnd"/>
      <w:r w:rsidRPr="00937F26">
        <w:rPr>
          <w:rFonts w:ascii="Times New Roman" w:eastAsia="Times New Roman" w:hAnsi="Times New Roman" w:cs="Times New Roman"/>
          <w:sz w:val="24"/>
          <w:szCs w:val="24"/>
        </w:rPr>
        <w:t xml:space="preserve"> KA, Clancy KM. 1999. Effect of western spruce budworm defoliation on the physiology and growth of potted Douglas-fir seedlings. </w:t>
      </w:r>
      <w:proofErr w:type="gramStart"/>
      <w:r w:rsidRPr="00937F26">
        <w:rPr>
          <w:rFonts w:ascii="Times New Roman" w:eastAsia="Times New Roman" w:hAnsi="Times New Roman" w:cs="Times New Roman"/>
          <w:sz w:val="24"/>
          <w:szCs w:val="24"/>
        </w:rPr>
        <w:t>Forest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45(2)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280-291.</w:t>
      </w:r>
    </w:p>
    <w:p w14:paraId="1D284BBF" w14:textId="6A1EEE42"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FA7504A" w14:textId="01FB556D" w:rsidR="003D1D16" w:rsidRDefault="002E609B"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L</w:t>
      </w:r>
      <w:r w:rsidR="003D1D16" w:rsidRPr="00937F26">
        <w:rPr>
          <w:rFonts w:ascii="Times New Roman" w:eastAsia="Times New Roman" w:hAnsi="Times New Roman" w:cs="Times New Roman"/>
          <w:sz w:val="24"/>
          <w:szCs w:val="24"/>
        </w:rPr>
        <w:t>eMellec</w:t>
      </w:r>
      <w:proofErr w:type="spellEnd"/>
      <w:r w:rsidR="009A09F3">
        <w:rPr>
          <w:rFonts w:ascii="Times New Roman" w:eastAsia="Times New Roman" w:hAnsi="Times New Roman" w:cs="Times New Roman"/>
          <w:sz w:val="24"/>
          <w:szCs w:val="24"/>
        </w:rPr>
        <w:t xml:space="preserve"> </w:t>
      </w:r>
      <w:r w:rsidR="003D1D16" w:rsidRPr="00937F26">
        <w:rPr>
          <w:rFonts w:ascii="Times New Roman" w:eastAsia="Times New Roman" w:hAnsi="Times New Roman" w:cs="Times New Roman"/>
          <w:sz w:val="24"/>
          <w:szCs w:val="24"/>
        </w:rPr>
        <w:t xml:space="preserve">A, </w:t>
      </w:r>
      <w:proofErr w:type="spellStart"/>
      <w:r w:rsidR="003D1D16" w:rsidRPr="00937F26">
        <w:rPr>
          <w:rFonts w:ascii="Times New Roman" w:eastAsia="Times New Roman" w:hAnsi="Times New Roman" w:cs="Times New Roman"/>
          <w:sz w:val="24"/>
          <w:szCs w:val="24"/>
        </w:rPr>
        <w:t>Gerold</w:t>
      </w:r>
      <w:proofErr w:type="spellEnd"/>
      <w:r w:rsidR="003D1D16" w:rsidRPr="00937F26">
        <w:rPr>
          <w:rFonts w:ascii="Times New Roman" w:eastAsia="Times New Roman" w:hAnsi="Times New Roman" w:cs="Times New Roman"/>
          <w:sz w:val="24"/>
          <w:szCs w:val="24"/>
        </w:rPr>
        <w:t xml:space="preserve"> G</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spellStart"/>
      <w:r w:rsidR="003D1D16" w:rsidRPr="00937F26">
        <w:rPr>
          <w:rFonts w:ascii="Times New Roman" w:eastAsia="Times New Roman" w:hAnsi="Times New Roman" w:cs="Times New Roman"/>
          <w:sz w:val="24"/>
          <w:szCs w:val="24"/>
        </w:rPr>
        <w:t>Michalzik</w:t>
      </w:r>
      <w:proofErr w:type="spellEnd"/>
      <w:r w:rsidR="003D1D16" w:rsidRPr="00937F26">
        <w:rPr>
          <w:rFonts w:ascii="Times New Roman" w:eastAsia="Times New Roman" w:hAnsi="Times New Roman" w:cs="Times New Roman"/>
          <w:sz w:val="24"/>
          <w:szCs w:val="24"/>
        </w:rPr>
        <w:t xml:space="preserve"> B. 2011</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gramStart"/>
      <w:r w:rsidR="003D1D16" w:rsidRPr="00937F26">
        <w:rPr>
          <w:rFonts w:ascii="Times New Roman" w:eastAsia="Times New Roman" w:hAnsi="Times New Roman" w:cs="Times New Roman"/>
          <w:sz w:val="24"/>
          <w:szCs w:val="24"/>
        </w:rPr>
        <w:t>Insect herbivory, organic matter deposition and effects on belowground organic matter fluxes in a central European oak forest.</w:t>
      </w:r>
      <w:proofErr w:type="gramEnd"/>
      <w:r w:rsidR="003D1D16" w:rsidRPr="00937F26">
        <w:rPr>
          <w:rFonts w:ascii="Times New Roman" w:eastAsia="Times New Roman" w:hAnsi="Times New Roman" w:cs="Times New Roman"/>
          <w:sz w:val="24"/>
          <w:szCs w:val="24"/>
        </w:rPr>
        <w:t xml:space="preserve"> </w:t>
      </w:r>
      <w:proofErr w:type="gramStart"/>
      <w:r w:rsidR="003D1D16" w:rsidRPr="00937F26">
        <w:rPr>
          <w:rFonts w:ascii="Times New Roman" w:eastAsia="Times New Roman" w:hAnsi="Times New Roman" w:cs="Times New Roman"/>
          <w:sz w:val="24"/>
          <w:szCs w:val="24"/>
        </w:rPr>
        <w:t>Plant &amp; Soil</w:t>
      </w:r>
      <w:r w:rsidR="005C42C5">
        <w:rPr>
          <w:rFonts w:ascii="Times New Roman" w:eastAsia="Times New Roman" w:hAnsi="Times New Roman" w:cs="Times New Roman"/>
          <w:sz w:val="24"/>
          <w:szCs w:val="24"/>
        </w:rPr>
        <w:t>.</w:t>
      </w:r>
      <w:proofErr w:type="gramEnd"/>
      <w:r w:rsidR="003D1D16" w:rsidRPr="00937F26">
        <w:rPr>
          <w:rFonts w:ascii="Times New Roman" w:eastAsia="Times New Roman" w:hAnsi="Times New Roman" w:cs="Times New Roman"/>
          <w:sz w:val="24"/>
          <w:szCs w:val="24"/>
        </w:rPr>
        <w:t xml:space="preserve"> 342</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393-403</w:t>
      </w:r>
    </w:p>
    <w:p w14:paraId="2208F730" w14:textId="4CFFB5F2" w:rsidR="006D5267"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F3D6AA" w14:textId="376C028D" w:rsidR="006D5267" w:rsidRPr="00937F26"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D5267">
        <w:rPr>
          <w:rFonts w:ascii="Times New Roman" w:eastAsia="Times New Roman" w:hAnsi="Times New Roman" w:cs="Times New Roman"/>
          <w:sz w:val="24"/>
          <w:szCs w:val="24"/>
        </w:rPr>
        <w:t xml:space="preserve">Le </w:t>
      </w:r>
      <w:proofErr w:type="spellStart"/>
      <w:r w:rsidRPr="006D5267">
        <w:rPr>
          <w:rFonts w:ascii="Times New Roman" w:eastAsia="Times New Roman" w:hAnsi="Times New Roman" w:cs="Times New Roman"/>
          <w:sz w:val="24"/>
          <w:szCs w:val="24"/>
        </w:rPr>
        <w:t>Mellec</w:t>
      </w:r>
      <w:proofErr w:type="spellEnd"/>
      <w:r w:rsidRPr="006D5267">
        <w:rPr>
          <w:rFonts w:ascii="Times New Roman" w:eastAsia="Times New Roman" w:hAnsi="Times New Roman" w:cs="Times New Roman"/>
          <w:sz w:val="24"/>
          <w:szCs w:val="24"/>
        </w:rPr>
        <w:t xml:space="preserve"> A, </w:t>
      </w:r>
      <w:proofErr w:type="spellStart"/>
      <w:r w:rsidRPr="006D5267">
        <w:rPr>
          <w:rFonts w:ascii="Times New Roman" w:eastAsia="Times New Roman" w:hAnsi="Times New Roman" w:cs="Times New Roman"/>
          <w:sz w:val="24"/>
          <w:szCs w:val="24"/>
        </w:rPr>
        <w:t>Habermann</w:t>
      </w:r>
      <w:proofErr w:type="spellEnd"/>
      <w:r w:rsidRPr="006D5267">
        <w:rPr>
          <w:rFonts w:ascii="Times New Roman" w:eastAsia="Times New Roman" w:hAnsi="Times New Roman" w:cs="Times New Roman"/>
          <w:sz w:val="24"/>
          <w:szCs w:val="24"/>
        </w:rPr>
        <w:t xml:space="preserve"> M, </w:t>
      </w:r>
      <w:proofErr w:type="spellStart"/>
      <w:r w:rsidRPr="006D5267">
        <w:rPr>
          <w:rFonts w:ascii="Times New Roman" w:eastAsia="Times New Roman" w:hAnsi="Times New Roman" w:cs="Times New Roman"/>
          <w:sz w:val="24"/>
          <w:szCs w:val="24"/>
        </w:rPr>
        <w:t>Michalzik</w:t>
      </w:r>
      <w:proofErr w:type="spellEnd"/>
      <w:r w:rsidRPr="006D5267">
        <w:rPr>
          <w:rFonts w:ascii="Times New Roman" w:eastAsia="Times New Roman" w:hAnsi="Times New Roman" w:cs="Times New Roman"/>
          <w:sz w:val="24"/>
          <w:szCs w:val="24"/>
        </w:rPr>
        <w:t xml:space="preserve"> B. 2009. Canopy herbivory altering C to N ratios and soil input patterns of different organic matter fractions in a Scots pine forest. </w:t>
      </w:r>
      <w:proofErr w:type="gramStart"/>
      <w:r w:rsidRPr="006D5267">
        <w:rPr>
          <w:rFonts w:ascii="Times New Roman" w:eastAsia="Times New Roman" w:hAnsi="Times New Roman" w:cs="Times New Roman"/>
          <w:sz w:val="24"/>
          <w:szCs w:val="24"/>
        </w:rPr>
        <w:t>Plant and soil</w:t>
      </w:r>
      <w:r>
        <w:rPr>
          <w:rFonts w:ascii="Times New Roman" w:eastAsia="Times New Roman" w:hAnsi="Times New Roman" w:cs="Times New Roman"/>
          <w:sz w:val="24"/>
          <w:szCs w:val="24"/>
        </w:rPr>
        <w:t>.</w:t>
      </w:r>
      <w:proofErr w:type="gramEnd"/>
      <w:r w:rsidRPr="006D5267">
        <w:rPr>
          <w:rFonts w:ascii="Times New Roman" w:eastAsia="Times New Roman" w:hAnsi="Times New Roman" w:cs="Times New Roman"/>
          <w:sz w:val="24"/>
          <w:szCs w:val="24"/>
        </w:rPr>
        <w:t xml:space="preserve"> 325(1-2)</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255-262.</w:t>
      </w:r>
    </w:p>
    <w:p w14:paraId="72EC30F4" w14:textId="77777777" w:rsidR="003D1D16" w:rsidRPr="00937F26"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1B863CE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Lewis </w:t>
      </w:r>
      <w:proofErr w:type="gramStart"/>
      <w:r w:rsidRPr="00937F26">
        <w:rPr>
          <w:rFonts w:ascii="Times New Roman" w:eastAsia="Times New Roman" w:hAnsi="Times New Roman" w:cs="Times New Roman"/>
          <w:sz w:val="24"/>
          <w:szCs w:val="24"/>
        </w:rPr>
        <w:t>GP</w:t>
      </w:r>
      <w:r w:rsidR="009A09F3">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Likens GE. 2006. Changes in stream chemistry associated with insect defoliation in a Pennsylvania hemlock-hardwoods forest. </w:t>
      </w:r>
      <w:proofErr w:type="gramStart"/>
      <w:r w:rsidRPr="00937F26">
        <w:rPr>
          <w:rFonts w:ascii="Times New Roman" w:eastAsia="Times New Roman" w:hAnsi="Times New Roman" w:cs="Times New Roman"/>
          <w:sz w:val="24"/>
          <w:szCs w:val="24"/>
        </w:rPr>
        <w:t>Forest Ecology and Management</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238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199-211.</w:t>
      </w:r>
    </w:p>
    <w:p w14:paraId="77A05342" w14:textId="5CA6EFC1"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1A1B22C6"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Likens GE, Bormann FH, Johnson NM, Fisher DW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Pierce RS. 1970</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Effects of Forest Cutting and Herbicide Treatment on Nutrient Budgets in the Hubbard Brook Watershed‐Ecosystem. </w:t>
      </w:r>
      <w:proofErr w:type="gramStart"/>
      <w:r w:rsidRPr="00937F26">
        <w:rPr>
          <w:rFonts w:ascii="Times New Roman" w:eastAsia="Times New Roman" w:hAnsi="Times New Roman" w:cs="Times New Roman" w:hint="eastAsia"/>
          <w:sz w:val="24"/>
          <w:szCs w:val="24"/>
        </w:rPr>
        <w:t>Ecological Monographs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hint="eastAsia"/>
          <w:sz w:val="24"/>
          <w:szCs w:val="24"/>
        </w:rPr>
        <w:t xml:space="preserve"> 40: 23-47.</w:t>
      </w:r>
    </w:p>
    <w:p w14:paraId="3022F93F"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299255FD"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Canham</w:t>
      </w:r>
      <w:proofErr w:type="spellEnd"/>
      <w:r w:rsidRPr="00937F26">
        <w:rPr>
          <w:rFonts w:ascii="Times New Roman" w:eastAsia="Times New Roman" w:hAnsi="Times New Roman" w:cs="Times New Roman"/>
          <w:sz w:val="24"/>
          <w:szCs w:val="24"/>
        </w:rPr>
        <w:t xml:space="preserve"> CD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Arthu</w:t>
      </w:r>
      <w:r w:rsidR="0012684C">
        <w:rPr>
          <w:rFonts w:ascii="Times New Roman" w:eastAsia="Times New Roman" w:hAnsi="Times New Roman" w:cs="Times New Roman"/>
          <w:sz w:val="24"/>
          <w:szCs w:val="24"/>
        </w:rPr>
        <w:t>r</w:t>
      </w:r>
      <w:r w:rsidRPr="00937F26">
        <w:rPr>
          <w:rFonts w:ascii="Times New Roman" w:eastAsia="Times New Roman" w:hAnsi="Times New Roman" w:cs="Times New Roman"/>
          <w:sz w:val="24"/>
          <w:szCs w:val="24"/>
        </w:rPr>
        <w:t xml:space="preserve"> MA, Weathers KC</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Fitzhuge</w:t>
      </w:r>
      <w:proofErr w:type="spellEnd"/>
      <w:r w:rsidRPr="00937F26">
        <w:rPr>
          <w:rFonts w:ascii="Times New Roman" w:eastAsia="Times New Roman" w:hAnsi="Times New Roman" w:cs="Times New Roman"/>
          <w:sz w:val="24"/>
          <w:szCs w:val="24"/>
        </w:rPr>
        <w:t xml:space="preserve"> RD. 2006. </w:t>
      </w:r>
      <w:proofErr w:type="gramStart"/>
      <w:r w:rsidRPr="00937F26">
        <w:rPr>
          <w:rFonts w:ascii="Times New Roman" w:eastAsia="Times New Roman" w:hAnsi="Times New Roman" w:cs="Times New Roman"/>
          <w:sz w:val="24"/>
          <w:szCs w:val="24"/>
        </w:rPr>
        <w:t>Forest Ecosystem Response to Exotic Pests and Pathogens in Eastern North America.</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BioScience</w:t>
      </w:r>
      <w:proofErr w:type="spellEnd"/>
      <w:r w:rsidRPr="00937F26">
        <w:rPr>
          <w:rFonts w:ascii="Times New Roman" w:eastAsia="Times New Roman" w:hAnsi="Times New Roman" w:cs="Times New Roman"/>
          <w:sz w:val="24"/>
          <w:szCs w:val="24"/>
        </w:rPr>
        <w:t>, 56(5), 395-405.Bott, T. L. 1996.</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Primary Productivity and Community Respiration.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Methods in Stream 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533-556.</w:t>
      </w:r>
      <w:proofErr w:type="gramEnd"/>
    </w:p>
    <w:p w14:paraId="71B2435B" w14:textId="5ECEFF34" w:rsidR="008E480E" w:rsidRPr="00937F26"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3C84097C"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Ruesink</w:t>
      </w:r>
      <w:proofErr w:type="spellEnd"/>
      <w:r w:rsidRPr="00937F26">
        <w:rPr>
          <w:rFonts w:ascii="Times New Roman" w:eastAsia="Times New Roman" w:hAnsi="Times New Roman" w:cs="Times New Roman"/>
          <w:sz w:val="24"/>
          <w:szCs w:val="24"/>
        </w:rPr>
        <w:t xml:space="preserve"> AE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1995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Carbon and Nitrogen Mineralization from Decomposing </w:t>
      </w:r>
    </w:p>
    <w:p w14:paraId="4621658D" w14:textId="489BCB59"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Gypsy Moth Frass.</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Oecologia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133-138</w:t>
      </w:r>
      <w:r w:rsidR="005C42C5">
        <w:rPr>
          <w:rFonts w:ascii="Times New Roman" w:eastAsia="Times New Roman" w:hAnsi="Times New Roman" w:cs="Times New Roman"/>
          <w:sz w:val="24"/>
          <w:szCs w:val="24"/>
        </w:rPr>
        <w:t>.</w:t>
      </w:r>
    </w:p>
    <w:p w14:paraId="58CE7E03" w14:textId="1B578501"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962F57" w14:textId="282EAF76" w:rsidR="003A4C8A" w:rsidRPr="00937F26"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McRae</w:t>
      </w:r>
      <w:r w:rsidR="00BF119C" w:rsidRPr="00937F26">
        <w:rPr>
          <w:rFonts w:ascii="Times New Roman" w:eastAsia="Times New Roman" w:hAnsi="Times New Roman" w:cs="Times New Roman"/>
          <w:sz w:val="24"/>
          <w:szCs w:val="24"/>
        </w:rPr>
        <w:t xml:space="preserve"> DJ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Duchesne </w:t>
      </w:r>
      <w:r w:rsidR="00BF119C" w:rsidRPr="00937F26">
        <w:rPr>
          <w:rFonts w:ascii="Times New Roman" w:eastAsia="Times New Roman" w:hAnsi="Times New Roman" w:cs="Times New Roman"/>
          <w:sz w:val="24"/>
          <w:szCs w:val="24"/>
        </w:rPr>
        <w:t>L</w:t>
      </w:r>
      <w:r w:rsidR="0012684C">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Freedman</w:t>
      </w:r>
      <w:r w:rsidR="00BF119C" w:rsidRPr="00937F26">
        <w:rPr>
          <w:rFonts w:ascii="Times New Roman" w:eastAsia="Times New Roman" w:hAnsi="Times New Roman" w:cs="Times New Roman"/>
          <w:sz w:val="24"/>
          <w:szCs w:val="24"/>
        </w:rPr>
        <w:t xml:space="preserve"> CB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Lynham</w:t>
      </w:r>
      <w:proofErr w:type="spellEnd"/>
      <w:r w:rsidRPr="00937F26">
        <w:rPr>
          <w:rFonts w:ascii="Times New Roman" w:eastAsia="Times New Roman" w:hAnsi="Times New Roman" w:cs="Times New Roman"/>
          <w:sz w:val="24"/>
          <w:szCs w:val="24"/>
        </w:rPr>
        <w:t>, Woodley</w:t>
      </w:r>
      <w:r w:rsidR="0012684C">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2001. Comparisons between wildfire and forest harvesting and their implications in forest management</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Environmental Reviews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223-260</w:t>
      </w:r>
      <w:r w:rsidR="0012684C">
        <w:rPr>
          <w:rFonts w:ascii="Times New Roman" w:eastAsia="Times New Roman" w:hAnsi="Times New Roman" w:cs="Times New Roman"/>
          <w:sz w:val="24"/>
          <w:szCs w:val="24"/>
        </w:rPr>
        <w:t>.</w:t>
      </w:r>
    </w:p>
    <w:p w14:paraId="0BE6E87D" w14:textId="369F5C2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9FB19E" w14:textId="2ED3C3F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Asner GP, Martin RE, Silva </w:t>
      </w:r>
      <w:proofErr w:type="spellStart"/>
      <w:r w:rsidRPr="00937F26">
        <w:rPr>
          <w:rFonts w:ascii="Times New Roman" w:eastAsia="Times New Roman" w:hAnsi="Times New Roman" w:cs="Times New Roman"/>
          <w:sz w:val="24"/>
          <w:szCs w:val="24"/>
        </w:rPr>
        <w:t>Espejo</w:t>
      </w:r>
      <w:proofErr w:type="spellEnd"/>
      <w:r w:rsidRPr="00937F26">
        <w:rPr>
          <w:rFonts w:ascii="Times New Roman" w:eastAsia="Times New Roman" w:hAnsi="Times New Roman" w:cs="Times New Roman"/>
          <w:sz w:val="24"/>
          <w:szCs w:val="24"/>
        </w:rPr>
        <w:t xml:space="preserve"> JE, </w:t>
      </w:r>
      <w:proofErr w:type="spellStart"/>
      <w:r w:rsidRPr="00937F26">
        <w:rPr>
          <w:rFonts w:ascii="Times New Roman" w:eastAsia="Times New Roman" w:hAnsi="Times New Roman" w:cs="Times New Roman"/>
          <w:sz w:val="24"/>
          <w:szCs w:val="24"/>
        </w:rPr>
        <w:t>Huasco</w:t>
      </w:r>
      <w:proofErr w:type="spellEnd"/>
      <w:r w:rsidRPr="00937F26">
        <w:rPr>
          <w:rFonts w:ascii="Times New Roman" w:eastAsia="Times New Roman" w:hAnsi="Times New Roman" w:cs="Times New Roman"/>
          <w:sz w:val="24"/>
          <w:szCs w:val="24"/>
        </w:rPr>
        <w:t xml:space="preserve"> WH, </w:t>
      </w:r>
      <w:proofErr w:type="spellStart"/>
      <w:r w:rsidRPr="00937F26">
        <w:rPr>
          <w:rFonts w:ascii="Times New Roman" w:eastAsia="Times New Roman" w:hAnsi="Times New Roman" w:cs="Times New Roman"/>
          <w:sz w:val="24"/>
          <w:szCs w:val="24"/>
        </w:rPr>
        <w:t>Farfán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Amézquita</w:t>
      </w:r>
      <w:proofErr w:type="spellEnd"/>
      <w:r w:rsidRPr="00937F26">
        <w:rPr>
          <w:rFonts w:ascii="Times New Roman" w:eastAsia="Times New Roman" w:hAnsi="Times New Roman" w:cs="Times New Roman"/>
          <w:sz w:val="24"/>
          <w:szCs w:val="24"/>
        </w:rPr>
        <w:t xml:space="preserve"> FF, ...  </w:t>
      </w:r>
      <w:proofErr w:type="spellStart"/>
      <w:r w:rsidRPr="00937F26">
        <w:rPr>
          <w:rFonts w:ascii="Times New Roman" w:eastAsia="Times New Roman" w:hAnsi="Times New Roman" w:cs="Times New Roman"/>
          <w:sz w:val="24"/>
          <w:szCs w:val="24"/>
        </w:rPr>
        <w:t>Huaraca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Quispe</w:t>
      </w:r>
      <w:proofErr w:type="spellEnd"/>
      <w:r w:rsidRPr="00937F26">
        <w:rPr>
          <w:rFonts w:ascii="Times New Roman" w:eastAsia="Times New Roman" w:hAnsi="Times New Roman" w:cs="Times New Roman"/>
          <w:sz w:val="24"/>
          <w:szCs w:val="24"/>
        </w:rPr>
        <w:t xml:space="preserve"> LP. 2014. Herbivory makes major contributions to ecosystem carbon and nutrient cycling in tropical forests. </w:t>
      </w:r>
      <w:proofErr w:type="gramStart"/>
      <w:r w:rsidRPr="00937F26">
        <w:rPr>
          <w:rFonts w:ascii="Times New Roman" w:eastAsia="Times New Roman" w:hAnsi="Times New Roman" w:cs="Times New Roman"/>
          <w:sz w:val="24"/>
          <w:szCs w:val="24"/>
        </w:rPr>
        <w:t>Ecology letters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17(3)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324-332.</w:t>
      </w:r>
    </w:p>
    <w:p w14:paraId="2A46BC20" w14:textId="77777777" w:rsidR="003A4C8A" w:rsidRPr="00937F26"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043F2B2D"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Crutsinger</w:t>
      </w:r>
      <w:proofErr w:type="spellEnd"/>
      <w:r w:rsidRPr="00937F26">
        <w:rPr>
          <w:rFonts w:ascii="Times New Roman" w:eastAsia="Times New Roman" w:hAnsi="Times New Roman" w:cs="Times New Roman"/>
          <w:sz w:val="24"/>
          <w:szCs w:val="24"/>
        </w:rPr>
        <w:t xml:space="preserve">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Kumordzi</w:t>
      </w:r>
      <w:proofErr w:type="spellEnd"/>
      <w:r w:rsidRPr="00937F26">
        <w:rPr>
          <w:rFonts w:ascii="Times New Roman" w:eastAsia="Times New Roman" w:hAnsi="Times New Roman" w:cs="Times New Roman"/>
          <w:sz w:val="24"/>
          <w:szCs w:val="24"/>
        </w:rPr>
        <w:t xml:space="preserve"> BB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Wardle DA. 2016. </w:t>
      </w:r>
      <w:r w:rsidR="0012684C" w:rsidRPr="00937F26">
        <w:rPr>
          <w:rFonts w:ascii="Times New Roman" w:eastAsia="Times New Roman" w:hAnsi="Times New Roman" w:cs="Times New Roman"/>
          <w:sz w:val="24"/>
          <w:szCs w:val="24"/>
        </w:rPr>
        <w:t>Nutrient</w:t>
      </w:r>
      <w:r w:rsidRPr="00937F26">
        <w:rPr>
          <w:rFonts w:ascii="Times New Roman" w:eastAsia="Times New Roman" w:hAnsi="Times New Roman" w:cs="Times New Roman"/>
          <w:sz w:val="24"/>
          <w:szCs w:val="24"/>
        </w:rPr>
        <w:t xml:space="preserve"> fluxes from insect herbivory increase during ecosystem retrogression in boreal forest.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97(1)</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 124-132.</w:t>
      </w:r>
    </w:p>
    <w:p w14:paraId="29A2BF64" w14:textId="63952FE0"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5A8854" w14:textId="2C0BB996"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w:t>
      </w:r>
      <w:proofErr w:type="spellStart"/>
      <w:r w:rsidRPr="00937F26">
        <w:rPr>
          <w:rFonts w:ascii="Times New Roman" w:eastAsia="Times New Roman" w:hAnsi="Times New Roman" w:cs="Times New Roman"/>
          <w:sz w:val="24"/>
          <w:szCs w:val="24"/>
        </w:rPr>
        <w:t>Eisele</w:t>
      </w:r>
      <w:proofErr w:type="spellEnd"/>
      <w:r w:rsidRPr="00937F26">
        <w:rPr>
          <w:rFonts w:ascii="Times New Roman" w:eastAsia="Times New Roman" w:hAnsi="Times New Roman" w:cs="Times New Roman"/>
          <w:sz w:val="24"/>
          <w:szCs w:val="24"/>
        </w:rPr>
        <w:t xml:space="preserve"> B, </w:t>
      </w:r>
      <w:proofErr w:type="spellStart"/>
      <w:r w:rsidRPr="00937F26">
        <w:rPr>
          <w:rFonts w:ascii="Times New Roman" w:eastAsia="Times New Roman" w:hAnsi="Times New Roman" w:cs="Times New Roman"/>
          <w:sz w:val="24"/>
          <w:szCs w:val="24"/>
        </w:rPr>
        <w:t>Hasselquist</w:t>
      </w:r>
      <w:proofErr w:type="spellEnd"/>
      <w:r w:rsidRPr="00937F26">
        <w:rPr>
          <w:rFonts w:ascii="Times New Roman" w:eastAsia="Times New Roman" w:hAnsi="Times New Roman" w:cs="Times New Roman"/>
          <w:sz w:val="24"/>
          <w:szCs w:val="24"/>
        </w:rPr>
        <w:t xml:space="preserve"> NJ. 2013. Effects of nitrogen fertilization on the forest floor carbon balance over the growing season in a boreal pine forest. </w:t>
      </w:r>
      <w:proofErr w:type="spellStart"/>
      <w:proofErr w:type="gramStart"/>
      <w:r w:rsidRPr="00937F26">
        <w:rPr>
          <w:rFonts w:ascii="Times New Roman" w:eastAsia="Times New Roman" w:hAnsi="Times New Roman" w:cs="Times New Roman"/>
          <w:sz w:val="24"/>
          <w:szCs w:val="24"/>
        </w:rPr>
        <w:t>Biogeosciences</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8223.</w:t>
      </w:r>
    </w:p>
    <w:p w14:paraId="1E0BEE4A" w14:textId="77777777" w:rsidR="000510FE" w:rsidRPr="00937F26" w:rsidRDefault="000510F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highlight w:val="red"/>
        </w:rPr>
      </w:pPr>
    </w:p>
    <w:p w14:paraId="44139447" w14:textId="280D4764"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 2005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Importance of canopy herbivores to dissolved and </w:t>
      </w:r>
    </w:p>
    <w:p w14:paraId="54A30D89" w14:textId="2A118A68"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lastRenderedPageBreak/>
        <w:t>particulate</w:t>
      </w:r>
      <w:proofErr w:type="gramEnd"/>
      <w:r w:rsidRPr="00937F26">
        <w:rPr>
          <w:rFonts w:ascii="Times New Roman" w:eastAsia="Times New Roman" w:hAnsi="Times New Roman" w:cs="Times New Roman"/>
          <w:sz w:val="24"/>
          <w:szCs w:val="24"/>
        </w:rPr>
        <w:t xml:space="preserve"> organic matter fluxes to the forest floor.  </w:t>
      </w:r>
      <w:proofErr w:type="spellStart"/>
      <w:proofErr w:type="gramStart"/>
      <w:r w:rsidRPr="00937F26">
        <w:rPr>
          <w:rFonts w:ascii="Times New Roman" w:eastAsia="Times New Roman" w:hAnsi="Times New Roman" w:cs="Times New Roman"/>
          <w:sz w:val="24"/>
          <w:szCs w:val="24"/>
        </w:rPr>
        <w:t>Geoderma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227-236</w:t>
      </w:r>
      <w:r w:rsidR="00904B8C" w:rsidRPr="00937F26">
        <w:rPr>
          <w:rFonts w:ascii="Times New Roman" w:eastAsia="Times New Roman" w:hAnsi="Times New Roman" w:cs="Times New Roman"/>
          <w:sz w:val="24"/>
          <w:szCs w:val="24"/>
        </w:rPr>
        <w:t>,</w:t>
      </w:r>
      <w:r w:rsidR="007F2586" w:rsidRPr="00937F26">
        <w:rPr>
          <w:rFonts w:ascii="Times New Roman" w:eastAsia="Times New Roman" w:hAnsi="Times New Roman" w:cs="Times New Roman"/>
          <w:sz w:val="24"/>
          <w:szCs w:val="24"/>
        </w:rPr>
        <w:t xml:space="preserve"> </w:t>
      </w:r>
    </w:p>
    <w:p w14:paraId="2AF91A1D" w14:textId="316B8BCD"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5DEF2F8" w14:textId="54ECEE3F"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Murphy JAMES, Riley JP. 1962. A modified single solution method for the determination of phosphate in natural waters. </w:t>
      </w:r>
      <w:proofErr w:type="spellStart"/>
      <w:proofErr w:type="gramStart"/>
      <w:r w:rsidRPr="00937F26">
        <w:rPr>
          <w:rFonts w:ascii="Times New Roman" w:eastAsia="Times New Roman" w:hAnsi="Times New Roman" w:cs="Times New Roman"/>
          <w:sz w:val="24"/>
          <w:szCs w:val="24"/>
        </w:rPr>
        <w:t>Analytica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chimica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acta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31-36.</w:t>
      </w:r>
    </w:p>
    <w:p w14:paraId="5202CD92" w14:textId="509547CF" w:rsidR="00257FF7" w:rsidRPr="00937F26" w:rsidRDefault="00257FF7"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41C9066" w14:textId="33AA7169" w:rsidR="007A1270" w:rsidRPr="00937F26" w:rsidRDefault="00257FF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Murdock TQ, Taylor SW, Flower A, </w:t>
      </w:r>
      <w:proofErr w:type="spellStart"/>
      <w:r w:rsidRPr="00937F26">
        <w:rPr>
          <w:rFonts w:ascii="Times New Roman" w:eastAsia="Times New Roman" w:hAnsi="Times New Roman" w:cs="Times New Roman"/>
          <w:sz w:val="24"/>
          <w:szCs w:val="24"/>
        </w:rPr>
        <w:t>Mehlenbacher</w:t>
      </w:r>
      <w:proofErr w:type="spellEnd"/>
      <w:r w:rsidRPr="00937F26">
        <w:rPr>
          <w:rFonts w:ascii="Times New Roman" w:eastAsia="Times New Roman" w:hAnsi="Times New Roman" w:cs="Times New Roman"/>
          <w:sz w:val="24"/>
          <w:szCs w:val="24"/>
        </w:rPr>
        <w:t xml:space="preserve"> A, Montenegro A, </w:t>
      </w:r>
      <w:proofErr w:type="spellStart"/>
      <w:r w:rsidRPr="00937F26">
        <w:rPr>
          <w:rFonts w:ascii="Times New Roman" w:eastAsia="Times New Roman" w:hAnsi="Times New Roman" w:cs="Times New Roman"/>
          <w:sz w:val="24"/>
          <w:szCs w:val="24"/>
        </w:rPr>
        <w:t>Zwiers</w:t>
      </w:r>
      <w:proofErr w:type="spell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FW, ...</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Spittlehouse</w:t>
      </w:r>
      <w:proofErr w:type="spellEnd"/>
      <w:r w:rsidRPr="00937F26">
        <w:rPr>
          <w:rFonts w:ascii="Times New Roman" w:eastAsia="Times New Roman" w:hAnsi="Times New Roman" w:cs="Times New Roman"/>
          <w:sz w:val="24"/>
          <w:szCs w:val="24"/>
        </w:rPr>
        <w:t xml:space="preserve"> DL. 2013. Pest outbreak distribution and forest management impacts in a changing climate in British Columbia. </w:t>
      </w:r>
      <w:proofErr w:type="gramStart"/>
      <w:r w:rsidRPr="00937F26">
        <w:rPr>
          <w:rFonts w:ascii="Times New Roman" w:eastAsia="Times New Roman" w:hAnsi="Times New Roman" w:cs="Times New Roman"/>
          <w:sz w:val="24"/>
          <w:szCs w:val="24"/>
        </w:rPr>
        <w:t>Environmental Science &amp; Policy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75-89.</w:t>
      </w:r>
    </w:p>
    <w:p w14:paraId="529498EA" w14:textId="77777777" w:rsidR="00DA211D" w:rsidRPr="00937F26" w:rsidRDefault="00DA211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CF3FCF7" w:rsidR="00937E5D" w:rsidRPr="00937F26"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F26">
        <w:rPr>
          <w:rFonts w:ascii="Times New Roman" w:eastAsia="Times New Roman" w:hAnsi="Times New Roman" w:cs="Times New Roman"/>
          <w:sz w:val="24"/>
          <w:szCs w:val="24"/>
        </w:rPr>
        <w:t>Nadelhoffer</w:t>
      </w:r>
      <w:proofErr w:type="spellEnd"/>
      <w:r w:rsidRPr="00937F26">
        <w:rPr>
          <w:rFonts w:ascii="Times New Roman" w:eastAsia="Times New Roman" w:hAnsi="Times New Roman" w:cs="Times New Roman"/>
          <w:sz w:val="24"/>
          <w:szCs w:val="24"/>
        </w:rPr>
        <w:t xml:space="preserve"> KJ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Aber JD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Melillo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1984. Seasonal patterns of ammonium and nitrate uptake in nine temperate forest ecosystems. </w:t>
      </w:r>
      <w:proofErr w:type="gramStart"/>
      <w:r w:rsidRPr="00937F26">
        <w:rPr>
          <w:rFonts w:ascii="Times New Roman" w:eastAsia="Times New Roman" w:hAnsi="Times New Roman" w:cs="Times New Roman"/>
          <w:sz w:val="24"/>
          <w:szCs w:val="24"/>
        </w:rPr>
        <w:t>Plant and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80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21–335</w:t>
      </w:r>
      <w:r w:rsidR="00163801" w:rsidRPr="00937F26">
        <w:rPr>
          <w:rFonts w:ascii="Times New Roman" w:eastAsia="Times New Roman" w:hAnsi="Times New Roman" w:cs="Times New Roman"/>
          <w:sz w:val="24"/>
          <w:szCs w:val="24"/>
        </w:rPr>
        <w:t xml:space="preserve">. </w:t>
      </w:r>
    </w:p>
    <w:p w14:paraId="6051AFA8" w14:textId="67499CB7"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E0DF8EB" w14:textId="39AF5433" w:rsidR="00C755B8"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C755B8">
        <w:rPr>
          <w:rStyle w:val="Hyperlink"/>
          <w:rFonts w:ascii="Times New Roman" w:eastAsia="Times New Roman" w:hAnsi="Times New Roman" w:cs="Times New Roman"/>
          <w:color w:val="auto"/>
          <w:sz w:val="24"/>
          <w:szCs w:val="24"/>
          <w:u w:val="none"/>
        </w:rPr>
        <w:t>Northwest River Forecast Center, NOAA</w:t>
      </w:r>
      <w:r>
        <w:rPr>
          <w:rStyle w:val="Hyperlink"/>
          <w:rFonts w:ascii="Times New Roman" w:eastAsia="Times New Roman" w:hAnsi="Times New Roman" w:cs="Times New Roman"/>
          <w:color w:val="auto"/>
          <w:sz w:val="24"/>
          <w:szCs w:val="24"/>
          <w:u w:val="none"/>
        </w:rPr>
        <w:t>; [accessed 2018 Sep 7].</w:t>
      </w:r>
      <w:r w:rsidRPr="00C755B8">
        <w:rPr>
          <w:rStyle w:val="Hyperlink"/>
          <w:rFonts w:ascii="Times New Roman" w:eastAsia="Times New Roman" w:hAnsi="Times New Roman" w:cs="Times New Roman"/>
          <w:color w:val="auto"/>
          <w:sz w:val="24"/>
          <w:szCs w:val="24"/>
          <w:u w:val="none"/>
        </w:rPr>
        <w:t xml:space="preserve"> https://www. </w:t>
      </w:r>
      <w:proofErr w:type="gramStart"/>
      <w:r w:rsidRPr="00C755B8">
        <w:rPr>
          <w:rStyle w:val="Hyperlink"/>
          <w:rFonts w:ascii="Times New Roman" w:eastAsia="Times New Roman" w:hAnsi="Times New Roman" w:cs="Times New Roman"/>
          <w:color w:val="auto"/>
          <w:sz w:val="24"/>
          <w:szCs w:val="24"/>
          <w:u w:val="none"/>
        </w:rPr>
        <w:t>ncdc.noaa.gov</w:t>
      </w:r>
      <w:r>
        <w:rPr>
          <w:rStyle w:val="Hyperlink"/>
          <w:rFonts w:ascii="Times New Roman" w:eastAsia="Times New Roman" w:hAnsi="Times New Roman" w:cs="Times New Roman"/>
          <w:color w:val="auto"/>
          <w:sz w:val="24"/>
          <w:szCs w:val="24"/>
          <w:u w:val="none"/>
        </w:rPr>
        <w:t>.</w:t>
      </w:r>
      <w:proofErr w:type="gramEnd"/>
    </w:p>
    <w:p w14:paraId="60884846" w14:textId="77777777" w:rsidR="00C755B8" w:rsidRPr="00937F26"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69E2EF04" w:rsidR="007A2B9C" w:rsidRPr="00937F26"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proofErr w:type="gramStart"/>
      <w:r w:rsidRPr="00937F26">
        <w:rPr>
          <w:rStyle w:val="Hyperlink"/>
          <w:rFonts w:ascii="Times New Roman" w:eastAsia="Times New Roman" w:hAnsi="Times New Roman" w:cs="Times New Roman"/>
          <w:color w:val="auto"/>
          <w:sz w:val="24"/>
          <w:szCs w:val="24"/>
          <w:u w:val="none"/>
        </w:rPr>
        <w:t>Pausas</w:t>
      </w:r>
      <w:proofErr w:type="spellEnd"/>
      <w:r w:rsidRPr="00937F26">
        <w:rPr>
          <w:rStyle w:val="Hyperlink"/>
          <w:rFonts w:ascii="Times New Roman" w:eastAsia="Times New Roman" w:hAnsi="Times New Roman" w:cs="Times New Roman"/>
          <w:color w:val="auto"/>
          <w:sz w:val="24"/>
          <w:szCs w:val="24"/>
          <w:u w:val="none"/>
        </w:rPr>
        <w:t xml:space="preserve"> JG, Vallejo VR.</w:t>
      </w:r>
      <w:proofErr w:type="gramEnd"/>
      <w:r w:rsidRPr="00937F26">
        <w:rPr>
          <w:rStyle w:val="Hyperlink"/>
          <w:rFonts w:ascii="Times New Roman" w:eastAsia="Times New Roman" w:hAnsi="Times New Roman" w:cs="Times New Roman"/>
          <w:color w:val="auto"/>
          <w:sz w:val="24"/>
          <w:szCs w:val="24"/>
          <w:u w:val="none"/>
        </w:rPr>
        <w:t xml:space="preserve"> 1999</w:t>
      </w:r>
      <w:r w:rsidR="00F54829" w:rsidRPr="00937F26">
        <w:rPr>
          <w:rStyle w:val="Hyperlink"/>
          <w:rFonts w:ascii="Times New Roman" w:eastAsia="Times New Roman" w:hAnsi="Times New Roman" w:cs="Times New Roman"/>
          <w:color w:val="auto"/>
          <w:sz w:val="24"/>
          <w:szCs w:val="24"/>
          <w:u w:val="none"/>
        </w:rPr>
        <w:t>.</w:t>
      </w:r>
      <w:r w:rsidRPr="00937F26">
        <w:rPr>
          <w:rStyle w:val="Hyperlink"/>
          <w:rFonts w:ascii="Times New Roman" w:eastAsia="Times New Roman" w:hAnsi="Times New Roman" w:cs="Times New Roman"/>
          <w:color w:val="auto"/>
          <w:sz w:val="24"/>
          <w:szCs w:val="24"/>
          <w:u w:val="none"/>
        </w:rPr>
        <w:t xml:space="preserve"> The role of fire in European Mediterranean ecosystems. In: </w:t>
      </w:r>
      <w:proofErr w:type="spellStart"/>
      <w:r w:rsidRPr="00937F26">
        <w:rPr>
          <w:rStyle w:val="Hyperlink"/>
          <w:rFonts w:ascii="Times New Roman" w:eastAsia="Times New Roman" w:hAnsi="Times New Roman" w:cs="Times New Roman"/>
          <w:color w:val="auto"/>
          <w:sz w:val="24"/>
          <w:szCs w:val="24"/>
          <w:u w:val="none"/>
        </w:rPr>
        <w:t>Chuvieco</w:t>
      </w:r>
      <w:proofErr w:type="spellEnd"/>
      <w:r w:rsidRPr="00937F26">
        <w:rPr>
          <w:rStyle w:val="Hyperlink"/>
          <w:rFonts w:ascii="Times New Roman" w:eastAsia="Times New Roman" w:hAnsi="Times New Roman" w:cs="Times New Roman"/>
          <w:color w:val="auto"/>
          <w:sz w:val="24"/>
          <w:szCs w:val="24"/>
          <w:u w:val="none"/>
        </w:rPr>
        <w:t xml:space="preserve"> E. (</w:t>
      </w:r>
      <w:proofErr w:type="spellStart"/>
      <w:proofErr w:type="gramStart"/>
      <w:r w:rsidRPr="00937F26">
        <w:rPr>
          <w:rStyle w:val="Hyperlink"/>
          <w:rFonts w:ascii="Times New Roman" w:eastAsia="Times New Roman" w:hAnsi="Times New Roman" w:cs="Times New Roman"/>
          <w:color w:val="auto"/>
          <w:sz w:val="24"/>
          <w:szCs w:val="24"/>
          <w:u w:val="none"/>
        </w:rPr>
        <w:t>eds</w:t>
      </w:r>
      <w:proofErr w:type="spellEnd"/>
      <w:proofErr w:type="gramEnd"/>
      <w:r w:rsidRPr="00937F26">
        <w:rPr>
          <w:rStyle w:val="Hyperlink"/>
          <w:rFonts w:ascii="Times New Roman" w:eastAsia="Times New Roman" w:hAnsi="Times New Roman" w:cs="Times New Roman"/>
          <w:color w:val="auto"/>
          <w:sz w:val="24"/>
          <w:szCs w:val="24"/>
          <w:u w:val="none"/>
        </w:rPr>
        <w:t xml:space="preserve">) Remote Sensing of Large Wildfires. </w:t>
      </w:r>
      <w:proofErr w:type="gramStart"/>
      <w:r w:rsidRPr="00937F26">
        <w:rPr>
          <w:rStyle w:val="Hyperlink"/>
          <w:rFonts w:ascii="Times New Roman" w:eastAsia="Times New Roman" w:hAnsi="Times New Roman" w:cs="Times New Roman"/>
          <w:color w:val="auto"/>
          <w:sz w:val="24"/>
          <w:szCs w:val="24"/>
          <w:u w:val="none"/>
        </w:rPr>
        <w:t>Springer, Berlin, Heidelberg</w:t>
      </w:r>
      <w:r w:rsidR="0012684C">
        <w:rPr>
          <w:rStyle w:val="Hyperlink"/>
          <w:rFonts w:ascii="Times New Roman" w:eastAsia="Times New Roman" w:hAnsi="Times New Roman" w:cs="Times New Roman"/>
          <w:color w:val="auto"/>
          <w:sz w:val="24"/>
          <w:szCs w:val="24"/>
          <w:u w:val="none"/>
        </w:rPr>
        <w:t>.</w:t>
      </w:r>
      <w:proofErr w:type="gramEnd"/>
    </w:p>
    <w:p w14:paraId="0BE5FBB1" w14:textId="10F56A47" w:rsidR="00360CCB" w:rsidRPr="00937F26"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1F9FAF69" w:rsidR="00360CCB" w:rsidRPr="00937F26"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Pecl</w:t>
      </w:r>
      <w:proofErr w:type="spellEnd"/>
      <w:r w:rsidRPr="00937F26">
        <w:rPr>
          <w:rFonts w:ascii="Times New Roman" w:eastAsia="Times New Roman" w:hAnsi="Times New Roman" w:cs="Times New Roman"/>
          <w:sz w:val="24"/>
          <w:szCs w:val="24"/>
        </w:rPr>
        <w:t xml:space="preserve"> GT, Araujo MB, Bell ., Blanchard J, </w:t>
      </w:r>
      <w:proofErr w:type="spellStart"/>
      <w:r w:rsidRPr="00937F26">
        <w:rPr>
          <w:rFonts w:ascii="Times New Roman" w:eastAsia="Times New Roman" w:hAnsi="Times New Roman" w:cs="Times New Roman"/>
          <w:sz w:val="24"/>
          <w:szCs w:val="24"/>
        </w:rPr>
        <w:t>Bonebrake</w:t>
      </w:r>
      <w:proofErr w:type="spellEnd"/>
      <w:r w:rsidRPr="00937F26">
        <w:rPr>
          <w:rFonts w:ascii="Times New Roman" w:eastAsia="Times New Roman" w:hAnsi="Times New Roman" w:cs="Times New Roman"/>
          <w:sz w:val="24"/>
          <w:szCs w:val="24"/>
        </w:rPr>
        <w:t xml:space="preserve"> TC, Chen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I, Clark TD, Colwell RK, </w:t>
      </w:r>
      <w:proofErr w:type="spellStart"/>
      <w:r w:rsidRPr="00937F26">
        <w:rPr>
          <w:rFonts w:ascii="Times New Roman" w:eastAsia="Times New Roman" w:hAnsi="Times New Roman" w:cs="Times New Roman"/>
          <w:sz w:val="24"/>
          <w:szCs w:val="24"/>
        </w:rPr>
        <w:t>Danielsen</w:t>
      </w:r>
      <w:proofErr w:type="spellEnd"/>
      <w:r w:rsidRPr="00937F26">
        <w:rPr>
          <w:rFonts w:ascii="Times New Roman" w:eastAsia="Times New Roman" w:hAnsi="Times New Roman" w:cs="Times New Roman"/>
          <w:sz w:val="24"/>
          <w:szCs w:val="24"/>
        </w:rPr>
        <w:t xml:space="preserve"> F, </w:t>
      </w:r>
      <w:proofErr w:type="spellStart"/>
      <w:r w:rsidRPr="00937F26">
        <w:rPr>
          <w:rFonts w:ascii="Times New Roman" w:eastAsia="Times New Roman" w:hAnsi="Times New Roman" w:cs="Times New Roman"/>
          <w:sz w:val="24"/>
          <w:szCs w:val="24"/>
        </w:rPr>
        <w:t>Evengard</w:t>
      </w:r>
      <w:proofErr w:type="spellEnd"/>
      <w:r w:rsidRPr="00937F26">
        <w:rPr>
          <w:rFonts w:ascii="Times New Roman" w:eastAsia="Times New Roman" w:hAnsi="Times New Roman" w:cs="Times New Roman"/>
          <w:sz w:val="24"/>
          <w:szCs w:val="24"/>
        </w:rPr>
        <w:t xml:space="preserve"> B, Robinson 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257FF7"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Biodiversity redistribution under climate change: Impacts on ecosystems and human well-being. </w:t>
      </w:r>
      <w:proofErr w:type="gramStart"/>
      <w:r w:rsidRPr="00937F26">
        <w:rPr>
          <w:rFonts w:ascii="Times New Roman" w:eastAsia="Times New Roman" w:hAnsi="Times New Roman" w:cs="Times New Roman"/>
          <w:sz w:val="24"/>
          <w:szCs w:val="24"/>
        </w:rPr>
        <w:t>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355(6332)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w:t>
      </w:r>
    </w:p>
    <w:p w14:paraId="21B32062" w14:textId="6FEE0FF6"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E751B2" w14:textId="27CEAE6B"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 xml:space="preserve">Pettit JM, </w:t>
      </w:r>
      <w:proofErr w:type="spellStart"/>
      <w:r w:rsidRPr="00937F26">
        <w:rPr>
          <w:rFonts w:ascii="Times New Roman" w:eastAsia="Times New Roman" w:hAnsi="Times New Roman" w:cs="Times New Roman" w:hint="eastAsia"/>
          <w:sz w:val="24"/>
          <w:szCs w:val="24"/>
        </w:rPr>
        <w:t>Voelker</w:t>
      </w:r>
      <w:proofErr w:type="spellEnd"/>
      <w:r w:rsidRPr="00937F26">
        <w:rPr>
          <w:rFonts w:ascii="Times New Roman" w:eastAsia="Times New Roman" w:hAnsi="Times New Roman" w:cs="Times New Roman" w:hint="eastAsia"/>
          <w:sz w:val="24"/>
          <w:szCs w:val="24"/>
        </w:rPr>
        <w:t xml:space="preserve"> SL, </w:t>
      </w:r>
      <w:proofErr w:type="spellStart"/>
      <w:r w:rsidRPr="00937F26">
        <w:rPr>
          <w:rFonts w:ascii="Times New Roman" w:eastAsia="Times New Roman" w:hAnsi="Times New Roman" w:cs="Times New Roman" w:hint="eastAsia"/>
          <w:sz w:val="24"/>
          <w:szCs w:val="24"/>
        </w:rPr>
        <w:t>DeRose</w:t>
      </w:r>
      <w:proofErr w:type="spellEnd"/>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RJ, Burton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JI</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w:t>
      </w:r>
      <w:r w:rsidRPr="00937F26">
        <w:rPr>
          <w:rFonts w:ascii="Times New Roman" w:eastAsia="Times New Roman" w:hAnsi="Times New Roman" w:cs="Times New Roman"/>
          <w:sz w:val="24"/>
          <w:szCs w:val="24"/>
        </w:rPr>
        <w:t xml:space="preserve">2020. </w:t>
      </w:r>
      <w:r w:rsidRPr="00937F26">
        <w:rPr>
          <w:rFonts w:ascii="Times New Roman" w:eastAsia="Times New Roman" w:hAnsi="Times New Roman" w:cs="Times New Roman" w:hint="eastAsia"/>
          <w:sz w:val="24"/>
          <w:szCs w:val="24"/>
        </w:rPr>
        <w:t xml:space="preserve">Spruce beetle outbreak was not driven by drought stress: evidence from a tree‐ring </w:t>
      </w:r>
      <w:proofErr w:type="spellStart"/>
      <w:r w:rsidRPr="00937F26">
        <w:rPr>
          <w:rFonts w:ascii="Times New Roman" w:eastAsia="Times New Roman" w:hAnsi="Times New Roman" w:cs="Times New Roman" w:hint="eastAsia"/>
          <w:sz w:val="24"/>
          <w:szCs w:val="24"/>
        </w:rPr>
        <w:t>iso</w:t>
      </w:r>
      <w:proofErr w:type="spellEnd"/>
      <w:r w:rsidRPr="00937F26">
        <w:rPr>
          <w:rFonts w:ascii="Times New Roman" w:eastAsia="Times New Roman" w:hAnsi="Times New Roman" w:cs="Times New Roman" w:hint="eastAsia"/>
          <w:sz w:val="24"/>
          <w:szCs w:val="24"/>
        </w:rPr>
        <w:t xml:space="preserve">‐demographic approach indicate temperatures were more important. </w:t>
      </w:r>
      <w:proofErr w:type="gramStart"/>
      <w:r w:rsidRPr="00937F26">
        <w:rPr>
          <w:rFonts w:ascii="Times New Roman" w:eastAsia="Times New Roman" w:hAnsi="Times New Roman" w:cs="Times New Roman" w:hint="eastAsia"/>
          <w:sz w:val="24"/>
          <w:szCs w:val="24"/>
        </w:rPr>
        <w:t>Global Change Biology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3(1)</w:t>
      </w:r>
      <w:r w:rsidR="005C42C5">
        <w:rPr>
          <w:rFonts w:ascii="Times New Roman" w:eastAsia="Times New Roman" w:hAnsi="Times New Roman" w:cs="Times New Roman"/>
          <w:sz w:val="24"/>
          <w:szCs w:val="24"/>
        </w:rPr>
        <w:t>.</w:t>
      </w:r>
      <w:proofErr w:type="gramEnd"/>
    </w:p>
    <w:p w14:paraId="6E08A187" w14:textId="77777777" w:rsidR="008F5767" w:rsidRPr="00937F26" w:rsidRDefault="008F5767"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F76359" w14:textId="7030B4C9" w:rsidR="00433FA3"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Piñeiro</w:t>
      </w:r>
      <w:proofErr w:type="spellEnd"/>
      <w:r w:rsidRPr="00937F26">
        <w:rPr>
          <w:rFonts w:ascii="Times New Roman" w:eastAsia="Times New Roman" w:hAnsi="Times New Roman" w:cs="Times New Roman"/>
          <w:sz w:val="24"/>
          <w:szCs w:val="24"/>
        </w:rPr>
        <w:t xml:space="preserve"> G</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Paruelo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Oesterheld</w:t>
      </w:r>
      <w:proofErr w:type="spellEnd"/>
      <w:r w:rsidRPr="00937F26">
        <w:rPr>
          <w:rFonts w:ascii="Times New Roman" w:eastAsia="Times New Roman" w:hAnsi="Times New Roman" w:cs="Times New Roman"/>
          <w:sz w:val="24"/>
          <w:szCs w:val="24"/>
        </w:rPr>
        <w:t xml:space="preserve"> 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Jobbágy</w:t>
      </w:r>
      <w:proofErr w:type="spellEnd"/>
      <w:r w:rsidRPr="00937F26">
        <w:rPr>
          <w:rFonts w:ascii="Times New Roman" w:eastAsia="Times New Roman" w:hAnsi="Times New Roman" w:cs="Times New Roman"/>
          <w:sz w:val="24"/>
          <w:szCs w:val="24"/>
        </w:rPr>
        <w:t xml:space="preserve"> EG.</w:t>
      </w:r>
      <w:proofErr w:type="gramEnd"/>
      <w:r w:rsidRPr="00937F26">
        <w:rPr>
          <w:rFonts w:ascii="Times New Roman" w:eastAsia="Times New Roman" w:hAnsi="Times New Roman" w:cs="Times New Roman"/>
          <w:sz w:val="24"/>
          <w:szCs w:val="24"/>
        </w:rPr>
        <w:t xml:space="preserve"> 2010.</w:t>
      </w:r>
    </w:p>
    <w:p w14:paraId="2F0A9FD6" w14:textId="4BD75392" w:rsidR="009E6008"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Pathways of Grazing Effects on Soil Organic Carbon and Nitrogen, Rangeland Ecology &amp; Management</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63(1)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109-119</w:t>
      </w:r>
      <w:r w:rsidR="0012684C">
        <w:rPr>
          <w:rFonts w:ascii="Times New Roman" w:eastAsia="Times New Roman" w:hAnsi="Times New Roman" w:cs="Times New Roman"/>
          <w:sz w:val="24"/>
          <w:szCs w:val="24"/>
        </w:rPr>
        <w:t>.</w:t>
      </w:r>
    </w:p>
    <w:p w14:paraId="43B1471F" w14:textId="77777777" w:rsidR="008F5767" w:rsidRPr="00937F26" w:rsidRDefault="008F576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12294A9C"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Poirier </w:t>
      </w:r>
      <w:r w:rsidR="0012684C">
        <w:rPr>
          <w:rFonts w:ascii="Times New Roman" w:eastAsia="Times New Roman" w:hAnsi="Times New Roman" w:cs="Times New Roman"/>
          <w:sz w:val="24"/>
          <w:szCs w:val="24"/>
        </w:rPr>
        <w:t>L</w:t>
      </w:r>
      <w:r w:rsidRPr="00937F26">
        <w:rPr>
          <w:rFonts w:ascii="Times New Roman" w:eastAsia="Times New Roman" w:hAnsi="Times New Roman" w:cs="Times New Roman"/>
          <w:sz w:val="24"/>
          <w:szCs w:val="24"/>
        </w:rPr>
        <w:t>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Production of </w:t>
      </w:r>
      <w:proofErr w:type="spellStart"/>
      <w:r w:rsidRPr="00937F26">
        <w:rPr>
          <w:rFonts w:ascii="Times New Roman" w:eastAsia="Times New Roman" w:hAnsi="Times New Roman" w:cs="Times New Roman"/>
          <w:sz w:val="24"/>
          <w:szCs w:val="24"/>
        </w:rPr>
        <w:t>epicormic</w:t>
      </w:r>
      <w:proofErr w:type="spellEnd"/>
      <w:r w:rsidRPr="00937F26">
        <w:rPr>
          <w:rFonts w:ascii="Times New Roman" w:eastAsia="Times New Roman" w:hAnsi="Times New Roman" w:cs="Times New Roman"/>
          <w:sz w:val="24"/>
          <w:szCs w:val="24"/>
        </w:rPr>
        <w:t xml:space="preserve"> buds by Douglas-fir in central British Columbia, Canada, following defoliation by western spruce budworm (Lepidoptera: </w:t>
      </w:r>
      <w:proofErr w:type="spellStart"/>
      <w:r w:rsidRPr="00937F26">
        <w:rPr>
          <w:rFonts w:ascii="Times New Roman" w:eastAsia="Times New Roman" w:hAnsi="Times New Roman" w:cs="Times New Roman"/>
          <w:sz w:val="24"/>
          <w:szCs w:val="24"/>
        </w:rPr>
        <w:t>Tortricidae</w:t>
      </w:r>
      <w:proofErr w:type="spellEnd"/>
      <w:r w:rsidR="00100763" w:rsidRPr="00937F26">
        <w:rPr>
          <w:rFonts w:ascii="Times New Roman" w:eastAsia="Times New Roman" w:hAnsi="Times New Roman" w:cs="Times New Roman"/>
          <w:sz w:val="24"/>
          <w:szCs w:val="24"/>
        </w:rPr>
        <w:t xml:space="preserve">). </w:t>
      </w:r>
      <w:proofErr w:type="spellStart"/>
      <w:r w:rsidR="00100763" w:rsidRPr="00937F26">
        <w:rPr>
          <w:rFonts w:ascii="Times New Roman" w:eastAsia="Times New Roman" w:hAnsi="Times New Roman" w:cs="Times New Roman"/>
          <w:sz w:val="24"/>
          <w:szCs w:val="24"/>
        </w:rPr>
        <w:t>J.Entomol</w:t>
      </w:r>
      <w:proofErr w:type="spellEnd"/>
      <w:r w:rsidR="00100763" w:rsidRPr="00937F26">
        <w:rPr>
          <w:rFonts w:ascii="Times New Roman" w:eastAsia="Times New Roman" w:hAnsi="Times New Roman" w:cs="Times New Roman"/>
          <w:sz w:val="24"/>
          <w:szCs w:val="24"/>
        </w:rPr>
        <w:t>. Soc. Brit. Columbia</w:t>
      </w:r>
      <w:r w:rsidR="005C42C5">
        <w:rPr>
          <w:rFonts w:ascii="Times New Roman" w:eastAsia="Times New Roman" w:hAnsi="Times New Roman" w:cs="Times New Roman"/>
          <w:sz w:val="24"/>
          <w:szCs w:val="24"/>
        </w:rPr>
        <w:t>.</w:t>
      </w:r>
      <w:r w:rsidR="00100763" w:rsidRPr="00937F26">
        <w:rPr>
          <w:rFonts w:ascii="Times New Roman" w:eastAsia="Times New Roman" w:hAnsi="Times New Roman" w:cs="Times New Roman"/>
          <w:sz w:val="24"/>
          <w:szCs w:val="24"/>
        </w:rPr>
        <w:t xml:space="preserve"> 114. 73-76</w:t>
      </w:r>
      <w:r w:rsidR="005C42C5">
        <w:rPr>
          <w:rFonts w:ascii="Times New Roman" w:eastAsia="Times New Roman" w:hAnsi="Times New Roman" w:cs="Times New Roman"/>
          <w:sz w:val="24"/>
          <w:szCs w:val="24"/>
        </w:rPr>
        <w:t>.</w:t>
      </w:r>
    </w:p>
    <w:p w14:paraId="22BCE667" w14:textId="43DFC9EB"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7181049C"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27173">
        <w:rPr>
          <w:rFonts w:ascii="Times New Roman" w:eastAsia="Times New Roman" w:hAnsi="Times New Roman" w:cs="Times New Roman"/>
          <w:sz w:val="24"/>
          <w:szCs w:val="24"/>
        </w:rPr>
        <w:t>Potter CS</w:t>
      </w:r>
      <w:r w:rsidR="0012684C" w:rsidRPr="00827173">
        <w:rPr>
          <w:rFonts w:ascii="Times New Roman" w:eastAsia="Times New Roman" w:hAnsi="Times New Roman" w:cs="Times New Roman"/>
          <w:sz w:val="24"/>
          <w:szCs w:val="24"/>
        </w:rPr>
        <w:t>,</w:t>
      </w:r>
      <w:r w:rsidRPr="00827173">
        <w:rPr>
          <w:rFonts w:ascii="Times New Roman" w:eastAsia="Times New Roman" w:hAnsi="Times New Roman" w:cs="Times New Roman"/>
          <w:sz w:val="24"/>
          <w:szCs w:val="24"/>
        </w:rPr>
        <w:t xml:space="preserve"> Ragsdale H</w:t>
      </w:r>
      <w:r w:rsidR="0012684C" w:rsidRPr="00827173">
        <w:rPr>
          <w:rFonts w:ascii="Times New Roman" w:eastAsia="Times New Roman" w:hAnsi="Times New Roman" w:cs="Times New Roman"/>
          <w:sz w:val="24"/>
          <w:szCs w:val="24"/>
        </w:rPr>
        <w:t>L,</w:t>
      </w:r>
      <w:r w:rsidRPr="00827173">
        <w:rPr>
          <w:rFonts w:ascii="Times New Roman" w:eastAsia="Times New Roman" w:hAnsi="Times New Roman" w:cs="Times New Roman"/>
          <w:sz w:val="24"/>
          <w:szCs w:val="24"/>
        </w:rPr>
        <w:t xml:space="preserve"> Swank WT. 1991. </w:t>
      </w:r>
      <w:proofErr w:type="gramStart"/>
      <w:r w:rsidRPr="00827173">
        <w:rPr>
          <w:rFonts w:ascii="Times New Roman" w:eastAsia="Times New Roman" w:hAnsi="Times New Roman" w:cs="Times New Roman"/>
          <w:sz w:val="24"/>
          <w:szCs w:val="24"/>
        </w:rPr>
        <w:t>Atmospheric Deposition and Foliar Leaching in a Regenerating Southern Appalachian Forest Canopy.</w:t>
      </w:r>
      <w:proofErr w:type="gramEnd"/>
      <w:r w:rsidRPr="00827173">
        <w:rPr>
          <w:rFonts w:ascii="Times New Roman" w:eastAsia="Times New Roman" w:hAnsi="Times New Roman" w:cs="Times New Roman"/>
          <w:sz w:val="24"/>
          <w:szCs w:val="24"/>
        </w:rPr>
        <w:t xml:space="preserve"> </w:t>
      </w:r>
      <w:proofErr w:type="gramStart"/>
      <w:r w:rsidRPr="00827173">
        <w:rPr>
          <w:rFonts w:ascii="Times New Roman" w:eastAsia="Times New Roman" w:hAnsi="Times New Roman" w:cs="Times New Roman"/>
          <w:sz w:val="24"/>
          <w:szCs w:val="24"/>
        </w:rPr>
        <w:t>Journal of Ecology.</w:t>
      </w:r>
      <w:proofErr w:type="gramEnd"/>
      <w:r w:rsidRPr="00827173">
        <w:rPr>
          <w:rFonts w:ascii="Times New Roman" w:eastAsia="Times New Roman" w:hAnsi="Times New Roman" w:cs="Times New Roman"/>
          <w:sz w:val="24"/>
          <w:szCs w:val="24"/>
        </w:rPr>
        <w:t xml:space="preserve"> 79, 97-115.</w:t>
      </w:r>
    </w:p>
    <w:p w14:paraId="5FB665B1" w14:textId="73681F26"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77E01EB8"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Qualls R, Haines B, Swank W</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F54829" w:rsidRPr="00937F26">
        <w:rPr>
          <w:rFonts w:ascii="Times New Roman" w:eastAsia="Times New Roman" w:hAnsi="Times New Roman" w:cs="Times New Roman"/>
          <w:sz w:val="24"/>
          <w:szCs w:val="24"/>
        </w:rPr>
        <w:t xml:space="preserve"> 2002.</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Retention of soluble organic nutrients by a forested ecosystem.</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Biogeochemistry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135–171 </w:t>
      </w:r>
    </w:p>
    <w:p w14:paraId="4DD65401" w14:textId="3261772A" w:rsidR="00481569" w:rsidRPr="00937F26"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7736DEC0" w:rsidR="00481569" w:rsidRPr="00937F26"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R Core Team</w:t>
      </w:r>
      <w:r w:rsidR="00F54829"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2019. R: A language and environment for statistical computing. </w:t>
      </w:r>
      <w:proofErr w:type="gramStart"/>
      <w:r w:rsidRPr="00937F26">
        <w:rPr>
          <w:rFonts w:ascii="Times New Roman" w:eastAsia="Times New Roman" w:hAnsi="Times New Roman" w:cs="Times New Roman"/>
          <w:sz w:val="24"/>
          <w:szCs w:val="24"/>
        </w:rPr>
        <w:t>R Foundation for Statistical Computing, Vienna, Austria.</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URL https://www.R-project.org/.</w:t>
      </w:r>
      <w:proofErr w:type="gramEnd"/>
    </w:p>
    <w:p w14:paraId="192CF55A" w14:textId="77777777" w:rsidR="00163801" w:rsidRPr="00937F26"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6A74880" w:rsidR="007A1270" w:rsidRPr="00937F26"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Reynolds BC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Hunter MD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Crossley DA Jr. 2000. </w:t>
      </w:r>
      <w:proofErr w:type="gramStart"/>
      <w:r w:rsidRPr="00937F26">
        <w:rPr>
          <w:rFonts w:ascii="Times New Roman" w:eastAsia="Times New Roman" w:hAnsi="Times New Roman" w:cs="Times New Roman"/>
          <w:sz w:val="24"/>
          <w:szCs w:val="24"/>
        </w:rPr>
        <w:t>Effects of Canopy Herbivory on Nutrient Cycling in a Northern Hardwood Forest in Western North Carolina.</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Selbyana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21(1</w:t>
      </w:r>
      <w:proofErr w:type="gramStart"/>
      <w:r w:rsidRPr="00937F26">
        <w:rPr>
          <w:rFonts w:ascii="Times New Roman" w:eastAsia="Times New Roman" w:hAnsi="Times New Roman" w:cs="Times New Roman"/>
          <w:sz w:val="24"/>
          <w:szCs w:val="24"/>
        </w:rPr>
        <w:t>,2</w:t>
      </w:r>
      <w:proofErr w:type="gramEnd"/>
      <w:r w:rsidRPr="00937F26">
        <w:rPr>
          <w:rFonts w:ascii="Times New Roman" w:eastAsia="Times New Roman" w:hAnsi="Times New Roman" w:cs="Times New Roman"/>
          <w:sz w:val="24"/>
          <w:szCs w:val="24"/>
        </w:rPr>
        <w:t>): 74-78.</w:t>
      </w:r>
    </w:p>
    <w:p w14:paraId="3AC609D6" w14:textId="26536D44" w:rsidR="00C934EE" w:rsidRPr="00937F26"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0581900F"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Roques</w:t>
      </w:r>
      <w:r w:rsidR="00BF119C" w:rsidRPr="00937F26">
        <w:rPr>
          <w:rFonts w:ascii="Times New Roman" w:eastAsia="Times New Roman" w:hAnsi="Times New Roman" w:cs="Times New Roman"/>
          <w:sz w:val="24"/>
          <w:szCs w:val="24"/>
        </w:rPr>
        <w:t xml:space="preserve"> 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Cambecedes</w:t>
      </w:r>
      <w:proofErr w:type="spellEnd"/>
      <w:r w:rsidRPr="00937F26">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w:t>
      </w:r>
      <w:r w:rsidR="00C81123">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Fallour</w:t>
      </w:r>
      <w:proofErr w:type="spellEnd"/>
      <w:r w:rsidRPr="00937F26">
        <w:rPr>
          <w:rFonts w:ascii="Times New Roman" w:eastAsia="Times New Roman" w:hAnsi="Times New Roman" w:cs="Times New Roman"/>
          <w:sz w:val="24"/>
          <w:szCs w:val="24"/>
        </w:rPr>
        <w:t>-Rubio</w:t>
      </w:r>
      <w:r w:rsidR="00BF119C"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Raimbault</w:t>
      </w:r>
      <w:proofErr w:type="spellEnd"/>
      <w:r w:rsidR="00BF119C" w:rsidRPr="00937F26">
        <w:rPr>
          <w:rFonts w:ascii="Times New Roman" w:eastAsia="Times New Roman" w:hAnsi="Times New Roman" w:cs="Times New Roman"/>
          <w:sz w:val="24"/>
          <w:szCs w:val="24"/>
        </w:rPr>
        <w:t xml:space="preserve"> JP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Lorme</w:t>
      </w:r>
      <w:proofErr w:type="spellEnd"/>
      <w:r w:rsidR="00BF119C" w:rsidRPr="00937F26">
        <w:rPr>
          <w:rFonts w:ascii="Times New Roman" w:eastAsia="Times New Roman" w:hAnsi="Times New Roman" w:cs="Times New Roman"/>
          <w:sz w:val="24"/>
          <w:szCs w:val="24"/>
        </w:rPr>
        <w:t xml:space="preserve"> 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470B68" w:rsidRPr="00937F26">
        <w:rPr>
          <w:rFonts w:ascii="Times New Roman" w:eastAsia="Times New Roman" w:hAnsi="Times New Roman" w:cs="Times New Roman"/>
          <w:sz w:val="24"/>
          <w:szCs w:val="24"/>
        </w:rPr>
        <w:t xml:space="preserve"> 2013.</w:t>
      </w:r>
      <w:r w:rsidRPr="00937F26">
        <w:rPr>
          <w:rFonts w:ascii="Times New Roman" w:eastAsia="Times New Roman" w:hAnsi="Times New Roman" w:cs="Times New Roman"/>
          <w:sz w:val="24"/>
          <w:szCs w:val="24"/>
        </w:rPr>
        <w:t xml:space="preserve"> Elimination of cone and seed pests by wildfire opened a five-year regeneration window in a non-regenerating incense-juniper (</w:t>
      </w:r>
      <w:proofErr w:type="spellStart"/>
      <w:r w:rsidRPr="00937F26">
        <w:rPr>
          <w:rFonts w:ascii="Times New Roman" w:eastAsia="Times New Roman" w:hAnsi="Times New Roman" w:cs="Times New Roman"/>
          <w:sz w:val="24"/>
          <w:szCs w:val="24"/>
        </w:rPr>
        <w:t>Juniperus</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thurifera</w:t>
      </w:r>
      <w:proofErr w:type="spellEnd"/>
      <w:r w:rsidRPr="00937F26">
        <w:rPr>
          <w:rFonts w:ascii="Times New Roman" w:eastAsia="Times New Roman" w:hAnsi="Times New Roman" w:cs="Times New Roman"/>
          <w:sz w:val="24"/>
          <w:szCs w:val="24"/>
        </w:rPr>
        <w:t xml:space="preserve"> L.) stand. </w:t>
      </w:r>
      <w:proofErr w:type="spellStart"/>
      <w:r w:rsidRPr="00937F26">
        <w:rPr>
          <w:rFonts w:ascii="Times New Roman" w:eastAsia="Times New Roman" w:hAnsi="Times New Roman" w:cs="Times New Roman"/>
          <w:sz w:val="24"/>
          <w:szCs w:val="24"/>
        </w:rPr>
        <w:t>Ecologia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mediterranea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Faculté</w:t>
      </w:r>
      <w:proofErr w:type="spellEnd"/>
      <w:r w:rsidRPr="00937F26">
        <w:rPr>
          <w:rFonts w:ascii="Times New Roman" w:eastAsia="Times New Roman" w:hAnsi="Times New Roman" w:cs="Times New Roman"/>
          <w:sz w:val="24"/>
          <w:szCs w:val="24"/>
        </w:rPr>
        <w:t xml:space="preserve"> des sciences </w:t>
      </w:r>
      <w:proofErr w:type="gramStart"/>
      <w:r w:rsidRPr="00937F26">
        <w:rPr>
          <w:rFonts w:ascii="Times New Roman" w:eastAsia="Times New Roman" w:hAnsi="Times New Roman" w:cs="Times New Roman"/>
          <w:sz w:val="24"/>
          <w:szCs w:val="24"/>
        </w:rPr>
        <w:t>et</w:t>
      </w:r>
      <w:proofErr w:type="gramEnd"/>
      <w:r w:rsidRPr="00937F26">
        <w:rPr>
          <w:rFonts w:ascii="Times New Roman" w:eastAsia="Times New Roman" w:hAnsi="Times New Roman" w:cs="Times New Roman"/>
          <w:sz w:val="24"/>
          <w:szCs w:val="24"/>
        </w:rPr>
        <w:t xml:space="preserve"> techniques de St </w:t>
      </w:r>
      <w:proofErr w:type="spellStart"/>
      <w:r w:rsidRPr="00937F26">
        <w:rPr>
          <w:rFonts w:ascii="Times New Roman" w:eastAsia="Times New Roman" w:hAnsi="Times New Roman" w:cs="Times New Roman"/>
          <w:sz w:val="24"/>
          <w:szCs w:val="24"/>
        </w:rPr>
        <w:t>Jérôme</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Institut</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méditerranéen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d’écologie</w:t>
      </w:r>
      <w:proofErr w:type="spellEnd"/>
      <w:r w:rsidRPr="00937F26">
        <w:rPr>
          <w:rFonts w:ascii="Times New Roman" w:eastAsia="Times New Roman" w:hAnsi="Times New Roman" w:cs="Times New Roman"/>
          <w:sz w:val="24"/>
          <w:szCs w:val="24"/>
        </w:rPr>
        <w:t xml:space="preserve"> et de </w:t>
      </w:r>
      <w:proofErr w:type="spellStart"/>
      <w:r w:rsidRPr="00937F26">
        <w:rPr>
          <w:rFonts w:ascii="Times New Roman" w:eastAsia="Times New Roman" w:hAnsi="Times New Roman" w:cs="Times New Roman"/>
          <w:sz w:val="24"/>
          <w:szCs w:val="24"/>
        </w:rPr>
        <w:t>paléoécologie</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39(1)</w:t>
      </w:r>
      <w:r w:rsidR="005C42C5">
        <w:rPr>
          <w:rFonts w:ascii="Times New Roman" w:eastAsia="Times New Roman" w:hAnsi="Times New Roman" w:cs="Times New Roman"/>
          <w:sz w:val="24"/>
          <w:szCs w:val="24"/>
        </w:rPr>
        <w:t>:</w:t>
      </w:r>
      <w:r w:rsidR="00470B68"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89-98. </w:t>
      </w:r>
    </w:p>
    <w:p w14:paraId="56805415" w14:textId="14269228" w:rsidR="004D21EF"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6C1CAEB" w14:textId="5A70CF44" w:rsidR="004D21EF" w:rsidRPr="00937F26"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Reukema</w:t>
      </w:r>
      <w:proofErr w:type="spellEnd"/>
      <w:r w:rsidRPr="004D21EF">
        <w:rPr>
          <w:rFonts w:ascii="Times New Roman" w:eastAsia="Times New Roman" w:hAnsi="Times New Roman" w:cs="Times New Roman"/>
          <w:sz w:val="24"/>
          <w:szCs w:val="24"/>
        </w:rPr>
        <w:t xml:space="preserve"> DL. 1964. Litter fall in a young Douglas-fir stand as influenced by thinning. </w:t>
      </w:r>
      <w:proofErr w:type="gramStart"/>
      <w:r w:rsidRPr="004D21EF">
        <w:rPr>
          <w:rFonts w:ascii="Times New Roman" w:eastAsia="Times New Roman" w:hAnsi="Times New Roman" w:cs="Times New Roman"/>
          <w:sz w:val="24"/>
          <w:szCs w:val="24"/>
        </w:rPr>
        <w:t>Res. Note PNW-RN-14.</w:t>
      </w:r>
      <w:proofErr w:type="gramEnd"/>
      <w:r w:rsidRPr="004D21EF">
        <w:rPr>
          <w:rFonts w:ascii="Times New Roman" w:eastAsia="Times New Roman" w:hAnsi="Times New Roman" w:cs="Times New Roman"/>
          <w:sz w:val="24"/>
          <w:szCs w:val="24"/>
        </w:rPr>
        <w:t xml:space="preserve"> Portland, OR: US Department of Agriculture, Forest Service, Pacific Northwest Forest and Range Experiment Station. 8</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14.</w:t>
      </w:r>
    </w:p>
    <w:p w14:paraId="736402B6" w14:textId="77777777" w:rsidR="00336636" w:rsidRPr="00937F2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4821561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Schlesinger WH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Dietze</w:t>
      </w:r>
      <w:proofErr w:type="spellEnd"/>
      <w:r w:rsidRPr="00937F26">
        <w:rPr>
          <w:rFonts w:ascii="Times New Roman" w:eastAsia="Times New Roman" w:hAnsi="Times New Roman" w:cs="Times New Roman"/>
          <w:sz w:val="24"/>
          <w:szCs w:val="24"/>
        </w:rPr>
        <w:t xml:space="preserve"> MC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Jackson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Phillips RP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Rhoades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Rustad</w:t>
      </w:r>
      <w:proofErr w:type="spellEnd"/>
      <w:r w:rsidRPr="00937F26">
        <w:rPr>
          <w:rFonts w:ascii="Times New Roman" w:eastAsia="Times New Roman" w:hAnsi="Times New Roman" w:cs="Times New Roman"/>
          <w:sz w:val="24"/>
          <w:szCs w:val="24"/>
        </w:rPr>
        <w:t xml:space="preserve"> LE</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Vose</w:t>
      </w:r>
      <w:proofErr w:type="spellEnd"/>
      <w:r w:rsidRPr="00937F26">
        <w:rPr>
          <w:rFonts w:ascii="Times New Roman" w:eastAsia="Times New Roman" w:hAnsi="Times New Roman" w:cs="Times New Roman"/>
          <w:sz w:val="24"/>
          <w:szCs w:val="24"/>
        </w:rPr>
        <w:t xml:space="preserve"> JM.</w:t>
      </w:r>
      <w:proofErr w:type="gramEnd"/>
      <w:r w:rsidRPr="00937F26">
        <w:rPr>
          <w:rFonts w:ascii="Times New Roman" w:eastAsia="Times New Roman" w:hAnsi="Times New Roman" w:cs="Times New Roman"/>
          <w:sz w:val="24"/>
          <w:szCs w:val="24"/>
        </w:rPr>
        <w:t xml:space="preserve"> 2015. Forest Biogeochemistry in Response to Drought.</w:t>
      </w:r>
    </w:p>
    <w:p w14:paraId="41EF74F6" w14:textId="1A66D058" w:rsidR="009C395C" w:rsidRDefault="009C395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55384AD" w14:textId="4FA54165" w:rsidR="009C395C"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Schafer</w:t>
      </w:r>
      <w:r>
        <w:rPr>
          <w:rFonts w:ascii="Times New Roman" w:eastAsia="Times New Roman" w:hAnsi="Times New Roman" w:cs="Times New Roman"/>
          <w:sz w:val="24"/>
          <w:szCs w:val="24"/>
        </w:rPr>
        <w:t xml:space="preserve"> </w:t>
      </w:r>
      <w:r w:rsidRPr="00664459">
        <w:rPr>
          <w:rFonts w:ascii="Times New Roman" w:eastAsia="Times New Roman" w:hAnsi="Times New Roman" w:cs="Times New Roman"/>
          <w:sz w:val="24"/>
          <w:szCs w:val="24"/>
        </w:rPr>
        <w:t xml:space="preserve">JL, Mack MC. 2010. </w:t>
      </w:r>
      <w:proofErr w:type="gramStart"/>
      <w:r w:rsidRPr="00664459">
        <w:rPr>
          <w:rFonts w:ascii="Times New Roman" w:eastAsia="Times New Roman" w:hAnsi="Times New Roman" w:cs="Times New Roman"/>
          <w:sz w:val="24"/>
          <w:szCs w:val="24"/>
        </w:rPr>
        <w:t>Short-term effects of fire on soil and plant nutrients in palmetto flatwoods.</w:t>
      </w:r>
      <w:proofErr w:type="gramEnd"/>
      <w:r w:rsidRPr="00664459">
        <w:rPr>
          <w:rFonts w:ascii="Times New Roman" w:eastAsia="Times New Roman" w:hAnsi="Times New Roman" w:cs="Times New Roman"/>
          <w:sz w:val="24"/>
          <w:szCs w:val="24"/>
        </w:rPr>
        <w:t xml:space="preserve"> </w:t>
      </w:r>
      <w:proofErr w:type="gramStart"/>
      <w:r w:rsidRPr="00664459">
        <w:rPr>
          <w:rFonts w:ascii="Times New Roman" w:eastAsia="Times New Roman" w:hAnsi="Times New Roman" w:cs="Times New Roman"/>
          <w:sz w:val="24"/>
          <w:szCs w:val="24"/>
        </w:rPr>
        <w:t>Plant and soil</w:t>
      </w:r>
      <w:r>
        <w:rPr>
          <w:rFonts w:ascii="Times New Roman" w:eastAsia="Times New Roman" w:hAnsi="Times New Roman" w:cs="Times New Roman"/>
          <w:sz w:val="24"/>
          <w:szCs w:val="24"/>
        </w:rPr>
        <w:t>.</w:t>
      </w:r>
      <w:proofErr w:type="gramEnd"/>
      <w:r w:rsidRPr="00664459">
        <w:rPr>
          <w:rFonts w:ascii="Times New Roman" w:eastAsia="Times New Roman" w:hAnsi="Times New Roman" w:cs="Times New Roman"/>
          <w:sz w:val="24"/>
          <w:szCs w:val="24"/>
        </w:rPr>
        <w:t xml:space="preserve"> 334(1-2)</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433-447.</w:t>
      </w:r>
    </w:p>
    <w:p w14:paraId="11CA9710" w14:textId="2411EC59" w:rsidR="00664459"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A4DA43" w14:textId="5C66683A" w:rsidR="00664459" w:rsidRPr="00937F26"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64459">
        <w:rPr>
          <w:rFonts w:ascii="Times New Roman" w:eastAsia="Times New Roman" w:hAnsi="Times New Roman" w:cs="Times New Roman"/>
          <w:sz w:val="24"/>
          <w:szCs w:val="24"/>
        </w:rPr>
        <w:t>Schowalter</w:t>
      </w:r>
      <w:proofErr w:type="spellEnd"/>
      <w:r w:rsidRPr="00664459">
        <w:rPr>
          <w:rFonts w:ascii="Times New Roman" w:eastAsia="Times New Roman" w:hAnsi="Times New Roman" w:cs="Times New Roman"/>
          <w:sz w:val="24"/>
          <w:szCs w:val="24"/>
        </w:rPr>
        <w:t xml:space="preserve"> T. 1999. </w:t>
      </w:r>
      <w:proofErr w:type="spellStart"/>
      <w:proofErr w:type="gramStart"/>
      <w:r w:rsidRPr="00664459">
        <w:rPr>
          <w:rFonts w:ascii="Times New Roman" w:eastAsia="Times New Roman" w:hAnsi="Times New Roman" w:cs="Times New Roman"/>
          <w:sz w:val="24"/>
          <w:szCs w:val="24"/>
        </w:rPr>
        <w:t>Throughfall</w:t>
      </w:r>
      <w:proofErr w:type="spellEnd"/>
      <w:r w:rsidRPr="00664459">
        <w:rPr>
          <w:rFonts w:ascii="Times New Roman" w:eastAsia="Times New Roman" w:hAnsi="Times New Roman" w:cs="Times New Roman"/>
          <w:sz w:val="24"/>
          <w:szCs w:val="24"/>
        </w:rPr>
        <w:t xml:space="preserve"> Volume and Chemistry as Affected by Precipitation Volume, Sapling Size, and Defoliation Intensity.</w:t>
      </w:r>
      <w:proofErr w:type="gramEnd"/>
      <w:r w:rsidRPr="00664459">
        <w:rPr>
          <w:rFonts w:ascii="Times New Roman" w:eastAsia="Times New Roman" w:hAnsi="Times New Roman" w:cs="Times New Roman"/>
          <w:sz w:val="24"/>
          <w:szCs w:val="24"/>
        </w:rPr>
        <w:t xml:space="preserve"> </w:t>
      </w:r>
      <w:proofErr w:type="gramStart"/>
      <w:r w:rsidRPr="00664459">
        <w:rPr>
          <w:rFonts w:ascii="Times New Roman" w:eastAsia="Times New Roman" w:hAnsi="Times New Roman" w:cs="Times New Roman"/>
          <w:sz w:val="24"/>
          <w:szCs w:val="24"/>
        </w:rPr>
        <w:t>The Great Basin Naturalist.</w:t>
      </w:r>
      <w:proofErr w:type="gramEnd"/>
      <w:r w:rsidRPr="00664459">
        <w:rPr>
          <w:rFonts w:ascii="Times New Roman" w:eastAsia="Times New Roman" w:hAnsi="Times New Roman" w:cs="Times New Roman"/>
          <w:sz w:val="24"/>
          <w:szCs w:val="24"/>
        </w:rPr>
        <w:t xml:space="preserve"> 59(1): 79-84.</w:t>
      </w:r>
    </w:p>
    <w:p w14:paraId="4277B183"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61134143"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Whitham</w:t>
      </w:r>
      <w:proofErr w:type="spellEnd"/>
      <w:r w:rsidRPr="00937F26">
        <w:rPr>
          <w:rFonts w:ascii="Times New Roman" w:eastAsia="Times New Roman" w:hAnsi="Times New Roman" w:cs="Times New Roman"/>
          <w:sz w:val="24"/>
          <w:szCs w:val="24"/>
        </w:rPr>
        <w:t xml:space="preserve"> TG. 2005. </w:t>
      </w:r>
      <w:proofErr w:type="spellStart"/>
      <w:r w:rsidRPr="00937F26">
        <w:rPr>
          <w:rFonts w:ascii="Times New Roman" w:eastAsia="Times New Roman" w:hAnsi="Times New Roman" w:cs="Times New Roman"/>
          <w:sz w:val="24"/>
          <w:szCs w:val="24"/>
        </w:rPr>
        <w:t>Nonadditive</w:t>
      </w:r>
      <w:proofErr w:type="spellEnd"/>
      <w:r w:rsidRPr="00937F26">
        <w:rPr>
          <w:rFonts w:ascii="Times New Roman" w:eastAsia="Times New Roman" w:hAnsi="Times New Roman" w:cs="Times New Roman"/>
          <w:sz w:val="24"/>
          <w:szCs w:val="24"/>
        </w:rPr>
        <w:t xml:space="preserve"> Effects of Mixing Cottonwood Genotypes on Litter Decomposition and Nutrient Dynamics.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86(10)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2834-2840.</w:t>
      </w:r>
      <w:proofErr w:type="gramEnd"/>
    </w:p>
    <w:p w14:paraId="2A773A81"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5AF05D9"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Wimp GM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Chapman SK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Whitham</w:t>
      </w:r>
      <w:proofErr w:type="spellEnd"/>
      <w:r w:rsidRPr="00937F26">
        <w:rPr>
          <w:rFonts w:ascii="Times New Roman" w:eastAsia="Times New Roman" w:hAnsi="Times New Roman" w:cs="Times New Roman"/>
          <w:sz w:val="24"/>
          <w:szCs w:val="24"/>
        </w:rPr>
        <w:t xml:space="preserve"> TG. 2005. The interaction of plant genotype and herbivory decelerate leaf litter decomposition and alter nutrient dynamics. </w:t>
      </w:r>
      <w:proofErr w:type="spellStart"/>
      <w:proofErr w:type="gramStart"/>
      <w:r w:rsidRPr="00937F26">
        <w:rPr>
          <w:rFonts w:ascii="Times New Roman" w:eastAsia="Times New Roman" w:hAnsi="Times New Roman" w:cs="Times New Roman"/>
          <w:sz w:val="24"/>
          <w:szCs w:val="24"/>
        </w:rPr>
        <w:t>Oikos</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110(1)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133-145.</w:t>
      </w:r>
    </w:p>
    <w:p w14:paraId="14799F19" w14:textId="50C58829"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3834ED23"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Seastedt</w:t>
      </w:r>
      <w:proofErr w:type="spellEnd"/>
      <w:r w:rsidRPr="00937F26">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w:t>
      </w:r>
      <w:proofErr w:type="spellStart"/>
      <w:r w:rsidRPr="00937F26">
        <w:rPr>
          <w:rFonts w:ascii="Times New Roman" w:eastAsia="Times New Roman" w:hAnsi="Times New Roman" w:cs="Times New Roman"/>
          <w:sz w:val="24"/>
          <w:szCs w:val="24"/>
        </w:rPr>
        <w:t>Tress</w:t>
      </w:r>
      <w:proofErr w:type="spellEnd"/>
      <w:r w:rsidRPr="00937F26">
        <w:rPr>
          <w:rFonts w:ascii="Times New Roman" w:eastAsia="Times New Roman" w:hAnsi="Times New Roman" w:cs="Times New Roman"/>
          <w:sz w:val="24"/>
          <w:szCs w:val="24"/>
        </w:rPr>
        <w:t xml:space="preserve"> in the Southern Appalachians.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64(5)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1040-1048.</w:t>
      </w:r>
    </w:p>
    <w:p w14:paraId="38708275" w14:textId="77777777"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02105AF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Senf</w:t>
      </w:r>
      <w:proofErr w:type="spellEnd"/>
      <w:r w:rsidRPr="00937F26">
        <w:rPr>
          <w:rFonts w:ascii="Times New Roman" w:eastAsia="Times New Roman" w:hAnsi="Times New Roman" w:cs="Times New Roman"/>
          <w:sz w:val="24"/>
          <w:szCs w:val="24"/>
        </w:rPr>
        <w:t xml:space="preserve"> 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Campbell EM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Pflugmacher</w:t>
      </w:r>
      <w:proofErr w:type="spellEnd"/>
      <w:r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Wulder</w:t>
      </w:r>
      <w:proofErr w:type="spellEnd"/>
      <w:r w:rsidRPr="00937F26">
        <w:rPr>
          <w:rFonts w:ascii="Times New Roman" w:eastAsia="Times New Roman" w:hAnsi="Times New Roman" w:cs="Times New Roman"/>
          <w:sz w:val="24"/>
          <w:szCs w:val="24"/>
        </w:rPr>
        <w:t xml:space="preserve"> MA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Hostert</w:t>
      </w:r>
      <w:proofErr w:type="spellEnd"/>
      <w:r w:rsidRPr="00937F26">
        <w:rPr>
          <w:rFonts w:ascii="Times New Roman" w:eastAsia="Times New Roman" w:hAnsi="Times New Roman" w:cs="Times New Roman"/>
          <w:sz w:val="24"/>
          <w:szCs w:val="24"/>
        </w:rPr>
        <w:t xml:space="preserve"> P. 2016.</w:t>
      </w:r>
      <w:proofErr w:type="gramEnd"/>
    </w:p>
    <w:p w14:paraId="32C0BAF0" w14:textId="1C7E29A9"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A multi-scale analysis of western spruce budworm outbreak dynamics.</w:t>
      </w:r>
      <w:proofErr w:type="gramEnd"/>
      <w:r w:rsidRPr="00937F26">
        <w:rPr>
          <w:rFonts w:ascii="Times New Roman" w:eastAsia="Times New Roman" w:hAnsi="Times New Roman" w:cs="Times New Roman"/>
          <w:sz w:val="24"/>
          <w:szCs w:val="24"/>
        </w:rPr>
        <w:t xml:space="preserve"> Landscape Ecol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501-514.</w:t>
      </w:r>
    </w:p>
    <w:p w14:paraId="2F1100DA" w14:textId="3A5A7779" w:rsidR="00776D4E"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A6335A" w14:textId="2DE496B2" w:rsidR="00776D4E" w:rsidRPr="00937F26"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76D4E">
        <w:rPr>
          <w:rFonts w:ascii="Times New Roman" w:eastAsia="Times New Roman" w:hAnsi="Times New Roman" w:cs="Times New Roman"/>
          <w:sz w:val="24"/>
          <w:szCs w:val="24"/>
        </w:rPr>
        <w:t xml:space="preserve">Smith VA, </w:t>
      </w:r>
      <w:proofErr w:type="spellStart"/>
      <w:r w:rsidRPr="00776D4E">
        <w:rPr>
          <w:rFonts w:ascii="Times New Roman" w:eastAsia="Times New Roman" w:hAnsi="Times New Roman" w:cs="Times New Roman"/>
          <w:sz w:val="24"/>
          <w:szCs w:val="24"/>
        </w:rPr>
        <w:t>Neelon</w:t>
      </w:r>
      <w:proofErr w:type="spellEnd"/>
      <w:r w:rsidRPr="00776D4E">
        <w:rPr>
          <w:rFonts w:ascii="Times New Roman" w:eastAsia="Times New Roman" w:hAnsi="Times New Roman" w:cs="Times New Roman"/>
          <w:sz w:val="24"/>
          <w:szCs w:val="24"/>
        </w:rPr>
        <w:t xml:space="preserve"> B, </w:t>
      </w:r>
      <w:proofErr w:type="spellStart"/>
      <w:r w:rsidRPr="00776D4E">
        <w:rPr>
          <w:rFonts w:ascii="Times New Roman" w:eastAsia="Times New Roman" w:hAnsi="Times New Roman" w:cs="Times New Roman"/>
          <w:sz w:val="24"/>
          <w:szCs w:val="24"/>
        </w:rPr>
        <w:t>Maciejewski</w:t>
      </w:r>
      <w:proofErr w:type="spellEnd"/>
      <w:r w:rsidRPr="00776D4E">
        <w:rPr>
          <w:rFonts w:ascii="Times New Roman" w:eastAsia="Times New Roman" w:hAnsi="Times New Roman" w:cs="Times New Roman"/>
          <w:sz w:val="24"/>
          <w:szCs w:val="24"/>
        </w:rPr>
        <w:t xml:space="preserve"> ML, </w:t>
      </w:r>
      <w:proofErr w:type="spellStart"/>
      <w:r w:rsidRPr="00776D4E">
        <w:rPr>
          <w:rFonts w:ascii="Times New Roman" w:eastAsia="Times New Roman" w:hAnsi="Times New Roman" w:cs="Times New Roman"/>
          <w:sz w:val="24"/>
          <w:szCs w:val="24"/>
        </w:rPr>
        <w:t>Preisser</w:t>
      </w:r>
      <w:proofErr w:type="spellEnd"/>
      <w:r w:rsidRPr="00776D4E">
        <w:rPr>
          <w:rFonts w:ascii="Times New Roman" w:eastAsia="Times New Roman" w:hAnsi="Times New Roman" w:cs="Times New Roman"/>
          <w:sz w:val="24"/>
          <w:szCs w:val="24"/>
        </w:rPr>
        <w:t xml:space="preserve"> JS. 2017. Two parts are better than one: modeling marginal means of </w:t>
      </w:r>
      <w:proofErr w:type="spellStart"/>
      <w:r w:rsidRPr="00776D4E">
        <w:rPr>
          <w:rFonts w:ascii="Times New Roman" w:eastAsia="Times New Roman" w:hAnsi="Times New Roman" w:cs="Times New Roman"/>
          <w:sz w:val="24"/>
          <w:szCs w:val="24"/>
        </w:rPr>
        <w:t>semicontinuous</w:t>
      </w:r>
      <w:proofErr w:type="spellEnd"/>
      <w:r w:rsidRPr="00776D4E">
        <w:rPr>
          <w:rFonts w:ascii="Times New Roman" w:eastAsia="Times New Roman" w:hAnsi="Times New Roman" w:cs="Times New Roman"/>
          <w:sz w:val="24"/>
          <w:szCs w:val="24"/>
        </w:rPr>
        <w:t xml:space="preserve"> data. </w:t>
      </w:r>
      <w:proofErr w:type="gramStart"/>
      <w:r w:rsidRPr="00776D4E">
        <w:rPr>
          <w:rFonts w:ascii="Times New Roman" w:eastAsia="Times New Roman" w:hAnsi="Times New Roman" w:cs="Times New Roman"/>
          <w:sz w:val="24"/>
          <w:szCs w:val="24"/>
        </w:rPr>
        <w:t>Health Services and Outcomes Research Methodology</w:t>
      </w:r>
      <w:r>
        <w:rPr>
          <w:rFonts w:ascii="Times New Roman" w:eastAsia="Times New Roman" w:hAnsi="Times New Roman" w:cs="Times New Roman"/>
          <w:sz w:val="24"/>
          <w:szCs w:val="24"/>
        </w:rPr>
        <w:t>.</w:t>
      </w:r>
      <w:proofErr w:type="gramEnd"/>
      <w:r w:rsidRPr="00776D4E">
        <w:rPr>
          <w:rFonts w:ascii="Times New Roman" w:eastAsia="Times New Roman" w:hAnsi="Times New Roman" w:cs="Times New Roman"/>
          <w:sz w:val="24"/>
          <w:szCs w:val="24"/>
        </w:rPr>
        <w:t xml:space="preserve"> 17(3-4)</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198-218.</w:t>
      </w:r>
    </w:p>
    <w:p w14:paraId="1ED6C8FF" w14:textId="30E9A6DE"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6C731C" w14:textId="3288C4C7" w:rsidR="00C81123" w:rsidRPr="00937F26" w:rsidRDefault="00C81123" w:rsidP="00C8112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 xml:space="preserve">Solórzano L. 1969. </w:t>
      </w:r>
      <w:proofErr w:type="gramStart"/>
      <w:r w:rsidRPr="00937F26">
        <w:rPr>
          <w:rFonts w:ascii="Times New Roman" w:eastAsia="Times New Roman" w:hAnsi="Times New Roman" w:cs="Times New Roman"/>
          <w:sz w:val="24"/>
          <w:szCs w:val="24"/>
        </w:rPr>
        <w:t xml:space="preserve">Determination of ammonia in natural waters by the </w:t>
      </w:r>
      <w:proofErr w:type="spellStart"/>
      <w:r w:rsidRPr="00937F26">
        <w:rPr>
          <w:rFonts w:ascii="Times New Roman" w:eastAsia="Times New Roman" w:hAnsi="Times New Roman" w:cs="Times New Roman"/>
          <w:sz w:val="24"/>
          <w:szCs w:val="24"/>
        </w:rPr>
        <w:t>phenolhypochlorite</w:t>
      </w:r>
      <w:proofErr w:type="spellEnd"/>
      <w:r w:rsidRPr="00937F26">
        <w:rPr>
          <w:rFonts w:ascii="Times New Roman" w:eastAsia="Times New Roman" w:hAnsi="Times New Roman" w:cs="Times New Roman"/>
          <w:sz w:val="24"/>
          <w:szCs w:val="24"/>
        </w:rPr>
        <w:t xml:space="preserve"> method.</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Limnol</w:t>
      </w:r>
      <w:proofErr w:type="spellEnd"/>
      <w:r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Oceanogr</w:t>
      </w:r>
      <w:proofErr w:type="spellEnd"/>
      <w:r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14: 799–801. </w:t>
      </w:r>
    </w:p>
    <w:p w14:paraId="5E5D0C1C"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5C44F5" w14:textId="6EFCA13B" w:rsidR="00F004B4" w:rsidRPr="00937F26"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 </w:t>
      </w:r>
      <w:proofErr w:type="spellStart"/>
      <w:r w:rsidRPr="00937F26">
        <w:rPr>
          <w:rFonts w:ascii="Times New Roman" w:eastAsia="Times New Roman" w:hAnsi="Times New Roman" w:cs="Times New Roman"/>
          <w:sz w:val="24"/>
          <w:szCs w:val="24"/>
        </w:rPr>
        <w:t>Solinger</w:t>
      </w:r>
      <w:proofErr w:type="spellEnd"/>
      <w:r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2001</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Insect Herbivores and the Nutrient Flow from the Canopy to the Soil in Coniferous and Deciduous Forests.</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xml:space="preserve"> 126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104-113.</w:t>
      </w:r>
    </w:p>
    <w:p w14:paraId="6F12CD1D" w14:textId="3F53B38B"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7AD9CED2"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Tukey H. 1966. </w:t>
      </w:r>
      <w:proofErr w:type="gramStart"/>
      <w:r w:rsidRPr="00937F26">
        <w:rPr>
          <w:rFonts w:ascii="Times New Roman" w:eastAsia="Times New Roman" w:hAnsi="Times New Roman" w:cs="Times New Roman"/>
          <w:sz w:val="24"/>
          <w:szCs w:val="24"/>
        </w:rPr>
        <w:t>Leaching of Metabolites from Above-Ground Plant Parts and Its Implications.</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Bulletin of the Torrey Botanical Club</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93(6)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385-401. </w:t>
      </w:r>
    </w:p>
    <w:p w14:paraId="2AAF2207" w14:textId="1BB937F4"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BA44AFE" w14:textId="112C635E"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Swetnam</w:t>
      </w:r>
      <w:proofErr w:type="spellEnd"/>
      <w:r w:rsidRPr="00937F26">
        <w:rPr>
          <w:rFonts w:ascii="Times New Roman" w:eastAsia="Times New Roman" w:hAnsi="Times New Roman" w:cs="Times New Roman"/>
          <w:sz w:val="24"/>
          <w:szCs w:val="24"/>
        </w:rPr>
        <w:t xml:space="preserve"> T, </w:t>
      </w:r>
      <w:proofErr w:type="spellStart"/>
      <w:r w:rsidRPr="00937F26">
        <w:rPr>
          <w:rFonts w:ascii="Times New Roman" w:eastAsia="Times New Roman" w:hAnsi="Times New Roman" w:cs="Times New Roman"/>
          <w:sz w:val="24"/>
          <w:szCs w:val="24"/>
        </w:rPr>
        <w:t>Wickman</w:t>
      </w:r>
      <w:proofErr w:type="spell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BE</w:t>
      </w:r>
      <w:proofErr w:type="gramEnd"/>
      <w:r w:rsidRPr="00937F26">
        <w:rPr>
          <w:rFonts w:ascii="Times New Roman" w:eastAsia="Times New Roman" w:hAnsi="Times New Roman" w:cs="Times New Roman"/>
          <w:sz w:val="24"/>
          <w:szCs w:val="24"/>
        </w:rPr>
        <w:t xml:space="preserve">, Paul HG, </w:t>
      </w:r>
      <w:proofErr w:type="spellStart"/>
      <w:r w:rsidRPr="00937F26">
        <w:rPr>
          <w:rFonts w:ascii="Times New Roman" w:eastAsia="Times New Roman" w:hAnsi="Times New Roman" w:cs="Times New Roman"/>
          <w:sz w:val="24"/>
          <w:szCs w:val="24"/>
        </w:rPr>
        <w:t>Baisan</w:t>
      </w:r>
      <w:proofErr w:type="spellEnd"/>
      <w:r w:rsidRPr="00937F26">
        <w:rPr>
          <w:rFonts w:ascii="Times New Roman" w:eastAsia="Times New Roman" w:hAnsi="Times New Roman" w:cs="Times New Roman"/>
          <w:sz w:val="24"/>
          <w:szCs w:val="24"/>
        </w:rPr>
        <w:t xml:space="preserve"> CH. 1995. Historical patterns of western spruce budworm and Douglas-fir tussock moth outbreaks in the northern Blue Mountains, Oregon, since AD 1700. Res. Pap. </w:t>
      </w:r>
      <w:proofErr w:type="gramStart"/>
      <w:r w:rsidRPr="00937F26">
        <w:rPr>
          <w:rFonts w:ascii="Times New Roman" w:eastAsia="Times New Roman" w:hAnsi="Times New Roman" w:cs="Times New Roman"/>
          <w:sz w:val="24"/>
          <w:szCs w:val="24"/>
        </w:rPr>
        <w:t>PNW-RP-484.</w:t>
      </w:r>
      <w:proofErr w:type="gramEnd"/>
      <w:r w:rsidRPr="00937F26">
        <w:rPr>
          <w:rFonts w:ascii="Times New Roman" w:eastAsia="Times New Roman" w:hAnsi="Times New Roman" w:cs="Times New Roman"/>
          <w:sz w:val="24"/>
          <w:szCs w:val="24"/>
        </w:rPr>
        <w:t xml:space="preserve"> Portland, OR: US Department of Agriculture, Forest Service, Pacific Northwest Research Station. </w:t>
      </w:r>
      <w:proofErr w:type="gramStart"/>
      <w:r w:rsidRPr="00937F26">
        <w:rPr>
          <w:rFonts w:ascii="Times New Roman" w:eastAsia="Times New Roman" w:hAnsi="Times New Roman" w:cs="Times New Roman"/>
          <w:sz w:val="24"/>
          <w:szCs w:val="24"/>
        </w:rPr>
        <w:t>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484.</w:t>
      </w:r>
      <w:proofErr w:type="gramEnd"/>
      <w:r w:rsidRPr="00937F26">
        <w:rPr>
          <w:rFonts w:ascii="Times New Roman" w:eastAsia="Times New Roman" w:hAnsi="Times New Roman" w:cs="Times New Roman"/>
          <w:sz w:val="24"/>
          <w:szCs w:val="24"/>
        </w:rPr>
        <w:t xml:space="preserve"> </w:t>
      </w:r>
    </w:p>
    <w:p w14:paraId="6337AE52"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0E70A7A9"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U.S. Environmental Protection Agency (EPA).</w:t>
      </w:r>
      <w:proofErr w:type="gramEnd"/>
      <w:r w:rsidRPr="00937F26">
        <w:rPr>
          <w:rFonts w:ascii="Times New Roman" w:eastAsia="Times New Roman" w:hAnsi="Times New Roman" w:cs="Times New Roman"/>
          <w:sz w:val="24"/>
          <w:szCs w:val="24"/>
        </w:rPr>
        <w:t xml:space="preserve"> 1993. Determination of nitrate– nitrite nitrogen by automated </w:t>
      </w:r>
      <w:proofErr w:type="spellStart"/>
      <w:r w:rsidRPr="00937F26">
        <w:rPr>
          <w:rFonts w:ascii="Times New Roman" w:eastAsia="Times New Roman" w:hAnsi="Times New Roman" w:cs="Times New Roman"/>
          <w:sz w:val="24"/>
          <w:szCs w:val="24"/>
        </w:rPr>
        <w:t>colorimetery</w:t>
      </w:r>
      <w:proofErr w:type="spellEnd"/>
      <w:r w:rsidRPr="00937F2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937F26">
        <w:rPr>
          <w:rFonts w:ascii="Times New Roman" w:eastAsia="Times New Roman" w:hAnsi="Times New Roman" w:cs="Times New Roman"/>
          <w:sz w:val="24"/>
          <w:szCs w:val="24"/>
        </w:rPr>
        <w:t>Cincinnati</w:t>
      </w:r>
      <w:proofErr w:type="gramStart"/>
      <w:r w:rsidRPr="00937F26">
        <w:rPr>
          <w:rFonts w:ascii="Times New Roman" w:eastAsia="Times New Roman" w:hAnsi="Times New Roman" w:cs="Times New Roman"/>
          <w:sz w:val="24"/>
          <w:szCs w:val="24"/>
        </w:rPr>
        <w:t>,Ohio</w:t>
      </w:r>
      <w:proofErr w:type="spellEnd"/>
      <w:proofErr w:type="gramEnd"/>
      <w:r w:rsidRPr="00937F26">
        <w:rPr>
          <w:rFonts w:ascii="Times New Roman" w:eastAsia="Times New Roman" w:hAnsi="Times New Roman" w:cs="Times New Roman"/>
          <w:sz w:val="24"/>
          <w:szCs w:val="24"/>
        </w:rPr>
        <w:t>.</w:t>
      </w:r>
    </w:p>
    <w:p w14:paraId="2DAFB99E"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A8CA6B0" w:rsidR="00926533"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Vitousek</w:t>
      </w:r>
      <w:proofErr w:type="spellEnd"/>
      <w:r w:rsidRPr="00937F26">
        <w:rPr>
          <w:rFonts w:ascii="Times New Roman" w:eastAsia="Times New Roman" w:hAnsi="Times New Roman" w:cs="Times New Roman"/>
          <w:sz w:val="24"/>
          <w:szCs w:val="24"/>
        </w:rPr>
        <w:t xml:space="preserve"> PM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Gosz</w:t>
      </w:r>
      <w:proofErr w:type="spellEnd"/>
      <w:r w:rsidRPr="00937F26">
        <w:rPr>
          <w:rFonts w:ascii="Times New Roman" w:eastAsia="Times New Roman" w:hAnsi="Times New Roman" w:cs="Times New Roman"/>
          <w:sz w:val="24"/>
          <w:szCs w:val="24"/>
        </w:rPr>
        <w:t xml:space="preserve"> JR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Grier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Melillo</w:t>
      </w:r>
      <w:proofErr w:type="spellEnd"/>
      <w:r w:rsidRPr="00937F26">
        <w:rPr>
          <w:rFonts w:ascii="Times New Roman" w:eastAsia="Times New Roman" w:hAnsi="Times New Roman" w:cs="Times New Roman"/>
          <w:sz w:val="24"/>
          <w:szCs w:val="24"/>
        </w:rPr>
        <w:t xml:space="preserve"> JM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Reiners</w:t>
      </w:r>
      <w:proofErr w:type="spellEnd"/>
      <w:r w:rsidRPr="00937F26">
        <w:rPr>
          <w:rFonts w:ascii="Times New Roman" w:eastAsia="Times New Roman" w:hAnsi="Times New Roman" w:cs="Times New Roman"/>
          <w:sz w:val="24"/>
          <w:szCs w:val="24"/>
        </w:rPr>
        <w:t xml:space="preserve"> WA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Todd RL. 1979. Nitrate Losses from Disturbed Ecosystems. </w:t>
      </w:r>
      <w:proofErr w:type="gramStart"/>
      <w:r w:rsidRPr="00937F26">
        <w:rPr>
          <w:rFonts w:ascii="Times New Roman" w:eastAsia="Times New Roman" w:hAnsi="Times New Roman" w:cs="Times New Roman"/>
          <w:sz w:val="24"/>
          <w:szCs w:val="24"/>
        </w:rPr>
        <w:t>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204(4392)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469-474.</w:t>
      </w:r>
    </w:p>
    <w:p w14:paraId="5F1D2597" w14:textId="25023735" w:rsidR="00926533" w:rsidRPr="00937F26"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10CC318" w14:textId="4BD04583"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Walsh MK, Duke HJ, Haydon KC. 2018. Toward a better understanding of climate and human impacts on late Holocene fire regimes in the Pacific Northwest, USA. Progress in Physical Geography: Earth and Environment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42(4)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478-512. </w:t>
      </w:r>
    </w:p>
    <w:p w14:paraId="00034218" w14:textId="77777777"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BCC1C0" w14:textId="01F00AF3" w:rsidR="006A30E7" w:rsidRPr="00937F26"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2E609B" w:rsidRPr="00937F26">
        <w:rPr>
          <w:rFonts w:ascii="Times New Roman" w:eastAsia="Times New Roman" w:hAnsi="Times New Roman" w:cs="Times New Roman"/>
          <w:sz w:val="24"/>
          <w:szCs w:val="24"/>
        </w:rPr>
        <w:t xml:space="preserve"> 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Ju</w:t>
      </w:r>
      <w:proofErr w:type="spellEnd"/>
      <w:r w:rsidR="006E0477" w:rsidRPr="00937F26">
        <w:rPr>
          <w:rFonts w:ascii="Times New Roman" w:eastAsia="Times New Roman" w:hAnsi="Times New Roman" w:cs="Times New Roman"/>
          <w:sz w:val="24"/>
          <w:szCs w:val="24"/>
        </w:rPr>
        <w:t xml:space="preserve"> X</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Wei</w:t>
      </w:r>
      <w:r w:rsidR="006E0477" w:rsidRPr="00937F26">
        <w:rPr>
          <w:rFonts w:ascii="Times New Roman" w:eastAsia="Times New Roman" w:hAnsi="Times New Roman" w:cs="Times New Roman"/>
          <w:sz w:val="24"/>
          <w:szCs w:val="24"/>
        </w:rPr>
        <w:t xml:space="preserve"> Y</w:t>
      </w:r>
      <w:r w:rsidRPr="00937F26">
        <w:rPr>
          <w:rFonts w:ascii="Times New Roman" w:eastAsia="Times New Roman" w:hAnsi="Times New Roman" w:cs="Times New Roman"/>
          <w:sz w:val="24"/>
          <w:szCs w:val="24"/>
        </w:rPr>
        <w:t>, Li</w:t>
      </w:r>
      <w:r w:rsidR="006E0477"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Zhao</w:t>
      </w:r>
      <w:r w:rsidR="006E0477" w:rsidRPr="00937F26">
        <w:rPr>
          <w:rFonts w:ascii="Times New Roman" w:eastAsia="Times New Roman" w:hAnsi="Times New Roman" w:cs="Times New Roman"/>
          <w:sz w:val="24"/>
          <w:szCs w:val="24"/>
        </w:rPr>
        <w:t xml:space="preserve"> L</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Hu</w:t>
      </w:r>
      <w:r w:rsidR="006E0477" w:rsidRPr="00937F26">
        <w:rPr>
          <w:rFonts w:ascii="Times New Roman" w:eastAsia="Times New Roman" w:hAnsi="Times New Roman" w:cs="Times New Roman"/>
          <w:sz w:val="24"/>
          <w:szCs w:val="24"/>
        </w:rPr>
        <w:t xml:space="preserve"> K.</w:t>
      </w:r>
      <w:r w:rsidRPr="00937F26">
        <w:rPr>
          <w:rFonts w:ascii="Times New Roman" w:eastAsia="Times New Roman" w:hAnsi="Times New Roman" w:cs="Times New Roman"/>
          <w:sz w:val="24"/>
          <w:szCs w:val="24"/>
        </w:rPr>
        <w:t xml:space="preserve"> 2010.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Simulation of bromide and nitrate leaching under heavy rainfall and high-intensity irrigation rates in North China Plain</w:t>
      </w:r>
      <w:r w:rsidR="00FB044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Agricultural Water Management</w:t>
      </w:r>
      <w:r w:rsidR="005C42C5">
        <w:rPr>
          <w:rFonts w:ascii="Times New Roman" w:eastAsia="Times New Roman" w:hAnsi="Times New Roman" w:cs="Times New Roman"/>
          <w:sz w:val="24"/>
          <w:szCs w:val="24"/>
        </w:rPr>
        <w:t>.</w:t>
      </w:r>
      <w:proofErr w:type="gramEnd"/>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97(10)</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1646-1654</w:t>
      </w:r>
      <w:r w:rsidR="00C81123">
        <w:rPr>
          <w:rFonts w:ascii="Times New Roman" w:eastAsia="Times New Roman" w:hAnsi="Times New Roman" w:cs="Times New Roman"/>
          <w:sz w:val="24"/>
          <w:szCs w:val="24"/>
        </w:rPr>
        <w:t>.</w:t>
      </w:r>
    </w:p>
    <w:p w14:paraId="572A4CF8" w14:textId="77777777" w:rsidR="002D2BC4"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2DA289" w14:textId="7B178A8A" w:rsidR="00926533" w:rsidRPr="00937F26"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6E0477" w:rsidRPr="00937F26">
        <w:rPr>
          <w:rFonts w:ascii="Times New Roman" w:eastAsia="Times New Roman" w:hAnsi="Times New Roman" w:cs="Times New Roman"/>
          <w:sz w:val="24"/>
          <w:szCs w:val="24"/>
        </w:rPr>
        <w:t xml:space="preserve"> ZJ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w:t>
      </w:r>
      <w:r w:rsidR="006E0477" w:rsidRPr="00937F26">
        <w:rPr>
          <w:rFonts w:ascii="Times New Roman" w:eastAsia="Times New Roman" w:hAnsi="Times New Roman" w:cs="Times New Roman"/>
          <w:sz w:val="24"/>
          <w:szCs w:val="24"/>
        </w:rPr>
        <w:t xml:space="preserve"> SL</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Yue</w:t>
      </w:r>
      <w:r w:rsidR="006E0477" w:rsidRPr="00937F26">
        <w:rPr>
          <w:rFonts w:ascii="Times New Roman" w:eastAsia="Times New Roman" w:hAnsi="Times New Roman" w:cs="Times New Roman"/>
          <w:sz w:val="24"/>
          <w:szCs w:val="24"/>
        </w:rPr>
        <w:t xml:space="preserve"> FJ</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Qin</w:t>
      </w:r>
      <w:r w:rsidR="00C81123">
        <w:rPr>
          <w:rFonts w:ascii="Times New Roman" w:eastAsia="Times New Roman" w:hAnsi="Times New Roman" w:cs="Times New Roman"/>
          <w:sz w:val="24"/>
          <w:szCs w:val="24"/>
        </w:rPr>
        <w:t xml:space="preserve"> </w:t>
      </w:r>
      <w:r w:rsidR="006E0477" w:rsidRPr="00937F26">
        <w:rPr>
          <w:rFonts w:ascii="Times New Roman" w:eastAsia="Times New Roman" w:hAnsi="Times New Roman" w:cs="Times New Roman"/>
          <w:sz w:val="24"/>
          <w:szCs w:val="24"/>
        </w:rPr>
        <w:t>CQ</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Buckerfield</w:t>
      </w:r>
      <w:proofErr w:type="spellEnd"/>
      <w:r w:rsidR="006E0477"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Zeng</w:t>
      </w:r>
      <w:r w:rsidR="006E0477" w:rsidRPr="00937F26">
        <w:rPr>
          <w:rFonts w:ascii="Times New Roman" w:eastAsia="Times New Roman" w:hAnsi="Times New Roman" w:cs="Times New Roman"/>
          <w:sz w:val="24"/>
          <w:szCs w:val="24"/>
        </w:rPr>
        <w:t xml:space="preserve"> J. 2020.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r w:rsidR="00FB044D"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Agriculture, Ecosystems &amp; Environment</w:t>
      </w:r>
      <w:r w:rsidR="005C42C5">
        <w:rPr>
          <w:rFonts w:ascii="Times New Roman" w:eastAsia="Times New Roman" w:hAnsi="Times New Roman" w:cs="Times New Roman"/>
          <w:sz w:val="24"/>
          <w:szCs w:val="24"/>
        </w:rPr>
        <w:t>.</w:t>
      </w:r>
      <w:proofErr w:type="gramEnd"/>
    </w:p>
    <w:p w14:paraId="39C14846" w14:textId="34CC4A48"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291</w:t>
      </w:r>
      <w:r w:rsidR="006E0477" w:rsidRPr="00937F26">
        <w:rPr>
          <w:rFonts w:ascii="Times New Roman" w:eastAsia="Times New Roman" w:hAnsi="Times New Roman" w:cs="Times New Roman"/>
          <w:sz w:val="24"/>
          <w:szCs w:val="24"/>
        </w:rPr>
        <w:t>.</w:t>
      </w:r>
    </w:p>
    <w:p w14:paraId="1C4A792F" w14:textId="7017CF6C" w:rsidR="004D21EF"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7D49C9" w14:textId="59DB09E8" w:rsidR="004D21EF" w:rsidRPr="00937F26"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Weiskittel</w:t>
      </w:r>
      <w:proofErr w:type="spellEnd"/>
      <w:r w:rsidRPr="004D21EF">
        <w:rPr>
          <w:rFonts w:ascii="Times New Roman" w:eastAsia="Times New Roman" w:hAnsi="Times New Roman" w:cs="Times New Roman"/>
          <w:sz w:val="24"/>
          <w:szCs w:val="24"/>
        </w:rPr>
        <w:t xml:space="preserve"> AR. Maguire DA. 2007. Response of Douglas-fir leaf area index and </w:t>
      </w:r>
      <w:proofErr w:type="spellStart"/>
      <w:r w:rsidRPr="004D21EF">
        <w:rPr>
          <w:rFonts w:ascii="Times New Roman" w:eastAsia="Times New Roman" w:hAnsi="Times New Roman" w:cs="Times New Roman"/>
          <w:sz w:val="24"/>
          <w:szCs w:val="24"/>
        </w:rPr>
        <w:t>litterfall</w:t>
      </w:r>
      <w:proofErr w:type="spellEnd"/>
      <w:r w:rsidRPr="004D21EF">
        <w:rPr>
          <w:rFonts w:ascii="Times New Roman" w:eastAsia="Times New Roman" w:hAnsi="Times New Roman" w:cs="Times New Roman"/>
          <w:sz w:val="24"/>
          <w:szCs w:val="24"/>
        </w:rPr>
        <w:t xml:space="preserve"> dynamics to Swiss needle cast in north coastal Oregon, USA. </w:t>
      </w:r>
      <w:proofErr w:type="gramStart"/>
      <w:r w:rsidRPr="004D21EF">
        <w:rPr>
          <w:rFonts w:ascii="Times New Roman" w:eastAsia="Times New Roman" w:hAnsi="Times New Roman" w:cs="Times New Roman"/>
          <w:sz w:val="24"/>
          <w:szCs w:val="24"/>
        </w:rPr>
        <w:t>Annals of forest science</w:t>
      </w:r>
      <w:r>
        <w:rPr>
          <w:rFonts w:ascii="Times New Roman" w:eastAsia="Times New Roman" w:hAnsi="Times New Roman" w:cs="Times New Roman"/>
          <w:sz w:val="24"/>
          <w:szCs w:val="24"/>
        </w:rPr>
        <w:t>.</w:t>
      </w:r>
      <w:proofErr w:type="gramEnd"/>
      <w:r w:rsidRPr="004D21EF">
        <w:rPr>
          <w:rFonts w:ascii="Times New Roman" w:eastAsia="Times New Roman" w:hAnsi="Times New Roman" w:cs="Times New Roman"/>
          <w:sz w:val="24"/>
          <w:szCs w:val="24"/>
        </w:rPr>
        <w:t xml:space="preserve"> 64(2)</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121-132.</w:t>
      </w:r>
    </w:p>
    <w:p w14:paraId="10E7BBA0"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4B3912E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Willis CG</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Ruhfel</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Primack</w:t>
      </w:r>
      <w:proofErr w:type="spellEnd"/>
      <w:r w:rsidRPr="00937F26">
        <w:rPr>
          <w:rFonts w:ascii="Times New Roman" w:eastAsia="Times New Roman" w:hAnsi="Times New Roman" w:cs="Times New Roman"/>
          <w:sz w:val="24"/>
          <w:szCs w:val="24"/>
        </w:rPr>
        <w:t xml:space="preserve">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Miller-Rushing AJ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Davis CC. 2008.</w:t>
      </w:r>
      <w:proofErr w:type="gramEnd"/>
      <w:r w:rsidRPr="00937F26">
        <w:rPr>
          <w:rFonts w:ascii="Times New Roman" w:eastAsia="Times New Roman" w:hAnsi="Times New Roman" w:cs="Times New Roman"/>
          <w:sz w:val="24"/>
          <w:szCs w:val="24"/>
        </w:rPr>
        <w:t xml:space="preserve"> Phylogenetic patterns of species loss in Thoreau’s woods are driven by climate change. </w:t>
      </w:r>
      <w:proofErr w:type="gramStart"/>
      <w:r w:rsidRPr="00937F26">
        <w:rPr>
          <w:rFonts w:ascii="Times New Roman" w:eastAsia="Times New Roman" w:hAnsi="Times New Roman" w:cs="Times New Roman"/>
          <w:sz w:val="24"/>
          <w:szCs w:val="24"/>
        </w:rPr>
        <w:t>PNAS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105(44)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17029-17033.</w:t>
      </w:r>
    </w:p>
    <w:p w14:paraId="37813A46" w14:textId="484DEF21" w:rsidR="000510FE" w:rsidRPr="00937F26" w:rsidRDefault="000510FE"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0DBAFAF" w14:textId="265FBC28"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Zhou 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Quebedeaux</w:t>
      </w:r>
      <w:proofErr w:type="spellEnd"/>
      <w:r w:rsidRPr="00937F26">
        <w:rPr>
          <w:rFonts w:ascii="Times New Roman" w:eastAsia="Times New Roman" w:hAnsi="Times New Roman" w:cs="Times New Roman"/>
          <w:sz w:val="24"/>
          <w:szCs w:val="24"/>
        </w:rPr>
        <w:t xml:space="preserve"> B. 2003. </w:t>
      </w:r>
      <w:proofErr w:type="gramStart"/>
      <w:r w:rsidRPr="00937F26">
        <w:rPr>
          <w:rFonts w:ascii="Times New Roman" w:eastAsia="Times New Roman" w:hAnsi="Times New Roman" w:cs="Times New Roman"/>
          <w:sz w:val="24"/>
          <w:szCs w:val="24"/>
        </w:rPr>
        <w:t>Changes in photosynthesis and carbohydrate metabolism in mature apple leaves in response to whole plant source-sink manipulation.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Journal of the American Society for Horticultural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128(1)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113-119.</w:t>
      </w:r>
    </w:p>
    <w:p w14:paraId="2695D6CE" w14:textId="77777777"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2A8A5DC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Zuur</w:t>
      </w:r>
      <w:proofErr w:type="spellEnd"/>
      <w:r w:rsidRPr="00937F26">
        <w:rPr>
          <w:rFonts w:ascii="Times New Roman" w:eastAsia="Times New Roman" w:hAnsi="Times New Roman" w:cs="Times New Roman"/>
          <w:sz w:val="24"/>
          <w:szCs w:val="24"/>
        </w:rPr>
        <w:t xml:space="preserve"> AF, </w:t>
      </w:r>
      <w:proofErr w:type="spellStart"/>
      <w:r w:rsidRPr="00937F26">
        <w:rPr>
          <w:rFonts w:ascii="Times New Roman" w:eastAsia="Times New Roman" w:hAnsi="Times New Roman" w:cs="Times New Roman"/>
          <w:sz w:val="24"/>
          <w:szCs w:val="24"/>
        </w:rPr>
        <w:t>Ieno</w:t>
      </w:r>
      <w:proofErr w:type="spellEnd"/>
      <w:r w:rsidRPr="00937F26">
        <w:rPr>
          <w:rFonts w:ascii="Times New Roman" w:eastAsia="Times New Roman" w:hAnsi="Times New Roman" w:cs="Times New Roman"/>
          <w:sz w:val="24"/>
          <w:szCs w:val="24"/>
        </w:rPr>
        <w:t xml:space="preserve"> EN, Walker NJ, </w:t>
      </w:r>
      <w:proofErr w:type="spellStart"/>
      <w:r w:rsidRPr="00937F26">
        <w:rPr>
          <w:rFonts w:ascii="Times New Roman" w:eastAsia="Times New Roman" w:hAnsi="Times New Roman" w:cs="Times New Roman"/>
          <w:sz w:val="24"/>
          <w:szCs w:val="24"/>
        </w:rPr>
        <w:t>Saveliev</w:t>
      </w:r>
      <w:proofErr w:type="spellEnd"/>
      <w:r w:rsidRPr="00937F26">
        <w:rPr>
          <w:rFonts w:ascii="Times New Roman" w:eastAsia="Times New Roman" w:hAnsi="Times New Roman" w:cs="Times New Roman"/>
          <w:sz w:val="24"/>
          <w:szCs w:val="24"/>
        </w:rPr>
        <w:t xml:space="preserve"> AA, Smith GM. 2009.</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Mixed effects models and extensions in ecology with R. Springer, New York.</w:t>
      </w:r>
      <w:proofErr w:type="gramEnd"/>
    </w:p>
    <w:sectPr w:rsidR="003E7416" w:rsidRPr="00937F26" w:rsidSect="00583EB0">
      <w:pgSz w:w="12240" w:h="15840"/>
      <w:pgMar w:top="1440" w:right="1440" w:bottom="1440" w:left="2160" w:header="0" w:footer="720" w:gutter="0"/>
      <w:pgNumType w:start="1"/>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lay" w:date="2020-08-15T15:05:00Z" w:initials="C">
    <w:p w14:paraId="26411E2B" w14:textId="52699F35" w:rsidR="00EF47B1" w:rsidRDefault="00EF47B1">
      <w:pPr>
        <w:pStyle w:val="CommentText"/>
      </w:pPr>
      <w:r>
        <w:rPr>
          <w:rStyle w:val="CommentReference"/>
        </w:rPr>
        <w:annotationRef/>
      </w:r>
      <w:r>
        <w:t xml:space="preserve">Format </w:t>
      </w:r>
      <w:proofErr w:type="spellStart"/>
      <w:r>
        <w:t>these</w:t>
      </w:r>
      <w:proofErr w:type="gramStart"/>
      <w:r>
        <w:t>..also</w:t>
      </w:r>
      <w:proofErr w:type="spellEnd"/>
      <w:proofErr w:type="gramEnd"/>
      <w:r>
        <w:t>, concentration in soil?  Receiving waters?</w:t>
      </w:r>
    </w:p>
  </w:comment>
  <w:comment w:id="39" w:author="Clay" w:date="2020-08-15T15:05:00Z" w:initials="C">
    <w:p w14:paraId="335D12A4" w14:textId="1E4DAB2C" w:rsidR="00EF47B1" w:rsidRDefault="00EF47B1">
      <w:pPr>
        <w:pStyle w:val="CommentText"/>
      </w:pPr>
      <w:r>
        <w:rPr>
          <w:rStyle w:val="CommentReference"/>
        </w:rPr>
        <w:annotationRef/>
      </w:r>
      <w:r>
        <w:t xml:space="preserve">What was this pattern tied to?  </w:t>
      </w:r>
      <w:r w:rsidR="006B41AD">
        <w:t xml:space="preserve">Spend a couple sentences talking about this Flowers paper including the geographic scope of their study and whether their findings are applicable to PNW.  Karl specifically asked to see more about this.  </w:t>
      </w:r>
    </w:p>
  </w:comment>
  <w:comment w:id="47" w:author="Clay" w:date="2020-08-15T15:05:00Z" w:initials="C">
    <w:p w14:paraId="31D4F65D" w14:textId="5BC0E9AC" w:rsidR="00EF47B1" w:rsidRDefault="00EF47B1">
      <w:pPr>
        <w:pStyle w:val="CommentText"/>
      </w:pPr>
      <w:r>
        <w:rPr>
          <w:rStyle w:val="CommentReference"/>
        </w:rPr>
        <w:annotationRef/>
      </w:r>
      <w:r>
        <w:t>Cite something about the Cation exchange capacity here, and also cite that Griffin and Turner found high nitrification and nitrate export after bark beetles (2012)</w:t>
      </w:r>
    </w:p>
  </w:comment>
  <w:comment w:id="81" w:author="Clay" w:date="2020-08-15T15:05:00Z" w:initials="C">
    <w:p w14:paraId="18F2540F" w14:textId="294B32EC" w:rsidR="00CB6FA2" w:rsidRDefault="00CB6FA2">
      <w:pPr>
        <w:pStyle w:val="CommentText"/>
      </w:pPr>
      <w:r>
        <w:rPr>
          <w:rStyle w:val="CommentReference"/>
        </w:rPr>
        <w:annotationRef/>
      </w:r>
      <w:r>
        <w:t xml:space="preserve">You need to add an arrow or something to these images as Paul suggested to call attention to the increase from 8-May-16 through 13-Jul-16.  Just overlay an arrow angled upward on both plots from those times and explain it in the text (blah </w:t>
      </w:r>
      <w:proofErr w:type="spellStart"/>
      <w:r>
        <w:t>blah</w:t>
      </w:r>
      <w:proofErr w:type="spellEnd"/>
      <w:r>
        <w:t xml:space="preserve"> </w:t>
      </w:r>
      <w:proofErr w:type="spellStart"/>
      <w:r>
        <w:t>blah</w:t>
      </w:r>
      <w:proofErr w:type="spellEnd"/>
      <w:r>
        <w:t xml:space="preserve"> (see arrow))</w:t>
      </w:r>
    </w:p>
  </w:comment>
  <w:comment w:id="91" w:author="Clay" w:date="2020-08-15T15:05:00Z" w:initials="C">
    <w:p w14:paraId="752E07ED" w14:textId="605E557C" w:rsidR="00F11E9B" w:rsidRDefault="00F11E9B">
      <w:pPr>
        <w:pStyle w:val="CommentText"/>
      </w:pPr>
      <w:r>
        <w:rPr>
          <w:rStyle w:val="CommentReference"/>
        </w:rPr>
        <w:annotationRef/>
      </w:r>
      <w:r>
        <w:t xml:space="preserve">Fix the y-axis.  </w:t>
      </w:r>
      <w:proofErr w:type="gramStart"/>
      <w:r>
        <w:t>it’s</w:t>
      </w:r>
      <w:proofErr w:type="gramEnd"/>
      <w:r>
        <w:t xml:space="preserve"> ‘k’ not “-k” and those decomposition values should be positive.  In fact, I think that will undermine your argument because that means that faster decomposition rates are associated with lower DIN, and that means you’ll need to adjust how you talk about this in your results and discussion</w:t>
      </w:r>
    </w:p>
  </w:comment>
  <w:comment w:id="93" w:author="Clay" w:date="2020-08-15T15:05:00Z" w:initials="C">
    <w:p w14:paraId="59F9068D" w14:textId="1BB43410" w:rsidR="00F11E9B" w:rsidRDefault="00F11E9B">
      <w:pPr>
        <w:pStyle w:val="CommentText"/>
      </w:pPr>
      <w:r>
        <w:rPr>
          <w:rStyle w:val="CommentReference"/>
        </w:rPr>
        <w:annotationRef/>
      </w:r>
      <w:r>
        <w:t>Your “C” is cut off by the top of the panel</w:t>
      </w:r>
    </w:p>
  </w:comment>
  <w:comment w:id="98" w:author="Clay" w:date="2020-08-15T15:05:00Z" w:initials="C">
    <w:p w14:paraId="679F1CBB" w14:textId="4055C770" w:rsidR="004E02AF" w:rsidRDefault="004E02AF">
      <w:pPr>
        <w:pStyle w:val="CommentText"/>
      </w:pPr>
      <w:r>
        <w:rPr>
          <w:rStyle w:val="CommentReference"/>
        </w:rPr>
        <w:annotationRef/>
      </w:r>
      <w:r>
        <w:t>Might need to revise this</w:t>
      </w:r>
    </w:p>
  </w:comment>
  <w:comment w:id="139" w:author="Clay" w:date="2020-08-15T15:05:00Z" w:initials="C">
    <w:p w14:paraId="3739C352" w14:textId="44BCD3CB" w:rsidR="00DE2E7A" w:rsidRDefault="00DE2E7A">
      <w:pPr>
        <w:pStyle w:val="CommentText"/>
      </w:pPr>
      <w:r>
        <w:rPr>
          <w:rStyle w:val="CommentReference"/>
        </w:rPr>
        <w:annotationRef/>
      </w:r>
      <w:r>
        <w:t xml:space="preserve">This interpretation might change with your new DIN and </w:t>
      </w:r>
      <w:proofErr w:type="spellStart"/>
      <w:r>
        <w:t>decomp</w:t>
      </w:r>
      <w:proofErr w:type="spellEnd"/>
      <w:r>
        <w:t xml:space="preserve"> graphic</w:t>
      </w:r>
    </w:p>
  </w:comment>
  <w:comment w:id="140" w:author="Clay" w:date="2020-08-15T15:05:00Z" w:initials="C">
    <w:p w14:paraId="1B15E399" w14:textId="61C5DAE1" w:rsidR="00DE2E7A" w:rsidRDefault="00DE2E7A">
      <w:pPr>
        <w:pStyle w:val="CommentText"/>
      </w:pPr>
      <w:r>
        <w:rPr>
          <w:rStyle w:val="CommentReference"/>
        </w:rPr>
        <w:annotationRef/>
      </w:r>
      <w:r>
        <w:t>We talked about you adding a general comparison of your deciduous litter decomposition rates to other studies.  If decomposition relatively fast, slow or average in your study sites?</w:t>
      </w:r>
    </w:p>
  </w:comment>
  <w:comment w:id="141" w:author="Clay" w:date="2020-08-15T15:05:00Z" w:initials="C">
    <w:p w14:paraId="3AFE1282" w14:textId="72A4317C" w:rsidR="00364A18" w:rsidRDefault="00364A18">
      <w:pPr>
        <w:pStyle w:val="CommentText"/>
      </w:pPr>
      <w:r>
        <w:rPr>
          <w:rStyle w:val="CommentReference"/>
        </w:rPr>
        <w:annotationRef/>
      </w:r>
      <w:r>
        <w:t xml:space="preserve">What?  Is this where you include the fact that the </w:t>
      </w:r>
      <w:proofErr w:type="spellStart"/>
      <w:r>
        <w:t>teanaway</w:t>
      </w:r>
      <w:proofErr w:type="spellEnd"/>
      <w:r>
        <w:t xml:space="preserve"> had budworms just a few years before your study?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22295AD" w14:textId="77777777" w:rsidR="004B224F" w:rsidRDefault="004B224F">
      <w:pPr>
        <w:spacing w:after="0" w:line="240" w:lineRule="auto"/>
      </w:pPr>
      <w:r>
        <w:separator/>
      </w:r>
    </w:p>
  </w:endnote>
  <w:endnote w:type="continuationSeparator" w:id="0">
    <w:p w14:paraId="6B69E9DB" w14:textId="77777777" w:rsidR="004B224F" w:rsidRDefault="004B2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1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EF47B1" w:rsidRDefault="00EF47B1">
        <w:pPr>
          <w:pStyle w:val="Footer"/>
          <w:jc w:val="center"/>
        </w:pPr>
        <w:r>
          <w:fldChar w:fldCharType="begin"/>
        </w:r>
        <w:r>
          <w:instrText xml:space="preserve"> PAGE   \* MERGEFORMAT </w:instrText>
        </w:r>
        <w:r>
          <w:fldChar w:fldCharType="separate"/>
        </w:r>
        <w:r w:rsidR="006C6233">
          <w:rPr>
            <w:noProof/>
          </w:rPr>
          <w:t>40</w:t>
        </w:r>
        <w:r>
          <w:rPr>
            <w:noProof/>
          </w:rPr>
          <w:fldChar w:fldCharType="end"/>
        </w:r>
      </w:p>
    </w:sdtContent>
  </w:sdt>
  <w:p w14:paraId="098B9F08" w14:textId="77777777" w:rsidR="00EF47B1" w:rsidRDefault="00EF47B1">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EF47B1" w:rsidRDefault="00EF47B1">
        <w:pPr>
          <w:pStyle w:val="Footer"/>
          <w:jc w:val="center"/>
        </w:pPr>
        <w:r>
          <w:fldChar w:fldCharType="begin"/>
        </w:r>
        <w:r>
          <w:instrText xml:space="preserve"> PAGE   \* MERGEFORMAT </w:instrText>
        </w:r>
        <w:r>
          <w:fldChar w:fldCharType="separate"/>
        </w:r>
        <w:r w:rsidR="006B41AD">
          <w:rPr>
            <w:noProof/>
          </w:rPr>
          <w:t>1</w:t>
        </w:r>
        <w:r>
          <w:rPr>
            <w:noProof/>
          </w:rPr>
          <w:fldChar w:fldCharType="end"/>
        </w:r>
      </w:p>
    </w:sdtContent>
  </w:sdt>
  <w:p w14:paraId="1186F56B" w14:textId="77777777" w:rsidR="00EF47B1" w:rsidRDefault="00EF47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985D32E" w14:textId="77777777" w:rsidR="004B224F" w:rsidRDefault="004B224F">
      <w:pPr>
        <w:spacing w:after="0" w:line="240" w:lineRule="auto"/>
      </w:pPr>
      <w:r>
        <w:separator/>
      </w:r>
    </w:p>
  </w:footnote>
  <w:footnote w:type="continuationSeparator" w:id="0">
    <w:p w14:paraId="057AEB75" w14:textId="77777777" w:rsidR="004B224F" w:rsidRDefault="004B22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2CBD"/>
    <w:rsid w:val="00004298"/>
    <w:rsid w:val="0001191B"/>
    <w:rsid w:val="00013305"/>
    <w:rsid w:val="0001670D"/>
    <w:rsid w:val="00016AA3"/>
    <w:rsid w:val="000176D7"/>
    <w:rsid w:val="00017F11"/>
    <w:rsid w:val="00024F3B"/>
    <w:rsid w:val="000275A4"/>
    <w:rsid w:val="00030485"/>
    <w:rsid w:val="00031ED0"/>
    <w:rsid w:val="00033C10"/>
    <w:rsid w:val="000425FC"/>
    <w:rsid w:val="000462FC"/>
    <w:rsid w:val="000510FE"/>
    <w:rsid w:val="00052EE6"/>
    <w:rsid w:val="00053453"/>
    <w:rsid w:val="000652D5"/>
    <w:rsid w:val="00065D61"/>
    <w:rsid w:val="0007290E"/>
    <w:rsid w:val="000731F4"/>
    <w:rsid w:val="00073662"/>
    <w:rsid w:val="000772C8"/>
    <w:rsid w:val="000814D3"/>
    <w:rsid w:val="00081823"/>
    <w:rsid w:val="0008185F"/>
    <w:rsid w:val="0008233B"/>
    <w:rsid w:val="0008626F"/>
    <w:rsid w:val="0008731F"/>
    <w:rsid w:val="00087C99"/>
    <w:rsid w:val="000902F4"/>
    <w:rsid w:val="0009519D"/>
    <w:rsid w:val="00096AE3"/>
    <w:rsid w:val="00097AE0"/>
    <w:rsid w:val="000A72DD"/>
    <w:rsid w:val="000B1000"/>
    <w:rsid w:val="000B32D9"/>
    <w:rsid w:val="000B4100"/>
    <w:rsid w:val="000B4BC4"/>
    <w:rsid w:val="000B5543"/>
    <w:rsid w:val="000B66D8"/>
    <w:rsid w:val="000C47A1"/>
    <w:rsid w:val="000D2F64"/>
    <w:rsid w:val="000D3084"/>
    <w:rsid w:val="000D4A09"/>
    <w:rsid w:val="000D68A9"/>
    <w:rsid w:val="000E2596"/>
    <w:rsid w:val="000F47C1"/>
    <w:rsid w:val="000F5126"/>
    <w:rsid w:val="000F538E"/>
    <w:rsid w:val="000F7550"/>
    <w:rsid w:val="000F75AD"/>
    <w:rsid w:val="00100763"/>
    <w:rsid w:val="0010325B"/>
    <w:rsid w:val="001061B0"/>
    <w:rsid w:val="00107FF3"/>
    <w:rsid w:val="00111A6C"/>
    <w:rsid w:val="00111BFE"/>
    <w:rsid w:val="001174C2"/>
    <w:rsid w:val="00121663"/>
    <w:rsid w:val="001239AE"/>
    <w:rsid w:val="001243B3"/>
    <w:rsid w:val="0012684C"/>
    <w:rsid w:val="001322F7"/>
    <w:rsid w:val="001324EA"/>
    <w:rsid w:val="001348DF"/>
    <w:rsid w:val="00134AA6"/>
    <w:rsid w:val="001352B1"/>
    <w:rsid w:val="00141078"/>
    <w:rsid w:val="00145E07"/>
    <w:rsid w:val="00152960"/>
    <w:rsid w:val="001539E9"/>
    <w:rsid w:val="0015668B"/>
    <w:rsid w:val="00163180"/>
    <w:rsid w:val="00163657"/>
    <w:rsid w:val="00163801"/>
    <w:rsid w:val="00172A83"/>
    <w:rsid w:val="00173A00"/>
    <w:rsid w:val="001760CD"/>
    <w:rsid w:val="00176FC7"/>
    <w:rsid w:val="00177A6A"/>
    <w:rsid w:val="00180C4B"/>
    <w:rsid w:val="00180C72"/>
    <w:rsid w:val="0018175D"/>
    <w:rsid w:val="001819F3"/>
    <w:rsid w:val="00191A6A"/>
    <w:rsid w:val="00196F90"/>
    <w:rsid w:val="001A0DF4"/>
    <w:rsid w:val="001A443B"/>
    <w:rsid w:val="001A5EDF"/>
    <w:rsid w:val="001A61C3"/>
    <w:rsid w:val="001A645D"/>
    <w:rsid w:val="001B0DD1"/>
    <w:rsid w:val="001B10C3"/>
    <w:rsid w:val="001B7749"/>
    <w:rsid w:val="001C503C"/>
    <w:rsid w:val="001D08B1"/>
    <w:rsid w:val="001D0BBE"/>
    <w:rsid w:val="001D0EFA"/>
    <w:rsid w:val="001D207E"/>
    <w:rsid w:val="001D4414"/>
    <w:rsid w:val="001D78FA"/>
    <w:rsid w:val="001E0F9C"/>
    <w:rsid w:val="001E1AEE"/>
    <w:rsid w:val="001E3C19"/>
    <w:rsid w:val="001F18E5"/>
    <w:rsid w:val="00202422"/>
    <w:rsid w:val="00207FE3"/>
    <w:rsid w:val="002135FE"/>
    <w:rsid w:val="00214AB6"/>
    <w:rsid w:val="00215CA2"/>
    <w:rsid w:val="00216D1C"/>
    <w:rsid w:val="0022258E"/>
    <w:rsid w:val="00226863"/>
    <w:rsid w:val="00235E3E"/>
    <w:rsid w:val="002378CE"/>
    <w:rsid w:val="002414A3"/>
    <w:rsid w:val="002415B8"/>
    <w:rsid w:val="00243CE1"/>
    <w:rsid w:val="00244BD8"/>
    <w:rsid w:val="00250ECA"/>
    <w:rsid w:val="00252772"/>
    <w:rsid w:val="00257055"/>
    <w:rsid w:val="00257FF7"/>
    <w:rsid w:val="002714A2"/>
    <w:rsid w:val="00272062"/>
    <w:rsid w:val="00281141"/>
    <w:rsid w:val="00282F8B"/>
    <w:rsid w:val="002849AB"/>
    <w:rsid w:val="00285BC7"/>
    <w:rsid w:val="00292277"/>
    <w:rsid w:val="002923FD"/>
    <w:rsid w:val="002942DB"/>
    <w:rsid w:val="002A3C13"/>
    <w:rsid w:val="002A43F0"/>
    <w:rsid w:val="002B037B"/>
    <w:rsid w:val="002B0546"/>
    <w:rsid w:val="002B549F"/>
    <w:rsid w:val="002B66EF"/>
    <w:rsid w:val="002C1830"/>
    <w:rsid w:val="002C284D"/>
    <w:rsid w:val="002D2BC4"/>
    <w:rsid w:val="002D42AF"/>
    <w:rsid w:val="002D570D"/>
    <w:rsid w:val="002D6B05"/>
    <w:rsid w:val="002E09C5"/>
    <w:rsid w:val="002E11AF"/>
    <w:rsid w:val="002E609B"/>
    <w:rsid w:val="002E6C81"/>
    <w:rsid w:val="002E724E"/>
    <w:rsid w:val="002E78C6"/>
    <w:rsid w:val="002F3E7B"/>
    <w:rsid w:val="002F4509"/>
    <w:rsid w:val="002F5AD9"/>
    <w:rsid w:val="00302A72"/>
    <w:rsid w:val="00310614"/>
    <w:rsid w:val="0031105B"/>
    <w:rsid w:val="00313D6C"/>
    <w:rsid w:val="00314DEC"/>
    <w:rsid w:val="0031750B"/>
    <w:rsid w:val="00317DE0"/>
    <w:rsid w:val="00317F8C"/>
    <w:rsid w:val="00335F61"/>
    <w:rsid w:val="00336636"/>
    <w:rsid w:val="00336661"/>
    <w:rsid w:val="00336E3B"/>
    <w:rsid w:val="00344529"/>
    <w:rsid w:val="00344C48"/>
    <w:rsid w:val="00351B70"/>
    <w:rsid w:val="00360CCB"/>
    <w:rsid w:val="00363FB5"/>
    <w:rsid w:val="00364A18"/>
    <w:rsid w:val="00373DA7"/>
    <w:rsid w:val="00375127"/>
    <w:rsid w:val="0039178B"/>
    <w:rsid w:val="00391CF5"/>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624"/>
    <w:rsid w:val="003F07F7"/>
    <w:rsid w:val="003F1573"/>
    <w:rsid w:val="003F3A2D"/>
    <w:rsid w:val="003F3AB3"/>
    <w:rsid w:val="00400365"/>
    <w:rsid w:val="00403714"/>
    <w:rsid w:val="0041185A"/>
    <w:rsid w:val="00412759"/>
    <w:rsid w:val="004162F7"/>
    <w:rsid w:val="00421E56"/>
    <w:rsid w:val="00422551"/>
    <w:rsid w:val="004311F1"/>
    <w:rsid w:val="00433FA3"/>
    <w:rsid w:val="004347D8"/>
    <w:rsid w:val="00435FE2"/>
    <w:rsid w:val="004376AB"/>
    <w:rsid w:val="00441437"/>
    <w:rsid w:val="0044640C"/>
    <w:rsid w:val="00452631"/>
    <w:rsid w:val="00452D90"/>
    <w:rsid w:val="004541A4"/>
    <w:rsid w:val="004545ED"/>
    <w:rsid w:val="004574D0"/>
    <w:rsid w:val="00462FD5"/>
    <w:rsid w:val="00470B68"/>
    <w:rsid w:val="004726F9"/>
    <w:rsid w:val="00472771"/>
    <w:rsid w:val="00481569"/>
    <w:rsid w:val="00482066"/>
    <w:rsid w:val="004865E8"/>
    <w:rsid w:val="004901A2"/>
    <w:rsid w:val="004943EC"/>
    <w:rsid w:val="004A26E2"/>
    <w:rsid w:val="004A5C50"/>
    <w:rsid w:val="004A7A0A"/>
    <w:rsid w:val="004B0453"/>
    <w:rsid w:val="004B224F"/>
    <w:rsid w:val="004B2A0F"/>
    <w:rsid w:val="004D0407"/>
    <w:rsid w:val="004D0687"/>
    <w:rsid w:val="004D21EF"/>
    <w:rsid w:val="004D3C6E"/>
    <w:rsid w:val="004E02AF"/>
    <w:rsid w:val="004E2B05"/>
    <w:rsid w:val="004E388A"/>
    <w:rsid w:val="004E4F96"/>
    <w:rsid w:val="004E6BB4"/>
    <w:rsid w:val="004F0ECC"/>
    <w:rsid w:val="004F5D64"/>
    <w:rsid w:val="004F6786"/>
    <w:rsid w:val="005060FD"/>
    <w:rsid w:val="00513527"/>
    <w:rsid w:val="005137FB"/>
    <w:rsid w:val="00514F1A"/>
    <w:rsid w:val="00515E08"/>
    <w:rsid w:val="00522A9B"/>
    <w:rsid w:val="00527736"/>
    <w:rsid w:val="005314C2"/>
    <w:rsid w:val="00532EDA"/>
    <w:rsid w:val="00533C98"/>
    <w:rsid w:val="00533EC2"/>
    <w:rsid w:val="00540744"/>
    <w:rsid w:val="00540897"/>
    <w:rsid w:val="005528A9"/>
    <w:rsid w:val="00553537"/>
    <w:rsid w:val="00553B39"/>
    <w:rsid w:val="00563786"/>
    <w:rsid w:val="00564003"/>
    <w:rsid w:val="00564E53"/>
    <w:rsid w:val="0056794A"/>
    <w:rsid w:val="005722DF"/>
    <w:rsid w:val="005731F3"/>
    <w:rsid w:val="005738BB"/>
    <w:rsid w:val="00573D7B"/>
    <w:rsid w:val="00574B70"/>
    <w:rsid w:val="00574ED6"/>
    <w:rsid w:val="00583EB0"/>
    <w:rsid w:val="0058757A"/>
    <w:rsid w:val="005878D0"/>
    <w:rsid w:val="00587EC8"/>
    <w:rsid w:val="005930ED"/>
    <w:rsid w:val="005940EF"/>
    <w:rsid w:val="005973AE"/>
    <w:rsid w:val="00597A2A"/>
    <w:rsid w:val="00597DF9"/>
    <w:rsid w:val="005A1798"/>
    <w:rsid w:val="005A26EC"/>
    <w:rsid w:val="005A4ADD"/>
    <w:rsid w:val="005A62BD"/>
    <w:rsid w:val="005A68F6"/>
    <w:rsid w:val="005A6921"/>
    <w:rsid w:val="005B04A4"/>
    <w:rsid w:val="005B384D"/>
    <w:rsid w:val="005B48A4"/>
    <w:rsid w:val="005B4BB7"/>
    <w:rsid w:val="005B6459"/>
    <w:rsid w:val="005C42C5"/>
    <w:rsid w:val="005C4F77"/>
    <w:rsid w:val="005C5449"/>
    <w:rsid w:val="005C5AFF"/>
    <w:rsid w:val="005C6D9C"/>
    <w:rsid w:val="005C7664"/>
    <w:rsid w:val="005D237C"/>
    <w:rsid w:val="005D3161"/>
    <w:rsid w:val="005D3D4C"/>
    <w:rsid w:val="005E0D9D"/>
    <w:rsid w:val="005E56ED"/>
    <w:rsid w:val="005E78C4"/>
    <w:rsid w:val="005E7E67"/>
    <w:rsid w:val="00600432"/>
    <w:rsid w:val="006068DD"/>
    <w:rsid w:val="006122BD"/>
    <w:rsid w:val="00613049"/>
    <w:rsid w:val="00614AB6"/>
    <w:rsid w:val="00621479"/>
    <w:rsid w:val="006221D9"/>
    <w:rsid w:val="00623196"/>
    <w:rsid w:val="006238CE"/>
    <w:rsid w:val="006242DB"/>
    <w:rsid w:val="00624841"/>
    <w:rsid w:val="0063048D"/>
    <w:rsid w:val="0063072C"/>
    <w:rsid w:val="00635746"/>
    <w:rsid w:val="00643708"/>
    <w:rsid w:val="006463F6"/>
    <w:rsid w:val="006470BE"/>
    <w:rsid w:val="0064744E"/>
    <w:rsid w:val="00652149"/>
    <w:rsid w:val="006522D5"/>
    <w:rsid w:val="0065520E"/>
    <w:rsid w:val="00655A30"/>
    <w:rsid w:val="00664459"/>
    <w:rsid w:val="0066465A"/>
    <w:rsid w:val="006673CD"/>
    <w:rsid w:val="00667969"/>
    <w:rsid w:val="0067052F"/>
    <w:rsid w:val="00672BA5"/>
    <w:rsid w:val="006740C8"/>
    <w:rsid w:val="006767D3"/>
    <w:rsid w:val="00677764"/>
    <w:rsid w:val="00684F3D"/>
    <w:rsid w:val="00687DF7"/>
    <w:rsid w:val="00695E66"/>
    <w:rsid w:val="006A1EA4"/>
    <w:rsid w:val="006A30E7"/>
    <w:rsid w:val="006A38F6"/>
    <w:rsid w:val="006B24B5"/>
    <w:rsid w:val="006B2F1B"/>
    <w:rsid w:val="006B3408"/>
    <w:rsid w:val="006B41AD"/>
    <w:rsid w:val="006B5786"/>
    <w:rsid w:val="006B5FA2"/>
    <w:rsid w:val="006B7EA7"/>
    <w:rsid w:val="006C08DD"/>
    <w:rsid w:val="006C10E8"/>
    <w:rsid w:val="006C6233"/>
    <w:rsid w:val="006D1A3A"/>
    <w:rsid w:val="006D5267"/>
    <w:rsid w:val="006D5BE5"/>
    <w:rsid w:val="006E0477"/>
    <w:rsid w:val="006E57E9"/>
    <w:rsid w:val="006F1D7E"/>
    <w:rsid w:val="006F2DB8"/>
    <w:rsid w:val="007004E9"/>
    <w:rsid w:val="00704DFA"/>
    <w:rsid w:val="00704EAB"/>
    <w:rsid w:val="00712CC1"/>
    <w:rsid w:val="00713068"/>
    <w:rsid w:val="007161F3"/>
    <w:rsid w:val="00716980"/>
    <w:rsid w:val="00720435"/>
    <w:rsid w:val="00720826"/>
    <w:rsid w:val="00724BB8"/>
    <w:rsid w:val="0073326E"/>
    <w:rsid w:val="00733838"/>
    <w:rsid w:val="00746AB7"/>
    <w:rsid w:val="00746D96"/>
    <w:rsid w:val="00750557"/>
    <w:rsid w:val="00753C2F"/>
    <w:rsid w:val="00754A94"/>
    <w:rsid w:val="00761844"/>
    <w:rsid w:val="007626F7"/>
    <w:rsid w:val="00773EDB"/>
    <w:rsid w:val="00776D4E"/>
    <w:rsid w:val="007843B2"/>
    <w:rsid w:val="00784890"/>
    <w:rsid w:val="00793901"/>
    <w:rsid w:val="00794F2B"/>
    <w:rsid w:val="00795CA7"/>
    <w:rsid w:val="007A1270"/>
    <w:rsid w:val="007A2B9C"/>
    <w:rsid w:val="007A2BDD"/>
    <w:rsid w:val="007A2DDE"/>
    <w:rsid w:val="007A459D"/>
    <w:rsid w:val="007A48E1"/>
    <w:rsid w:val="007A5BB5"/>
    <w:rsid w:val="007C1160"/>
    <w:rsid w:val="007C2178"/>
    <w:rsid w:val="007C4240"/>
    <w:rsid w:val="007C6D86"/>
    <w:rsid w:val="007D2BFD"/>
    <w:rsid w:val="007D46EB"/>
    <w:rsid w:val="007E26FD"/>
    <w:rsid w:val="007F2586"/>
    <w:rsid w:val="007F5497"/>
    <w:rsid w:val="007F59C5"/>
    <w:rsid w:val="007F6806"/>
    <w:rsid w:val="00802AE0"/>
    <w:rsid w:val="00802F59"/>
    <w:rsid w:val="008048BF"/>
    <w:rsid w:val="0081362F"/>
    <w:rsid w:val="008250CD"/>
    <w:rsid w:val="00827173"/>
    <w:rsid w:val="008276E2"/>
    <w:rsid w:val="00841313"/>
    <w:rsid w:val="00841890"/>
    <w:rsid w:val="00841999"/>
    <w:rsid w:val="00841FDC"/>
    <w:rsid w:val="00843B48"/>
    <w:rsid w:val="00846864"/>
    <w:rsid w:val="00847E44"/>
    <w:rsid w:val="008513E9"/>
    <w:rsid w:val="0085150C"/>
    <w:rsid w:val="00870866"/>
    <w:rsid w:val="00875519"/>
    <w:rsid w:val="00880DAA"/>
    <w:rsid w:val="00881101"/>
    <w:rsid w:val="00883F41"/>
    <w:rsid w:val="00893CC9"/>
    <w:rsid w:val="008945A7"/>
    <w:rsid w:val="00894AD8"/>
    <w:rsid w:val="008957DC"/>
    <w:rsid w:val="00895FE0"/>
    <w:rsid w:val="0089758C"/>
    <w:rsid w:val="008A2E8C"/>
    <w:rsid w:val="008C298B"/>
    <w:rsid w:val="008D0608"/>
    <w:rsid w:val="008D0FEF"/>
    <w:rsid w:val="008D36EA"/>
    <w:rsid w:val="008D796E"/>
    <w:rsid w:val="008E349C"/>
    <w:rsid w:val="008E480E"/>
    <w:rsid w:val="008F009C"/>
    <w:rsid w:val="008F5767"/>
    <w:rsid w:val="00902055"/>
    <w:rsid w:val="00904B8C"/>
    <w:rsid w:val="0090731E"/>
    <w:rsid w:val="00910643"/>
    <w:rsid w:val="009113F8"/>
    <w:rsid w:val="00917207"/>
    <w:rsid w:val="0092381B"/>
    <w:rsid w:val="00926533"/>
    <w:rsid w:val="0093095A"/>
    <w:rsid w:val="00930EC7"/>
    <w:rsid w:val="00932051"/>
    <w:rsid w:val="009321C7"/>
    <w:rsid w:val="009349A6"/>
    <w:rsid w:val="009356E2"/>
    <w:rsid w:val="00937E5D"/>
    <w:rsid w:val="00937F26"/>
    <w:rsid w:val="0094121F"/>
    <w:rsid w:val="00945589"/>
    <w:rsid w:val="0095679A"/>
    <w:rsid w:val="00960408"/>
    <w:rsid w:val="009605B3"/>
    <w:rsid w:val="0096086E"/>
    <w:rsid w:val="009652CB"/>
    <w:rsid w:val="009657EA"/>
    <w:rsid w:val="00973359"/>
    <w:rsid w:val="00974F9D"/>
    <w:rsid w:val="0098328A"/>
    <w:rsid w:val="009841B6"/>
    <w:rsid w:val="00990363"/>
    <w:rsid w:val="009A09F3"/>
    <w:rsid w:val="009A0F78"/>
    <w:rsid w:val="009B35D7"/>
    <w:rsid w:val="009B5A22"/>
    <w:rsid w:val="009B7BE5"/>
    <w:rsid w:val="009C1D0D"/>
    <w:rsid w:val="009C21F1"/>
    <w:rsid w:val="009C385A"/>
    <w:rsid w:val="009C395C"/>
    <w:rsid w:val="009D022B"/>
    <w:rsid w:val="009D41E1"/>
    <w:rsid w:val="009D5533"/>
    <w:rsid w:val="009E1204"/>
    <w:rsid w:val="009E3528"/>
    <w:rsid w:val="009E5843"/>
    <w:rsid w:val="009E6008"/>
    <w:rsid w:val="009F196B"/>
    <w:rsid w:val="009F3101"/>
    <w:rsid w:val="009F3A5A"/>
    <w:rsid w:val="009F433B"/>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089C"/>
    <w:rsid w:val="00A44049"/>
    <w:rsid w:val="00A4764E"/>
    <w:rsid w:val="00A47F4C"/>
    <w:rsid w:val="00A50D2A"/>
    <w:rsid w:val="00A57681"/>
    <w:rsid w:val="00A618C4"/>
    <w:rsid w:val="00A61CBA"/>
    <w:rsid w:val="00A66999"/>
    <w:rsid w:val="00A670D8"/>
    <w:rsid w:val="00A75642"/>
    <w:rsid w:val="00A7615C"/>
    <w:rsid w:val="00A76A2D"/>
    <w:rsid w:val="00A83065"/>
    <w:rsid w:val="00A85AC4"/>
    <w:rsid w:val="00A86A15"/>
    <w:rsid w:val="00A9341D"/>
    <w:rsid w:val="00A94891"/>
    <w:rsid w:val="00AA28AD"/>
    <w:rsid w:val="00AA5668"/>
    <w:rsid w:val="00AA6B8B"/>
    <w:rsid w:val="00AB723F"/>
    <w:rsid w:val="00AC3850"/>
    <w:rsid w:val="00AC3C34"/>
    <w:rsid w:val="00AC4678"/>
    <w:rsid w:val="00AE6F8D"/>
    <w:rsid w:val="00B04664"/>
    <w:rsid w:val="00B06741"/>
    <w:rsid w:val="00B06E8D"/>
    <w:rsid w:val="00B121CA"/>
    <w:rsid w:val="00B13FC2"/>
    <w:rsid w:val="00B23EE5"/>
    <w:rsid w:val="00B257F9"/>
    <w:rsid w:val="00B25CA4"/>
    <w:rsid w:val="00B3142A"/>
    <w:rsid w:val="00B371B8"/>
    <w:rsid w:val="00B424F2"/>
    <w:rsid w:val="00B471E5"/>
    <w:rsid w:val="00B5362A"/>
    <w:rsid w:val="00B5515F"/>
    <w:rsid w:val="00B71FED"/>
    <w:rsid w:val="00B7537C"/>
    <w:rsid w:val="00B75B3C"/>
    <w:rsid w:val="00B7721F"/>
    <w:rsid w:val="00B82209"/>
    <w:rsid w:val="00B8223F"/>
    <w:rsid w:val="00B82B3E"/>
    <w:rsid w:val="00B87D3D"/>
    <w:rsid w:val="00B92C7D"/>
    <w:rsid w:val="00B942B5"/>
    <w:rsid w:val="00B97BA9"/>
    <w:rsid w:val="00BA1B9A"/>
    <w:rsid w:val="00BB1B3B"/>
    <w:rsid w:val="00BB3B2B"/>
    <w:rsid w:val="00BC2321"/>
    <w:rsid w:val="00BC36E4"/>
    <w:rsid w:val="00BC4BA4"/>
    <w:rsid w:val="00BC7435"/>
    <w:rsid w:val="00BE0DC5"/>
    <w:rsid w:val="00BE16B0"/>
    <w:rsid w:val="00BE6FDD"/>
    <w:rsid w:val="00BF119C"/>
    <w:rsid w:val="00C020A1"/>
    <w:rsid w:val="00C027C4"/>
    <w:rsid w:val="00C028A3"/>
    <w:rsid w:val="00C03521"/>
    <w:rsid w:val="00C12932"/>
    <w:rsid w:val="00C12E3F"/>
    <w:rsid w:val="00C13198"/>
    <w:rsid w:val="00C213DE"/>
    <w:rsid w:val="00C24DD2"/>
    <w:rsid w:val="00C30471"/>
    <w:rsid w:val="00C31A25"/>
    <w:rsid w:val="00C32B58"/>
    <w:rsid w:val="00C4366C"/>
    <w:rsid w:val="00C4658D"/>
    <w:rsid w:val="00C55CE6"/>
    <w:rsid w:val="00C55EDC"/>
    <w:rsid w:val="00C5783D"/>
    <w:rsid w:val="00C60594"/>
    <w:rsid w:val="00C66E2B"/>
    <w:rsid w:val="00C755B8"/>
    <w:rsid w:val="00C81123"/>
    <w:rsid w:val="00C934EE"/>
    <w:rsid w:val="00C94E5D"/>
    <w:rsid w:val="00C97580"/>
    <w:rsid w:val="00C97CB5"/>
    <w:rsid w:val="00CA16F2"/>
    <w:rsid w:val="00CB2AA5"/>
    <w:rsid w:val="00CB6FA2"/>
    <w:rsid w:val="00CC13BF"/>
    <w:rsid w:val="00CC1F4C"/>
    <w:rsid w:val="00CC208F"/>
    <w:rsid w:val="00CC24F4"/>
    <w:rsid w:val="00CC4768"/>
    <w:rsid w:val="00CD0FA5"/>
    <w:rsid w:val="00CD3176"/>
    <w:rsid w:val="00CE129E"/>
    <w:rsid w:val="00CE2165"/>
    <w:rsid w:val="00CE49E2"/>
    <w:rsid w:val="00CE77D0"/>
    <w:rsid w:val="00CF293D"/>
    <w:rsid w:val="00CF7D42"/>
    <w:rsid w:val="00D047D1"/>
    <w:rsid w:val="00D05A25"/>
    <w:rsid w:val="00D068B9"/>
    <w:rsid w:val="00D12355"/>
    <w:rsid w:val="00D13402"/>
    <w:rsid w:val="00D20028"/>
    <w:rsid w:val="00D20FEC"/>
    <w:rsid w:val="00D220D6"/>
    <w:rsid w:val="00D34869"/>
    <w:rsid w:val="00D41021"/>
    <w:rsid w:val="00D41FC9"/>
    <w:rsid w:val="00D479A1"/>
    <w:rsid w:val="00D5125E"/>
    <w:rsid w:val="00D51862"/>
    <w:rsid w:val="00D51929"/>
    <w:rsid w:val="00D568AA"/>
    <w:rsid w:val="00D614C5"/>
    <w:rsid w:val="00D61996"/>
    <w:rsid w:val="00D61E18"/>
    <w:rsid w:val="00D70F01"/>
    <w:rsid w:val="00D72EB8"/>
    <w:rsid w:val="00D7438B"/>
    <w:rsid w:val="00D748CE"/>
    <w:rsid w:val="00D74CAC"/>
    <w:rsid w:val="00D754BD"/>
    <w:rsid w:val="00D75D82"/>
    <w:rsid w:val="00D765D3"/>
    <w:rsid w:val="00D76DA6"/>
    <w:rsid w:val="00D76E1E"/>
    <w:rsid w:val="00D84619"/>
    <w:rsid w:val="00D87A2C"/>
    <w:rsid w:val="00D87F70"/>
    <w:rsid w:val="00D91838"/>
    <w:rsid w:val="00D920FE"/>
    <w:rsid w:val="00D93B08"/>
    <w:rsid w:val="00D96C1A"/>
    <w:rsid w:val="00DA1B40"/>
    <w:rsid w:val="00DA211D"/>
    <w:rsid w:val="00DA2A18"/>
    <w:rsid w:val="00DA2F5A"/>
    <w:rsid w:val="00DA49BB"/>
    <w:rsid w:val="00DA66B0"/>
    <w:rsid w:val="00DB599A"/>
    <w:rsid w:val="00DB5F36"/>
    <w:rsid w:val="00DC2970"/>
    <w:rsid w:val="00DC3D92"/>
    <w:rsid w:val="00DD3085"/>
    <w:rsid w:val="00DD7134"/>
    <w:rsid w:val="00DE10F3"/>
    <w:rsid w:val="00DE1705"/>
    <w:rsid w:val="00DE2E7A"/>
    <w:rsid w:val="00DE5011"/>
    <w:rsid w:val="00DF0431"/>
    <w:rsid w:val="00DF1222"/>
    <w:rsid w:val="00E00AC6"/>
    <w:rsid w:val="00E02A5A"/>
    <w:rsid w:val="00E04BCB"/>
    <w:rsid w:val="00E0657B"/>
    <w:rsid w:val="00E10E0D"/>
    <w:rsid w:val="00E1157A"/>
    <w:rsid w:val="00E11600"/>
    <w:rsid w:val="00E12682"/>
    <w:rsid w:val="00E148BF"/>
    <w:rsid w:val="00E23D8F"/>
    <w:rsid w:val="00E24B9B"/>
    <w:rsid w:val="00E30CB6"/>
    <w:rsid w:val="00E50987"/>
    <w:rsid w:val="00E53C38"/>
    <w:rsid w:val="00E5752A"/>
    <w:rsid w:val="00E67338"/>
    <w:rsid w:val="00E67F85"/>
    <w:rsid w:val="00E7265A"/>
    <w:rsid w:val="00E7500A"/>
    <w:rsid w:val="00E75A53"/>
    <w:rsid w:val="00E818AD"/>
    <w:rsid w:val="00E87BB6"/>
    <w:rsid w:val="00E953B1"/>
    <w:rsid w:val="00EA2335"/>
    <w:rsid w:val="00EB0B7B"/>
    <w:rsid w:val="00EB72F0"/>
    <w:rsid w:val="00EB7C4C"/>
    <w:rsid w:val="00EB7F06"/>
    <w:rsid w:val="00EC1C75"/>
    <w:rsid w:val="00EC4AD7"/>
    <w:rsid w:val="00EC741A"/>
    <w:rsid w:val="00ED3F14"/>
    <w:rsid w:val="00ED685B"/>
    <w:rsid w:val="00EE786F"/>
    <w:rsid w:val="00EE7B95"/>
    <w:rsid w:val="00EF2626"/>
    <w:rsid w:val="00EF27FA"/>
    <w:rsid w:val="00EF47A4"/>
    <w:rsid w:val="00EF47B1"/>
    <w:rsid w:val="00F004B4"/>
    <w:rsid w:val="00F0423F"/>
    <w:rsid w:val="00F06F8C"/>
    <w:rsid w:val="00F105A2"/>
    <w:rsid w:val="00F10DFC"/>
    <w:rsid w:val="00F11E9B"/>
    <w:rsid w:val="00F1246B"/>
    <w:rsid w:val="00F1534E"/>
    <w:rsid w:val="00F16B8D"/>
    <w:rsid w:val="00F23B10"/>
    <w:rsid w:val="00F33609"/>
    <w:rsid w:val="00F3455F"/>
    <w:rsid w:val="00F37CA3"/>
    <w:rsid w:val="00F41BD9"/>
    <w:rsid w:val="00F477CC"/>
    <w:rsid w:val="00F5320C"/>
    <w:rsid w:val="00F53E32"/>
    <w:rsid w:val="00F54829"/>
    <w:rsid w:val="00F633B6"/>
    <w:rsid w:val="00F63A0D"/>
    <w:rsid w:val="00F65CA4"/>
    <w:rsid w:val="00F74E18"/>
    <w:rsid w:val="00F75982"/>
    <w:rsid w:val="00F803E3"/>
    <w:rsid w:val="00F82A83"/>
    <w:rsid w:val="00F82EBD"/>
    <w:rsid w:val="00F83DDD"/>
    <w:rsid w:val="00F841B8"/>
    <w:rsid w:val="00F93FCF"/>
    <w:rsid w:val="00F97DF7"/>
    <w:rsid w:val="00FA0104"/>
    <w:rsid w:val="00FA48E9"/>
    <w:rsid w:val="00FA6272"/>
    <w:rsid w:val="00FA711D"/>
    <w:rsid w:val="00FA7377"/>
    <w:rsid w:val="00FB044D"/>
    <w:rsid w:val="00FB1E81"/>
    <w:rsid w:val="00FB219A"/>
    <w:rsid w:val="00FB23F1"/>
    <w:rsid w:val="00FB3225"/>
    <w:rsid w:val="00FC32A7"/>
    <w:rsid w:val="00FC4F6F"/>
    <w:rsid w:val="00FD155F"/>
    <w:rsid w:val="00FE75C2"/>
    <w:rsid w:val="00FF0539"/>
    <w:rsid w:val="00FF5A2C"/>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
    <w:name w:val="Unresolved Mention"/>
    <w:basedOn w:val="DefaultParagraphFont"/>
    <w:uiPriority w:val="99"/>
    <w:semiHidden/>
    <w:unhideWhenUsed/>
    <w:rsid w:val="00DA211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
    <w:name w:val="Unresolved Mention"/>
    <w:basedOn w:val="DefaultParagraphFont"/>
    <w:uiPriority w:val="99"/>
    <w:semiHidden/>
    <w:unhideWhenUsed/>
    <w:rsid w:val="00DA2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582594">
      <w:bodyDiv w:val="1"/>
      <w:marLeft w:val="0"/>
      <w:marRight w:val="0"/>
      <w:marTop w:val="0"/>
      <w:marBottom w:val="0"/>
      <w:divBdr>
        <w:top w:val="none" w:sz="0" w:space="0" w:color="auto"/>
        <w:left w:val="none" w:sz="0" w:space="0" w:color="auto"/>
        <w:bottom w:val="none" w:sz="0" w:space="0" w:color="auto"/>
        <w:right w:val="none" w:sz="0" w:space="0" w:color="auto"/>
      </w:divBdr>
    </w:div>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an.r-project.org/web/packages/emmeans/vignettes/basics.html" TargetMode="Externa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7.tif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tiff"/><Relationship Id="rId22" Type="http://schemas.openxmlformats.org/officeDocument/2006/relationships/hyperlink" Target="https://cran.r-project.org/web/packages/emmeans/vignettes/bas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47F2E-92D7-4579-BEA5-9D28BD0D9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58</Pages>
  <Words>12883</Words>
  <Characters>73437</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110</cp:revision>
  <dcterms:created xsi:type="dcterms:W3CDTF">2020-08-09T21:59:00Z</dcterms:created>
  <dcterms:modified xsi:type="dcterms:W3CDTF">2020-08-15T22:05:00Z</dcterms:modified>
</cp:coreProperties>
</file>