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427B1CA7"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 </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54F7BAC5" w:rsidR="00D5125E" w:rsidRPr="00D5125E" w:rsidDel="00252772" w:rsidRDefault="00D5125E" w:rsidP="00252772">
      <w:pPr>
        <w:widowControl w:val="0"/>
        <w:spacing w:after="0" w:line="480" w:lineRule="auto"/>
        <w:jc w:val="center"/>
        <w:rPr>
          <w:del w:id="0" w:author="Neziri Izak - OHS" w:date="2020-07-21T20:34:00Z"/>
          <w:rFonts w:eastAsia="Times New Roman" w:cs="Times New Roman"/>
          <w:snapToGrid w:val="0"/>
          <w:sz w:val="24"/>
          <w:szCs w:val="24"/>
        </w:rPr>
      </w:pPr>
      <w:r w:rsidRPr="00D5125E">
        <w:rPr>
          <w:rFonts w:eastAsia="Times New Roman" w:cs="Times New Roman"/>
          <w:b/>
          <w:bCs/>
          <w:snapToGrid w:val="0"/>
          <w:sz w:val="20"/>
          <w:szCs w:val="20"/>
        </w:rPr>
        <w:br w:type="page"/>
      </w:r>
      <w:del w:id="1" w:author="Neziri Izak - OHS" w:date="2020-07-21T20:34:00Z">
        <w:r w:rsidRPr="00D5125E" w:rsidDel="00252772">
          <w:rPr>
            <w:rFonts w:eastAsia="Times New Roman" w:cs="Times New Roman"/>
            <w:snapToGrid w:val="0"/>
            <w:sz w:val="24"/>
            <w:szCs w:val="24"/>
          </w:rPr>
          <w:lastRenderedPageBreak/>
          <w:delText>LIST OF TABLES</w:delText>
        </w:r>
      </w:del>
    </w:p>
    <w:p w14:paraId="7349613D" w14:textId="23402209" w:rsidR="00D5125E" w:rsidRPr="00D5125E" w:rsidDel="00252772" w:rsidRDefault="00D5125E" w:rsidP="00252772">
      <w:pPr>
        <w:widowControl w:val="0"/>
        <w:spacing w:after="0" w:line="480" w:lineRule="auto"/>
        <w:jc w:val="center"/>
        <w:rPr>
          <w:del w:id="2" w:author="Neziri Izak - OHS" w:date="2020-07-21T20:34:00Z"/>
          <w:rFonts w:eastAsia="Times New Roman" w:cs="Times New Roman"/>
          <w:snapToGrid w:val="0"/>
          <w:sz w:val="24"/>
          <w:szCs w:val="24"/>
        </w:rPr>
        <w:pPrChange w:id="3" w:author="Neziri Izak - OHS" w:date="2020-07-21T20:34:00Z">
          <w:pPr>
            <w:widowControl w:val="0"/>
            <w:spacing w:after="0" w:line="480" w:lineRule="auto"/>
            <w:ind w:left="58"/>
          </w:pPr>
        </w:pPrChange>
      </w:pPr>
      <w:del w:id="4" w:author="Neziri Izak - OHS" w:date="2020-07-21T20:34:00Z">
        <w:r w:rsidRPr="00D5125E" w:rsidDel="00252772">
          <w:rPr>
            <w:rFonts w:eastAsia="Times New Roman" w:cs="Times New Roman"/>
            <w:snapToGrid w:val="0"/>
            <w:sz w:val="24"/>
            <w:szCs w:val="24"/>
          </w:rPr>
          <w:delText xml:space="preserve">  Table</w:delText>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delText xml:space="preserve">  Page</w:delText>
        </w:r>
      </w:del>
    </w:p>
    <w:p w14:paraId="6124578C" w14:textId="6B0A4D57" w:rsidR="00D5125E" w:rsidRPr="00D5125E" w:rsidDel="00252772" w:rsidRDefault="00D5125E" w:rsidP="00252772">
      <w:pPr>
        <w:widowControl w:val="0"/>
        <w:spacing w:after="0" w:line="480" w:lineRule="auto"/>
        <w:jc w:val="center"/>
        <w:rPr>
          <w:del w:id="5" w:author="Neziri Izak - OHS" w:date="2020-07-21T20:34:00Z"/>
          <w:rFonts w:eastAsia="Times New Roman" w:cs="Times New Roman"/>
          <w:snapToGrid w:val="0"/>
          <w:sz w:val="24"/>
          <w:szCs w:val="24"/>
        </w:rPr>
        <w:pPrChange w:id="6" w:author="Neziri Izak - OHS" w:date="2020-07-21T20:34:00Z">
          <w:pPr>
            <w:widowControl w:val="0"/>
            <w:tabs>
              <w:tab w:val="right" w:pos="540"/>
              <w:tab w:val="left" w:pos="1083"/>
              <w:tab w:val="right" w:leader="dot" w:pos="8370"/>
            </w:tabs>
            <w:spacing w:after="0" w:line="240" w:lineRule="auto"/>
            <w:ind w:left="115"/>
          </w:pPr>
        </w:pPrChange>
      </w:pPr>
      <w:del w:id="7" w:author="Neziri Izak - OHS" w:date="2020-07-21T20:34:00Z">
        <w:r w:rsidRPr="00D5125E" w:rsidDel="00252772">
          <w:rPr>
            <w:rFonts w:eastAsia="Times New Roman" w:cs="Times New Roman"/>
            <w:snapToGrid w:val="0"/>
            <w:sz w:val="24"/>
            <w:szCs w:val="24"/>
          </w:rPr>
          <w:tab/>
          <w:delText>1</w:delText>
        </w:r>
        <w:r w:rsidRPr="00D5125E" w:rsidDel="00252772">
          <w:rPr>
            <w:rFonts w:eastAsia="Times New Roman" w:cs="Times New Roman"/>
            <w:snapToGrid w:val="0"/>
            <w:sz w:val="24"/>
            <w:szCs w:val="24"/>
          </w:rPr>
          <w:tab/>
          <w:delText>Title of table—tables may be titled using sentence style or headline</w:delText>
        </w:r>
      </w:del>
    </w:p>
    <w:p w14:paraId="4A3F6F66" w14:textId="65B9410E" w:rsidR="00D5125E" w:rsidRPr="00D5125E" w:rsidDel="00252772" w:rsidRDefault="00D5125E" w:rsidP="00252772">
      <w:pPr>
        <w:widowControl w:val="0"/>
        <w:spacing w:after="0" w:line="480" w:lineRule="auto"/>
        <w:jc w:val="center"/>
        <w:rPr>
          <w:del w:id="8" w:author="Neziri Izak - OHS" w:date="2020-07-21T20:34:00Z"/>
          <w:rFonts w:eastAsia="Times New Roman" w:cs="Times New Roman"/>
          <w:snapToGrid w:val="0"/>
          <w:sz w:val="24"/>
          <w:szCs w:val="24"/>
        </w:rPr>
        <w:pPrChange w:id="9" w:author="Neziri Izak - OHS" w:date="2020-07-21T20:34:00Z">
          <w:pPr>
            <w:widowControl w:val="0"/>
            <w:tabs>
              <w:tab w:val="right" w:pos="456"/>
              <w:tab w:val="left" w:pos="1083"/>
              <w:tab w:val="right" w:leader="dot" w:pos="8370"/>
            </w:tabs>
            <w:spacing w:after="0" w:line="480" w:lineRule="auto"/>
            <w:ind w:left="115"/>
          </w:pPr>
        </w:pPrChange>
      </w:pPr>
      <w:del w:id="10" w:author="Neziri Izak - OHS" w:date="2020-07-21T20:34:00Z">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delText>style capitalization, depending on the rules of your style guide</w:delText>
        </w:r>
        <w:r w:rsidRPr="00D5125E" w:rsidDel="00252772">
          <w:rPr>
            <w:rFonts w:eastAsia="Times New Roman" w:cs="Times New Roman"/>
            <w:snapToGrid w:val="0"/>
            <w:sz w:val="24"/>
            <w:szCs w:val="24"/>
          </w:rPr>
          <w:tab/>
          <w:delText>60</w:delText>
        </w:r>
      </w:del>
    </w:p>
    <w:p w14:paraId="7EA17837" w14:textId="24913DA2" w:rsidR="00D5125E" w:rsidRPr="00D5125E" w:rsidDel="00252772" w:rsidRDefault="00D5125E" w:rsidP="00252772">
      <w:pPr>
        <w:widowControl w:val="0"/>
        <w:spacing w:after="0" w:line="480" w:lineRule="auto"/>
        <w:jc w:val="center"/>
        <w:rPr>
          <w:del w:id="11" w:author="Neziri Izak - OHS" w:date="2020-07-21T20:34:00Z"/>
          <w:rFonts w:eastAsia="Times New Roman" w:cs="Times New Roman"/>
          <w:snapToGrid w:val="0"/>
          <w:sz w:val="24"/>
          <w:szCs w:val="24"/>
        </w:rPr>
        <w:pPrChange w:id="12" w:author="Neziri Izak - OHS" w:date="2020-07-21T20:34:00Z">
          <w:pPr>
            <w:widowControl w:val="0"/>
            <w:tabs>
              <w:tab w:val="right" w:pos="540"/>
              <w:tab w:val="left" w:pos="1083"/>
              <w:tab w:val="left" w:pos="1425"/>
              <w:tab w:val="right" w:leader="dot" w:pos="8370"/>
            </w:tabs>
            <w:spacing w:after="0" w:line="480" w:lineRule="auto"/>
          </w:pPr>
        </w:pPrChange>
      </w:pPr>
      <w:del w:id="13" w:author="Neziri Izak - OHS" w:date="2020-07-21T20:34:00Z">
        <w:r w:rsidRPr="00D5125E" w:rsidDel="00252772">
          <w:rPr>
            <w:rFonts w:eastAsia="Times New Roman" w:cs="Times New Roman"/>
            <w:snapToGrid w:val="0"/>
            <w:sz w:val="24"/>
            <w:szCs w:val="24"/>
          </w:rPr>
          <w:tab/>
          <w:delText>2</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61</w:delText>
        </w:r>
      </w:del>
    </w:p>
    <w:p w14:paraId="138DBFDB" w14:textId="5A59C24B" w:rsidR="00D5125E" w:rsidRPr="00D5125E" w:rsidDel="00252772" w:rsidRDefault="00D5125E" w:rsidP="00252772">
      <w:pPr>
        <w:widowControl w:val="0"/>
        <w:spacing w:after="0" w:line="480" w:lineRule="auto"/>
        <w:jc w:val="center"/>
        <w:rPr>
          <w:del w:id="14" w:author="Neziri Izak - OHS" w:date="2020-07-21T20:34:00Z"/>
          <w:rFonts w:eastAsia="Times New Roman" w:cs="Times New Roman"/>
          <w:snapToGrid w:val="0"/>
          <w:sz w:val="24"/>
          <w:szCs w:val="24"/>
        </w:rPr>
        <w:pPrChange w:id="15" w:author="Neziri Izak - OHS" w:date="2020-07-21T20:34:00Z">
          <w:pPr>
            <w:widowControl w:val="0"/>
            <w:tabs>
              <w:tab w:val="right" w:pos="540"/>
              <w:tab w:val="left" w:pos="1083"/>
              <w:tab w:val="left" w:pos="1425"/>
              <w:tab w:val="right" w:leader="dot" w:pos="8370"/>
            </w:tabs>
            <w:spacing w:after="0" w:line="480" w:lineRule="auto"/>
          </w:pPr>
        </w:pPrChange>
      </w:pPr>
      <w:del w:id="16" w:author="Neziri Izak - OHS" w:date="2020-07-21T20:34:00Z">
        <w:r w:rsidRPr="00D5125E" w:rsidDel="00252772">
          <w:rPr>
            <w:rFonts w:eastAsia="Times New Roman" w:cs="Times New Roman"/>
            <w:snapToGrid w:val="0"/>
            <w:sz w:val="24"/>
            <w:szCs w:val="24"/>
          </w:rPr>
          <w:tab/>
          <w:delText>3</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63</w:delText>
        </w:r>
      </w:del>
    </w:p>
    <w:p w14:paraId="4006015C" w14:textId="7DA23479" w:rsidR="00D5125E" w:rsidRPr="00D5125E" w:rsidDel="00252772" w:rsidRDefault="00D5125E" w:rsidP="00252772">
      <w:pPr>
        <w:widowControl w:val="0"/>
        <w:spacing w:after="0" w:line="480" w:lineRule="auto"/>
        <w:jc w:val="center"/>
        <w:rPr>
          <w:del w:id="17" w:author="Neziri Izak - OHS" w:date="2020-07-21T20:34:00Z"/>
          <w:rFonts w:eastAsia="Times New Roman" w:cs="Times New Roman"/>
          <w:snapToGrid w:val="0"/>
          <w:sz w:val="24"/>
          <w:szCs w:val="24"/>
        </w:rPr>
        <w:pPrChange w:id="18" w:author="Neziri Izak - OHS" w:date="2020-07-21T20:34:00Z">
          <w:pPr>
            <w:widowControl w:val="0"/>
            <w:tabs>
              <w:tab w:val="right" w:pos="540"/>
              <w:tab w:val="left" w:pos="1083"/>
              <w:tab w:val="left" w:pos="1425"/>
              <w:tab w:val="right" w:leader="dot" w:pos="8370"/>
            </w:tabs>
            <w:spacing w:after="0" w:line="480" w:lineRule="auto"/>
          </w:pPr>
        </w:pPrChange>
      </w:pPr>
      <w:del w:id="19" w:author="Neziri Izak - OHS" w:date="2020-07-21T20:34:00Z">
        <w:r w:rsidRPr="00D5125E" w:rsidDel="00252772">
          <w:rPr>
            <w:rFonts w:eastAsia="Times New Roman" w:cs="Times New Roman"/>
            <w:snapToGrid w:val="0"/>
            <w:sz w:val="24"/>
            <w:szCs w:val="24"/>
          </w:rPr>
          <w:tab/>
          <w:delText>4</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64</w:delText>
        </w:r>
      </w:del>
    </w:p>
    <w:p w14:paraId="416F073B" w14:textId="450D85FD" w:rsidR="00D5125E" w:rsidRPr="00D5125E" w:rsidDel="00252772" w:rsidRDefault="00D5125E" w:rsidP="00252772">
      <w:pPr>
        <w:widowControl w:val="0"/>
        <w:spacing w:after="0" w:line="480" w:lineRule="auto"/>
        <w:jc w:val="center"/>
        <w:rPr>
          <w:del w:id="20" w:author="Neziri Izak - OHS" w:date="2020-07-21T20:34:00Z"/>
          <w:rFonts w:eastAsia="Times New Roman" w:cs="Times New Roman"/>
          <w:snapToGrid w:val="0"/>
          <w:sz w:val="24"/>
          <w:szCs w:val="24"/>
        </w:rPr>
        <w:pPrChange w:id="21" w:author="Neziri Izak - OHS" w:date="2020-07-21T20:34:00Z">
          <w:pPr>
            <w:widowControl w:val="0"/>
            <w:tabs>
              <w:tab w:val="right" w:pos="540"/>
              <w:tab w:val="left" w:pos="1083"/>
              <w:tab w:val="left" w:pos="1425"/>
              <w:tab w:val="right" w:leader="dot" w:pos="8370"/>
            </w:tabs>
            <w:spacing w:after="0" w:line="480" w:lineRule="auto"/>
          </w:pPr>
        </w:pPrChange>
      </w:pPr>
      <w:del w:id="22" w:author="Neziri Izak - OHS" w:date="2020-07-21T20:34:00Z">
        <w:r w:rsidRPr="00D5125E" w:rsidDel="00252772">
          <w:rPr>
            <w:rFonts w:eastAsia="Times New Roman" w:cs="Times New Roman"/>
            <w:snapToGrid w:val="0"/>
            <w:sz w:val="24"/>
            <w:szCs w:val="24"/>
          </w:rPr>
          <w:tab/>
          <w:delText>5</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67</w:delText>
        </w:r>
      </w:del>
    </w:p>
    <w:p w14:paraId="5B752FFC" w14:textId="7454F02B" w:rsidR="00D5125E" w:rsidRPr="00D5125E" w:rsidDel="00252772" w:rsidRDefault="00D5125E" w:rsidP="00252772">
      <w:pPr>
        <w:widowControl w:val="0"/>
        <w:spacing w:after="0" w:line="480" w:lineRule="auto"/>
        <w:jc w:val="center"/>
        <w:rPr>
          <w:del w:id="23" w:author="Neziri Izak - OHS" w:date="2020-07-21T20:34:00Z"/>
          <w:rFonts w:eastAsia="Times New Roman" w:cs="Times New Roman"/>
          <w:snapToGrid w:val="0"/>
          <w:sz w:val="24"/>
          <w:szCs w:val="24"/>
        </w:rPr>
        <w:pPrChange w:id="24" w:author="Neziri Izak - OHS" w:date="2020-07-21T20:34:00Z">
          <w:pPr>
            <w:widowControl w:val="0"/>
            <w:tabs>
              <w:tab w:val="right" w:pos="540"/>
              <w:tab w:val="left" w:pos="1083"/>
              <w:tab w:val="right" w:leader="dot" w:pos="8370"/>
            </w:tabs>
            <w:spacing w:after="0" w:line="480" w:lineRule="auto"/>
            <w:ind w:left="115"/>
          </w:pPr>
        </w:pPrChange>
      </w:pPr>
      <w:del w:id="25" w:author="Neziri Izak - OHS" w:date="2020-07-21T20:34:00Z">
        <w:r w:rsidRPr="00D5125E" w:rsidDel="00252772">
          <w:rPr>
            <w:rFonts w:eastAsia="Times New Roman" w:cs="Times New Roman"/>
            <w:snapToGrid w:val="0"/>
            <w:sz w:val="24"/>
            <w:szCs w:val="24"/>
          </w:rPr>
          <w:tab/>
          <w:delText>6</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69</w:delText>
        </w:r>
      </w:del>
    </w:p>
    <w:p w14:paraId="39BEB050" w14:textId="6DD4E4FD" w:rsidR="00D5125E" w:rsidRPr="00D5125E" w:rsidDel="00252772" w:rsidRDefault="00D5125E" w:rsidP="00252772">
      <w:pPr>
        <w:widowControl w:val="0"/>
        <w:spacing w:after="0" w:line="480" w:lineRule="auto"/>
        <w:jc w:val="center"/>
        <w:rPr>
          <w:del w:id="26" w:author="Neziri Izak - OHS" w:date="2020-07-21T20:34:00Z"/>
          <w:rFonts w:eastAsia="Times New Roman" w:cs="Times New Roman"/>
          <w:snapToGrid w:val="0"/>
          <w:sz w:val="24"/>
          <w:szCs w:val="24"/>
        </w:rPr>
        <w:pPrChange w:id="27" w:author="Neziri Izak - OHS" w:date="2020-07-21T20:34:00Z">
          <w:pPr>
            <w:widowControl w:val="0"/>
            <w:tabs>
              <w:tab w:val="right" w:pos="540"/>
              <w:tab w:val="left" w:pos="1083"/>
              <w:tab w:val="left" w:pos="1425"/>
              <w:tab w:val="right" w:leader="dot" w:pos="8370"/>
            </w:tabs>
            <w:spacing w:after="0" w:line="480" w:lineRule="auto"/>
          </w:pPr>
        </w:pPrChange>
      </w:pPr>
      <w:del w:id="28" w:author="Neziri Izak - OHS" w:date="2020-07-21T20:34:00Z">
        <w:r w:rsidRPr="00D5125E" w:rsidDel="00252772">
          <w:rPr>
            <w:rFonts w:eastAsia="Times New Roman" w:cs="Times New Roman"/>
            <w:snapToGrid w:val="0"/>
            <w:sz w:val="24"/>
            <w:szCs w:val="24"/>
          </w:rPr>
          <w:tab/>
          <w:delText>7</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70</w:delText>
        </w:r>
      </w:del>
    </w:p>
    <w:p w14:paraId="637EB7C4" w14:textId="0DC1C790" w:rsidR="00D5125E" w:rsidRPr="00D5125E" w:rsidDel="00252772" w:rsidRDefault="00D5125E" w:rsidP="00252772">
      <w:pPr>
        <w:widowControl w:val="0"/>
        <w:spacing w:after="0" w:line="480" w:lineRule="auto"/>
        <w:jc w:val="center"/>
        <w:rPr>
          <w:del w:id="29" w:author="Neziri Izak - OHS" w:date="2020-07-21T20:34:00Z"/>
          <w:rFonts w:eastAsia="Times New Roman" w:cs="Times New Roman"/>
          <w:snapToGrid w:val="0"/>
          <w:sz w:val="24"/>
          <w:szCs w:val="24"/>
        </w:rPr>
        <w:pPrChange w:id="30" w:author="Neziri Izak - OHS" w:date="2020-07-21T20:34:00Z">
          <w:pPr>
            <w:widowControl w:val="0"/>
            <w:tabs>
              <w:tab w:val="right" w:pos="540"/>
              <w:tab w:val="left" w:pos="1083"/>
              <w:tab w:val="left" w:pos="1425"/>
              <w:tab w:val="right" w:leader="dot" w:pos="8370"/>
            </w:tabs>
            <w:spacing w:after="0" w:line="480" w:lineRule="auto"/>
          </w:pPr>
        </w:pPrChange>
      </w:pPr>
      <w:del w:id="31" w:author="Neziri Izak - OHS" w:date="2020-07-21T20:34:00Z">
        <w:r w:rsidRPr="00D5125E" w:rsidDel="00252772">
          <w:rPr>
            <w:rFonts w:eastAsia="Times New Roman" w:cs="Times New Roman"/>
            <w:snapToGrid w:val="0"/>
            <w:sz w:val="24"/>
            <w:szCs w:val="24"/>
          </w:rPr>
          <w:tab/>
          <w:delText>8</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72</w:delText>
        </w:r>
      </w:del>
    </w:p>
    <w:p w14:paraId="0F5CB7B8" w14:textId="66219F8F" w:rsidR="00D5125E" w:rsidRPr="00D5125E" w:rsidDel="00252772" w:rsidRDefault="00D5125E" w:rsidP="00252772">
      <w:pPr>
        <w:widowControl w:val="0"/>
        <w:spacing w:after="0" w:line="480" w:lineRule="auto"/>
        <w:jc w:val="center"/>
        <w:rPr>
          <w:del w:id="32" w:author="Neziri Izak - OHS" w:date="2020-07-21T20:34:00Z"/>
          <w:rFonts w:eastAsia="Times New Roman" w:cs="Times New Roman"/>
          <w:snapToGrid w:val="0"/>
          <w:sz w:val="24"/>
          <w:szCs w:val="24"/>
        </w:rPr>
        <w:pPrChange w:id="33" w:author="Neziri Izak - OHS" w:date="2020-07-21T20:34:00Z">
          <w:pPr>
            <w:widowControl w:val="0"/>
            <w:tabs>
              <w:tab w:val="right" w:pos="540"/>
              <w:tab w:val="left" w:pos="1083"/>
              <w:tab w:val="left" w:pos="1425"/>
              <w:tab w:val="right" w:leader="dot" w:pos="8370"/>
            </w:tabs>
            <w:spacing w:after="0" w:line="480" w:lineRule="auto"/>
          </w:pPr>
        </w:pPrChange>
      </w:pPr>
      <w:del w:id="34" w:author="Neziri Izak - OHS" w:date="2020-07-21T20:34:00Z">
        <w:r w:rsidRPr="00D5125E" w:rsidDel="00252772">
          <w:rPr>
            <w:rFonts w:eastAsia="Times New Roman" w:cs="Times New Roman"/>
            <w:snapToGrid w:val="0"/>
            <w:sz w:val="24"/>
            <w:szCs w:val="24"/>
          </w:rPr>
          <w:tab/>
          <w:delText>9</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72</w:delText>
        </w:r>
      </w:del>
    </w:p>
    <w:p w14:paraId="7300B554" w14:textId="31E60E10" w:rsidR="00D5125E" w:rsidRPr="00D5125E" w:rsidDel="00252772" w:rsidRDefault="00D5125E" w:rsidP="00252772">
      <w:pPr>
        <w:widowControl w:val="0"/>
        <w:spacing w:after="0" w:line="480" w:lineRule="auto"/>
        <w:jc w:val="center"/>
        <w:rPr>
          <w:del w:id="35" w:author="Neziri Izak - OHS" w:date="2020-07-21T20:34:00Z"/>
          <w:rFonts w:eastAsia="Times New Roman" w:cs="Times New Roman"/>
          <w:snapToGrid w:val="0"/>
          <w:sz w:val="24"/>
          <w:szCs w:val="24"/>
        </w:rPr>
        <w:pPrChange w:id="36" w:author="Neziri Izak - OHS" w:date="2020-07-21T20:34:00Z">
          <w:pPr>
            <w:widowControl w:val="0"/>
            <w:tabs>
              <w:tab w:val="right" w:pos="540"/>
              <w:tab w:val="left" w:pos="1083"/>
              <w:tab w:val="left" w:pos="1425"/>
              <w:tab w:val="right" w:leader="dot" w:pos="8370"/>
            </w:tabs>
            <w:spacing w:after="0" w:line="240" w:lineRule="auto"/>
          </w:pPr>
        </w:pPrChange>
      </w:pPr>
      <w:del w:id="37" w:author="Neziri Izak - OHS" w:date="2020-07-21T20:34:00Z">
        <w:r w:rsidRPr="00D5125E" w:rsidDel="00252772">
          <w:rPr>
            <w:rFonts w:eastAsia="Times New Roman" w:cs="Times New Roman"/>
            <w:snapToGrid w:val="0"/>
            <w:sz w:val="24"/>
            <w:szCs w:val="24"/>
          </w:rPr>
          <w:tab/>
          <w:delText>10</w:delText>
        </w:r>
        <w:r w:rsidRPr="00D5125E" w:rsidDel="00252772">
          <w:rPr>
            <w:rFonts w:eastAsia="Times New Roman" w:cs="Times New Roman"/>
            <w:snapToGrid w:val="0"/>
            <w:sz w:val="24"/>
            <w:szCs w:val="24"/>
          </w:rPr>
          <w:tab/>
          <w:delText>Title of table—some titles may wrap to more than one line, so use</w:delText>
        </w:r>
      </w:del>
    </w:p>
    <w:p w14:paraId="7D394D26" w14:textId="2D898110" w:rsidR="00D5125E" w:rsidRPr="00D5125E" w:rsidDel="00252772" w:rsidRDefault="00D5125E" w:rsidP="00252772">
      <w:pPr>
        <w:widowControl w:val="0"/>
        <w:spacing w:after="0" w:line="480" w:lineRule="auto"/>
        <w:jc w:val="center"/>
        <w:rPr>
          <w:del w:id="38" w:author="Neziri Izak - OHS" w:date="2020-07-21T20:34:00Z"/>
          <w:rFonts w:eastAsia="Times New Roman" w:cs="Times New Roman"/>
          <w:snapToGrid w:val="0"/>
          <w:sz w:val="24"/>
          <w:szCs w:val="24"/>
        </w:rPr>
        <w:pPrChange w:id="39" w:author="Neziri Izak - OHS" w:date="2020-07-21T20:34:00Z">
          <w:pPr>
            <w:widowControl w:val="0"/>
            <w:tabs>
              <w:tab w:val="right" w:pos="456"/>
              <w:tab w:val="left" w:pos="1083"/>
              <w:tab w:val="left" w:pos="1425"/>
              <w:tab w:val="right" w:leader="dot" w:pos="8370"/>
            </w:tabs>
            <w:spacing w:after="0" w:line="240" w:lineRule="auto"/>
          </w:pPr>
        </w:pPrChange>
      </w:pPr>
      <w:del w:id="40" w:author="Neziri Izak - OHS" w:date="2020-07-21T20:34:00Z">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delText xml:space="preserve">this one as a model—multiple-line titles should be formatted in </w:delText>
        </w:r>
      </w:del>
    </w:p>
    <w:p w14:paraId="1A51B1E7" w14:textId="3368D071" w:rsidR="00D5125E" w:rsidRPr="00D5125E" w:rsidDel="00252772" w:rsidRDefault="00D5125E" w:rsidP="00252772">
      <w:pPr>
        <w:widowControl w:val="0"/>
        <w:spacing w:after="0" w:line="480" w:lineRule="auto"/>
        <w:jc w:val="center"/>
        <w:rPr>
          <w:del w:id="41" w:author="Neziri Izak - OHS" w:date="2020-07-21T20:34:00Z"/>
          <w:rFonts w:eastAsia="Times New Roman" w:cs="Times New Roman"/>
          <w:snapToGrid w:val="0"/>
          <w:sz w:val="24"/>
          <w:szCs w:val="24"/>
        </w:rPr>
        <w:pPrChange w:id="42" w:author="Neziri Izak - OHS" w:date="2020-07-21T20:34:00Z">
          <w:pPr>
            <w:widowControl w:val="0"/>
            <w:tabs>
              <w:tab w:val="right" w:pos="456"/>
              <w:tab w:val="left" w:pos="1083"/>
              <w:tab w:val="left" w:pos="1425"/>
              <w:tab w:val="right" w:leader="dot" w:pos="8370"/>
            </w:tabs>
            <w:spacing w:after="0" w:line="480" w:lineRule="auto"/>
          </w:pPr>
        </w:pPrChange>
      </w:pPr>
      <w:del w:id="43" w:author="Neziri Izak - OHS" w:date="2020-07-21T20:34:00Z">
        <w:r w:rsidRPr="00D5125E" w:rsidDel="00252772">
          <w:rPr>
            <w:rFonts w:eastAsia="Times New Roman" w:cs="Times New Roman"/>
            <w:snapToGrid w:val="0"/>
            <w:sz w:val="24"/>
            <w:szCs w:val="24"/>
          </w:rPr>
          <w:tab/>
        </w:r>
        <w:r w:rsidRPr="00D5125E" w:rsidDel="00252772">
          <w:rPr>
            <w:rFonts w:eastAsia="Times New Roman" w:cs="Times New Roman"/>
            <w:snapToGrid w:val="0"/>
            <w:sz w:val="24"/>
            <w:szCs w:val="24"/>
          </w:rPr>
          <w:tab/>
          <w:delText>inverted pyramid style (descending lines get shorter)</w:delText>
        </w:r>
        <w:r w:rsidRPr="00D5125E" w:rsidDel="00252772">
          <w:rPr>
            <w:rFonts w:eastAsia="Times New Roman" w:cs="Times New Roman"/>
            <w:snapToGrid w:val="0"/>
            <w:sz w:val="24"/>
            <w:szCs w:val="24"/>
          </w:rPr>
          <w:tab/>
          <w:delText>73</w:delText>
        </w:r>
      </w:del>
    </w:p>
    <w:p w14:paraId="4B22B193" w14:textId="4D5B6DB8" w:rsidR="00D5125E" w:rsidRPr="00D5125E" w:rsidDel="00252772" w:rsidRDefault="00D5125E" w:rsidP="00252772">
      <w:pPr>
        <w:widowControl w:val="0"/>
        <w:spacing w:after="0" w:line="480" w:lineRule="auto"/>
        <w:jc w:val="center"/>
        <w:rPr>
          <w:del w:id="44" w:author="Neziri Izak - OHS" w:date="2020-07-21T20:34:00Z"/>
          <w:rFonts w:eastAsia="Times New Roman" w:cs="Times New Roman"/>
          <w:snapToGrid w:val="0"/>
          <w:sz w:val="24"/>
          <w:szCs w:val="24"/>
        </w:rPr>
        <w:pPrChange w:id="45" w:author="Neziri Izak - OHS" w:date="2020-07-21T20:34:00Z">
          <w:pPr>
            <w:widowControl w:val="0"/>
            <w:tabs>
              <w:tab w:val="right" w:pos="540"/>
              <w:tab w:val="left" w:pos="1083"/>
              <w:tab w:val="left" w:pos="1425"/>
              <w:tab w:val="right" w:leader="dot" w:pos="8370"/>
            </w:tabs>
            <w:spacing w:after="0" w:line="480" w:lineRule="auto"/>
          </w:pPr>
        </w:pPrChange>
      </w:pPr>
      <w:del w:id="46" w:author="Neziri Izak - OHS" w:date="2020-07-21T20:34:00Z">
        <w:r w:rsidRPr="00D5125E" w:rsidDel="00252772">
          <w:rPr>
            <w:rFonts w:eastAsia="Times New Roman" w:cs="Times New Roman"/>
            <w:snapToGrid w:val="0"/>
            <w:sz w:val="24"/>
            <w:szCs w:val="24"/>
          </w:rPr>
          <w:tab/>
          <w:delText>11</w:delText>
        </w:r>
        <w:r w:rsidRPr="00D5125E" w:rsidDel="00252772">
          <w:rPr>
            <w:rFonts w:eastAsia="Times New Roman" w:cs="Times New Roman"/>
            <w:snapToGrid w:val="0"/>
            <w:sz w:val="24"/>
            <w:szCs w:val="24"/>
          </w:rPr>
          <w:tab/>
          <w:delText>Title of table</w:delText>
        </w:r>
        <w:r w:rsidRPr="00D5125E" w:rsidDel="00252772">
          <w:rPr>
            <w:rFonts w:eastAsia="Times New Roman" w:cs="Times New Roman"/>
            <w:snapToGrid w:val="0"/>
            <w:sz w:val="24"/>
            <w:szCs w:val="24"/>
          </w:rPr>
          <w:tab/>
          <w:delText>74</w:delText>
        </w:r>
      </w:del>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47"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0E939EC" w14:textId="53C1F783" w:rsidR="00D5125E" w:rsidRDefault="00D5125E" w:rsidP="00BE6FDD">
      <w:pPr>
        <w:widowControl w:val="0"/>
        <w:tabs>
          <w:tab w:val="right" w:pos="540"/>
          <w:tab w:val="left" w:pos="1083"/>
          <w:tab w:val="left" w:pos="1425"/>
          <w:tab w:val="right" w:leader="dot" w:pos="8370"/>
        </w:tabs>
        <w:spacing w:after="0" w:line="240" w:lineRule="auto"/>
        <w:rPr>
          <w:ins w:id="48" w:author="Neziri Izak - OHS" w:date="2020-07-08T12:33:00Z"/>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47"/>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49"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50"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8"/>
          <w:footerReference w:type="first" r:id="rId9"/>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1"/>
      <w:r>
        <w:rPr>
          <w:rFonts w:ascii="Times New Roman" w:eastAsia="Times New Roman" w:hAnsi="Times New Roman" w:cs="Times New Roman"/>
          <w:b/>
          <w:sz w:val="28"/>
          <w:szCs w:val="28"/>
        </w:rPr>
        <w:t>INTRODUCTION</w:t>
      </w:r>
      <w:commentRangeEnd w:id="51"/>
      <w:r w:rsidR="00597DF9">
        <w:rPr>
          <w:rStyle w:val="CommentReference"/>
        </w:rPr>
        <w:commentReference w:id="51"/>
      </w:r>
    </w:p>
    <w:p w14:paraId="203A3ECF" w14:textId="2297C95C" w:rsidR="009D5533" w:rsidRDefault="009D5533">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surface of the earth (Likens et al 1970). In these ecosystems, nutrients are generally </w:t>
      </w:r>
      <w:proofErr w:type="gramStart"/>
      <w:r>
        <w:rPr>
          <w:rFonts w:ascii="Times New Roman" w:eastAsia="Times New Roman" w:hAnsi="Times New Roman" w:cs="Times New Roman"/>
          <w:sz w:val="24"/>
          <w:szCs w:val="24"/>
        </w:rPr>
        <w:t>retain</w:t>
      </w:r>
      <w:proofErr w:type="gramEnd"/>
      <w:r>
        <w:rPr>
          <w:rFonts w:ascii="Times New Roman" w:eastAsia="Times New Roman" w:hAnsi="Times New Roman" w:cs="Times New Roman"/>
          <w:sz w:val="24"/>
          <w:szCs w:val="24"/>
        </w:rPr>
        <w:t xml:space="preserve"> a large portion of the nutrients within that system.</w:t>
      </w:r>
      <w:r w:rsidR="00191A6A">
        <w:rPr>
          <w:rFonts w:ascii="Times New Roman" w:eastAsia="Times New Roman" w:hAnsi="Times New Roman" w:cs="Times New Roman"/>
          <w:sz w:val="24"/>
          <w:szCs w:val="24"/>
        </w:rPr>
        <w:t xml:space="preserve"> The general flow of nutrients </w:t>
      </w:r>
      <w:proofErr w:type="gramStart"/>
      <w:r w:rsidR="00191A6A">
        <w:rPr>
          <w:rFonts w:ascii="Times New Roman" w:eastAsia="Times New Roman" w:hAnsi="Times New Roman" w:cs="Times New Roman"/>
          <w:sz w:val="24"/>
          <w:szCs w:val="24"/>
        </w:rPr>
        <w:t>are</w:t>
      </w:r>
      <w:proofErr w:type="gramEnd"/>
      <w:r w:rsidR="00191A6A">
        <w:rPr>
          <w:rFonts w:ascii="Times New Roman" w:eastAsia="Times New Roman" w:hAnsi="Times New Roman" w:cs="Times New Roman"/>
          <w:sz w:val="24"/>
          <w:szCs w:val="24"/>
        </w:rPr>
        <w:t xml:space="preserve"> precipitation to throughfall to soil, with those nutrients being </w:t>
      </w:r>
      <w:proofErr w:type="spellStart"/>
      <w:r w:rsidR="00191A6A">
        <w:rPr>
          <w:rFonts w:ascii="Times New Roman" w:eastAsia="Times New Roman" w:hAnsi="Times New Roman" w:cs="Times New Roman"/>
          <w:sz w:val="24"/>
          <w:szCs w:val="24"/>
        </w:rPr>
        <w:t>uptaken</w:t>
      </w:r>
      <w:proofErr w:type="spellEnd"/>
      <w:r w:rsidR="00191A6A">
        <w:rPr>
          <w:rFonts w:ascii="Times New Roman" w:eastAsia="Times New Roman" w:hAnsi="Times New Roman" w:cs="Times New Roman"/>
          <w:sz w:val="24"/>
          <w:szCs w:val="24"/>
        </w:rPr>
        <w:t xml:space="preserve"> by plants and converted into biomass. When these systems are subjected to disturbances, the cycling of forest nutrients is subject to changes and losses.</w:t>
      </w:r>
      <w:r>
        <w:rPr>
          <w:rFonts w:ascii="Times New Roman" w:eastAsia="Times New Roman" w:hAnsi="Times New Roman" w:cs="Times New Roman"/>
          <w:sz w:val="24"/>
          <w:szCs w:val="24"/>
        </w:rPr>
        <w:t xml:space="preserve"> Common disturbances </w:t>
      </w: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fire, human activity such as pollution</w:t>
      </w:r>
      <w:r w:rsidR="00F23B10">
        <w:rPr>
          <w:rFonts w:ascii="Times New Roman" w:eastAsia="Times New Roman" w:hAnsi="Times New Roman" w:cs="Times New Roman"/>
          <w:sz w:val="24"/>
          <w:szCs w:val="24"/>
        </w:rPr>
        <w:t>, clear cut logging,</w:t>
      </w:r>
      <w:r w:rsidR="00191A6A">
        <w:rPr>
          <w:rFonts w:ascii="Times New Roman" w:eastAsia="Times New Roman" w:hAnsi="Times New Roman" w:cs="Times New Roman"/>
          <w:sz w:val="24"/>
          <w:szCs w:val="24"/>
        </w:rPr>
        <w:t xml:space="preserve"> and human driven climate change, and insects.</w:t>
      </w:r>
    </w:p>
    <w:p w14:paraId="05FF136F" w14:textId="29695B67" w:rsidR="00F23B10" w:rsidRDefault="00F23B1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Clear cutting has been a common logging practice for a long time, and in 1970, an experiment was done in the Hubbard Brook Experimental Forest</w:t>
      </w:r>
      <w:r w:rsidR="0092381B">
        <w:rPr>
          <w:rFonts w:ascii="Times New Roman" w:eastAsia="Times New Roman" w:hAnsi="Times New Roman" w:cs="Times New Roman"/>
          <w:sz w:val="24"/>
          <w:szCs w:val="24"/>
        </w:rPr>
        <w:t xml:space="preserve"> to look at the effects of clear cutting on runoff and it was found that in the clear cut section of  this forest, that annual runoff increased dramatically in that region (Likens et al, 1970). Excessive runoff can carry increased concentrations of nitrate to local watersheds, and in this case, nitrate concentrations increased drastically, as well as concentrations of other ions.</w:t>
      </w:r>
      <w:r w:rsidR="00EB7F06">
        <w:rPr>
          <w:rFonts w:ascii="Times New Roman" w:eastAsia="Times New Roman" w:hAnsi="Times New Roman" w:cs="Times New Roman"/>
          <w:sz w:val="24"/>
          <w:szCs w:val="24"/>
        </w:rPr>
        <w:t xml:space="preserve"> In these </w:t>
      </w:r>
      <w:proofErr w:type="gramStart"/>
      <w:r w:rsidR="00EB7F06">
        <w:rPr>
          <w:rFonts w:ascii="Times New Roman" w:eastAsia="Times New Roman" w:hAnsi="Times New Roman" w:cs="Times New Roman"/>
          <w:sz w:val="24"/>
          <w:szCs w:val="24"/>
        </w:rPr>
        <w:t>clear cut</w:t>
      </w:r>
      <w:proofErr w:type="gramEnd"/>
      <w:r w:rsidR="00EB7F06">
        <w:rPr>
          <w:rFonts w:ascii="Times New Roman" w:eastAsia="Times New Roman" w:hAnsi="Times New Roman" w:cs="Times New Roman"/>
          <w:sz w:val="24"/>
          <w:szCs w:val="24"/>
        </w:rPr>
        <w:t xml:space="preserve"> watersheds, Likens and others also found that the disturbed watershed had higher stream temperatures, as there was less shade, and saw an increase in turbidity, which lead to an increase in dissolved oxygen concentrations. If less canopy cover due to clear cutting can lead to increased temperature, increased decomposition rates, and increased nutrients, then it is possible that defoliating insects can also cause similar changes to forest ecosystem watersheds by removal of canopy cover.</w:t>
      </w:r>
    </w:p>
    <w:p w14:paraId="55F89370" w14:textId="059AD71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76A2D">
        <w:rPr>
          <w:rFonts w:ascii="Times New Roman" w:eastAsia="Times New Roman" w:hAnsi="Times New Roman" w:cs="Times New Roman"/>
          <w:sz w:val="24"/>
          <w:szCs w:val="24"/>
        </w:rPr>
        <w:t>)</w:t>
      </w:r>
      <w:r w:rsidR="004E6BB4">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lastRenderedPageBreak/>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111A6C">
        <w:rPr>
          <w:rFonts w:ascii="Times New Roman" w:eastAsia="Times New Roman" w:hAnsi="Times New Roman" w:cs="Times New Roman"/>
          <w:sz w:val="24"/>
          <w:szCs w:val="24"/>
        </w:rPr>
        <w:t>we are currently seeing changes in how these insects are affecting the ecosystem due to anthropogenic driven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0393A4CB" w:rsidR="00E02A5A" w:rsidRDefault="004E6BB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Naturally caused fires for centuries have shaped the structure of coniferous forests across the United States. Many types of coniferous forests including ones like </w:t>
      </w:r>
      <w:proofErr w:type="spellStart"/>
      <w:r>
        <w:rPr>
          <w:rFonts w:ascii="Times New Roman" w:eastAsia="Times New Roman" w:hAnsi="Times New Roman" w:cs="Times New Roman"/>
          <w:sz w:val="24"/>
          <w:szCs w:val="24"/>
        </w:rPr>
        <w:t>Pondersoa</w:t>
      </w:r>
      <w:proofErr w:type="spellEnd"/>
      <w:r>
        <w:rPr>
          <w:rFonts w:ascii="Times New Roman" w:eastAsia="Times New Roman" w:hAnsi="Times New Roman" w:cs="Times New Roman"/>
          <w:sz w:val="24"/>
          <w:szCs w:val="24"/>
        </w:rPr>
        <w:t xml:space="preserve"> Pine forests had spaced out trees with grasses and shrubs that grew underneath. These areas were subjected to frequent fires, but low intensity fires that helped shape these ecosystems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West has led to thicker forests with increased canopy cover (Keane et al, 2002). </w:t>
      </w:r>
      <w:r>
        <w:rPr>
          <w:rFonts w:ascii="Times New Roman" w:eastAsia="Times New Roman" w:hAnsi="Times New Roman" w:cs="Times New Roman"/>
          <w:sz w:val="24"/>
          <w:szCs w:val="24"/>
        </w:rPr>
        <w:t xml:space="preserve"> These h</w:t>
      </w:r>
      <w:r w:rsidR="00AC3C34">
        <w:rPr>
          <w:rFonts w:ascii="Times New Roman" w:eastAsia="Times New Roman" w:hAnsi="Times New Roman" w:cs="Times New Roman"/>
          <w:sz w:val="24"/>
          <w:szCs w:val="24"/>
        </w:rPr>
        <w:t>igh frequency, low intensity wildfires that formerly maintained an open forest stand occur less often</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leading to increased incidence of forest insect pests</w:t>
      </w:r>
      <w:r>
        <w:rPr>
          <w:rFonts w:ascii="Times New Roman" w:eastAsia="Times New Roman" w:hAnsi="Times New Roman" w:cs="Times New Roman"/>
          <w:sz w:val="24"/>
          <w:szCs w:val="24"/>
        </w:rPr>
        <w:t xml:space="preserve"> due to thickening tree stands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Historic</w:t>
      </w:r>
      <w:r w:rsidR="00AC3C34">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sidR="00AC3C34">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sidR="00AC3C34">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sidR="00AC3C34">
        <w:rPr>
          <w:rFonts w:ascii="Times New Roman" w:eastAsia="Times New Roman" w:hAnsi="Times New Roman" w:cs="Times New Roman"/>
          <w:sz w:val="24"/>
          <w:szCs w:val="24"/>
        </w:rPr>
        <w:t xml:space="preserve"> the rate at </w:t>
      </w:r>
      <w:r w:rsidR="00AC3C34" w:rsidRPr="005D237C">
        <w:rPr>
          <w:rFonts w:ascii="Times New Roman" w:eastAsia="Times New Roman" w:hAnsi="Times New Roman" w:cs="Times New Roman"/>
          <w:sz w:val="24"/>
          <w:szCs w:val="24"/>
        </w:rPr>
        <w:t xml:space="preserve">which </w:t>
      </w:r>
      <w:del w:id="52" w:author="Neziri Izak - OHS" w:date="2020-07-06T16:59:00Z">
        <w:r w:rsidR="004A5C50" w:rsidRPr="005D237C" w:rsidDel="005D237C">
          <w:rPr>
            <w:rFonts w:ascii="Times New Roman" w:eastAsia="Times New Roman" w:hAnsi="Times New Roman" w:cs="Times New Roman"/>
            <w:sz w:val="24"/>
            <w:szCs w:val="24"/>
            <w:rPrChange w:id="53" w:author="Neziri Izak - OHS" w:date="2020-07-06T16:59:00Z">
              <w:rPr>
                <w:rFonts w:ascii="Times New Roman" w:eastAsia="Times New Roman" w:hAnsi="Times New Roman" w:cs="Times New Roman"/>
                <w:sz w:val="24"/>
                <w:szCs w:val="24"/>
                <w:highlight w:val="yellow"/>
              </w:rPr>
            </w:rPrChange>
          </w:rPr>
          <w:delText>(</w:delText>
        </w:r>
      </w:del>
      <w:r w:rsidR="00597DF9" w:rsidRPr="005D237C">
        <w:rPr>
          <w:rFonts w:ascii="Times New Roman" w:eastAsia="Times New Roman" w:hAnsi="Times New Roman" w:cs="Times New Roman"/>
          <w:sz w:val="24"/>
          <w:szCs w:val="24"/>
          <w:rPrChange w:id="54" w:author="Neziri Izak - OHS" w:date="2020-07-06T16:59:00Z">
            <w:rPr>
              <w:rFonts w:ascii="Times New Roman" w:eastAsia="Times New Roman" w:hAnsi="Times New Roman" w:cs="Times New Roman"/>
              <w:sz w:val="24"/>
              <w:szCs w:val="24"/>
              <w:highlight w:val="yellow"/>
            </w:rPr>
          </w:rPrChange>
        </w:rPr>
        <w:t>defoliators</w:t>
      </w:r>
      <w:del w:id="55" w:author="Neziri Izak - OHS" w:date="2020-07-06T16:59:00Z">
        <w:r w:rsidR="004A5C50" w:rsidRPr="005D237C" w:rsidDel="005D237C">
          <w:rPr>
            <w:rFonts w:ascii="Times New Roman" w:eastAsia="Times New Roman" w:hAnsi="Times New Roman" w:cs="Times New Roman"/>
            <w:sz w:val="24"/>
            <w:szCs w:val="24"/>
            <w:rPrChange w:id="56" w:author="Neziri Izak - OHS" w:date="2020-07-06T16:59:00Z">
              <w:rPr>
                <w:rFonts w:ascii="Times New Roman" w:eastAsia="Times New Roman" w:hAnsi="Times New Roman" w:cs="Times New Roman"/>
                <w:sz w:val="24"/>
                <w:szCs w:val="24"/>
                <w:highlight w:val="yellow"/>
              </w:rPr>
            </w:rPrChange>
          </w:rPr>
          <w:delText>)</w:delText>
        </w:r>
      </w:del>
      <w:r w:rsidR="00AC3C34">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del w:id="57" w:author="Neziri Izak - OHS" w:date="2020-07-06T16:58:00Z">
        <w:r w:rsidR="00AC3C34" w:rsidDel="005D237C">
          <w:rPr>
            <w:rFonts w:ascii="Times New Roman" w:eastAsia="Times New Roman" w:hAnsi="Times New Roman" w:cs="Times New Roman"/>
            <w:sz w:val="24"/>
            <w:szCs w:val="24"/>
          </w:rPr>
          <w:delText xml:space="preserve"> </w:delText>
        </w:r>
      </w:del>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sidR="00AC3C34">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Pr>
          <w:rFonts w:ascii="Times New Roman" w:eastAsia="Times New Roman" w:hAnsi="Times New Roman" w:cs="Times New Roman"/>
          <w:sz w:val="24"/>
          <w:szCs w:val="24"/>
        </w:rPr>
        <w:t xml:space="preserve">Decreases in winter severity due to climate change has also led to increased pest outbreaks (Murdock et al. 2012).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1FE501A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58" w:name="_gjdgxs" w:colFirst="0" w:colLast="0"/>
      <w:bookmarkEnd w:id="58"/>
      <w:r>
        <w:rPr>
          <w:rFonts w:ascii="Times New Roman" w:eastAsia="Times New Roman" w:hAnsi="Times New Roman" w:cs="Times New Roman"/>
          <w:sz w:val="24"/>
          <w:szCs w:val="24"/>
        </w:rPr>
        <w:lastRenderedPageBreak/>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in this region, but also feed on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59"/>
      <w:r>
        <w:rPr>
          <w:rFonts w:ascii="Times New Roman" w:eastAsia="Times New Roman" w:hAnsi="Times New Roman" w:cs="Times New Roman"/>
          <w:sz w:val="24"/>
          <w:szCs w:val="24"/>
        </w:rPr>
        <w:t>forest-stream connectivity</w:t>
      </w:r>
      <w:commentRangeEnd w:id="59"/>
      <w:r w:rsidR="004726F9">
        <w:rPr>
          <w:rStyle w:val="CommentReference"/>
        </w:rPr>
        <w:commentReference w:id="59"/>
      </w:r>
      <w:r>
        <w:rPr>
          <w:rFonts w:ascii="Times New Roman" w:eastAsia="Times New Roman" w:hAnsi="Times New Roman" w:cs="Times New Roman"/>
          <w:sz w:val="24"/>
          <w:szCs w:val="24"/>
        </w:rPr>
        <w:t xml:space="preserve">. </w:t>
      </w:r>
      <w:commentRangeStart w:id="60"/>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60"/>
      <w:r w:rsidR="00A618C4">
        <w:rPr>
          <w:rStyle w:val="CommentReference"/>
        </w:rPr>
        <w:commentReference w:id="60"/>
      </w:r>
    </w:p>
    <w:p w14:paraId="3B36D370" w14:textId="6AF59109" w:rsidR="00E02A5A" w:rsidRDefault="00AC3C34">
      <w:pPr>
        <w:pBdr>
          <w:top w:val="nil"/>
          <w:left w:val="nil"/>
          <w:bottom w:val="nil"/>
          <w:right w:val="nil"/>
          <w:between w:val="nil"/>
        </w:pBdr>
        <w:spacing w:line="480" w:lineRule="auto"/>
        <w:ind w:firstLine="720"/>
        <w:contextualSpacing/>
      </w:pPr>
      <w:commentRangeStart w:id="61"/>
      <w:r>
        <w:rPr>
          <w:rFonts w:ascii="Times New Roman" w:eastAsia="Times New Roman" w:hAnsi="Times New Roman" w:cs="Times New Roman"/>
          <w:sz w:val="24"/>
          <w:szCs w:val="24"/>
        </w:rPr>
        <w:t xml:space="preserve">This study </w:t>
      </w:r>
      <w:commentRangeEnd w:id="61"/>
      <w:r w:rsidR="004726F9">
        <w:rPr>
          <w:rStyle w:val="CommentReference"/>
        </w:rPr>
        <w:commentReference w:id="61"/>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w:t>
      </w:r>
      <w:r>
        <w:rPr>
          <w:rFonts w:ascii="Times New Roman" w:eastAsia="Times New Roman" w:hAnsi="Times New Roman" w:cs="Times New Roman"/>
          <w:sz w:val="24"/>
          <w:szCs w:val="24"/>
        </w:rPr>
        <w:lastRenderedPageBreak/>
        <w:t>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48B8AEC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62"/>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 xml:space="preserve">us to better understand the consequences of outbreaks and how we can </w:t>
      </w:r>
      <w:r w:rsidR="0067052F">
        <w:rPr>
          <w:rFonts w:ascii="Times New Roman" w:eastAsia="Times New Roman" w:hAnsi="Times New Roman" w:cs="Times New Roman"/>
          <w:sz w:val="24"/>
          <w:szCs w:val="24"/>
        </w:rPr>
        <w:lastRenderedPageBreak/>
        <w:t>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62"/>
      <w:r w:rsidR="002E09C5">
        <w:rPr>
          <w:rStyle w:val="CommentReference"/>
        </w:rPr>
        <w:commentReference w:id="62"/>
      </w:r>
    </w:p>
    <w:p w14:paraId="3C179C01" w14:textId="19175C8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63"/>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del w:id="64" w:author="Neziri Izak - OHS" w:date="2020-07-08T12:17:00Z">
        <w:r w:rsidDel="00111A6C">
          <w:rPr>
            <w:rFonts w:ascii="Times New Roman" w:eastAsia="Times New Roman" w:hAnsi="Times New Roman" w:cs="Times New Roman"/>
            <w:sz w:val="24"/>
            <w:szCs w:val="24"/>
          </w:rPr>
          <w:delText xml:space="preserve"> ).</w:delText>
        </w:r>
        <w:commentRangeEnd w:id="63"/>
        <w:r w:rsidR="002E09C5" w:rsidDel="00111A6C">
          <w:rPr>
            <w:rStyle w:val="CommentReference"/>
          </w:rPr>
          <w:commentReference w:id="63"/>
        </w:r>
      </w:del>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7372C33A"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w:t>
      </w:r>
      <w:proofErr w:type="gramStart"/>
      <w:r w:rsidR="00452631">
        <w:rPr>
          <w:rFonts w:ascii="Times New Roman" w:eastAsia="Times New Roman" w:hAnsi="Times New Roman" w:cs="Times New Roman"/>
          <w:sz w:val="24"/>
          <w:szCs w:val="24"/>
        </w:rPr>
        <w:t>insects</w:t>
      </w:r>
      <w:proofErr w:type="gramEnd"/>
      <w:r w:rsidR="00452631">
        <w:rPr>
          <w:rFonts w:ascii="Times New Roman" w:eastAsia="Times New Roman" w:hAnsi="Times New Roman" w:cs="Times New Roman"/>
          <w:sz w:val="24"/>
          <w:szCs w:val="24"/>
        </w:rPr>
        <w:t xml:space="preserve"> affect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how WSB </w:t>
      </w:r>
      <w:r w:rsidR="00CA16F2">
        <w:rPr>
          <w:rFonts w:ascii="Times New Roman" w:eastAsia="Times New Roman" w:hAnsi="Times New Roman" w:cs="Times New Roman"/>
          <w:sz w:val="24"/>
          <w:szCs w:val="24"/>
        </w:rPr>
        <w:t xml:space="preserve">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65"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In general, I hypothesized that WSB activity would</w:t>
      </w:r>
      <w:r w:rsidR="00CA16F2">
        <w:rPr>
          <w:rFonts w:ascii="Times New Roman" w:eastAsia="Times New Roman" w:hAnsi="Times New Roman" w:cs="Times New Roman"/>
          <w:sz w:val="24"/>
          <w:szCs w:val="24"/>
        </w:rPr>
        <w:t xml:space="preserve"> accelerate the movement of nutrients 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lastRenderedPageBreak/>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51634F31" w:rsidR="00D74CAC" w:rsidRDefault="005940EF" w:rsidP="004162F7">
      <w:pPr>
        <w:spacing w:after="0" w:line="480" w:lineRule="auto"/>
        <w:ind w:firstLine="720"/>
        <w:contextualSpacing/>
        <w:rPr>
          <w:ins w:id="66" w:author="Clay" w:date="2020-07-02T11:13:00Z"/>
          <w:rFonts w:ascii="Times New Roman" w:hAnsi="Times New Roman" w:cs="Times New Roman"/>
          <w:sz w:val="24"/>
          <w:szCs w:val="24"/>
        </w:rPr>
      </w:pPr>
      <w:del w:id="67" w:author="Clay" w:date="2020-07-02T11:19:00Z">
        <w:r w:rsidRPr="009356E2" w:rsidDel="009652CB">
          <w:rPr>
            <w:i/>
            <w:iCs/>
            <w:noProof/>
            <w:lang w:eastAsia="ja-JP"/>
          </w:rPr>
          <w:lastRenderedPageBreak/>
          <w:drawing>
            <wp:anchor distT="0" distB="0" distL="114300" distR="114300" simplePos="0" relativeHeight="251655680" behindDoc="0" locked="0" layoutInCell="1" allowOverlap="1" wp14:anchorId="1F6DCD7A" wp14:editId="6F3216E6">
              <wp:simplePos x="0" y="0"/>
              <wp:positionH relativeFrom="margin">
                <wp:posOffset>-142875</wp:posOffset>
              </wp:positionH>
              <wp:positionV relativeFrom="paragraph">
                <wp:posOffset>1525905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8"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433FA3" w:rsidRPr="001A443B" w:rsidRDefault="00433FA3"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67FF2D66" w:rsidR="00433FA3" w:rsidRPr="001A443B" w:rsidRDefault="00433FA3"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w:t>
      </w:r>
      <w:commentRangeStart w:id="69"/>
      <w:r w:rsidR="009652CB">
        <w:rPr>
          <w:rFonts w:ascii="Times New Roman" w:eastAsia="Times New Roman" w:hAnsi="Times New Roman" w:cs="Times New Roman"/>
          <w:sz w:val="24"/>
          <w:szCs w:val="24"/>
        </w:rPr>
        <w:t xml:space="preserve">approximately </w:t>
      </w:r>
      <w:commentRangeEnd w:id="69"/>
      <w:r w:rsidR="00CA16F2">
        <w:rPr>
          <w:rStyle w:val="CommentReference"/>
        </w:rPr>
        <w:commentReference w:id="69"/>
      </w:r>
      <w:r w:rsidR="009652CB">
        <w:rPr>
          <w:rFonts w:ascii="Times New Roman" w:eastAsia="Times New Roman" w:hAnsi="Times New Roman" w:cs="Times New Roman"/>
          <w:sz w:val="24"/>
          <w:szCs w:val="24"/>
        </w:rPr>
        <w:t xml:space="preserve">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70"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w:t>
      </w:r>
      <w:r w:rsidR="00D74CAC" w:rsidRPr="009356E2">
        <w:rPr>
          <w:rFonts w:ascii="Times New Roman" w:eastAsia="Times New Roman" w:hAnsi="Times New Roman" w:cs="Times New Roman"/>
          <w:sz w:val="24"/>
          <w:szCs w:val="24"/>
        </w:rPr>
        <w:lastRenderedPageBreak/>
        <w:t xml:space="preserve">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7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ins w:id="72" w:author="Clay" w:date="2020-07-13T09:53:00Z">
        <w:r w:rsidR="00CA16F2">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ins w:id="73"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2C87005F" w:rsidR="004162F7" w:rsidDel="001A443B" w:rsidRDefault="004162F7" w:rsidP="004162F7">
      <w:pPr>
        <w:spacing w:after="0" w:line="480" w:lineRule="auto"/>
        <w:ind w:firstLine="720"/>
        <w:contextualSpacing/>
        <w:rPr>
          <w:del w:id="74"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5917F54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75"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B190B5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76"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77"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del w:id="78" w:author="Clay" w:date="2020-07-13T10:02:00Z">
        <w:r w:rsidDel="006767D3">
          <w:rPr>
            <w:rFonts w:ascii="Times New Roman" w:eastAsia="Times New Roman" w:hAnsi="Times New Roman" w:cs="Times New Roman"/>
            <w:sz w:val="24"/>
            <w:szCs w:val="24"/>
          </w:rPr>
          <w:delText>s</w:delText>
        </w:r>
      </w:del>
      <w:r w:rsidR="00DB599A">
        <w:rPr>
          <w:rFonts w:ascii="Times New Roman" w:eastAsia="Times New Roman" w:hAnsi="Times New Roman" w:cs="Times New Roman"/>
          <w:sz w:val="24"/>
          <w:szCs w:val="24"/>
        </w:rPr>
        <w:t>.</w:t>
      </w:r>
    </w:p>
    <w:p w14:paraId="6747401C" w14:textId="4F7B63B7"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 xml:space="preserve">and rainfall collectors were taken down November </w:t>
      </w:r>
      <w:proofErr w:type="gramStart"/>
      <w:r w:rsidR="006A1EA4">
        <w:rPr>
          <w:rFonts w:ascii="Times New Roman" w:eastAsia="Times New Roman" w:hAnsi="Times New Roman" w:cs="Times New Roman"/>
          <w:sz w:val="24"/>
          <w:szCs w:val="24"/>
        </w:rPr>
        <w:t>8</w:t>
      </w:r>
      <w:proofErr w:type="gramEnd"/>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2016 just after snowmelt to begin sampling again.  All collectors were taken down on </w:t>
      </w:r>
      <w:ins w:id="79" w:author="Neziri Izak - OHS" w:date="2020-07-19T13:14:00Z">
        <w:r w:rsidR="002B0546">
          <w:rPr>
            <w:rFonts w:ascii="Times New Roman" w:eastAsia="Times New Roman" w:hAnsi="Times New Roman" w:cs="Times New Roman"/>
            <w:sz w:val="24"/>
            <w:szCs w:val="24"/>
          </w:rPr>
          <w:t>September</w:t>
        </w:r>
      </w:ins>
      <w:del w:id="80" w:author="Neziri Izak - OHS" w:date="2020-07-19T13:14:00Z">
        <w:r w:rsidR="004162F7" w:rsidDel="002B0546">
          <w:rPr>
            <w:rFonts w:ascii="Times New Roman" w:eastAsia="Times New Roman" w:hAnsi="Times New Roman" w:cs="Times New Roman"/>
            <w:sz w:val="24"/>
            <w:szCs w:val="24"/>
          </w:rPr>
          <w:delText>November</w:delText>
        </w:r>
      </w:del>
      <w:r w:rsidR="004162F7">
        <w:rPr>
          <w:rFonts w:ascii="Times New Roman" w:eastAsia="Times New Roman" w:hAnsi="Times New Roman" w:cs="Times New Roman"/>
          <w:sz w:val="24"/>
          <w:szCs w:val="24"/>
        </w:rPr>
        <w:t xml:space="preserve"> </w:t>
      </w:r>
      <w:ins w:id="81" w:author="Neziri Izak - OHS" w:date="2020-07-19T13:14:00Z">
        <w:r w:rsidR="002B0546">
          <w:rPr>
            <w:rFonts w:ascii="Times New Roman" w:eastAsia="Times New Roman" w:hAnsi="Times New Roman" w:cs="Times New Roman"/>
            <w:sz w:val="24"/>
            <w:szCs w:val="24"/>
          </w:rPr>
          <w:t>19</w:t>
        </w:r>
      </w:ins>
      <w:del w:id="82" w:author="Neziri Izak - OHS" w:date="2020-07-19T13:14:00Z">
        <w:r w:rsidR="004162F7" w:rsidDel="002B0546">
          <w:rPr>
            <w:rFonts w:ascii="Times New Roman" w:eastAsia="Times New Roman" w:hAnsi="Times New Roman" w:cs="Times New Roman"/>
            <w:sz w:val="24"/>
            <w:szCs w:val="24"/>
          </w:rPr>
          <w:delText>5</w:delText>
        </w:r>
      </w:del>
      <w:r w:rsidR="004162F7">
        <w:rPr>
          <w:rFonts w:ascii="Times New Roman" w:eastAsia="Times New Roman" w:hAnsi="Times New Roman" w:cs="Times New Roman"/>
          <w:sz w:val="24"/>
          <w:szCs w:val="24"/>
        </w:rPr>
        <w:t>,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2E5560BC"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del w:id="83"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84"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del w:id="85" w:author="Clay" w:date="2020-07-13T10:05:00Z">
        <w:r w:rsidDel="005731F3">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3FDDE30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w:t>
      </w:r>
      <w:del w:id="86" w:author="Clay" w:date="2020-07-13T10:06:00Z">
        <w:r w:rsidDel="005731F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87" w:author="Clay" w:date="2020-07-02T11:42:00Z">
        <w:r w:rsidDel="00802F59">
          <w:rPr>
            <w:rFonts w:ascii="Times New Roman" w:eastAsia="Times New Roman" w:hAnsi="Times New Roman" w:cs="Times New Roman"/>
            <w:sz w:val="24"/>
            <w:szCs w:val="24"/>
          </w:rPr>
          <w:delText xml:space="preserve">  </w:delText>
        </w:r>
      </w:del>
    </w:p>
    <w:p w14:paraId="6E6F8E8D" w14:textId="4AC9DBB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88"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w:t>
      </w:r>
      <w:r>
        <w:rPr>
          <w:rFonts w:ascii="Times New Roman" w:eastAsia="Times New Roman" w:hAnsi="Times New Roman" w:cs="Times New Roman"/>
          <w:sz w:val="24"/>
          <w:szCs w:val="24"/>
        </w:rPr>
        <w:lastRenderedPageBreak/>
        <w:t xml:space="preserve">The bags stayed intact throughout the 14-month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89"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90"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91"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w:t>
      </w:r>
      <w:ins w:id="92"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t>
      </w:r>
      <w:r>
        <w:rPr>
          <w:rFonts w:ascii="Times New Roman" w:eastAsia="Times New Roman" w:hAnsi="Times New Roman" w:cs="Times New Roman"/>
          <w:sz w:val="24"/>
          <w:szCs w:val="24"/>
        </w:rPr>
        <w:lastRenderedPageBreak/>
        <w:t xml:space="preserve">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189DFFC"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ins w:id="93" w:author="Neziri Izak - OHS" w:date="2020-07-21T10:51:00Z">
        <w:r w:rsidR="004A7A0A">
          <w:rPr>
            <w:rFonts w:ascii="Times New Roman" w:eastAsia="Times New Roman" w:hAnsi="Times New Roman" w:cs="Times New Roman"/>
            <w:iCs/>
            <w:sz w:val="24"/>
            <w:szCs w:val="24"/>
            <w:u w:val="single"/>
          </w:rPr>
          <w:t>Collection and Processing</w:t>
        </w:r>
      </w:ins>
      <w:del w:id="94" w:author="Neziri Izak - OHS" w:date="2020-07-21T10:51:00Z">
        <w:r w:rsidRPr="00D614C5" w:rsidDel="004A7A0A">
          <w:rPr>
            <w:rFonts w:ascii="Times New Roman" w:eastAsia="Times New Roman" w:hAnsi="Times New Roman" w:cs="Times New Roman"/>
            <w:iCs/>
            <w:sz w:val="24"/>
            <w:szCs w:val="24"/>
            <w:u w:val="single"/>
          </w:rPr>
          <w:delText>Analyses</w:delText>
        </w:r>
      </w:del>
    </w:p>
    <w:p w14:paraId="134B3841" w14:textId="172D588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ins w:id="95" w:author="Clay" w:date="2020-07-13T10:11:00Z">
        <w:r w:rsidR="005731F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del w:id="96" w:author="Clay" w:date="2020-07-13T10:13:00Z">
        <w:r w:rsidDel="005731F3">
          <w:rPr>
            <w:rFonts w:ascii="Times New Roman" w:eastAsia="Times New Roman" w:hAnsi="Times New Roman" w:cs="Times New Roman"/>
            <w:sz w:val="24"/>
            <w:szCs w:val="24"/>
          </w:rPr>
          <w:delText xml:space="preserve">, </w:delText>
        </w:r>
      </w:del>
      <w:ins w:id="97" w:author="Clay" w:date="2020-07-13T10:13:00Z">
        <w:r w:rsidR="005731F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98"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ins w:id="99" w:author="Neziri Izak - OHS" w:date="2020-07-13T12:41:00Z">
                  <w:rPr>
                    <w:rFonts w:ascii="Cambria Math" w:eastAsia="Times New Roman" w:hAnsi="Cambria Math" w:cs="Times New Roman"/>
                    <w:sz w:val="24"/>
                    <w:szCs w:val="24"/>
                  </w:rPr>
                  <m:t xml:space="preserve"> </m:t>
                </w:ins>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lastRenderedPageBreak/>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100"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ins w:id="10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40264725"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AFDM</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102"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103"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4DC382B2" w:rsidR="00C213DE" w:rsidRDefault="00C213DE" w:rsidP="00D614C5">
      <w:pPr>
        <w:spacing w:after="0" w:line="480" w:lineRule="auto"/>
        <w:contextualSpacing/>
        <w:rPr>
          <w:ins w:id="104" w:author="Neziri Izak - OHS" w:date="2020-07-21T10:52:00Z"/>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ins w:id="105" w:author="Neziri Izak - OHS" w:date="2020-07-20T14:57:00Z">
        <w:r w:rsidR="00FA0104">
          <w:rPr>
            <w:rFonts w:ascii="Times New Roman" w:eastAsia="Times New Roman" w:hAnsi="Times New Roman" w:cs="Times New Roman"/>
            <w:sz w:val="24"/>
            <w:szCs w:val="24"/>
          </w:rPr>
          <w:t xml:space="preserve"> Net increases in NH4+</w:t>
        </w:r>
      </w:ins>
      <w:ins w:id="106" w:author="Neziri Izak - OHS" w:date="2020-07-20T14:58:00Z">
        <w:r w:rsidR="00FA0104">
          <w:rPr>
            <w:rFonts w:ascii="Times New Roman" w:eastAsia="Times New Roman" w:hAnsi="Times New Roman" w:cs="Times New Roman"/>
            <w:sz w:val="24"/>
            <w:szCs w:val="24"/>
          </w:rPr>
          <w:t xml:space="preserve"> indicate net </w:t>
        </w:r>
      </w:ins>
      <w:ins w:id="107" w:author="Neziri Izak - OHS" w:date="2020-07-20T14:59:00Z">
        <w:r w:rsidR="00FA0104">
          <w:rPr>
            <w:rFonts w:ascii="Times New Roman" w:eastAsia="Times New Roman" w:hAnsi="Times New Roman" w:cs="Times New Roman"/>
            <w:sz w:val="24"/>
            <w:szCs w:val="24"/>
          </w:rPr>
          <w:t>mineralization</w:t>
        </w:r>
      </w:ins>
      <w:ins w:id="108" w:author="Neziri Izak - OHS" w:date="2020-07-20T14:58:00Z">
        <w:r w:rsidR="00FA0104">
          <w:rPr>
            <w:rFonts w:ascii="Times New Roman" w:eastAsia="Times New Roman" w:hAnsi="Times New Roman" w:cs="Times New Roman"/>
            <w:sz w:val="24"/>
            <w:szCs w:val="24"/>
          </w:rPr>
          <w:t xml:space="preserve">, Net increases in NO3- indicate net nitrification, and net </w:t>
        </w:r>
      </w:ins>
      <w:ins w:id="109" w:author="Neziri Izak - OHS" w:date="2020-07-20T14:59:00Z">
        <w:r w:rsidR="00FA0104">
          <w:rPr>
            <w:rFonts w:ascii="Times New Roman" w:eastAsia="Times New Roman" w:hAnsi="Times New Roman" w:cs="Times New Roman"/>
            <w:sz w:val="24"/>
            <w:szCs w:val="24"/>
          </w:rPr>
          <w:t>decreases</w:t>
        </w:r>
      </w:ins>
      <w:ins w:id="110" w:author="Neziri Izak - OHS" w:date="2020-07-20T14:58:00Z">
        <w:r w:rsidR="00FA0104">
          <w:rPr>
            <w:rFonts w:ascii="Times New Roman" w:eastAsia="Times New Roman" w:hAnsi="Times New Roman" w:cs="Times New Roman"/>
            <w:sz w:val="24"/>
            <w:szCs w:val="24"/>
          </w:rPr>
          <w:t xml:space="preserve"> in either ion </w:t>
        </w:r>
      </w:ins>
      <w:ins w:id="111" w:author="Neziri Izak - OHS" w:date="2020-07-20T14:59:00Z">
        <w:r w:rsidR="00FA0104">
          <w:rPr>
            <w:rFonts w:ascii="Times New Roman" w:eastAsia="Times New Roman" w:hAnsi="Times New Roman" w:cs="Times New Roman"/>
            <w:sz w:val="24"/>
            <w:szCs w:val="24"/>
          </w:rPr>
          <w:t xml:space="preserve">indicate immobilization of that ion (Griffin and Turner, </w:t>
        </w:r>
        <w:commentRangeStart w:id="112"/>
        <w:r w:rsidR="00FA0104">
          <w:rPr>
            <w:rFonts w:ascii="Times New Roman" w:eastAsia="Times New Roman" w:hAnsi="Times New Roman" w:cs="Times New Roman"/>
            <w:sz w:val="24"/>
            <w:szCs w:val="24"/>
          </w:rPr>
          <w:t>2012</w:t>
        </w:r>
        <w:commentRangeEnd w:id="112"/>
        <w:r w:rsidR="00FA0104">
          <w:rPr>
            <w:rStyle w:val="CommentReference"/>
          </w:rPr>
          <w:commentReference w:id="112"/>
        </w:r>
        <w:r w:rsidR="00FA0104">
          <w:rPr>
            <w:rFonts w:ascii="Times New Roman" w:eastAsia="Times New Roman" w:hAnsi="Times New Roman" w:cs="Times New Roman"/>
            <w:sz w:val="24"/>
            <w:szCs w:val="24"/>
          </w:rPr>
          <w:t>).</w:t>
        </w:r>
      </w:ins>
    </w:p>
    <w:p w14:paraId="6079B8B5" w14:textId="71289112" w:rsidR="004A7A0A" w:rsidRDefault="004A7A0A" w:rsidP="00D614C5">
      <w:pPr>
        <w:spacing w:after="0" w:line="480" w:lineRule="auto"/>
        <w:contextualSpacing/>
        <w:rPr>
          <w:ins w:id="113" w:author="Neziri Izak - OHS" w:date="2020-07-21T10:52:00Z"/>
          <w:rFonts w:ascii="Times New Roman" w:eastAsia="Times New Roman" w:hAnsi="Times New Roman" w:cs="Times New Roman"/>
          <w:sz w:val="24"/>
          <w:szCs w:val="24"/>
        </w:rPr>
      </w:pPr>
      <w:ins w:id="114" w:author="Neziri Izak - OHS" w:date="2020-07-21T10:52:00Z">
        <w:r>
          <w:rPr>
            <w:rFonts w:ascii="Times New Roman" w:eastAsia="Times New Roman" w:hAnsi="Times New Roman" w:cs="Times New Roman"/>
            <w:sz w:val="24"/>
            <w:szCs w:val="24"/>
          </w:rPr>
          <w:lastRenderedPageBreak/>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ins>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ins w:id="115" w:author="Neziri Izak - OHS" w:date="2020-07-21T10:52:00Z">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ins>
    </w:p>
    <w:p w14:paraId="374DA283" w14:textId="166E66FE" w:rsidR="004162F7" w:rsidDel="00FA0104" w:rsidRDefault="004162F7" w:rsidP="004162F7">
      <w:pPr>
        <w:spacing w:after="0" w:line="480" w:lineRule="auto"/>
        <w:ind w:firstLine="720"/>
        <w:contextualSpacing/>
        <w:rPr>
          <w:del w:id="116" w:author="Neziri Izak - OHS" w:date="2020-07-20T14:59:00Z"/>
          <w:rFonts w:ascii="Times New Roman" w:eastAsia="Times New Roman" w:hAnsi="Times New Roman" w:cs="Times New Roman"/>
          <w:sz w:val="24"/>
          <w:szCs w:val="24"/>
        </w:rPr>
      </w:pPr>
      <w:del w:id="117" w:author="Neziri Izak - OHS" w:date="2020-07-20T14:59:00Z">
        <w:r w:rsidDel="00FA0104">
          <w:rPr>
            <w:rFonts w:ascii="Times New Roman" w:eastAsia="Times New Roman" w:hAnsi="Times New Roman" w:cs="Times New Roman"/>
            <w:sz w:val="24"/>
            <w:szCs w:val="24"/>
          </w:rPr>
          <w:delText xml:space="preserve">(Griffin and Turner, </w:delText>
        </w:r>
        <w:commentRangeStart w:id="118"/>
        <w:r w:rsidDel="00FA0104">
          <w:rPr>
            <w:rFonts w:ascii="Times New Roman" w:eastAsia="Times New Roman" w:hAnsi="Times New Roman" w:cs="Times New Roman"/>
            <w:sz w:val="24"/>
            <w:szCs w:val="24"/>
          </w:rPr>
          <w:delText>2012</w:delText>
        </w:r>
        <w:commentRangeEnd w:id="118"/>
        <w:r w:rsidR="00D87A2C" w:rsidDel="00FA0104">
          <w:rPr>
            <w:rStyle w:val="CommentReference"/>
          </w:rPr>
          <w:commentReference w:id="118"/>
        </w:r>
        <w:commentRangeStart w:id="119"/>
        <w:r w:rsidR="0063048D" w:rsidDel="00FA0104">
          <w:rPr>
            <w:rFonts w:ascii="Times New Roman" w:eastAsia="Times New Roman" w:hAnsi="Times New Roman" w:cs="Times New Roman"/>
            <w:sz w:val="24"/>
            <w:szCs w:val="24"/>
          </w:rPr>
          <w:delText>)</w:delText>
        </w:r>
      </w:del>
      <w:del w:id="120" w:author="Neziri Izak - OHS" w:date="2020-07-20T14:56:00Z">
        <w:r w:rsidR="0063048D" w:rsidDel="00FA0104">
          <w:rPr>
            <w:rFonts w:ascii="Times New Roman" w:eastAsia="Times New Roman" w:hAnsi="Times New Roman" w:cs="Times New Roman"/>
            <w:sz w:val="24"/>
            <w:szCs w:val="24"/>
          </w:rPr>
          <w:delText xml:space="preserve"> Net</w:delText>
        </w:r>
        <w:r w:rsidDel="00FA0104">
          <w:rPr>
            <w:rFonts w:ascii="Times New Roman" w:eastAsia="Times New Roman" w:hAnsi="Times New Roman" w:cs="Times New Roman"/>
            <w:sz w:val="24"/>
            <w:szCs w:val="24"/>
          </w:rPr>
          <w:delText xml:space="preserve"> nitrification was indicated by … and net mineralization was indicated by … etc.</w:delText>
        </w:r>
        <w:commentRangeEnd w:id="119"/>
        <w:r w:rsidDel="00FA0104">
          <w:rPr>
            <w:rStyle w:val="CommentReference"/>
          </w:rPr>
          <w:commentReference w:id="119"/>
        </w:r>
      </w:del>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619B97A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21"/>
      <w:del w:id="122" w:author="Neziri Izak - OHS" w:date="2020-07-21T10:52:00Z">
        <w:r w:rsidDel="004A7A0A">
          <w:rPr>
            <w:rFonts w:ascii="Times New Roman" w:eastAsia="Times New Roman" w:hAnsi="Times New Roman" w:cs="Times New Roman"/>
            <w:sz w:val="24"/>
            <w:szCs w:val="24"/>
          </w:rPr>
          <w:delText>A 2M KCl extraction method</w:delText>
        </w:r>
        <w:r w:rsidR="003E7416" w:rsidDel="004A7A0A">
          <w:rPr>
            <w:rFonts w:ascii="Times New Roman" w:eastAsia="Times New Roman" w:hAnsi="Times New Roman" w:cs="Times New Roman"/>
            <w:sz w:val="24"/>
            <w:szCs w:val="24"/>
          </w:rPr>
          <w:delText xml:space="preserve"> (Keeney and Nelson 1987)</w:delText>
        </w:r>
        <w:r w:rsidDel="004A7A0A">
          <w:rPr>
            <w:rFonts w:ascii="Times New Roman" w:eastAsia="Times New Roman" w:hAnsi="Times New Roman" w:cs="Times New Roman"/>
            <w:sz w:val="24"/>
            <w:szCs w:val="24"/>
          </w:rPr>
          <w:delText xml:space="preserve"> was used to extract inorganic nitrogen from each soil sample.</w:delText>
        </w:r>
      </w:del>
      <w:ins w:id="123" w:author="Clay" w:date="2020-07-02T12:34:00Z">
        <w:del w:id="124" w:author="Neziri Izak - OHS" w:date="2020-07-21T10:52:00Z">
          <w:r w:rsidR="005B4BB7" w:rsidDel="004A7A0A">
            <w:rPr>
              <w:rFonts w:ascii="Times New Roman" w:eastAsia="Times New Roman" w:hAnsi="Times New Roman" w:cs="Times New Roman"/>
              <w:sz w:val="24"/>
              <w:szCs w:val="24"/>
            </w:rPr>
            <w:delText xml:space="preserve"> </w:delText>
          </w:r>
        </w:del>
      </w:ins>
      <w:del w:id="125" w:author="Neziri Izak - OHS" w:date="2020-07-21T10:52:00Z">
        <w:r w:rsidDel="004A7A0A">
          <w:rPr>
            <w:rFonts w:ascii="Times New Roman" w:eastAsia="Times New Roman" w:hAnsi="Times New Roman" w:cs="Times New Roman"/>
            <w:sz w:val="24"/>
            <w:szCs w:val="24"/>
          </w:rPr>
          <w:delText xml:space="preserve"> Five grams of air-dried soil were added to 37.5 mLs of 2M KCl and shaken at 100 rpm for 2 hours on a shaker table and then centrifuged at 10,000 g.</w:delText>
        </w:r>
      </w:del>
      <w:ins w:id="126" w:author="Clay" w:date="2020-07-02T12:34:00Z">
        <w:del w:id="127" w:author="Neziri Izak - OHS" w:date="2020-07-21T10:52:00Z">
          <w:r w:rsidR="005B4BB7" w:rsidDel="004A7A0A">
            <w:rPr>
              <w:rFonts w:ascii="Times New Roman" w:eastAsia="Times New Roman" w:hAnsi="Times New Roman" w:cs="Times New Roman"/>
              <w:sz w:val="24"/>
              <w:szCs w:val="24"/>
            </w:rPr>
            <w:delText xml:space="preserve"> </w:delText>
          </w:r>
        </w:del>
      </w:ins>
      <w:del w:id="128" w:author="Neziri Izak - OHS" w:date="2020-07-21T10:52:00Z">
        <w:r w:rsidDel="004A7A0A">
          <w:rPr>
            <w:rFonts w:ascii="Times New Roman" w:eastAsia="Times New Roman" w:hAnsi="Times New Roman" w:cs="Times New Roman"/>
            <w:sz w:val="24"/>
            <w:szCs w:val="24"/>
          </w:rPr>
          <w:delText xml:space="preserve"> The sample was then filtered with a syringe through a 1.0 µm </w:delText>
        </w:r>
        <w:r w:rsidR="00F53E32" w:rsidDel="004A7A0A">
          <w:rPr>
            <w:rFonts w:ascii="Times New Roman" w:eastAsia="Times New Roman" w:hAnsi="Times New Roman" w:cs="Times New Roman"/>
            <w:sz w:val="24"/>
            <w:szCs w:val="24"/>
          </w:rPr>
          <w:delText xml:space="preserve">glass fiber </w:delText>
        </w:r>
        <w:r w:rsidDel="004A7A0A">
          <w:rPr>
            <w:rFonts w:ascii="Times New Roman" w:eastAsia="Times New Roman" w:hAnsi="Times New Roman" w:cs="Times New Roman"/>
            <w:sz w:val="24"/>
            <w:szCs w:val="24"/>
          </w:rPr>
          <w:delText xml:space="preserve">filter and stored in the freezer until analysis. </w:delText>
        </w:r>
      </w:del>
      <w:ins w:id="129" w:author="Clay" w:date="2020-07-02T12:34:00Z">
        <w:del w:id="130" w:author="Neziri Izak - OHS" w:date="2020-07-21T10:52:00Z">
          <w:r w:rsidR="005B4BB7" w:rsidDel="004A7A0A">
            <w:rPr>
              <w:rFonts w:ascii="Times New Roman" w:eastAsia="Times New Roman" w:hAnsi="Times New Roman" w:cs="Times New Roman"/>
              <w:sz w:val="24"/>
              <w:szCs w:val="24"/>
            </w:rPr>
            <w:delText xml:space="preserve"> </w:delText>
          </w:r>
        </w:del>
      </w:ins>
      <w:commentRangeEnd w:id="121"/>
      <w:ins w:id="131" w:author="Clay" w:date="2020-07-13T10:35:00Z">
        <w:del w:id="132" w:author="Neziri Izak - OHS" w:date="2020-07-21T10:52:00Z">
          <w:r w:rsidR="00D87A2C" w:rsidDel="004A7A0A">
            <w:rPr>
              <w:rStyle w:val="CommentReference"/>
            </w:rPr>
            <w:commentReference w:id="121"/>
          </w:r>
        </w:del>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Pr>
          <w:rFonts w:ascii="Times New Roman" w:eastAsia="Times New Roman" w:hAnsi="Times New Roman" w:cs="Times New Roman"/>
          <w:iCs/>
          <w:sz w:val="24"/>
          <w:szCs w:val="24"/>
          <w:u w:val="single"/>
        </w:rPr>
        <w:t xml:space="preserve">  </w:t>
      </w:r>
      <w:del w:id="133" w:author="Neziri Izak - OHS" w:date="2020-07-21T10:52:00Z">
        <w:r w:rsidDel="004A7A0A">
          <w:rPr>
            <w:rFonts w:ascii="Times New Roman" w:eastAsia="Times New Roman" w:hAnsi="Times New Roman" w:cs="Times New Roman"/>
            <w:sz w:val="24"/>
            <w:szCs w:val="24"/>
          </w:rPr>
          <w:tab/>
        </w:r>
        <w:commentRangeStart w:id="134"/>
        <w:r w:rsidDel="004A7A0A">
          <w:rPr>
            <w:rFonts w:ascii="Times New Roman" w:eastAsia="Times New Roman" w:hAnsi="Times New Roman" w:cs="Times New Roman"/>
            <w:sz w:val="24"/>
            <w:szCs w:val="24"/>
          </w:rPr>
          <w:delText>The Bray P1 method was used to extract phosphorus from each soil sample (</w:delText>
        </w:r>
        <w:r w:rsidR="003E7416" w:rsidDel="004A7A0A">
          <w:rPr>
            <w:rFonts w:ascii="Times New Roman" w:eastAsia="Times New Roman" w:hAnsi="Times New Roman" w:cs="Times New Roman"/>
            <w:sz w:val="24"/>
            <w:szCs w:val="24"/>
          </w:rPr>
          <w:delText>Bray and Kurtz 1945</w:delText>
        </w:r>
        <w:r w:rsidDel="004A7A0A">
          <w:rPr>
            <w:rFonts w:ascii="Times New Roman" w:eastAsia="Times New Roman" w:hAnsi="Times New Roman" w:cs="Times New Roman"/>
            <w:sz w:val="24"/>
            <w:szCs w:val="24"/>
          </w:rPr>
          <w:delText xml:space="preserve">). </w:delText>
        </w:r>
      </w:del>
      <w:ins w:id="135" w:author="Clay" w:date="2020-07-02T12:35:00Z">
        <w:del w:id="136" w:author="Neziri Izak - OHS" w:date="2020-07-21T10:52:00Z">
          <w:r w:rsidR="005B4BB7" w:rsidDel="004A7A0A">
            <w:rPr>
              <w:rFonts w:ascii="Times New Roman" w:eastAsia="Times New Roman" w:hAnsi="Times New Roman" w:cs="Times New Roman"/>
              <w:sz w:val="24"/>
              <w:szCs w:val="24"/>
            </w:rPr>
            <w:delText xml:space="preserve"> </w:delText>
          </w:r>
        </w:del>
      </w:ins>
      <w:del w:id="137" w:author="Neziri Izak - OHS" w:date="2020-07-21T10:52:00Z">
        <w:r w:rsidDel="004A7A0A">
          <w:rPr>
            <w:rFonts w:ascii="Times New Roman" w:eastAsia="Times New Roman" w:hAnsi="Times New Roman" w:cs="Times New Roman"/>
            <w:sz w:val="24"/>
            <w:szCs w:val="24"/>
          </w:rPr>
          <w:delText>One gram of air dried soil was added to 10 mLs of the Bray P1 extractant solution (30 mLs 1 N NH</w:delText>
        </w:r>
        <w:r w:rsidDel="004A7A0A">
          <w:rPr>
            <w:rFonts w:ascii="Times New Roman" w:eastAsia="Times New Roman" w:hAnsi="Times New Roman" w:cs="Times New Roman"/>
            <w:sz w:val="24"/>
            <w:szCs w:val="24"/>
            <w:vertAlign w:val="subscript"/>
          </w:rPr>
          <w:delText>4</w:delText>
        </w:r>
        <w:r w:rsidDel="004A7A0A">
          <w:rPr>
            <w:rFonts w:ascii="Times New Roman" w:eastAsia="Times New Roman" w:hAnsi="Times New Roman" w:cs="Times New Roman"/>
            <w:sz w:val="24"/>
            <w:szCs w:val="24"/>
          </w:rPr>
          <w:delText xml:space="preserve">F to 50 mL 0.5 HCl) and  shaken </w:delText>
        </w:r>
        <w:r w:rsidR="005B4BB7" w:rsidDel="004A7A0A">
          <w:rPr>
            <w:rFonts w:ascii="Times New Roman" w:eastAsia="Times New Roman" w:hAnsi="Times New Roman" w:cs="Times New Roman"/>
            <w:sz w:val="24"/>
            <w:szCs w:val="24"/>
          </w:rPr>
          <w:lastRenderedPageBreak/>
          <w:delText xml:space="preserve">at 100 rpm for 15 minutes </w:delText>
        </w:r>
        <w:r w:rsidDel="004A7A0A">
          <w:rPr>
            <w:rFonts w:ascii="Times New Roman" w:eastAsia="Times New Roman" w:hAnsi="Times New Roman" w:cs="Times New Roman"/>
            <w:sz w:val="24"/>
            <w:szCs w:val="24"/>
          </w:rPr>
          <w:delText xml:space="preserve">on a shaking table </w:delText>
        </w:r>
        <w:r w:rsidR="005B4BB7" w:rsidDel="004A7A0A">
          <w:rPr>
            <w:rFonts w:ascii="Times New Roman" w:eastAsia="Times New Roman" w:hAnsi="Times New Roman" w:cs="Times New Roman"/>
            <w:sz w:val="24"/>
            <w:szCs w:val="24"/>
          </w:rPr>
          <w:delText xml:space="preserve">and </w:delText>
        </w:r>
        <w:r w:rsidDel="004A7A0A">
          <w:rPr>
            <w:rFonts w:ascii="Times New Roman" w:eastAsia="Times New Roman" w:hAnsi="Times New Roman" w:cs="Times New Roman"/>
            <w:sz w:val="24"/>
            <w:szCs w:val="24"/>
          </w:rPr>
          <w:delText xml:space="preserve">then centrifuged at 10,000 g.  The sample was then filtered with a syringe through a 1.0 µm glass fiber filter and stored in the freezer until analysis.  </w:delText>
        </w:r>
        <w:commentRangeEnd w:id="134"/>
        <w:r w:rsidR="00DA66B0" w:rsidDel="004A7A0A">
          <w:rPr>
            <w:rStyle w:val="CommentReference"/>
          </w:rPr>
          <w:commentReference w:id="134"/>
        </w:r>
      </w:del>
      <w:r>
        <w:rPr>
          <w:rFonts w:ascii="Times New Roman" w:eastAsia="Times New Roman" w:hAnsi="Times New Roman" w:cs="Times New Roman"/>
          <w:sz w:val="24"/>
          <w:szCs w:val="24"/>
        </w:rPr>
        <w:t>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 xml:space="preserve">Seal AQ1, Seal Analytical; Mequon, Wisconsin, </w:t>
      </w:r>
      <w:commentRangeStart w:id="138"/>
      <w:r w:rsidRPr="001F3600">
        <w:rPr>
          <w:rFonts w:ascii="Times New Roman" w:eastAsia="Times New Roman" w:hAnsi="Times New Roman" w:cs="Times New Roman"/>
          <w:sz w:val="24"/>
          <w:szCs w:val="24"/>
        </w:rPr>
        <w:t>USA</w:t>
      </w:r>
      <w:commentRangeEnd w:id="138"/>
      <w:r w:rsidR="00DA66B0">
        <w:rPr>
          <w:rStyle w:val="CommentReference"/>
        </w:rPr>
        <w:commentReference w:id="138"/>
      </w:r>
      <w:r w:rsidRPr="001F360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ins w:id="139" w:author="Neziri Izak - OHS" w:date="2020-07-20T15:05:00Z">
        <w:r w:rsidR="00ED685B">
          <w:rPr>
            <w:rFonts w:ascii="Times New Roman" w:eastAsia="Times New Roman" w:hAnsi="Times New Roman" w:cs="Times New Roman"/>
            <w:sz w:val="24"/>
            <w:szCs w:val="24"/>
          </w:rPr>
          <w:t xml:space="preserve"> DOC samples were measured using </w:t>
        </w:r>
      </w:ins>
      <w:ins w:id="140" w:author="Neziri Izak - OHS" w:date="2020-07-20T15:06:00Z">
        <w:r w:rsidR="00ED685B">
          <w:rPr>
            <w:rFonts w:ascii="Times New Roman" w:eastAsia="Times New Roman" w:hAnsi="Times New Roman" w:cs="Times New Roman"/>
            <w:sz w:val="24"/>
            <w:szCs w:val="24"/>
          </w:rPr>
          <w:t>infrared methods</w:t>
        </w:r>
      </w:ins>
      <w:ins w:id="141" w:author="Neziri Izak - OHS" w:date="2020-07-20T15:09:00Z">
        <w:r w:rsidR="00ED685B">
          <w:rPr>
            <w:rFonts w:ascii="Times New Roman" w:eastAsia="Times New Roman" w:hAnsi="Times New Roman" w:cs="Times New Roman"/>
            <w:sz w:val="24"/>
            <w:szCs w:val="24"/>
          </w:rPr>
          <w:t xml:space="preserve"> </w:t>
        </w:r>
      </w:ins>
      <w:ins w:id="142" w:author="Neziri Izak - OHS" w:date="2020-07-20T15:06:00Z">
        <w:r w:rsidR="00ED685B">
          <w:rPr>
            <w:rFonts w:ascii="Times New Roman" w:eastAsia="Times New Roman" w:hAnsi="Times New Roman" w:cs="Times New Roman"/>
            <w:sz w:val="24"/>
            <w:szCs w:val="24"/>
          </w:rPr>
          <w:t xml:space="preserve"> </w:t>
        </w:r>
      </w:ins>
      <w:ins w:id="143" w:author="Neziri Izak - OHS" w:date="2020-07-20T15:09:00Z">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w:t>
        </w:r>
      </w:ins>
      <w:ins w:id="144" w:author="Neziri Izak - OHS" w:date="2020-07-20T15:06:00Z">
        <w:r w:rsidR="00ED685B">
          <w:rPr>
            <w:rFonts w:ascii="Times New Roman" w:eastAsia="Times New Roman" w:hAnsi="Times New Roman" w:cs="Times New Roman"/>
            <w:sz w:val="24"/>
            <w:szCs w:val="24"/>
          </w:rPr>
          <w:t xml:space="preserve">after acidifying the samples to a pH of less than 2 to remove inorganic carbon on a </w:t>
        </w:r>
      </w:ins>
      <w:ins w:id="145" w:author="Neziri Izak - OHS" w:date="2020-07-20T15:07:00Z">
        <w:r w:rsidR="00ED685B">
          <w:rPr>
            <w:rFonts w:ascii="Times New Roman" w:eastAsia="Times New Roman" w:hAnsi="Times New Roman" w:cs="Times New Roman"/>
            <w:sz w:val="24"/>
            <w:szCs w:val="24"/>
          </w:rPr>
          <w:t>total organic carbon analyzer</w:t>
        </w:r>
      </w:ins>
      <w:ins w:id="146" w:author="Neziri Izak - OHS" w:date="2020-07-20T15:08:00Z">
        <w:r w:rsidR="00ED685B">
          <w:rPr>
            <w:rFonts w:ascii="Times New Roman" w:eastAsia="Times New Roman" w:hAnsi="Times New Roman" w:cs="Times New Roman"/>
            <w:sz w:val="24"/>
            <w:szCs w:val="24"/>
          </w:rPr>
          <w:t xml:space="preserve">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w:t>
        </w:r>
      </w:ins>
      <w:ins w:id="147" w:author="Neziri Izak - OHS" w:date="2020-07-20T15:09:00Z">
        <w:r w:rsidR="00ED685B">
          <w:rPr>
            <w:rFonts w:ascii="Times New Roman" w:eastAsia="Times New Roman" w:hAnsi="Times New Roman" w:cs="Times New Roman"/>
            <w:sz w:val="24"/>
            <w:szCs w:val="24"/>
          </w:rPr>
          <w:t xml:space="preserve"> (Arango</w:t>
        </w:r>
      </w:ins>
      <w:ins w:id="148" w:author="Neziri Izak - OHS" w:date="2020-07-20T15:10:00Z">
        <w:r w:rsidR="00ED685B">
          <w:rPr>
            <w:rFonts w:ascii="Times New Roman" w:eastAsia="Times New Roman" w:hAnsi="Times New Roman" w:cs="Times New Roman"/>
            <w:sz w:val="24"/>
            <w:szCs w:val="24"/>
          </w:rPr>
          <w:t xml:space="preserve"> et al, 2019).</w:t>
        </w:r>
      </w:ins>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77441CF1" w:rsidR="00F53E32" w:rsidDel="005B4BB7" w:rsidRDefault="004162F7" w:rsidP="00F53E32">
      <w:pPr>
        <w:spacing w:after="0" w:line="480" w:lineRule="auto"/>
        <w:ind w:firstLine="720"/>
        <w:contextualSpacing/>
        <w:rPr>
          <w:del w:id="149" w:author="Clay" w:date="2020-07-02T12:42:00Z"/>
          <w:sz w:val="24"/>
          <w:szCs w:val="24"/>
        </w:rPr>
      </w:pPr>
      <w:commentRangeStart w:id="150"/>
      <w:r>
        <w:rPr>
          <w:rFonts w:ascii="Times New Roman" w:eastAsia="Times New Roman" w:hAnsi="Times New Roman" w:cs="Times New Roman"/>
          <w:sz w:val="24"/>
          <w:szCs w:val="24"/>
        </w:rPr>
        <w:t xml:space="preserve">All </w:t>
      </w:r>
      <w:commentRangeEnd w:id="150"/>
      <w:r w:rsidR="005B4BB7">
        <w:rPr>
          <w:rStyle w:val="CommentReference"/>
        </w:rPr>
        <w:commentReference w:id="150"/>
      </w:r>
      <w:r>
        <w:rPr>
          <w:rFonts w:ascii="Times New Roman" w:eastAsia="Times New Roman" w:hAnsi="Times New Roman" w:cs="Times New Roman"/>
          <w:sz w:val="24"/>
          <w:szCs w:val="24"/>
        </w:rPr>
        <w:t>data was analyzed in R</w:t>
      </w:r>
      <w:ins w:id="151"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del w:id="152" w:author="Neziri Izak - OHS" w:date="2020-07-19T13:16:00Z">
        <w:r w:rsidR="00335F61" w:rsidDel="00B25CA4">
          <w:rPr>
            <w:rFonts w:ascii="Times New Roman" w:eastAsia="Times New Roman" w:hAnsi="Times New Roman" w:cs="Times New Roman"/>
            <w:sz w:val="24"/>
            <w:szCs w:val="24"/>
          </w:rPr>
          <w:delText>(Bates et al, 2019</w:delText>
        </w:r>
        <w:r w:rsidDel="00B25CA4">
          <w:rPr>
            <w:rFonts w:ascii="Times New Roman" w:eastAsia="Times New Roman" w:hAnsi="Times New Roman" w:cs="Times New Roman"/>
            <w:sz w:val="24"/>
            <w:szCs w:val="24"/>
          </w:rPr>
          <w:delText>)</w:delText>
        </w:r>
        <w:r w:rsidR="00DA66B0" w:rsidDel="00B25CA4">
          <w:rPr>
            <w:rFonts w:ascii="Times New Roman" w:eastAsia="Times New Roman" w:hAnsi="Times New Roman" w:cs="Times New Roman"/>
            <w:sz w:val="24"/>
            <w:szCs w:val="24"/>
          </w:rPr>
          <w:delText xml:space="preserve"> </w:delText>
        </w:r>
      </w:del>
      <w:r w:rsidR="00DA66B0">
        <w:rPr>
          <w:rFonts w:ascii="Times New Roman" w:eastAsia="Times New Roman" w:hAnsi="Times New Roman" w:cs="Times New Roman"/>
          <w:sz w:val="24"/>
          <w:szCs w:val="24"/>
        </w:rPr>
        <w:t>to see how patterns varied by budworm herbivory level and time</w:t>
      </w:r>
      <w:r>
        <w:rPr>
          <w:rFonts w:ascii="Times New Roman" w:eastAsia="Times New Roman" w:hAnsi="Times New Roman" w:cs="Times New Roman"/>
          <w:sz w:val="24"/>
          <w:szCs w:val="24"/>
        </w:rPr>
        <w:t xml:space="preserve">.  Frass and litterfall was compared using a generalized least squares (GLS) model </w:t>
      </w:r>
      <w:del w:id="153" w:author="Neziri Izak - OHS" w:date="2020-07-19T13:16:00Z">
        <w:r w:rsidDel="00B25CA4">
          <w:rPr>
            <w:rFonts w:ascii="Times New Roman" w:eastAsia="Times New Roman" w:hAnsi="Times New Roman" w:cs="Times New Roman"/>
            <w:sz w:val="24"/>
            <w:szCs w:val="24"/>
          </w:rPr>
          <w:delText>(</w:delText>
        </w:r>
        <w:r w:rsidR="00335F61" w:rsidDel="00B25CA4">
          <w:rPr>
            <w:rFonts w:ascii="Times New Roman" w:eastAsia="Times New Roman" w:hAnsi="Times New Roman" w:cs="Times New Roman"/>
            <w:sz w:val="24"/>
            <w:szCs w:val="24"/>
          </w:rPr>
          <w:delText>Bates et al, 2015)</w:delText>
        </w:r>
        <w:r w:rsidDel="00B25CA4">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w:t>
      </w:r>
      <w:del w:id="154" w:author="Neziri Izak - OHS" w:date="2020-07-19T13:16:00Z">
        <w:r w:rsidR="00335F61" w:rsidDel="00B25CA4">
          <w:rPr>
            <w:rFonts w:ascii="Times New Roman" w:eastAsia="Times New Roman" w:hAnsi="Times New Roman" w:cs="Times New Roman"/>
            <w:sz w:val="24"/>
            <w:szCs w:val="24"/>
          </w:rPr>
          <w:delText xml:space="preserve"> (Bates et al, 2019</w:delText>
        </w:r>
      </w:del>
      <w:r w:rsidR="00335F6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155" w:author="Clay" w:date="2020-07-13T10:38:00Z">
        <w:r w:rsidDel="00DA66B0">
          <w:rPr>
            <w:rFonts w:ascii="Times New Roman" w:eastAsia="Times New Roman" w:hAnsi="Times New Roman" w:cs="Times New Roman"/>
            <w:sz w:val="24"/>
            <w:szCs w:val="24"/>
          </w:rPr>
          <w:delText>,</w:delText>
        </w:r>
      </w:del>
      <w:del w:id="156"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ins w:id="157" w:author="Clay" w:date="2020-07-13T10:38:00Z">
        <w:r w:rsidR="00DA66B0">
          <w:rPr>
            <w:rFonts w:ascii="Times New Roman" w:eastAsia="Times New Roman" w:hAnsi="Times New Roman" w:cs="Times New Roman"/>
            <w:sz w:val="24"/>
            <w:szCs w:val="24"/>
          </w:rPr>
          <w:t xml:space="preserve"> </w:t>
        </w:r>
      </w:ins>
      <w:r w:rsidR="00421E56">
        <w:rPr>
          <w:rFonts w:ascii="Times New Roman" w:eastAsia="Times New Roman" w:hAnsi="Times New Roman" w:cs="Times New Roman"/>
          <w:sz w:val="24"/>
          <w:szCs w:val="24"/>
        </w:rPr>
        <w:t>LM models were also used to regress decomposition rates of both deciduous and conifers leaf litter verses total N and verses total water.</w:t>
      </w:r>
      <w:r>
        <w:rPr>
          <w:rFonts w:ascii="Times New Roman" w:eastAsia="Times New Roman" w:hAnsi="Times New Roman" w:cs="Times New Roman"/>
          <w:sz w:val="24"/>
          <w:szCs w:val="24"/>
        </w:rPr>
        <w:t xml:space="preserve"> </w:t>
      </w:r>
      <w:ins w:id="158" w:author="Clay" w:date="2020-07-13T10:38:00Z">
        <w:r w:rsidR="00DA66B0">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159"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w:t>
      </w:r>
      <w:r w:rsidR="005B4BB7">
        <w:rPr>
          <w:rFonts w:ascii="Times New Roman" w:eastAsia="Times New Roman" w:hAnsi="Times New Roman" w:cs="Times New Roman"/>
          <w:sz w:val="24"/>
          <w:szCs w:val="24"/>
        </w:rPr>
        <w:lastRenderedPageBreak/>
        <w:t xml:space="preserve">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160" w:author="Clay" w:date="2020-07-02T12:42:00Z">
        <w:r w:rsidR="005B4BB7">
          <w:rPr>
            <w:rFonts w:ascii="Times New Roman" w:eastAsia="Times New Roman" w:hAnsi="Times New Roman" w:cs="Times New Roman"/>
            <w:sz w:val="24"/>
            <w:szCs w:val="24"/>
          </w:rPr>
          <w:t xml:space="preserve"> </w:t>
        </w:r>
      </w:ins>
    </w:p>
    <w:p w14:paraId="0C2202D0" w14:textId="29160949"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analysis (</w:t>
      </w:r>
      <w:del w:id="161" w:author="Neziri Izak - OHS" w:date="2020-07-21T10:53:00Z">
        <w:r w:rsidR="00335F61" w:rsidDel="004A7A0A">
          <w:rPr>
            <w:rFonts w:ascii="Times New Roman" w:eastAsia="Times New Roman" w:hAnsi="Times New Roman" w:cs="Times New Roman"/>
            <w:sz w:val="24"/>
            <w:szCs w:val="24"/>
          </w:rPr>
          <w:delText>Russell length, 2019</w:delText>
        </w:r>
      </w:del>
      <w:ins w:id="162" w:author="Neziri Izak - OHS" w:date="2020-07-15T18:30:00Z">
        <w:r w:rsidR="00335F61">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was used as a post hoc test on data </w:t>
      </w:r>
      <w:bookmarkStart w:id="163" w:name="_Hlk24272010"/>
      <w:r>
        <w:rPr>
          <w:rFonts w:ascii="Times New Roman" w:eastAsia="Times New Roman" w:hAnsi="Times New Roman" w:cs="Times New Roman"/>
          <w:sz w:val="24"/>
          <w:szCs w:val="24"/>
        </w:rPr>
        <w:t>to determine which sample events differed significantly.</w:t>
      </w:r>
      <w:bookmarkEnd w:id="163"/>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4"/>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2B156A31"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ins w:id="164" w:author="Clay" w:date="2020-07-13T10:42:00Z">
        <w:r w:rsidR="00DA66B0">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165"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166"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ins w:id="167"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7DF0EB42"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6"/>
                    <a:stretch>
                      <a:fillRect/>
                    </a:stretch>
                  </pic:blipFill>
                  <pic:spPr>
                    <a:xfrm>
                      <a:off x="0" y="0"/>
                      <a:ext cx="5943600" cy="3401568"/>
                    </a:xfrm>
                    <a:prstGeom prst="rect">
                      <a:avLst/>
                    </a:prstGeom>
                  </pic:spPr>
                </pic:pic>
              </a:graphicData>
            </a:graphic>
          </wp:inline>
        </w:drawing>
      </w:r>
    </w:p>
    <w:p w14:paraId="27C45AD4" w14:textId="15B8DF32" w:rsidR="002414A3" w:rsidRDefault="002414A3" w:rsidP="002414A3">
      <w:pPr>
        <w:spacing w:line="48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w:t>
      </w:r>
      <w:commentRangeStart w:id="168"/>
      <w:commentRangeStart w:id="169"/>
      <w:r>
        <w:rPr>
          <w:rFonts w:ascii="Times New Roman" w:eastAsia="Times New Roman" w:hAnsi="Times New Roman" w:cs="Times New Roman"/>
          <w:sz w:val="24"/>
          <w:szCs w:val="24"/>
        </w:rPr>
        <w:t>sites</w:t>
      </w:r>
      <w:commentRangeEnd w:id="168"/>
      <w:r w:rsidR="00DA66B0">
        <w:rPr>
          <w:rStyle w:val="CommentReference"/>
        </w:rPr>
        <w:commentReference w:id="168"/>
      </w:r>
      <w:commentRangeEnd w:id="169"/>
      <w:r w:rsidR="00087C99">
        <w:rPr>
          <w:rStyle w:val="CommentReference"/>
        </w:rPr>
        <w:commentReference w:id="169"/>
      </w:r>
      <w:r>
        <w:rPr>
          <w:rFonts w:ascii="Times New Roman" w:eastAsia="Times New Roman" w:hAnsi="Times New Roman" w:cs="Times New Roman"/>
          <w:sz w:val="24"/>
          <w:szCs w:val="24"/>
        </w:rPr>
        <w:t>.</w:t>
      </w:r>
    </w:p>
    <w:p w14:paraId="65E73320" w14:textId="48896362"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 xml:space="preserve">. Once the budworm feeding season ended, as indicated by the vertical dashed line, frass input for high impact and low impact sites are the virtually the same. </w:t>
      </w:r>
      <w:r>
        <w:rPr>
          <w:rFonts w:ascii="Times New Roman" w:eastAsia="Times New Roman" w:hAnsi="Times New Roman" w:cs="Times New Roman"/>
          <w:sz w:val="24"/>
          <w:szCs w:val="24"/>
        </w:rPr>
        <w:lastRenderedPageBreak/>
        <w:t>Low budworm site collectors contained 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20"/>
                    <a:stretch>
                      <a:fillRect/>
                    </a:stretch>
                  </pic:blipFill>
                  <pic:spPr>
                    <a:xfrm>
                      <a:off x="0" y="0"/>
                      <a:ext cx="5943600" cy="5486400"/>
                    </a:xfrm>
                    <a:prstGeom prst="rect">
                      <a:avLst/>
                    </a:prstGeom>
                  </pic:spPr>
                </pic:pic>
              </a:graphicData>
            </a:graphic>
          </wp:inline>
        </w:drawing>
      </w:r>
    </w:p>
    <w:p w14:paraId="60AB77D0" w14:textId="20477E9F"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37B503C6"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w:t>
      </w:r>
      <w:proofErr w:type="gramStart"/>
      <w:r w:rsidR="000E2596">
        <w:rPr>
          <w:rFonts w:ascii="Times New Roman" w:eastAsia="Times New Roman" w:hAnsi="Times New Roman" w:cs="Times New Roman"/>
          <w:sz w:val="24"/>
          <w:szCs w:val="24"/>
        </w:rPr>
        <w:t>season</w:t>
      </w:r>
      <w:proofErr w:type="gramEnd"/>
      <w:r w:rsidR="000E2596">
        <w:rPr>
          <w:rFonts w:ascii="Times New Roman" w:eastAsia="Times New Roman" w:hAnsi="Times New Roman" w:cs="Times New Roman"/>
          <w:sz w:val="24"/>
          <w:szCs w:val="24"/>
        </w:rPr>
        <w:t xml:space="preserve">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170"/>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171"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170"/>
      <w:r w:rsidR="00761844">
        <w:rPr>
          <w:rStyle w:val="CommentReference"/>
        </w:rPr>
        <w:commentReference w:id="170"/>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172"/>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172"/>
      <w:r w:rsidR="00E7265A">
        <w:rPr>
          <w:rStyle w:val="CommentReference"/>
        </w:rPr>
        <w:commentReference w:id="172"/>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w:t>
      </w:r>
      <w:commentRangeStart w:id="173"/>
      <w:commentRangeStart w:id="174"/>
      <w:r w:rsidR="000E2596">
        <w:rPr>
          <w:rFonts w:ascii="Times New Roman" w:eastAsia="Times New Roman" w:hAnsi="Times New Roman" w:cs="Times New Roman"/>
          <w:sz w:val="24"/>
          <w:szCs w:val="24"/>
        </w:rPr>
        <w:t>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commentRangeEnd w:id="173"/>
      <w:r w:rsidR="003963CA">
        <w:rPr>
          <w:rStyle w:val="CommentReference"/>
        </w:rPr>
        <w:commentReference w:id="173"/>
      </w:r>
      <w:commentRangeEnd w:id="174"/>
      <w:r w:rsidR="00802AE0">
        <w:rPr>
          <w:rStyle w:val="CommentReference"/>
        </w:rPr>
        <w:commentReference w:id="174"/>
      </w:r>
      <w:r w:rsidR="00761844">
        <w:rPr>
          <w:rFonts w:ascii="Times New Roman" w:eastAsia="Times New Roman" w:hAnsi="Times New Roman" w:cs="Times New Roman"/>
          <w:sz w:val="24"/>
          <w:szCs w:val="24"/>
        </w:rPr>
        <w:t xml:space="preserve">suggesting </w:t>
      </w:r>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but it did not differ between high and low</w:t>
      </w:r>
      <w:r w:rsidR="009C21F1">
        <w:rPr>
          <w:rFonts w:ascii="Times New Roman" w:eastAsia="Times New Roman" w:hAnsi="Times New Roman" w:cs="Times New Roman"/>
          <w:sz w:val="24"/>
          <w:szCs w:val="24"/>
        </w:rPr>
        <w:t>.</w:t>
      </w:r>
    </w:p>
    <w:p w14:paraId="3DD7BD02" w14:textId="75099B12" w:rsidR="00DE10F3" w:rsidDel="003963CA" w:rsidRDefault="00DE10F3" w:rsidP="00DE10F3">
      <w:pPr>
        <w:spacing w:line="480" w:lineRule="auto"/>
        <w:contextualSpacing/>
        <w:rPr>
          <w:del w:id="175" w:author="Clay" w:date="2020-07-13T10:55:00Z"/>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del w:id="176" w:author="Clay" w:date="2020-07-13T10:55:00Z">
        <w:r w:rsidDel="003963CA">
          <w:rPr>
            <w:rFonts w:ascii="Times New Roman" w:eastAsia="Times New Roman" w:hAnsi="Times New Roman" w:cs="Times New Roman"/>
            <w:sz w:val="24"/>
            <w:szCs w:val="24"/>
          </w:rPr>
          <w:tab/>
        </w:r>
      </w:del>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1"/>
                    <a:stretch>
                      <a:fillRect/>
                    </a:stretch>
                  </pic:blipFill>
                  <pic:spPr>
                    <a:xfrm>
                      <a:off x="0" y="0"/>
                      <a:ext cx="5943600" cy="5486400"/>
                    </a:xfrm>
                    <a:prstGeom prst="rect">
                      <a:avLst/>
                    </a:prstGeom>
                  </pic:spPr>
                </pic:pic>
              </a:graphicData>
            </a:graphic>
          </wp:inline>
        </w:drawing>
      </w:r>
    </w:p>
    <w:p w14:paraId="4B9A2E77" w14:textId="71D16C5E" w:rsidR="00720826" w:rsidRDefault="00720826" w:rsidP="00720826">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381B4921"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w:t>
      </w:r>
      <w:del w:id="177" w:author="Clay" w:date="2020-07-13T10:56:00Z">
        <w:r w:rsidR="009C21F1" w:rsidDel="00403714">
          <w:rPr>
            <w:rFonts w:ascii="Times New Roman" w:eastAsia="Times New Roman" w:hAnsi="Times New Roman" w:cs="Times New Roman"/>
            <w:sz w:val="24"/>
            <w:szCs w:val="24"/>
          </w:rPr>
          <w:delText xml:space="preserve">_ </w:delText>
        </w:r>
      </w:del>
      <w:ins w:id="178" w:author="Clay" w:date="2020-07-13T10:56:00Z">
        <w:r w:rsidR="00403714">
          <w:rPr>
            <w:rFonts w:ascii="Times New Roman" w:eastAsia="Times New Roman" w:hAnsi="Times New Roman" w:cs="Times New Roman"/>
            <w:sz w:val="24"/>
            <w:szCs w:val="24"/>
          </w:rPr>
          <w:t>8</w:t>
        </w:r>
      </w:ins>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2"/>
                    <a:stretch>
                      <a:fillRect/>
                    </a:stretch>
                  </pic:blipFill>
                  <pic:spPr>
                    <a:xfrm>
                      <a:off x="0" y="0"/>
                      <a:ext cx="5943600" cy="3799781"/>
                    </a:xfrm>
                    <a:prstGeom prst="rect">
                      <a:avLst/>
                    </a:prstGeom>
                  </pic:spPr>
                </pic:pic>
              </a:graphicData>
            </a:graphic>
          </wp:inline>
        </w:drawing>
      </w:r>
    </w:p>
    <w:p w14:paraId="63648DC1" w14:textId="0A37491A" w:rsidR="00EB72F0" w:rsidRDefault="00EB72F0" w:rsidP="00DA1B40">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179"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09E8F126"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180"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4B5">
        <w:rPr>
          <w:rFonts w:ascii="Times New Roman" w:eastAsia="Times New Roman" w:hAnsi="Times New Roman" w:cs="Times New Roman"/>
          <w:sz w:val="24"/>
          <w:szCs w:val="24"/>
        </w:rPr>
        <w:t xml:space="preserve">Unexpectedly, budworms 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7F1F2912" w:rsidR="009C1D0D" w:rsidRPr="009C1D0D" w:rsidRDefault="001061B0" w:rsidP="009349A6">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ins w:id="181" w:author="Clay" w:date="2020-07-13T11:08:00Z">
        <w:r w:rsidR="006122B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xml:space="preserve">, supporting </w:t>
      </w:r>
      <w:r w:rsidR="00107FF3">
        <w:rPr>
          <w:rFonts w:ascii="Times New Roman" w:eastAsia="Times New Roman" w:hAnsi="Times New Roman" w:cs="Times New Roman"/>
          <w:sz w:val="24"/>
          <w:szCs w:val="24"/>
        </w:rPr>
        <w:lastRenderedPageBreak/>
        <w:t>my findings for WSB (</w:t>
      </w:r>
      <w:proofErr w:type="spellStart"/>
      <w:del w:id="182" w:author="Neziri Izak - OHS" w:date="2020-07-17T15:45:00Z">
        <w:r w:rsidR="00107FF3" w:rsidRPr="00107FF3" w:rsidDel="00672BA5">
          <w:rPr>
            <w:rFonts w:ascii="Times New Roman" w:eastAsia="Times New Roman" w:hAnsi="Times New Roman" w:cs="Times New Roman"/>
            <w:sz w:val="24"/>
            <w:szCs w:val="24"/>
          </w:rPr>
          <w:delText>Maren M</w:delText>
        </w:r>
      </w:del>
      <w:del w:id="183" w:author="Clay" w:date="2020-07-13T11:09:00Z">
        <w:r w:rsidR="00107FF3" w:rsidRPr="00107FF3" w:rsidDel="006122BD">
          <w:rPr>
            <w:rFonts w:ascii="Times New Roman" w:eastAsia="Times New Roman" w:hAnsi="Times New Roman" w:cs="Times New Roman"/>
            <w:sz w:val="24"/>
            <w:szCs w:val="24"/>
          </w:rPr>
          <w:delText xml:space="preserve">. </w:delText>
        </w:r>
      </w:del>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ammonium concentrations in high budworm stand,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533C98">
        <w:rPr>
          <w:rFonts w:ascii="Times New Roman" w:hAnsi="Times New Roman" w:cs="Times New Roman" w:hint="eastAsia"/>
          <w:sz w:val="24"/>
          <w:szCs w:val="24"/>
          <w:lang w:eastAsia="ja-JP"/>
        </w:rPr>
        <w:t xml:space="preserve">in </w:t>
      </w:r>
      <w:r w:rsidR="00B75B3C">
        <w:rPr>
          <w:rFonts w:ascii="Times New Roman" w:eastAsia="Times New Roman" w:hAnsi="Times New Roman" w:cs="Times New Roman"/>
          <w:sz w:val="24"/>
          <w:szCs w:val="24"/>
        </w:rPr>
        <w:t>the first major rain event in months</w:t>
      </w:r>
      <w:r w:rsidR="006122BD">
        <w:rPr>
          <w:rFonts w:ascii="Times New Roman" w:eastAsia="Times New Roman" w:hAnsi="Times New Roman" w:cs="Times New Roman"/>
          <w:sz w:val="24"/>
          <w:szCs w:val="24"/>
        </w:rPr>
        <w:t xml:space="preserve">.  This was observed in </w:t>
      </w:r>
      <w:r w:rsidR="00E67338">
        <w:rPr>
          <w:rFonts w:ascii="Times New Roman" w:eastAsia="Times New Roman" w:hAnsi="Times New Roman" w:cs="Times New Roman"/>
          <w:sz w:val="24"/>
          <w:szCs w:val="24"/>
        </w:rPr>
        <w:t>subtropical wet forests in Puerto Rico (</w:t>
      </w:r>
      <w:proofErr w:type="spellStart"/>
      <w:del w:id="184" w:author="Neziri Izak - OHS" w:date="2020-07-16T13:44:00Z">
        <w:r w:rsidR="00E67338" w:rsidRPr="00E67338" w:rsidDel="00917207">
          <w:rPr>
            <w:rFonts w:ascii="Times New Roman" w:eastAsia="Times New Roman" w:hAnsi="Times New Roman" w:cs="Times New Roman"/>
            <w:sz w:val="24"/>
            <w:szCs w:val="24"/>
          </w:rPr>
          <w:delText xml:space="preserve">T. </w:delText>
        </w:r>
      </w:del>
      <w:r w:rsidR="00E67338" w:rsidRPr="00E67338">
        <w:rPr>
          <w:rFonts w:ascii="Times New Roman" w:eastAsia="Times New Roman" w:hAnsi="Times New Roman" w:cs="Times New Roman"/>
          <w:sz w:val="24"/>
          <w:szCs w:val="24"/>
        </w:rPr>
        <w:t>Heartsill-Scalley</w:t>
      </w:r>
      <w:proofErr w:type="spellEnd"/>
      <w:r w:rsidR="00E67338">
        <w:rPr>
          <w:rFonts w:ascii="Times New Roman" w:eastAsia="Times New Roman" w:hAnsi="Times New Roman" w:cs="Times New Roman"/>
          <w:sz w:val="24"/>
          <w:szCs w:val="24"/>
        </w:rPr>
        <w:t xml:space="preserve"> et al</w:t>
      </w:r>
      <w:ins w:id="185" w:author="Clay" w:date="2020-07-13T11:10:00Z">
        <w:r w:rsidR="006122BD">
          <w:rPr>
            <w:rFonts w:ascii="Times New Roman" w:eastAsia="Times New Roman" w:hAnsi="Times New Roman" w:cs="Times New Roman"/>
            <w:sz w:val="24"/>
            <w:szCs w:val="24"/>
          </w:rPr>
          <w:t>.</w:t>
        </w:r>
      </w:ins>
      <w:r w:rsidR="00E67338">
        <w:rPr>
          <w:rFonts w:ascii="Times New Roman" w:eastAsia="Times New Roman" w:hAnsi="Times New Roman" w:cs="Times New Roman"/>
          <w:sz w:val="24"/>
          <w:szCs w:val="24"/>
        </w:rPr>
        <w:t xml:space="preserve"> 2007).</w:t>
      </w:r>
      <w:r w:rsidR="00917207">
        <w:rPr>
          <w:rFonts w:ascii="Times New Roman" w:eastAsia="Times New Roman" w:hAnsi="Times New Roman" w:cs="Times New Roman"/>
          <w:sz w:val="24"/>
          <w:szCs w:val="24"/>
        </w:rPr>
        <w:t xml:space="preserve"> In this study, all throughfall fluxes where positively correlated with rainfall. As rainfall decreased, throughfall decrease and as rainfall increased throughfall increased. In</w:t>
      </w:r>
      <w:r w:rsidR="00533C98">
        <w:rPr>
          <w:rFonts w:ascii="Times New Roman" w:hAnsi="Times New Roman" w:cs="Times New Roman" w:hint="eastAsia"/>
          <w:sz w:val="24"/>
          <w:szCs w:val="24"/>
          <w:lang w:eastAsia="ja-JP"/>
        </w:rPr>
        <w:t xml:space="preserve"> contrast, 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In a </w:t>
      </w:r>
      <w:commentRangeStart w:id="186"/>
      <w:r w:rsidR="009321C7">
        <w:rPr>
          <w:rFonts w:ascii="Times New Roman" w:eastAsia="Times New Roman" w:hAnsi="Times New Roman" w:cs="Times New Roman"/>
          <w:sz w:val="24"/>
          <w:szCs w:val="24"/>
        </w:rPr>
        <w:t xml:space="preserve">regenerating </w:t>
      </w:r>
      <w:commentRangeEnd w:id="186"/>
      <w:r w:rsidR="007D46EB">
        <w:rPr>
          <w:rStyle w:val="CommentReference"/>
        </w:rPr>
        <w:commentReference w:id="186"/>
      </w:r>
      <w:r w:rsidR="009321C7">
        <w:rPr>
          <w:rFonts w:ascii="Times New Roman" w:eastAsia="Times New Roman" w:hAnsi="Times New Roman" w:cs="Times New Roman"/>
          <w:sz w:val="24"/>
          <w:szCs w:val="24"/>
        </w:rPr>
        <w:t xml:space="preserve">southern Appalachian </w:t>
      </w:r>
      <w:r w:rsidR="00FD155F">
        <w:rPr>
          <w:rFonts w:ascii="Times New Roman" w:eastAsia="Times New Roman" w:hAnsi="Times New Roman" w:cs="Times New Roman"/>
          <w:sz w:val="24"/>
          <w:szCs w:val="24"/>
        </w:rPr>
        <w:t>f</w:t>
      </w:r>
      <w:r w:rsidR="009321C7">
        <w:rPr>
          <w:rFonts w:ascii="Times New Roman" w:eastAsia="Times New Roman" w:hAnsi="Times New Roman" w:cs="Times New Roman"/>
          <w:sz w:val="24"/>
          <w:szCs w:val="24"/>
        </w:rPr>
        <w:t xml:space="preserve">orest, regression analysis of NH4+ and NO3- canopy change rates showed that these nutrients are </w:t>
      </w:r>
      <w:r w:rsidR="007D46EB">
        <w:rPr>
          <w:rFonts w:ascii="Times New Roman" w:eastAsia="Times New Roman" w:hAnsi="Times New Roman" w:cs="Times New Roman"/>
          <w:sz w:val="24"/>
          <w:szCs w:val="24"/>
        </w:rPr>
        <w:t xml:space="preserve">positively correlated and instead claim that they are being </w:t>
      </w:r>
      <w:r w:rsidR="009321C7">
        <w:rPr>
          <w:rFonts w:ascii="Times New Roman" w:eastAsia="Times New Roman" w:hAnsi="Times New Roman" w:cs="Times New Roman"/>
          <w:sz w:val="24"/>
          <w:szCs w:val="24"/>
        </w:rPr>
        <w:t>absorbed from precipitation</w:t>
      </w:r>
      <w:r w:rsidR="00FD155F">
        <w:rPr>
          <w:rFonts w:ascii="Times New Roman" w:eastAsia="Times New Roman" w:hAnsi="Times New Roman" w:cs="Times New Roman"/>
          <w:sz w:val="24"/>
          <w:szCs w:val="24"/>
        </w:rPr>
        <w:t xml:space="preserve"> suggesting</w:t>
      </w:r>
      <w:r w:rsidR="006122BD">
        <w:rPr>
          <w:rFonts w:ascii="Times New Roman" w:eastAsia="Times New Roman" w:hAnsi="Times New Roman" w:cs="Times New Roman"/>
          <w:sz w:val="24"/>
          <w:szCs w:val="24"/>
        </w:rPr>
        <w:t xml:space="preserve"> </w:t>
      </w:r>
      <w:r w:rsidR="00D068B9">
        <w:rPr>
          <w:rFonts w:ascii="Times New Roman" w:eastAsia="Times New Roman" w:hAnsi="Times New Roman" w:cs="Times New Roman"/>
          <w:sz w:val="24"/>
          <w:szCs w:val="24"/>
        </w:rPr>
        <w:t>uptake of ammonium</w:t>
      </w:r>
      <w:r w:rsidR="00FD155F">
        <w:rPr>
          <w:rFonts w:ascii="Times New Roman" w:eastAsia="Times New Roman" w:hAnsi="Times New Roman" w:cs="Times New Roman"/>
          <w:sz w:val="24"/>
          <w:szCs w:val="24"/>
        </w:rPr>
        <w:t xml:space="preserve">, and </w:t>
      </w:r>
      <w:r w:rsidR="007D46EB">
        <w:rPr>
          <w:rFonts w:ascii="Times New Roman" w:eastAsia="Times New Roman" w:hAnsi="Times New Roman" w:cs="Times New Roman"/>
          <w:sz w:val="24"/>
          <w:szCs w:val="24"/>
        </w:rPr>
        <w:t>c</w:t>
      </w:r>
      <w:r w:rsidR="00FD155F">
        <w:rPr>
          <w:rFonts w:ascii="Times New Roman" w:eastAsia="Times New Roman" w:hAnsi="Times New Roman" w:cs="Times New Roman"/>
          <w:sz w:val="24"/>
          <w:szCs w:val="24"/>
        </w:rPr>
        <w:t>ould explain what I am seeing</w:t>
      </w:r>
      <w:r w:rsidR="00D068B9">
        <w:rPr>
          <w:rFonts w:ascii="Times New Roman" w:eastAsia="Times New Roman" w:hAnsi="Times New Roman" w:cs="Times New Roman"/>
          <w:sz w:val="24"/>
          <w:szCs w:val="24"/>
        </w:rPr>
        <w:t xml:space="preserve"> in the high budworm </w:t>
      </w:r>
      <w:r w:rsidR="00FD155F">
        <w:rPr>
          <w:rFonts w:ascii="Times New Roman" w:eastAsia="Times New Roman" w:hAnsi="Times New Roman" w:cs="Times New Roman"/>
          <w:sz w:val="24"/>
          <w:szCs w:val="24"/>
        </w:rPr>
        <w:t>canopy sites</w:t>
      </w:r>
      <w:r w:rsidR="00AA5668">
        <w:rPr>
          <w:rFonts w:ascii="Times New Roman" w:eastAsia="Times New Roman" w:hAnsi="Times New Roman" w:cs="Times New Roman"/>
          <w:sz w:val="24"/>
          <w:szCs w:val="24"/>
        </w:rPr>
        <w:t xml:space="preserve"> </w:t>
      </w:r>
      <w:commentRangeStart w:id="187"/>
      <w:r w:rsidR="00AA5668">
        <w:rPr>
          <w:rFonts w:ascii="Times New Roman" w:eastAsia="Times New Roman" w:hAnsi="Times New Roman" w:cs="Times New Roman"/>
          <w:sz w:val="24"/>
          <w:szCs w:val="24"/>
        </w:rPr>
        <w:t>(Potter et al, 1991)</w:t>
      </w:r>
      <w:commentRangeEnd w:id="187"/>
      <w:r w:rsidR="006122BD">
        <w:rPr>
          <w:rStyle w:val="CommentReference"/>
        </w:rPr>
        <w:commentReference w:id="187"/>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p>
    <w:p w14:paraId="2FD8CC45" w14:textId="75A36E54" w:rsidR="000B32D9" w:rsidRPr="00A57681" w:rsidRDefault="009C1D0D" w:rsidP="00CC13BF">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 xml:space="preserve">ffect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which could suggest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findings in coniferous throughfall in </w:t>
      </w:r>
      <w:r w:rsidR="00F803E3" w:rsidRPr="00F803E3">
        <w:rPr>
          <w:rFonts w:ascii="Times New Roman" w:hAnsi="Times New Roman" w:cs="Times New Roman"/>
          <w:sz w:val="24"/>
          <w:szCs w:val="24"/>
          <w:lang w:eastAsia="ja-JP"/>
        </w:rPr>
        <w:t>Adirondack Mountains of New York</w:t>
      </w:r>
      <w:r w:rsidR="00F803E3">
        <w:rPr>
          <w:rFonts w:ascii="Times New Roman" w:hAnsi="Times New Roman" w:cs="Times New Roman"/>
          <w:sz w:val="24"/>
          <w:szCs w:val="24"/>
          <w:lang w:eastAsia="ja-JP"/>
        </w:rPr>
        <w:t>.</w:t>
      </w:r>
      <w:r w:rsidR="00672BA5">
        <w:rPr>
          <w:rFonts w:ascii="Times New Roman" w:hAnsi="Times New Roman" w:cs="Times New Roman"/>
          <w:sz w:val="24"/>
          <w:szCs w:val="24"/>
          <w:lang w:eastAsia="ja-JP"/>
        </w:rPr>
        <w:t xml:space="preserve"> </w:t>
      </w:r>
      <w:r w:rsidR="00AA5668">
        <w:rPr>
          <w:rFonts w:ascii="Times New Roman" w:hAnsi="Times New Roman" w:cs="Times New Roman"/>
          <w:sz w:val="24"/>
          <w:szCs w:val="24"/>
          <w:lang w:eastAsia="ja-JP"/>
        </w:rPr>
        <w:t xml:space="preserve"> </w:t>
      </w:r>
      <w:commentRangeStart w:id="188"/>
      <w:r w:rsidR="00AA5668">
        <w:rPr>
          <w:rFonts w:ascii="Times New Roman" w:hAnsi="Times New Roman" w:cs="Times New Roman"/>
          <w:sz w:val="24"/>
          <w:szCs w:val="24"/>
          <w:lang w:eastAsia="ja-JP"/>
        </w:rPr>
        <w:t>(Chen et al, 1983)</w:t>
      </w:r>
      <w:commentRangeEnd w:id="188"/>
      <w:r w:rsidR="006122BD">
        <w:rPr>
          <w:rStyle w:val="CommentReference"/>
        </w:rPr>
        <w:commentReference w:id="188"/>
      </w:r>
      <w:r w:rsidR="002E78C6">
        <w:rPr>
          <w:rFonts w:ascii="Times New Roman" w:eastAsia="Times New Roman" w:hAnsi="Times New Roman" w:cs="Times New Roman"/>
          <w:sz w:val="24"/>
          <w:szCs w:val="24"/>
        </w:rPr>
        <w:t>.</w:t>
      </w:r>
      <w:r w:rsidR="00F803E3">
        <w:rPr>
          <w:rFonts w:ascii="Times New Roman" w:eastAsia="Times New Roman" w:hAnsi="Times New Roman" w:cs="Times New Roman"/>
          <w:sz w:val="24"/>
          <w:szCs w:val="24"/>
        </w:rPr>
        <w:t xml:space="preserve"> More recent studies have challenged the idea of canopy nitrification being such a large factor and instead offer</w:t>
      </w:r>
      <w:r w:rsidR="002E78C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o</w:t>
      </w:r>
      <w:r w:rsidR="002E78C6">
        <w:rPr>
          <w:rFonts w:ascii="Times New Roman" w:eastAsia="Times New Roman" w:hAnsi="Times New Roman" w:cs="Times New Roman"/>
          <w:sz w:val="24"/>
          <w:szCs w:val="24"/>
        </w:rPr>
        <w:t xml:space="preserve">ther possible sources of nitrate could be from leaf 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leaves in the </w:t>
      </w:r>
      <w:commentRangeStart w:id="189"/>
      <w:r w:rsidR="002E78C6">
        <w:rPr>
          <w:rFonts w:ascii="Times New Roman" w:eastAsia="Times New Roman" w:hAnsi="Times New Roman" w:cs="Times New Roman"/>
          <w:sz w:val="24"/>
          <w:szCs w:val="24"/>
        </w:rPr>
        <w:t>canopy</w:t>
      </w:r>
      <w:r w:rsidR="005722DF">
        <w:rPr>
          <w:rFonts w:ascii="Times New Roman" w:eastAsia="Times New Roman" w:hAnsi="Times New Roman" w:cs="Times New Roman"/>
          <w:sz w:val="24"/>
          <w:szCs w:val="24"/>
        </w:rPr>
        <w:t xml:space="preserve"> from mature trees. Mature tree leaves become less hydrophobic as they age, allowing 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sidR="002E78C6">
        <w:rPr>
          <w:rFonts w:ascii="Times New Roman" w:eastAsia="Times New Roman" w:hAnsi="Times New Roman" w:cs="Times New Roman"/>
          <w:sz w:val="24"/>
          <w:szCs w:val="24"/>
        </w:rPr>
        <w:t xml:space="preserve"> </w:t>
      </w:r>
      <w:commentRangeEnd w:id="189"/>
      <w:r w:rsidR="006122BD">
        <w:rPr>
          <w:rStyle w:val="CommentReference"/>
        </w:rPr>
        <w:commentReference w:id="189"/>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proofErr w:type="spellStart"/>
      <w:r w:rsidR="00C12932">
        <w:rPr>
          <w:rFonts w:ascii="Times New Roman" w:eastAsia="Times New Roman" w:hAnsi="Times New Roman" w:cs="Times New Roman"/>
          <w:sz w:val="24"/>
          <w:szCs w:val="24"/>
        </w:rPr>
        <w:t>affects</w:t>
      </w:r>
      <w:proofErr w:type="spellEnd"/>
      <w:r w:rsidR="00C12932">
        <w:rPr>
          <w:rFonts w:ascii="Times New Roman" w:eastAsia="Times New Roman" w:hAnsi="Times New Roman" w:cs="Times New Roman"/>
          <w:sz w:val="24"/>
          <w:szCs w:val="24"/>
        </w:rPr>
        <w:t xml:space="preserve"> of nitrogen fertilizer on a mature spruce-</w:t>
      </w:r>
      <w:r w:rsidR="00C12932">
        <w:rPr>
          <w:rFonts w:ascii="Times New Roman" w:eastAsia="Times New Roman" w:hAnsi="Times New Roman" w:cs="Times New Roman"/>
          <w:sz w:val="24"/>
          <w:szCs w:val="24"/>
        </w:rPr>
        <w:lastRenderedPageBreak/>
        <w:t>hemlock forest in Maine also suggests that canopy nitrification was not responsible for nitrate increases, and instead suggested that it was due to dry deposition of nitrate being washed off by rain events (Gaige, et al 2007).</w:t>
      </w:r>
      <w:r w:rsidR="006122BD">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sidR="00441437">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sidR="00441437">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sidR="00441437">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sidR="00441437">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sidR="00441437">
        <w:rPr>
          <w:rFonts w:ascii="Times New Roman" w:eastAsia="Times New Roman" w:hAnsi="Times New Roman" w:cs="Times New Roman"/>
          <w:sz w:val="24"/>
          <w:szCs w:val="24"/>
        </w:rPr>
        <w:t>, consistent with a sustained budworm effect</w:t>
      </w:r>
      <w:r w:rsidR="006122BD">
        <w:rPr>
          <w:rFonts w:ascii="Times New Roman" w:eastAsia="Times New Roman" w:hAnsi="Times New Roman" w:cs="Times New Roman"/>
          <w:sz w:val="24"/>
          <w:szCs w:val="24"/>
        </w:rPr>
        <w:t xml:space="preserve">. </w:t>
      </w:r>
      <w:r w:rsidR="00252772">
        <w:rPr>
          <w:rFonts w:ascii="Times New Roman" w:eastAsia="Times New Roman" w:hAnsi="Times New Roman" w:cs="Times New Roman"/>
          <w:sz w:val="24"/>
          <w:szCs w:val="24"/>
        </w:rPr>
        <w:t>Winter moths have been shown to increase canopy N during herbivory outbreaks in Oak forests in Germany and claimed 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r w:rsidR="00252772">
        <w:rPr>
          <w:rFonts w:ascii="Times New Roman" w:eastAsia="Times New Roman" w:hAnsi="Times New Roman" w:cs="Times New Roman"/>
          <w:sz w:val="24"/>
          <w:szCs w:val="24"/>
        </w:rPr>
        <w:t>).</w:t>
      </w:r>
      <w:r w:rsidR="00441437">
        <w:rPr>
          <w:rFonts w:ascii="Times New Roman" w:eastAsia="Times New Roman" w:hAnsi="Times New Roman" w:cs="Times New Roman"/>
          <w:sz w:val="24"/>
          <w:szCs w:val="24"/>
        </w:rPr>
        <w:t xml:space="preserve">The generalized increase in throughfall inorganic N coinciding with the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00441437"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also have potential for plant uptake during that time</w:t>
      </w:r>
      <w:r w:rsidR="00CC13BF">
        <w:rPr>
          <w:rFonts w:ascii="Times New Roman" w:eastAsia="Times New Roman" w:hAnsi="Times New Roman" w:cs="Times New Roman"/>
          <w:sz w:val="24"/>
          <w:szCs w:val="24"/>
        </w:rPr>
        <w:t xml:space="preserve">. An experiment using Gala apples showed that photosynthesis rates do increase, leading to new growth after defoliating events, and although this study only measured carbohydrates, plants also need nitrogen to grow. 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446D028A"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data does not support my hypothesis of increased SRP in high WSB sites</w:t>
      </w:r>
      <w:r w:rsidR="00795CA7">
        <w:rPr>
          <w:rFonts w:ascii="Times New Roman" w:eastAsia="Times New Roman" w:hAnsi="Times New Roman" w:cs="Times New Roman"/>
          <w:sz w:val="24"/>
          <w:szCs w:val="24"/>
        </w:rPr>
        <w:t>, but sample event was significant</w:t>
      </w:r>
      <w:r w:rsidR="00973359">
        <w:rPr>
          <w:rFonts w:ascii="Times New Roman" w:eastAsia="Times New Roman" w:hAnsi="Times New Roman" w:cs="Times New Roman"/>
          <w:sz w:val="24"/>
          <w:szCs w:val="24"/>
        </w:rPr>
        <w:t xml:space="preserve"> for all sampling events</w:t>
      </w:r>
      <w:r w:rsidR="00795CA7">
        <w:rPr>
          <w:rFonts w:ascii="Times New Roman" w:eastAsia="Times New Roman" w:hAnsi="Times New Roman" w:cs="Times New Roman"/>
          <w:sz w:val="24"/>
          <w:szCs w:val="24"/>
        </w:rPr>
        <w:t>.</w:t>
      </w:r>
      <w:r w:rsidR="00973359">
        <w:rPr>
          <w:rFonts w:ascii="Times New Roman" w:eastAsia="Times New Roman" w:hAnsi="Times New Roman" w:cs="Times New Roman"/>
          <w:sz w:val="24"/>
          <w:szCs w:val="24"/>
        </w:rPr>
        <w:t xml:space="preserve"> 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multiple herbivore ecosystem interactions</w:t>
      </w:r>
      <w:r w:rsidR="00704DFA">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ins w:id="190" w:author="Clay" w:date="2020-07-13T11:20:00Z">
        <w:r w:rsidR="00441437">
          <w:rPr>
            <w:rFonts w:ascii="Times New Roman" w:eastAsia="Times New Roman" w:hAnsi="Times New Roman" w:cs="Times New Roman"/>
            <w:sz w:val="24"/>
            <w:szCs w:val="24"/>
          </w:rPr>
          <w:t xml:space="preserve"> </w:t>
        </w:r>
      </w:ins>
      <w:r w:rsidR="00A75642">
        <w:rPr>
          <w:rFonts w:ascii="Times New Roman" w:eastAsia="Times New Roman" w:hAnsi="Times New Roman" w:cs="Times New Roman"/>
          <w:sz w:val="24"/>
          <w:szCs w:val="24"/>
        </w:rPr>
        <w:t xml:space="preserve">Not all </w:t>
      </w:r>
      <w:r w:rsidR="001352B1">
        <w:rPr>
          <w:rFonts w:ascii="Times New Roman" w:eastAsia="Times New Roman" w:hAnsi="Times New Roman" w:cs="Times New Roman"/>
          <w:sz w:val="24"/>
          <w:szCs w:val="24"/>
        </w:rPr>
        <w:t xml:space="preserve">studies have shown that herbivory always leads to increased nutrient fluxes. </w:t>
      </w:r>
      <w:ins w:id="191" w:author="Clay" w:date="2020-07-13T11:20:00Z">
        <w:r w:rsidR="00441437">
          <w:rPr>
            <w:rFonts w:ascii="Times New Roman" w:eastAsia="Times New Roman" w:hAnsi="Times New Roman" w:cs="Times New Roman"/>
            <w:sz w:val="24"/>
            <w:szCs w:val="24"/>
          </w:rPr>
          <w:t xml:space="preserve"> </w:t>
        </w:r>
      </w:ins>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xml:space="preserve">, which is consistent with my findings </w:t>
      </w:r>
      <w:r w:rsidR="001352B1">
        <w:rPr>
          <w:rFonts w:ascii="Times New Roman" w:eastAsia="Times New Roman" w:hAnsi="Times New Roman" w:cs="Times New Roman"/>
          <w:sz w:val="24"/>
          <w:szCs w:val="24"/>
        </w:rPr>
        <w:lastRenderedPageBreak/>
        <w:t>(</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PO4-, but attributed imprecise method design for a potential reason for not being up to pick up 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p>
    <w:p w14:paraId="690C15B0" w14:textId="226BA05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were also significant differences at all sample events for DOC, but no differences for budworm impact.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would have expected higher DOC concentrations in high budworm impact sites</w:t>
      </w:r>
      <w:r w:rsidR="003D1D16">
        <w:rPr>
          <w:rFonts w:ascii="Times New Roman" w:eastAsia="Times New Roman" w:hAnsi="Times New Roman" w:cs="Times New Roman"/>
          <w:sz w:val="24"/>
          <w:szCs w:val="24"/>
        </w:rPr>
        <w:t xml:space="preserve"> as 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w:t>
      </w:r>
      <w:ins w:id="192" w:author="Clay" w:date="2020-07-13T11:23:00Z">
        <w:r w:rsidR="00441437">
          <w:rPr>
            <w:rFonts w:ascii="Times New Roman" w:eastAsia="Times New Roman" w:hAnsi="Times New Roman" w:cs="Times New Roman"/>
            <w:sz w:val="24"/>
            <w:szCs w:val="24"/>
          </w:rPr>
          <w:t xml:space="preserve"> </w:t>
        </w:r>
      </w:ins>
      <w:r w:rsidR="003D1D16">
        <w:rPr>
          <w:rFonts w:ascii="Times New Roman" w:eastAsia="Times New Roman" w:hAnsi="Times New Roman" w:cs="Times New Roman"/>
          <w:sz w:val="24"/>
          <w:szCs w:val="24"/>
        </w:rPr>
        <w:t>Aphids and seasonal interactions have also shown increases in DOC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 and while I did not see a budworm impact, I did see </w:t>
      </w:r>
      <w:commentRangeStart w:id="193"/>
      <w:r w:rsidR="003D1D16">
        <w:rPr>
          <w:rFonts w:ascii="Times New Roman" w:eastAsia="Times New Roman" w:hAnsi="Times New Roman" w:cs="Times New Roman"/>
          <w:sz w:val="24"/>
          <w:szCs w:val="24"/>
        </w:rPr>
        <w:t xml:space="preserve">differences in DOC based on sample date </w:t>
      </w:r>
      <w:commentRangeEnd w:id="193"/>
      <w:r w:rsidR="00441437">
        <w:rPr>
          <w:rStyle w:val="CommentReference"/>
        </w:rPr>
        <w:commentReference w:id="193"/>
      </w:r>
      <w:r w:rsidR="003D1D16">
        <w:rPr>
          <w:rFonts w:ascii="Times New Roman" w:eastAsia="Times New Roman" w:hAnsi="Times New Roman" w:cs="Times New Roman"/>
          <w:sz w:val="24"/>
          <w:szCs w:val="24"/>
        </w:rPr>
        <w:t>which means that there is still a possibility that budworms play a role in DOC concentrations in the canopy.</w:t>
      </w:r>
      <w:r w:rsidR="00F004B4">
        <w:rPr>
          <w:rFonts w:ascii="Times New Roman" w:eastAsia="Times New Roman" w:hAnsi="Times New Roman" w:cs="Times New Roman"/>
          <w:sz w:val="24"/>
          <w:szCs w:val="24"/>
        </w:rPr>
        <w:t xml:space="preserve"> </w:t>
      </w:r>
      <w:r w:rsidR="00CE2165">
        <w:rPr>
          <w:rFonts w:ascii="Times New Roman" w:eastAsia="Times New Roman" w:hAnsi="Times New Roman" w:cs="Times New Roman"/>
          <w:sz w:val="24"/>
          <w:szCs w:val="24"/>
        </w:rPr>
        <w:t>During four sample events</w:t>
      </w:r>
      <w:r w:rsidR="00F004B4">
        <w:rPr>
          <w:rFonts w:ascii="Times New Roman" w:eastAsia="Times New Roman" w:hAnsi="Times New Roman" w:cs="Times New Roman"/>
          <w:sz w:val="24"/>
          <w:szCs w:val="24"/>
        </w:rPr>
        <w:t xml:space="preserve"> tended to be higher</w:t>
      </w:r>
      <w:r w:rsidR="00CE2165">
        <w:rPr>
          <w:rFonts w:ascii="Times New Roman" w:eastAsia="Times New Roman" w:hAnsi="Times New Roman" w:cs="Times New Roman"/>
          <w:sz w:val="24"/>
          <w:szCs w:val="24"/>
        </w:rPr>
        <w:t xml:space="preserve"> in high impact sites</w:t>
      </w:r>
      <w:ins w:id="194" w:author="Neziri Izak - OHS" w:date="2020-07-19T11:42:00Z">
        <w:r w:rsidR="00336636">
          <w:rPr>
            <w:rFonts w:ascii="Times New Roman" w:eastAsia="Times New Roman" w:hAnsi="Times New Roman" w:cs="Times New Roman"/>
            <w:sz w:val="24"/>
            <w:szCs w:val="24"/>
          </w:rPr>
          <w:t>.</w:t>
        </w:r>
      </w:ins>
      <w:r w:rsidR="00CE2165">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Lepidopterous larvae</w:t>
      </w:r>
      <w:r w:rsidR="00CE2165">
        <w:rPr>
          <w:rFonts w:ascii="Times New Roman" w:eastAsia="Times New Roman" w:hAnsi="Times New Roman" w:cs="Times New Roman"/>
          <w:sz w:val="24"/>
          <w:szCs w:val="24"/>
        </w:rPr>
        <w:t xml:space="preserve"> </w:t>
      </w:r>
      <w:r w:rsidR="00336636">
        <w:rPr>
          <w:rFonts w:ascii="Times New Roman" w:eastAsia="Times New Roman" w:hAnsi="Times New Roman" w:cs="Times New Roman"/>
          <w:sz w:val="24"/>
          <w:szCs w:val="24"/>
        </w:rPr>
        <w:t>have also been shown to</w:t>
      </w:r>
      <w:r w:rsidR="00CE2165">
        <w:rPr>
          <w:rFonts w:ascii="Times New Roman" w:eastAsia="Times New Roman" w:hAnsi="Times New Roman" w:cs="Times New Roman"/>
          <w:sz w:val="24"/>
          <w:szCs w:val="24"/>
        </w:rPr>
        <w:t xml:space="preserve"> increase DOC leachate</w:t>
      </w:r>
      <w:r w:rsidR="00336636">
        <w:rPr>
          <w:rFonts w:ascii="Times New Roman" w:eastAsia="Times New Roman" w:hAnsi="Times New Roman" w:cs="Times New Roman"/>
          <w:sz w:val="24"/>
          <w:szCs w:val="24"/>
        </w:rPr>
        <w:t xml:space="preserve"> in oak, spruce, and beech tree canopies</w:t>
      </w:r>
      <w:r w:rsidR="00F004B4">
        <w:rPr>
          <w:rFonts w:ascii="Times New Roman" w:eastAsia="Times New Roman" w:hAnsi="Times New Roman" w:cs="Times New Roman"/>
          <w:sz w:val="24"/>
          <w:szCs w:val="24"/>
        </w:rPr>
        <w:t xml:space="preserve"> (Stadler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w:t>
      </w:r>
      <w:commentRangeStart w:id="195"/>
      <w:r w:rsidR="00F004B4">
        <w:rPr>
          <w:rFonts w:ascii="Times New Roman" w:eastAsia="Times New Roman" w:hAnsi="Times New Roman" w:cs="Times New Roman"/>
          <w:sz w:val="24"/>
          <w:szCs w:val="24"/>
        </w:rPr>
        <w:t xml:space="preserve">2001). </w:t>
      </w:r>
      <w:commentRangeEnd w:id="195"/>
      <w:r w:rsidR="00441437">
        <w:rPr>
          <w:rStyle w:val="CommentReference"/>
        </w:rPr>
        <w:commentReference w:id="195"/>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77CFA216"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being greater for low budworm sites during that time. Peak frass fall was during the </w:t>
      </w:r>
      <w:proofErr w:type="gramStart"/>
      <w:r w:rsidRPr="00704DFA">
        <w:rPr>
          <w:rFonts w:ascii="Times New Roman" w:eastAsia="Times New Roman" w:hAnsi="Times New Roman" w:cs="Times New Roman"/>
          <w:sz w:val="24"/>
          <w:szCs w:val="24"/>
        </w:rPr>
        <w:t>summer, and</w:t>
      </w:r>
      <w:proofErr w:type="gramEnd"/>
      <w:r w:rsidRPr="00704DFA">
        <w:rPr>
          <w:rFonts w:ascii="Times New Roman" w:eastAsia="Times New Roman" w:hAnsi="Times New Roman" w:cs="Times New Roman"/>
          <w:sz w:val="24"/>
          <w:szCs w:val="24"/>
        </w:rPr>
        <w:t xml:space="preserve"> was greater in high budworm sites. </w:t>
      </w:r>
      <w:r w:rsidR="00DA2F5A" w:rsidRPr="00704DFA">
        <w:rPr>
          <w:rFonts w:ascii="Times New Roman" w:eastAsia="Times New Roman" w:hAnsi="Times New Roman" w:cs="Times New Roman"/>
          <w:sz w:val="24"/>
          <w:szCs w:val="24"/>
        </w:rPr>
        <w:t>Native herbivores have shown peak frass input in the southern Appalachians between the months of June and August, and attribute the differences between those months to elevation, as the growing season differs at elevation (Hunter et al, 2003). This study looked at throughfall nitrogen inputs and found that peak throughfall ammonium occurred in May, and that peak nitrate occurred in August,</w:t>
      </w:r>
      <w:r w:rsidR="00302A72" w:rsidRPr="00704DFA">
        <w:rPr>
          <w:rFonts w:ascii="Times New Roman" w:eastAsia="Times New Roman" w:hAnsi="Times New Roman" w:cs="Times New Roman"/>
          <w:sz w:val="24"/>
          <w:szCs w:val="24"/>
        </w:rPr>
        <w:t xml:space="preserve"> both in low concentrations, but were positively correlated with frass deposition in May and June. While this study showed that special-temporal effects also played a large role, when they did see positive </w:t>
      </w:r>
      <w:r w:rsidR="00302A72" w:rsidRPr="00704DFA">
        <w:rPr>
          <w:rFonts w:ascii="Times New Roman" w:eastAsia="Times New Roman" w:hAnsi="Times New Roman" w:cs="Times New Roman"/>
          <w:sz w:val="24"/>
          <w:szCs w:val="24"/>
        </w:rPr>
        <w:lastRenderedPageBreak/>
        <w:t>correlations between frass inputs and nutrient availability, they were relatively strong correlations. Frass is more susceptible to leaching, as there as less complex organic molecules that need broken down (Hunter et al, 2003) allowing for quick microbial immobilization of ammonium, and nitrate export to local watersheds.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6A14C1E"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bacterial growth</w:t>
      </w:r>
      <w:r w:rsidR="008E480E">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After collecting my last decomposition litter bag, results showed the opposite </w:t>
      </w:r>
      <w:r w:rsidR="00720435">
        <w:rPr>
          <w:rFonts w:ascii="Times New Roman" w:eastAsia="Times New Roman" w:hAnsi="Times New Roman" w:cs="Times New Roman"/>
          <w:sz w:val="24"/>
          <w:szCs w:val="24"/>
        </w:rPr>
        <w:t>effect; 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ins w:id="196" w:author="Clay" w:date="2020-07-13T11:32:00Z">
        <w:r w:rsidR="00513527">
          <w:rPr>
            <w:rFonts w:ascii="Times New Roman" w:eastAsia="Times New Roman" w:hAnsi="Times New Roman" w:cs="Times New Roman"/>
            <w:sz w:val="24"/>
            <w:szCs w:val="24"/>
          </w:rPr>
          <w:t xml:space="preserve"> </w:t>
        </w:r>
      </w:ins>
      <w:r w:rsidR="00F1246B">
        <w:rPr>
          <w:rFonts w:ascii="Times New Roman" w:eastAsia="Times New Roman" w:hAnsi="Times New Roman" w:cs="Times New Roman"/>
          <w:sz w:val="24"/>
          <w:szCs w:val="24"/>
        </w:rPr>
        <w:t>Similar results were found in cottonwood leaf litter decomposition rates in response to galling aphids (</w:t>
      </w:r>
      <w:r w:rsidR="00F1246B" w:rsidRPr="00CE77D0">
        <w:rPr>
          <w:rFonts w:ascii="Times New Roman" w:eastAsia="Times New Roman" w:hAnsi="Times New Roman" w:cs="Times New Roman"/>
          <w:i/>
          <w:iCs/>
          <w:sz w:val="24"/>
          <w:szCs w:val="24"/>
        </w:rPr>
        <w:t xml:space="preserve">P.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 xml:space="preserve">). </w:t>
      </w:r>
      <w:ins w:id="197" w:author="Clay" w:date="2020-07-13T11:32:00Z">
        <w:r w:rsidR="00513527">
          <w:rPr>
            <w:rFonts w:ascii="Times New Roman" w:eastAsia="Times New Roman" w:hAnsi="Times New Roman" w:cs="Times New Roman"/>
            <w:sz w:val="24"/>
            <w:szCs w:val="24"/>
          </w:rPr>
          <w:t xml:space="preserve"> </w:t>
        </w:r>
      </w:ins>
      <w:r w:rsidR="00F1246B">
        <w:rPr>
          <w:rFonts w:ascii="Times New Roman" w:eastAsia="Times New Roman" w:hAnsi="Times New Roman" w:cs="Times New Roman"/>
          <w:sz w:val="24"/>
          <w:szCs w:val="24"/>
        </w:rPr>
        <w:t>It was found that galled leaf litter decomposed 34-40% slower than non-galled leaf litter (Schweitzer et al 2005), leading to decreased leaf litter quality.</w:t>
      </w:r>
      <w:r w:rsidRPr="008E480E">
        <w:rPr>
          <w:rFonts w:ascii="Times New Roman" w:eastAsia="Times New Roman" w:hAnsi="Times New Roman" w:cs="Times New Roman"/>
          <w:sz w:val="24"/>
          <w:szCs w:val="24"/>
        </w:rPr>
        <w:t xml:space="preserve"> </w:t>
      </w:r>
      <w:ins w:id="198" w:author="Clay" w:date="2020-07-13T11:32:00Z">
        <w:r w:rsidR="00513527">
          <w:rPr>
            <w:rFonts w:ascii="Times New Roman" w:eastAsia="Times New Roman" w:hAnsi="Times New Roman" w:cs="Times New Roman"/>
            <w:sz w:val="24"/>
            <w:szCs w:val="24"/>
          </w:rPr>
          <w:t xml:space="preserve"> </w:t>
        </w:r>
      </w:ins>
      <w:r w:rsidR="000B1000">
        <w:rPr>
          <w:rFonts w:ascii="Times New Roman" w:eastAsia="Times New Roman" w:hAnsi="Times New Roman" w:cs="Times New Roman"/>
          <w:sz w:val="24"/>
          <w:szCs w:val="24"/>
        </w:rPr>
        <w:t>C</w:t>
      </w:r>
      <w:r w:rsidR="00F3455F">
        <w:rPr>
          <w:rFonts w:ascii="Times New Roman" w:eastAsia="Times New Roman" w:hAnsi="Times New Roman" w:cs="Times New Roman"/>
          <w:sz w:val="24"/>
          <w:szCs w:val="24"/>
        </w:rPr>
        <w:t xml:space="preserve">limate does not have much of an effect on </w:t>
      </w:r>
      <w:del w:id="199" w:author="Clay" w:date="2020-07-13T11:33:00Z">
        <w:r w:rsidR="00F3455F" w:rsidDel="00513527">
          <w:rPr>
            <w:rFonts w:ascii="Times New Roman" w:eastAsia="Times New Roman" w:hAnsi="Times New Roman" w:cs="Times New Roman"/>
            <w:sz w:val="24"/>
            <w:szCs w:val="24"/>
          </w:rPr>
          <w:delText xml:space="preserve"> </w:delText>
        </w:r>
      </w:del>
      <w:r w:rsidR="00F3455F">
        <w:rPr>
          <w:rFonts w:ascii="Times New Roman" w:eastAsia="Times New Roman" w:hAnsi="Times New Roman" w:cs="Times New Roman"/>
          <w:sz w:val="24"/>
          <w:szCs w:val="24"/>
        </w:rPr>
        <w:t xml:space="preserve">late stage decomposition, so </w:t>
      </w:r>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foliage</w:t>
      </w:r>
      <w:r>
        <w:rPr>
          <w:rFonts w:ascii="Times New Roman" w:eastAsia="Times New Roman" w:hAnsi="Times New Roman" w:cs="Times New Roman"/>
          <w:sz w:val="24"/>
          <w:szCs w:val="24"/>
        </w:rPr>
        <w:t xml:space="preserve"> 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ins w:id="200" w:author="Clay" w:date="2020-07-13T11:33:00Z">
        <w:r w:rsidR="00513527">
          <w:rPr>
            <w:rFonts w:ascii="Times New Roman" w:eastAsia="Times New Roman" w:hAnsi="Times New Roman" w:cs="Times New Roman"/>
            <w:sz w:val="24"/>
            <w:szCs w:val="24"/>
          </w:rPr>
          <w:t xml:space="preserve"> </w:t>
        </w:r>
      </w:ins>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ins w:id="201" w:author="Clay" w:date="2020-07-13T11:34:00Z">
        <w:r w:rsidR="00513527">
          <w:rPr>
            <w:rFonts w:ascii="Times New Roman" w:eastAsia="Times New Roman" w:hAnsi="Times New Roman" w:cs="Times New Roman"/>
            <w:sz w:val="24"/>
            <w:szCs w:val="24"/>
          </w:rPr>
          <w:t xml:space="preserve"> </w:t>
        </w:r>
      </w:ins>
      <w:r w:rsidR="00CE77D0">
        <w:rPr>
          <w:rFonts w:ascii="Times New Roman" w:eastAsia="Times New Roman" w:hAnsi="Times New Roman" w:cs="Times New Roman"/>
          <w:sz w:val="24"/>
          <w:szCs w:val="24"/>
        </w:rPr>
        <w:t xml:space="preserve">My findings are consistent with literature in that decomposition rates are lower in low budworm impact areas </w:t>
      </w:r>
      <w:commentRangeStart w:id="202"/>
      <w:commentRangeStart w:id="203"/>
      <w:r w:rsidR="00CE77D0">
        <w:rPr>
          <w:rFonts w:ascii="Times New Roman" w:eastAsia="Times New Roman" w:hAnsi="Times New Roman" w:cs="Times New Roman"/>
          <w:sz w:val="24"/>
          <w:szCs w:val="24"/>
        </w:rPr>
        <w:t>compared to high due to high budworm sites having lower quality leaf litter</w:t>
      </w:r>
      <w:commentRangeEnd w:id="202"/>
      <w:r w:rsidR="00513527">
        <w:rPr>
          <w:rStyle w:val="CommentReference"/>
        </w:rPr>
        <w:commentReference w:id="202"/>
      </w:r>
      <w:commentRangeEnd w:id="203"/>
      <w:r w:rsidR="00BE0DC5">
        <w:rPr>
          <w:rStyle w:val="CommentReference"/>
        </w:rPr>
        <w:commentReference w:id="203"/>
      </w:r>
      <w:r w:rsidR="00CE77D0">
        <w:rPr>
          <w:rFonts w:ascii="Times New Roman" w:eastAsia="Times New Roman" w:hAnsi="Times New Roman" w:cs="Times New Roman"/>
          <w:sz w:val="24"/>
          <w:szCs w:val="24"/>
        </w:rPr>
        <w:t>,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204"/>
      <w:r w:rsidR="005B48A4">
        <w:rPr>
          <w:rFonts w:ascii="Times New Roman" w:eastAsia="Times New Roman" w:hAnsi="Times New Roman" w:cs="Times New Roman"/>
          <w:sz w:val="24"/>
          <w:szCs w:val="24"/>
        </w:rPr>
        <w:t xml:space="preserve">have the potential to alter ecosystem nutrient dynamics </w:t>
      </w:r>
      <w:commentRangeEnd w:id="204"/>
      <w:r w:rsidR="00F93FCF">
        <w:rPr>
          <w:rStyle w:val="CommentReference"/>
        </w:rPr>
        <w:commentReference w:id="204"/>
      </w:r>
      <w:r w:rsidR="005B48A4">
        <w:rPr>
          <w:rFonts w:ascii="Times New Roman" w:eastAsia="Times New Roman" w:hAnsi="Times New Roman" w:cs="Times New Roman"/>
          <w:sz w:val="24"/>
          <w:szCs w:val="24"/>
        </w:rPr>
        <w:t>if their current outbreak cycles continue.</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49093028"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Sample event influenced soil </w:t>
      </w:r>
      <w:r w:rsidR="00720435">
        <w:rPr>
          <w:rFonts w:ascii="Times New Roman" w:eastAsia="Times New Roman" w:hAnsi="Times New Roman" w:cs="Times New Roman"/>
          <w:sz w:val="24"/>
          <w:szCs w:val="24"/>
        </w:rPr>
        <w:t>moisture,</w:t>
      </w:r>
      <w:r>
        <w:rPr>
          <w:rFonts w:ascii="Times New Roman" w:eastAsia="Times New Roman" w:hAnsi="Times New Roman" w:cs="Times New Roman"/>
          <w:sz w:val="24"/>
          <w:szCs w:val="24"/>
        </w:rPr>
        <w:t xml:space="preserve"> </w:t>
      </w:r>
      <w:r w:rsidR="006740C8">
        <w:rPr>
          <w:rFonts w:ascii="Times New Roman" w:eastAsia="Times New Roman" w:hAnsi="Times New Roman" w:cs="Times New Roman"/>
          <w:sz w:val="24"/>
          <w:szCs w:val="24"/>
        </w:rPr>
        <w:t>but I would have expected budworms to also affect soil moisture, which I did not see. I would have thought that as defoliation occurred, the canopy would have more openings for moisture to reach the forest floor during rain events and increasing soil moisture, and decreasing soil moisture during warmer dry periods by letting more sunlight in through those openings.</w:t>
      </w:r>
      <w:del w:id="205" w:author="Neziri Izak - OHS" w:date="2020-07-17T13:39:00Z">
        <w:r w:rsidDel="006740C8">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Large rainfall events </w:t>
      </w:r>
      <w:r w:rsidR="00B7721F">
        <w:rPr>
          <w:rFonts w:ascii="Times New Roman" w:eastAsia="Times New Roman" w:hAnsi="Times New Roman" w:cs="Times New Roman"/>
          <w:sz w:val="24"/>
          <w:szCs w:val="24"/>
        </w:rPr>
        <w:t xml:space="preserve">led to more soil moisture. On 11 Oct 15 and 4-Aug-16, there was more soil moisture in high impacted sites, and on 8-May-16 and 6-Nov-16 there was more soil moisture in low impacted sites. </w:t>
      </w:r>
      <w:ins w:id="206" w:author="Clay" w:date="2020-07-13T11:45:00Z">
        <w:r w:rsidR="00F93FCF">
          <w:rPr>
            <w:rFonts w:ascii="Times New Roman" w:eastAsia="Times New Roman" w:hAnsi="Times New Roman" w:cs="Times New Roman"/>
            <w:sz w:val="24"/>
            <w:szCs w:val="24"/>
          </w:rPr>
          <w:t xml:space="preserve"> </w:t>
        </w:r>
      </w:ins>
      <w:r w:rsidR="00B7721F">
        <w:rPr>
          <w:rFonts w:ascii="Times New Roman" w:eastAsia="Times New Roman" w:hAnsi="Times New Roman" w:cs="Times New Roman"/>
          <w:sz w:val="24"/>
          <w:szCs w:val="24"/>
        </w:rPr>
        <w:t xml:space="preserve">These differences could be attributed to microclimate </w:t>
      </w:r>
      <w:r w:rsidR="008276E2">
        <w:rPr>
          <w:rFonts w:ascii="Times New Roman" w:eastAsia="Times New Roman" w:hAnsi="Times New Roman" w:cs="Times New Roman"/>
          <w:sz w:val="24"/>
          <w:szCs w:val="24"/>
        </w:rPr>
        <w:t>differences</w:t>
      </w:r>
      <w:r w:rsidR="00B7721F">
        <w:rPr>
          <w:rFonts w:ascii="Times New Roman" w:eastAsia="Times New Roman" w:hAnsi="Times New Roman" w:cs="Times New Roman"/>
          <w:sz w:val="24"/>
          <w:szCs w:val="24"/>
        </w:rPr>
        <w:t xml:space="preserve"> between the two regions</w:t>
      </w:r>
      <w:ins w:id="207" w:author="Neziri Izak - OHS" w:date="2020-07-17T13:36:00Z">
        <w:r w:rsidR="006740C8">
          <w:rPr>
            <w:rFonts w:ascii="Times New Roman" w:eastAsia="Times New Roman" w:hAnsi="Times New Roman" w:cs="Times New Roman"/>
            <w:sz w:val="24"/>
            <w:szCs w:val="24"/>
          </w:rPr>
          <w:t>.</w:t>
        </w:r>
      </w:ins>
    </w:p>
    <w:p w14:paraId="367FEA63" w14:textId="11E0EBF3"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02AE0">
        <w:rPr>
          <w:rFonts w:ascii="Times New Roman" w:eastAsia="Times New Roman" w:hAnsi="Times New Roman" w:cs="Times New Roman"/>
          <w:sz w:val="24"/>
          <w:szCs w:val="24"/>
        </w:rPr>
        <w:t>The mean for h</w:t>
      </w:r>
      <w:r>
        <w:rPr>
          <w:rFonts w:ascii="Times New Roman" w:eastAsia="Times New Roman" w:hAnsi="Times New Roman" w:cs="Times New Roman"/>
          <w:sz w:val="24"/>
          <w:szCs w:val="24"/>
        </w:rPr>
        <w:t xml:space="preserve">igh 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w:t>
      </w:r>
      <w:r w:rsidR="00802AE0">
        <w:rPr>
          <w:rFonts w:ascii="Times New Roman" w:eastAsia="Times New Roman" w:hAnsi="Times New Roman" w:cs="Times New Roman"/>
          <w:sz w:val="24"/>
          <w:szCs w:val="24"/>
        </w:rPr>
        <w:t>did</w:t>
      </w:r>
      <w:r>
        <w:rPr>
          <w:rFonts w:ascii="Times New Roman" w:eastAsia="Times New Roman" w:hAnsi="Times New Roman" w:cs="Times New Roman"/>
          <w:sz w:val="24"/>
          <w:szCs w:val="24"/>
        </w:rPr>
        <w:t xml:space="preserve"> not</w:t>
      </w:r>
      <w:r w:rsidR="00802AE0">
        <w:rPr>
          <w:rFonts w:ascii="Times New Roman" w:eastAsia="Times New Roman" w:hAnsi="Times New Roman" w:cs="Times New Roman"/>
          <w:sz w:val="24"/>
          <w:szCs w:val="24"/>
        </w:rPr>
        <w:t xml:space="preserve"> differ</w:t>
      </w:r>
      <w:r>
        <w:rPr>
          <w:rFonts w:ascii="Times New Roman" w:eastAsia="Times New Roman" w:hAnsi="Times New Roman" w:cs="Times New Roman"/>
          <w:sz w:val="24"/>
          <w:szCs w:val="24"/>
        </w:rPr>
        <w:t xml:space="preserve"> significantly</w:t>
      </w:r>
      <w:r w:rsidR="006740C8">
        <w:rPr>
          <w:rFonts w:ascii="Times New Roman" w:eastAsia="Times New Roman" w:hAnsi="Times New Roman" w:cs="Times New Roman"/>
          <w:sz w:val="24"/>
          <w:szCs w:val="24"/>
        </w:rPr>
        <w:t xml:space="preserve"> for soil organic matter percentage</w:t>
      </w:r>
      <w:r>
        <w:rPr>
          <w:rFonts w:ascii="Times New Roman" w:eastAsia="Times New Roman" w:hAnsi="Times New Roman" w:cs="Times New Roman"/>
          <w:sz w:val="24"/>
          <w:szCs w:val="24"/>
        </w:rPr>
        <w:t>. I hypothesized that more frass input would lead to higher soil organic matter content</w:t>
      </w:r>
      <w:r w:rsidR="00433FA3">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w:t>
      </w:r>
      <w:r w:rsidR="00433FA3">
        <w:rPr>
          <w:rFonts w:ascii="Times New Roman" w:eastAsia="Times New Roman" w:hAnsi="Times New Roman" w:cs="Times New Roman"/>
          <w:sz w:val="24"/>
          <w:szCs w:val="24"/>
        </w:rPr>
        <w:t xml:space="preserve">Grasslands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have</w:t>
      </w:r>
      <w:r w:rsidR="00D20FEC">
        <w:rPr>
          <w:rFonts w:ascii="Times New Roman" w:eastAsia="Times New Roman" w:hAnsi="Times New Roman" w:cs="Times New Roman"/>
          <w:sz w:val="24"/>
          <w:szCs w:val="24"/>
        </w:rPr>
        <w:t xml:space="preserve"> shown that soil organic </w:t>
      </w:r>
      <w:r w:rsidR="00375127">
        <w:rPr>
          <w:rFonts w:ascii="Times New Roman" w:eastAsia="Times New Roman" w:hAnsi="Times New Roman" w:cs="Times New Roman"/>
          <w:sz w:val="24"/>
          <w:szCs w:val="24"/>
        </w:rPr>
        <w:t>carbon can increase, decrease, or stay the same in the presence of grazers,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ins w:id="208" w:author="Neziri Izak - OHS" w:date="2020-07-17T13:30:00Z">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ins>
      <w:r w:rsidR="00D20FEC">
        <w:rPr>
          <w:rFonts w:ascii="Times New Roman" w:eastAsia="Times New Roman" w:hAnsi="Times New Roman" w:cs="Times New Roman"/>
          <w:sz w:val="24"/>
          <w:szCs w:val="24"/>
        </w:rPr>
        <w:t xml:space="preserve">et al, 2010).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530F0B29"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N would increase in the presence of budworms, and this did not occur in ammonium. Sample event significantly influenced ammonium concentrations, but bud worms did not have an effect. </w:t>
      </w:r>
      <w:proofErr w:type="gramStart"/>
      <w:r w:rsidR="007A5BB5">
        <w:rPr>
          <w:rFonts w:ascii="Times New Roman" w:eastAsia="Times New Roman" w:hAnsi="Times New Roman" w:cs="Times New Roman"/>
          <w:sz w:val="24"/>
          <w:szCs w:val="24"/>
        </w:rPr>
        <w:t>Similar to</w:t>
      </w:r>
      <w:proofErr w:type="gramEnd"/>
      <w:r w:rsidR="007A5BB5">
        <w:rPr>
          <w:rFonts w:ascii="Times New Roman" w:eastAsia="Times New Roman" w:hAnsi="Times New Roman" w:cs="Times New Roman"/>
          <w:sz w:val="24"/>
          <w:szCs w:val="24"/>
        </w:rPr>
        <w:t xml:space="preserve"> throughfall, there was a higher concentration of ammonium on 8 May 2016 in the low budworm sites, which is in the early growing season. </w:t>
      </w:r>
      <w:r w:rsidR="00C934EE">
        <w:rPr>
          <w:rFonts w:ascii="Times New Roman" w:eastAsia="Times New Roman" w:hAnsi="Times New Roman" w:cs="Times New Roman"/>
          <w:sz w:val="24"/>
          <w:szCs w:val="24"/>
        </w:rPr>
        <w:t xml:space="preserve">Herbivores have been show to limited nitrogen availability in grasses and woody shrubs in an oak savannah by decreasing the amount of nitrogen fixing legumes (Ritchie et al, 1998), which could also explain why concentrations were lower in the high budworm sites. </w:t>
      </w:r>
    </w:p>
    <w:p w14:paraId="2B9340C2" w14:textId="636565F8"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nitrate had an interaction between sample event and budworm herbivory. </w:t>
      </w:r>
      <w:r w:rsidR="002F4509">
        <w:rPr>
          <w:rFonts w:ascii="Times New Roman" w:eastAsia="Times New Roman" w:hAnsi="Times New Roman" w:cs="Times New Roman"/>
          <w:sz w:val="24"/>
          <w:szCs w:val="24"/>
        </w:rPr>
        <w:t xml:space="preserve">There were two pulses of nitrate, one at the end of the growing season (August 2016) and one right before winter (November 2016). </w:t>
      </w:r>
      <w:r w:rsidR="002F4509">
        <w:rPr>
          <w:rFonts w:ascii="Times New Roman" w:eastAsia="Times New Roman" w:hAnsi="Times New Roman" w:cs="Times New Roman"/>
          <w:sz w:val="24"/>
          <w:szCs w:val="24"/>
        </w:rPr>
        <w:t>Nitrate is taken up at similar rates during growing season (</w:t>
      </w:r>
      <w:proofErr w:type="spellStart"/>
      <w:r w:rsidR="002F4509" w:rsidRPr="00937E5D">
        <w:rPr>
          <w:rFonts w:ascii="Times New Roman" w:eastAsia="Times New Roman" w:hAnsi="Times New Roman" w:cs="Times New Roman"/>
          <w:sz w:val="24"/>
          <w:szCs w:val="24"/>
        </w:rPr>
        <w:t>Nadelhoffer</w:t>
      </w:r>
      <w:proofErr w:type="spellEnd"/>
      <w:r w:rsidR="002F4509">
        <w:rPr>
          <w:rFonts w:ascii="Times New Roman" w:eastAsia="Times New Roman" w:hAnsi="Times New Roman" w:cs="Times New Roman"/>
          <w:sz w:val="24"/>
          <w:szCs w:val="24"/>
        </w:rPr>
        <w:t xml:space="preserve"> et al, 1984), </w:t>
      </w:r>
      <w:r w:rsidR="002F4509">
        <w:rPr>
          <w:rFonts w:ascii="Times New Roman" w:eastAsia="Times New Roman" w:hAnsi="Times New Roman" w:cs="Times New Roman"/>
          <w:sz w:val="24"/>
          <w:szCs w:val="24"/>
        </w:rPr>
        <w:t xml:space="preserve">which could explain the low concentrations for most of the sample dates. </w:t>
      </w:r>
      <w:r w:rsidR="00F5320C">
        <w:rPr>
          <w:rFonts w:ascii="Times New Roman" w:eastAsia="Times New Roman" w:hAnsi="Times New Roman" w:cs="Times New Roman"/>
          <w:sz w:val="24"/>
          <w:szCs w:val="24"/>
        </w:rPr>
        <w:t>There was a large rainfall event just prior to the August sampling</w:t>
      </w:r>
      <w:r w:rsidR="006A30E7">
        <w:rPr>
          <w:rFonts w:ascii="Times New Roman" w:eastAsia="Times New Roman" w:hAnsi="Times New Roman" w:cs="Times New Roman"/>
          <w:sz w:val="24"/>
          <w:szCs w:val="24"/>
        </w:rPr>
        <w:t xml:space="preserve"> and this has been shown in the North China Plain to leach nitrates from the soil (Wan</w:t>
      </w:r>
      <w:r w:rsidR="00C027C4">
        <w:rPr>
          <w:rFonts w:ascii="Times New Roman" w:eastAsia="Times New Roman" w:hAnsi="Times New Roman" w:cs="Times New Roman"/>
          <w:sz w:val="24"/>
          <w:szCs w:val="24"/>
        </w:rPr>
        <w:t>g</w:t>
      </w:r>
      <w:r w:rsidR="006A30E7">
        <w:rPr>
          <w:rFonts w:ascii="Times New Roman" w:eastAsia="Times New Roman" w:hAnsi="Times New Roman" w:cs="Times New Roman"/>
          <w:sz w:val="24"/>
          <w:szCs w:val="24"/>
        </w:rPr>
        <w:t xml:space="preserve"> et al, 2010), with potential for run off to streams (</w:t>
      </w:r>
      <w:r w:rsidR="00C027C4">
        <w:rPr>
          <w:rFonts w:ascii="Times New Roman" w:eastAsia="Times New Roman" w:hAnsi="Times New Roman" w:cs="Times New Roman"/>
          <w:sz w:val="24"/>
          <w:szCs w:val="24"/>
        </w:rPr>
        <w:t>Wang, 2020</w:t>
      </w:r>
      <w:r w:rsidR="006A30E7">
        <w:rPr>
          <w:rFonts w:ascii="Times New Roman" w:eastAsia="Times New Roman" w:hAnsi="Times New Roman" w:cs="Times New Roman"/>
          <w:sz w:val="24"/>
          <w:szCs w:val="24"/>
        </w:rPr>
        <w:t>)</w:t>
      </w:r>
      <w:r w:rsidR="00F5320C">
        <w:rPr>
          <w:rFonts w:ascii="Times New Roman" w:eastAsia="Times New Roman" w:hAnsi="Times New Roman" w:cs="Times New Roman"/>
          <w:sz w:val="24"/>
          <w:szCs w:val="24"/>
        </w:rPr>
        <w:t xml:space="preserve">. Similar to throughfall, soil nitrate was </w:t>
      </w:r>
      <w:r w:rsidR="00CC24F4">
        <w:rPr>
          <w:rFonts w:ascii="Times New Roman" w:eastAsia="Times New Roman" w:hAnsi="Times New Roman" w:cs="Times New Roman"/>
          <w:sz w:val="24"/>
          <w:szCs w:val="24"/>
        </w:rPr>
        <w:t xml:space="preserve">in general, </w:t>
      </w:r>
      <w:r w:rsidR="00F5320C">
        <w:rPr>
          <w:rFonts w:ascii="Times New Roman" w:eastAsia="Times New Roman" w:hAnsi="Times New Roman" w:cs="Times New Roman"/>
          <w:sz w:val="24"/>
          <w:szCs w:val="24"/>
        </w:rPr>
        <w:t>in very low concentrations, indicating low inputs from the canopy</w:t>
      </w:r>
      <w:r w:rsidR="00CC24F4">
        <w:rPr>
          <w:rFonts w:ascii="Times New Roman" w:eastAsia="Times New Roman" w:hAnsi="Times New Roman" w:cs="Times New Roman"/>
          <w:sz w:val="24"/>
          <w:szCs w:val="24"/>
        </w:rPr>
        <w:t>, with the exception of 8 May 2016 and June 2016, where pulses of throughfall nitrate were not seen in the soil, indicating rapid microbial immobilization or plant uptake into biomass</w:t>
      </w:r>
      <w:r w:rsidR="00F532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ins w:id="209" w:author="Neziri Izak - OHS" w:date="2020-07-21T16:47:00Z">
        <w:r w:rsidR="00F5320C" w:rsidDel="00097AE0">
          <w:rPr>
            <w:rFonts w:ascii="Times New Roman" w:eastAsia="Times New Roman" w:hAnsi="Times New Roman" w:cs="Times New Roman"/>
            <w:sz w:val="24"/>
            <w:szCs w:val="24"/>
          </w:rPr>
          <w:t xml:space="preserve"> </w:t>
        </w:r>
      </w:ins>
    </w:p>
    <w:p w14:paraId="01CB8251" w14:textId="6E513948" w:rsidR="00C12E3F"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a trend that has been seen in tropical forests experiencing herbivory (Metcalfe et al, 2013). Herbivores can increase phosphorous inputs by adding frass, molts, and partially consumed litter (Metcalfe et al, 2013).</w:t>
      </w:r>
    </w:p>
    <w:p w14:paraId="4562CA07" w14:textId="62158823" w:rsidR="00746D96" w:rsidRDefault="00746D96" w:rsidP="00746D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increases in</w:t>
      </w:r>
      <w:r>
        <w:rPr>
          <w:rFonts w:ascii="Times New Roman" w:eastAsia="Times New Roman" w:hAnsi="Times New Roman" w:cs="Times New Roman"/>
          <w:sz w:val="24"/>
          <w:szCs w:val="24"/>
        </w:rPr>
        <w:t xml:space="preserve"> SRP samples from throughfall</w:t>
      </w:r>
      <w:r>
        <w:rPr>
          <w:rFonts w:ascii="Times New Roman" w:eastAsia="Times New Roman" w:hAnsi="Times New Roman" w:cs="Times New Roman"/>
          <w:sz w:val="24"/>
          <w:szCs w:val="24"/>
        </w:rPr>
        <w:t xml:space="preserve"> were not seen</w:t>
      </w:r>
      <w:r>
        <w:rPr>
          <w:rFonts w:ascii="Times New Roman" w:eastAsia="Times New Roman" w:hAnsi="Times New Roman" w:cs="Times New Roman"/>
          <w:sz w:val="24"/>
          <w:szCs w:val="24"/>
        </w:rPr>
        <w:t xml:space="preserve">, it suggests that the WSB in highly impacted areas are adding more phosphorous, potential in the form of frass or damaged leaf litter than can be taken up by soil microbes. A study with potted Douglas fir seedlings should that soils containing high levels of Basalt, WSB increased soil P concentrations (Kolb et all, 1999), suggesting that budworms can increase soil P in systems that are not limited by P. The central cascade region is high in </w:t>
      </w:r>
      <w:proofErr w:type="gramStart"/>
      <w:r>
        <w:rPr>
          <w:rFonts w:ascii="Times New Roman" w:eastAsia="Times New Roman" w:hAnsi="Times New Roman" w:cs="Times New Roman"/>
          <w:sz w:val="24"/>
          <w:szCs w:val="24"/>
        </w:rPr>
        <w:t>basalt, and</w:t>
      </w:r>
      <w:proofErr w:type="gramEnd"/>
      <w:r>
        <w:rPr>
          <w:rFonts w:ascii="Times New Roman" w:eastAsia="Times New Roman" w:hAnsi="Times New Roman" w:cs="Times New Roman"/>
          <w:sz w:val="24"/>
          <w:szCs w:val="24"/>
        </w:rPr>
        <w:t xml:space="preserve"> would suggest this is not a P limited system.</w:t>
      </w:r>
    </w:p>
    <w:p w14:paraId="5240BECB" w14:textId="302299BC" w:rsidR="00DE1705" w:rsidRDefault="00746D9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Increases in</w:t>
      </w:r>
      <w:r w:rsidR="001539E9">
        <w:rPr>
          <w:rFonts w:ascii="Times New Roman" w:eastAsia="Times New Roman" w:hAnsi="Times New Roman" w:cs="Times New Roman"/>
          <w:sz w:val="24"/>
          <w:szCs w:val="24"/>
        </w:rPr>
        <w:t xml:space="preserve"> SRP</w:t>
      </w:r>
      <w:r>
        <w:rPr>
          <w:rFonts w:ascii="Times New Roman" w:eastAsia="Times New Roman" w:hAnsi="Times New Roman" w:cs="Times New Roman"/>
          <w:sz w:val="24"/>
          <w:szCs w:val="24"/>
        </w:rPr>
        <w:t xml:space="preserve"> have the potential</w:t>
      </w:r>
      <w:r w:rsidR="001539E9">
        <w:rPr>
          <w:rFonts w:ascii="Times New Roman" w:eastAsia="Times New Roman" w:hAnsi="Times New Roman" w:cs="Times New Roman"/>
          <w:sz w:val="24"/>
          <w:szCs w:val="24"/>
        </w:rPr>
        <w:t xml:space="preserve"> to be washed 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events</w:t>
      </w:r>
      <w:r>
        <w:rPr>
          <w:rFonts w:ascii="Times New Roman" w:eastAsia="Times New Roman" w:hAnsi="Times New Roman" w:cs="Times New Roman"/>
          <w:sz w:val="24"/>
          <w:szCs w:val="24"/>
        </w:rPr>
        <w:t xml:space="preserve"> and</w:t>
      </w:r>
      <w:r w:rsidR="001539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w:t>
      </w:r>
      <w:r w:rsidR="001539E9">
        <w:rPr>
          <w:rFonts w:ascii="Times New Roman" w:eastAsia="Times New Roman" w:hAnsi="Times New Roman" w:cs="Times New Roman"/>
          <w:sz w:val="24"/>
          <w:szCs w:val="24"/>
        </w:rPr>
        <w:t xml:space="preserve">lthough SRP is important for productivity in stream ecosystems, an excess amount </w:t>
      </w:r>
      <w:r w:rsidR="001539E9">
        <w:rPr>
          <w:rFonts w:ascii="Times New Roman" w:eastAsia="Times New Roman" w:hAnsi="Times New Roman" w:cs="Times New Roman"/>
          <w:sz w:val="24"/>
          <w:szCs w:val="24"/>
        </w:rPr>
        <w:lastRenderedPageBreak/>
        <w:t>of SRP can lead to over productive systems, causing algae blooms, which will eventually lead to mass die off events and oxygen depletion</w:t>
      </w:r>
      <w:ins w:id="210" w:author="Neziri Izak - OHS" w:date="2020-07-21T18:52:00Z">
        <w:r w:rsidR="008D0FEF">
          <w:rPr>
            <w:rFonts w:ascii="Times New Roman" w:eastAsia="Times New Roman" w:hAnsi="Times New Roman" w:cs="Times New Roman"/>
            <w:sz w:val="24"/>
            <w:szCs w:val="24"/>
          </w:rPr>
          <w:t>.</w:t>
        </w:r>
      </w:ins>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5E36F410"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5F6F6AA1"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3"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211"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212"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212"/>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71584FB8"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213"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214"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4864F03F"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21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21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21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21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21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22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22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22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 xml:space="preserve">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63618CA2" w14:textId="23EB4474"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223"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224" w:author="Neziri Izak - OHS" w:date="2020-07-03T13:49:00Z"/>
          <w:rFonts w:ascii="Times New Roman" w:eastAsia="Times New Roman" w:hAnsi="Times New Roman" w:cs="Times New Roman"/>
          <w:sz w:val="24"/>
          <w:szCs w:val="24"/>
        </w:rPr>
      </w:pPr>
    </w:p>
    <w:p w14:paraId="68F8D1C8" w14:textId="42860E80"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4"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EF76359" w14:textId="4BF88CAA"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225"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604BB9A4"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226"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227"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228"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229"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230"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231"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Del="00926533" w:rsidRDefault="003E7416" w:rsidP="003E7416">
      <w:pPr>
        <w:pBdr>
          <w:top w:val="nil"/>
          <w:left w:val="nil"/>
          <w:bottom w:val="nil"/>
          <w:right w:val="nil"/>
          <w:between w:val="nil"/>
        </w:pBdr>
        <w:spacing w:line="240" w:lineRule="auto"/>
        <w:contextualSpacing/>
        <w:rPr>
          <w:del w:id="232" w:author="Neziri Izak - OHS" w:date="2020-07-21T18:51: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15D8BD96" w14:textId="36EDE2A8" w:rsidR="00926533" w:rsidRDefault="00926533" w:rsidP="003E7416">
      <w:pPr>
        <w:pBdr>
          <w:top w:val="nil"/>
          <w:left w:val="nil"/>
          <w:bottom w:val="nil"/>
          <w:right w:val="nil"/>
          <w:between w:val="nil"/>
        </w:pBdr>
        <w:spacing w:line="240" w:lineRule="auto"/>
        <w:contextualSpacing/>
        <w:rPr>
          <w:ins w:id="233" w:author="Neziri Izak - OHS" w:date="2020-07-21T18:51:00Z"/>
          <w:rFonts w:ascii="Times New Roman" w:eastAsia="Times New Roman" w:hAnsi="Times New Roman" w:cs="Times New Roman"/>
          <w:sz w:val="24"/>
          <w:szCs w:val="24"/>
        </w:rPr>
      </w:pP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234"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235"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78D29BB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lastRenderedPageBreak/>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1" w:author="Clay" w:date="2020-07-13T11:54:00Z" w:initials="C">
    <w:p w14:paraId="5BDEFA0E" w14:textId="5700B35E" w:rsidR="00433FA3" w:rsidRDefault="00433FA3">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9" w:author="Clay" w:date="2020-07-13T11:54:00Z" w:initials="C">
    <w:p w14:paraId="190BBF68" w14:textId="6BF0770C" w:rsidR="00433FA3" w:rsidRDefault="00433FA3">
      <w:pPr>
        <w:pStyle w:val="CommentText"/>
      </w:pPr>
      <w:r>
        <w:rPr>
          <w:rStyle w:val="CommentReference"/>
        </w:rPr>
        <w:annotationRef/>
      </w:r>
      <w:r>
        <w:t xml:space="preserve">This is the first mention of this concept, but you should introduce it in the first paragraph as how a “normal” forest works, which is that they are usually </w:t>
      </w:r>
      <w:proofErr w:type="gramStart"/>
      <w:r>
        <w:t>fairly retentive</w:t>
      </w:r>
      <w:proofErr w:type="gramEnd"/>
      <w:r>
        <w:t xml:space="preserve"> of nutrients</w:t>
      </w:r>
    </w:p>
  </w:comment>
  <w:comment w:id="60" w:author="Clay" w:date="2020-07-13T11:54:00Z" w:initials="C">
    <w:p w14:paraId="6EDA2564" w14:textId="6DF6C57E" w:rsidR="00433FA3" w:rsidRDefault="00433FA3">
      <w:pPr>
        <w:pStyle w:val="CommentText"/>
      </w:pPr>
      <w:r>
        <w:rPr>
          <w:rStyle w:val="CommentReference"/>
        </w:rPr>
        <w:annotationRef/>
      </w:r>
      <w:r>
        <w:t xml:space="preserve">This </w:t>
      </w:r>
      <w:proofErr w:type="gramStart"/>
      <w:r>
        <w:t>doesn’t</w:t>
      </w:r>
      <w:proofErr w:type="gramEnd"/>
      <w:r>
        <w:t xml:space="preserve"> belong here and maybe can be deleted from the whole thing</w:t>
      </w:r>
    </w:p>
  </w:comment>
  <w:comment w:id="61" w:author="Clay" w:date="2020-07-13T11:54:00Z" w:initials="C">
    <w:p w14:paraId="5E83F369" w14:textId="1FCA20AB" w:rsidR="00433FA3" w:rsidRDefault="00433FA3">
      <w:pPr>
        <w:pStyle w:val="CommentText"/>
      </w:pPr>
      <w:r>
        <w:rPr>
          <w:rStyle w:val="CommentReference"/>
        </w:rPr>
        <w:annotationRef/>
      </w:r>
      <w:r>
        <w:t xml:space="preserve">Couch this paragraph as a summary of how insects might change the nutrient dynamics of the “normal” forest with citations to studies that support your statements.  </w:t>
      </w:r>
      <w:proofErr w:type="gramStart"/>
      <w:r>
        <w:t>Don’t</w:t>
      </w:r>
      <w:proofErr w:type="gramEnd"/>
      <w:r>
        <w:t xml:space="preserve"> put this into the “this study” context yet</w:t>
      </w:r>
    </w:p>
  </w:comment>
  <w:comment w:id="62" w:author="Clay" w:date="2020-07-13T11:54:00Z" w:initials="C">
    <w:p w14:paraId="0EF170A7" w14:textId="7D410CD0" w:rsidR="00433FA3" w:rsidRDefault="00433FA3">
      <w:pPr>
        <w:pStyle w:val="CommentText"/>
      </w:pPr>
      <w:r>
        <w:rPr>
          <w:rStyle w:val="CommentReference"/>
        </w:rPr>
        <w:annotationRef/>
      </w:r>
      <w:r>
        <w:t xml:space="preserve">This stuff can get folded into a paragraph (or two) talking about how insects can affect forest nutrient cycles.  Also, </w:t>
      </w:r>
      <w:proofErr w:type="gramStart"/>
      <w:r>
        <w:t>I’d</w:t>
      </w:r>
      <w:proofErr w:type="gramEnd"/>
      <w:r>
        <w:t xml:space="preserve"> stay away from the idea of “balance” because natural systems are always in some state of dynamic equilibrium, and a disturbance just changes the equilibrium</w:t>
      </w:r>
    </w:p>
  </w:comment>
  <w:comment w:id="63" w:author="Clay" w:date="2020-07-13T11:54:00Z" w:initials="C">
    <w:p w14:paraId="249B5E2D" w14:textId="74B4E519" w:rsidR="00433FA3" w:rsidRDefault="00433FA3">
      <w:pPr>
        <w:pStyle w:val="CommentText"/>
      </w:pPr>
      <w:r>
        <w:rPr>
          <w:rStyle w:val="CommentReference"/>
        </w:rPr>
        <w:annotationRef/>
      </w:r>
      <w:r>
        <w:t xml:space="preserve">There are a lot of points here that </w:t>
      </w:r>
      <w:proofErr w:type="gramStart"/>
      <w:r>
        <w:t>don’t</w:t>
      </w:r>
      <w:proofErr w:type="gramEnd"/>
      <w:r>
        <w:t xml:space="preserve">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69" w:author="Clay" w:date="2020-07-13T11:54:00Z" w:initials="C">
    <w:p w14:paraId="2614EEEE" w14:textId="759CF3A6" w:rsidR="00433FA3" w:rsidRDefault="00433FA3">
      <w:pPr>
        <w:pStyle w:val="CommentText"/>
      </w:pPr>
      <w:r>
        <w:rPr>
          <w:rStyle w:val="CommentReference"/>
        </w:rPr>
        <w:annotationRef/>
      </w:r>
      <w:r>
        <w:t>Double check figure 1 date against throughfall paper</w:t>
      </w:r>
    </w:p>
  </w:comment>
  <w:comment w:id="112" w:author="Clay" w:date="2020-07-13T11:54:00Z" w:initials="C">
    <w:p w14:paraId="7FC385B5" w14:textId="77777777" w:rsidR="00433FA3" w:rsidRDefault="00433FA3" w:rsidP="00FA0104">
      <w:pPr>
        <w:pStyle w:val="CommentText"/>
      </w:pPr>
      <w:r>
        <w:rPr>
          <w:rStyle w:val="CommentReference"/>
        </w:rPr>
        <w:annotationRef/>
      </w:r>
      <w:r>
        <w:t xml:space="preserve">Need to finalize this before next draft…also, doesn’t the kind of N matter?  For </w:t>
      </w:r>
      <w:proofErr w:type="gramStart"/>
      <w:r>
        <w:t>example</w:t>
      </w:r>
      <w:proofErr w:type="gramEnd"/>
      <w:r>
        <w:t xml:space="preserve"> net increase in NH4 versus net increase in NO3?</w:t>
      </w:r>
    </w:p>
  </w:comment>
  <w:comment w:id="118" w:author="Clay" w:date="2020-07-13T11:54:00Z" w:initials="C">
    <w:p w14:paraId="5226106E" w14:textId="71015AAE" w:rsidR="00433FA3" w:rsidRDefault="00433FA3">
      <w:pPr>
        <w:pStyle w:val="CommentText"/>
      </w:pPr>
      <w:r>
        <w:rPr>
          <w:rStyle w:val="CommentReference"/>
        </w:rPr>
        <w:annotationRef/>
      </w:r>
      <w:r>
        <w:t xml:space="preserve">Need to finalize this before next draft…also, doesn’t the kind of N matter?  For </w:t>
      </w:r>
      <w:proofErr w:type="gramStart"/>
      <w:r>
        <w:t>example</w:t>
      </w:r>
      <w:proofErr w:type="gramEnd"/>
      <w:r>
        <w:t xml:space="preserve"> net increase in NH4 versus net increase in NO3?</w:t>
      </w:r>
    </w:p>
  </w:comment>
  <w:comment w:id="119" w:author="Clay Arango" w:date="2020-07-13T11:54:00Z" w:initials="CA">
    <w:p w14:paraId="534EB0A5" w14:textId="77777777" w:rsidR="00433FA3" w:rsidRDefault="00433FA3"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121" w:author="Clay" w:date="2020-07-13T11:54:00Z" w:initials="C">
    <w:p w14:paraId="549AF373" w14:textId="27AE639D" w:rsidR="00433FA3" w:rsidRDefault="00433FA3">
      <w:pPr>
        <w:pStyle w:val="CommentText"/>
      </w:pPr>
      <w:r>
        <w:rPr>
          <w:rStyle w:val="CommentReference"/>
        </w:rPr>
        <w:annotationRef/>
      </w:r>
      <w:r>
        <w:t>Move the extraction part to the soil collection process and resin bead extraction process</w:t>
      </w:r>
    </w:p>
  </w:comment>
  <w:comment w:id="134" w:author="Clay" w:date="2020-07-13T11:54:00Z" w:initials="C">
    <w:p w14:paraId="33190731" w14:textId="418A3D26" w:rsidR="00433FA3" w:rsidRDefault="00433FA3">
      <w:pPr>
        <w:pStyle w:val="CommentText"/>
      </w:pPr>
      <w:r>
        <w:rPr>
          <w:rStyle w:val="CommentReference"/>
        </w:rPr>
        <w:annotationRef/>
      </w:r>
      <w:r>
        <w:t>Move the extraction part to the soil collection process</w:t>
      </w:r>
    </w:p>
  </w:comment>
  <w:comment w:id="138" w:author="Clay" w:date="2020-07-13T11:54:00Z" w:initials="C">
    <w:p w14:paraId="51CBE6A4" w14:textId="6216A60D" w:rsidR="00433FA3" w:rsidRDefault="00433FA3">
      <w:pPr>
        <w:pStyle w:val="CommentText"/>
      </w:pPr>
      <w:r>
        <w:rPr>
          <w:rStyle w:val="CommentReference"/>
        </w:rPr>
        <w:annotationRef/>
      </w:r>
      <w:r>
        <w:t>Add DOC analyses for throughfall</w:t>
      </w:r>
    </w:p>
  </w:comment>
  <w:comment w:id="150" w:author="Clay" w:date="2020-07-13T11:54:00Z" w:initials="C">
    <w:p w14:paraId="49F4E347" w14:textId="75D8EC69" w:rsidR="00433FA3" w:rsidRDefault="00433FA3">
      <w:pPr>
        <w:pStyle w:val="CommentText"/>
      </w:pPr>
      <w:r>
        <w:rPr>
          <w:rStyle w:val="CommentReference"/>
        </w:rPr>
        <w:annotationRef/>
      </w:r>
      <w:r>
        <w:t>Finalize the details in this for the next draft</w:t>
      </w:r>
    </w:p>
  </w:comment>
  <w:comment w:id="168" w:author="Clay" w:date="2020-07-13T11:54:00Z" w:initials="C">
    <w:p w14:paraId="34436044" w14:textId="7C743423" w:rsidR="00433FA3" w:rsidRDefault="00433FA3">
      <w:pPr>
        <w:pStyle w:val="CommentText"/>
      </w:pPr>
      <w:r>
        <w:rPr>
          <w:rStyle w:val="CommentReference"/>
        </w:rPr>
        <w:annotationRef/>
      </w:r>
      <w:r>
        <w:t xml:space="preserve">This is stretched and weird…do you have the raw data to remake this plot in </w:t>
      </w:r>
      <w:proofErr w:type="gramStart"/>
      <w:r>
        <w:t>R</w:t>
      </w:r>
      <w:proofErr w:type="gramEnd"/>
      <w:r>
        <w:t xml:space="preserve"> so the figures are consistent?</w:t>
      </w:r>
    </w:p>
  </w:comment>
  <w:comment w:id="169" w:author="Neziri Izak - OHS" w:date="2020-07-13T12:36:00Z" w:initials="NI-O">
    <w:p w14:paraId="61360EA8" w14:textId="6158DF7E" w:rsidR="00433FA3" w:rsidRDefault="00433FA3">
      <w:pPr>
        <w:pStyle w:val="CommentText"/>
      </w:pPr>
      <w:r>
        <w:rPr>
          <w:rStyle w:val="CommentReference"/>
        </w:rPr>
        <w:annotationRef/>
      </w:r>
      <w:r>
        <w:t>No, that I do not. I think you had sent me this figure for SFS, but not the data.</w:t>
      </w:r>
    </w:p>
  </w:comment>
  <w:comment w:id="170" w:author="Clay" w:date="2020-07-13T11:54:00Z" w:initials="C">
    <w:p w14:paraId="02EDFBD1" w14:textId="42E9B062" w:rsidR="00433FA3" w:rsidRDefault="00433FA3">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172" w:author="Clay" w:date="2020-07-13T11:54:00Z" w:initials="C">
    <w:p w14:paraId="54E92ED5" w14:textId="69C3D6EE" w:rsidR="00433FA3" w:rsidRDefault="00433FA3">
      <w:pPr>
        <w:pStyle w:val="CommentText"/>
      </w:pPr>
      <w:r>
        <w:rPr>
          <w:rStyle w:val="CommentReference"/>
        </w:rPr>
        <w:annotationRef/>
      </w:r>
      <w:r>
        <w:t xml:space="preserve">Confirm </w:t>
      </w:r>
      <w:proofErr w:type="gramStart"/>
      <w:r>
        <w:t>against ;griffin</w:t>
      </w:r>
      <w:proofErr w:type="gramEnd"/>
      <w:r>
        <w:t xml:space="preserve"> et al interpretation</w:t>
      </w:r>
    </w:p>
  </w:comment>
  <w:comment w:id="173" w:author="Clay" w:date="2020-07-13T11:54:00Z" w:initials="C">
    <w:p w14:paraId="006C26E2" w14:textId="5773FAF1" w:rsidR="00433FA3" w:rsidRDefault="00433FA3">
      <w:pPr>
        <w:pStyle w:val="CommentText"/>
      </w:pPr>
      <w:r>
        <w:rPr>
          <w:rStyle w:val="CommentReference"/>
        </w:rPr>
        <w:annotationRef/>
      </w:r>
      <w:r>
        <w:t>Or did you collect in April as you mentioned earlier?</w:t>
      </w:r>
    </w:p>
  </w:comment>
  <w:comment w:id="174" w:author="Neziri Izak - OHS" w:date="2020-07-15T18:38:00Z" w:initials="NI-O">
    <w:p w14:paraId="00FB4BFC" w14:textId="155A8527" w:rsidR="00433FA3" w:rsidRDefault="00433FA3">
      <w:pPr>
        <w:pStyle w:val="CommentText"/>
      </w:pPr>
      <w:r>
        <w:rPr>
          <w:rStyle w:val="CommentReference"/>
        </w:rPr>
        <w:annotationRef/>
      </w:r>
      <w:r>
        <w:t>I collected the first bad in April, and the second in Nov. The Nov one had the spike.</w:t>
      </w:r>
    </w:p>
  </w:comment>
  <w:comment w:id="186" w:author="Neziri Izak - OHS" w:date="2020-07-16T14:37:00Z" w:initials="NI-O">
    <w:p w14:paraId="541DB0A7" w14:textId="2705F8DF" w:rsidR="00433FA3" w:rsidRDefault="00433FA3">
      <w:pPr>
        <w:pStyle w:val="CommentText"/>
      </w:pPr>
      <w:r>
        <w:rPr>
          <w:rStyle w:val="CommentReference"/>
        </w:rPr>
        <w:annotationRef/>
      </w:r>
      <w:r>
        <w:t>From clear cutting. Am I able to use something like this?</w:t>
      </w:r>
    </w:p>
  </w:comment>
  <w:comment w:id="187" w:author="Clay" w:date="2020-07-13T11:54:00Z" w:initials="C">
    <w:p w14:paraId="714135ED" w14:textId="6F3C8EDD" w:rsidR="00433FA3" w:rsidRDefault="00433FA3">
      <w:pPr>
        <w:pStyle w:val="CommentText"/>
      </w:pPr>
      <w:r>
        <w:rPr>
          <w:rStyle w:val="CommentReference"/>
        </w:rPr>
        <w:annotationRef/>
      </w:r>
      <w:r>
        <w:t>Give details on what this person found</w:t>
      </w:r>
    </w:p>
  </w:comment>
  <w:comment w:id="188" w:author="Clay" w:date="2020-07-13T11:54:00Z" w:initials="C">
    <w:p w14:paraId="0141994B" w14:textId="111665B6" w:rsidR="00433FA3" w:rsidRDefault="00433FA3">
      <w:pPr>
        <w:pStyle w:val="CommentText"/>
      </w:pPr>
      <w:r>
        <w:rPr>
          <w:rStyle w:val="CommentReference"/>
        </w:rPr>
        <w:annotationRef/>
      </w:r>
      <w:r>
        <w:t>details</w:t>
      </w:r>
    </w:p>
  </w:comment>
  <w:comment w:id="189" w:author="Clay" w:date="2020-07-13T11:54:00Z" w:initials="C">
    <w:p w14:paraId="056D131C" w14:textId="677F0A29" w:rsidR="00433FA3" w:rsidRDefault="00433FA3">
      <w:pPr>
        <w:pStyle w:val="CommentText"/>
      </w:pPr>
      <w:r>
        <w:rPr>
          <w:rStyle w:val="CommentReference"/>
        </w:rPr>
        <w:annotationRef/>
      </w:r>
      <w:r>
        <w:t>details</w:t>
      </w:r>
    </w:p>
  </w:comment>
  <w:comment w:id="193" w:author="Clay" w:date="2020-07-13T11:54:00Z" w:initials="C">
    <w:p w14:paraId="27D4028B" w14:textId="3D1A611F" w:rsidR="00433FA3" w:rsidRDefault="00433FA3">
      <w:pPr>
        <w:pStyle w:val="CommentText"/>
      </w:pPr>
      <w:r>
        <w:rPr>
          <w:rStyle w:val="CommentReference"/>
        </w:rPr>
        <w:annotationRef/>
      </w:r>
      <w:r>
        <w:t xml:space="preserve">With no interaction or no budworm effect, you </w:t>
      </w:r>
      <w:proofErr w:type="gramStart"/>
      <w:r>
        <w:t>can’t</w:t>
      </w:r>
      <w:proofErr w:type="gramEnd"/>
      <w:r>
        <w:t xml:space="preserve"> really say this</w:t>
      </w:r>
    </w:p>
  </w:comment>
  <w:comment w:id="195" w:author="Clay" w:date="2020-07-13T11:54:00Z" w:initials="C">
    <w:p w14:paraId="380CB343" w14:textId="2430F8A6" w:rsidR="00433FA3" w:rsidRDefault="00433FA3">
      <w:pPr>
        <w:pStyle w:val="CommentText"/>
      </w:pPr>
      <w:r>
        <w:rPr>
          <w:rStyle w:val="CommentReference"/>
        </w:rPr>
        <w:annotationRef/>
      </w:r>
      <w:r>
        <w:t>This paragraph is all over the place.  TOPIC SENTENCE…SUPPORTING EVIDENCE…CONCLUDING SENTENCE</w:t>
      </w:r>
    </w:p>
  </w:comment>
  <w:comment w:id="202" w:author="Clay" w:date="2020-07-13T11:54:00Z" w:initials="C">
    <w:p w14:paraId="3DA0DBF7" w14:textId="25B5659D" w:rsidR="00433FA3" w:rsidRDefault="00433FA3">
      <w:pPr>
        <w:pStyle w:val="CommentText"/>
      </w:pPr>
      <w:r>
        <w:rPr>
          <w:rStyle w:val="CommentReference"/>
        </w:rPr>
        <w:annotationRef/>
      </w:r>
      <w:r>
        <w:t>This is good, but this needs to come up front.  Why is the litter lower quality?  Are budworms assimilating the N instead?</w:t>
      </w:r>
    </w:p>
  </w:comment>
  <w:comment w:id="203" w:author="Neziri Izak - OHS" w:date="2020-07-21T19:38:00Z" w:initials="NI-O">
    <w:p w14:paraId="6C878840" w14:textId="73B820F3" w:rsidR="00BE0DC5" w:rsidRDefault="00BE0DC5">
      <w:pPr>
        <w:pStyle w:val="CommentText"/>
      </w:pPr>
      <w:r>
        <w:rPr>
          <w:rStyle w:val="CommentReference"/>
        </w:rPr>
        <w:annotationRef/>
      </w:r>
      <w:r>
        <w:t>To which part?</w:t>
      </w:r>
    </w:p>
  </w:comment>
  <w:comment w:id="204" w:author="Clay" w:date="2020-07-13T11:54:00Z" w:initials="C">
    <w:p w14:paraId="3648CA97" w14:textId="0E1350A1" w:rsidR="00433FA3" w:rsidRDefault="00433FA3">
      <w:pPr>
        <w:pStyle w:val="CommentText"/>
      </w:pPr>
      <w:r>
        <w:rPr>
          <w:rStyle w:val="CommentReference"/>
        </w:rPr>
        <w:annotationRef/>
      </w:r>
      <w:r>
        <w:t>How?  Increase, decrease?  Implications for soils or export to watersheds?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DEFA0E" w15:done="1"/>
  <w15:commentEx w15:paraId="190BBF68" w15:done="1"/>
  <w15:commentEx w15:paraId="6EDA2564" w15:done="0"/>
  <w15:commentEx w15:paraId="5E83F369" w15:done="0"/>
  <w15:commentEx w15:paraId="0EF170A7" w15:done="0"/>
  <w15:commentEx w15:paraId="249B5E2D" w15:done="0"/>
  <w15:commentEx w15:paraId="2614EEEE" w15:done="1"/>
  <w15:commentEx w15:paraId="7FC385B5" w15:done="1"/>
  <w15:commentEx w15:paraId="5226106E" w15:done="1"/>
  <w15:commentEx w15:paraId="534EB0A5" w15:done="1"/>
  <w15:commentEx w15:paraId="549AF373" w15:done="0"/>
  <w15:commentEx w15:paraId="33190731" w15:done="0"/>
  <w15:commentEx w15:paraId="51CBE6A4" w15:done="1"/>
  <w15:commentEx w15:paraId="49F4E347" w15:done="1"/>
  <w15:commentEx w15:paraId="34436044" w15:done="0"/>
  <w15:commentEx w15:paraId="61360EA8" w15:paraIdParent="34436044" w15:done="0"/>
  <w15:commentEx w15:paraId="02EDFBD1" w15:done="1"/>
  <w15:commentEx w15:paraId="54E92ED5" w15:done="1"/>
  <w15:commentEx w15:paraId="006C26E2" w15:done="1"/>
  <w15:commentEx w15:paraId="00FB4BFC" w15:paraIdParent="006C26E2" w15:done="1"/>
  <w15:commentEx w15:paraId="541DB0A7" w15:done="0"/>
  <w15:commentEx w15:paraId="714135ED" w15:done="1"/>
  <w15:commentEx w15:paraId="0141994B" w15:done="1"/>
  <w15:commentEx w15:paraId="056D131C" w15:done="1"/>
  <w15:commentEx w15:paraId="27D4028B" w15:done="1"/>
  <w15:commentEx w15:paraId="380CB343" w15:done="1"/>
  <w15:commentEx w15:paraId="3DA0DBF7" w15:done="0"/>
  <w15:commentEx w15:paraId="6C878840" w15:paraIdParent="3DA0DBF7" w15:done="0"/>
  <w15:commentEx w15:paraId="3648CA9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6D3D4" w16cex:dateUtc="2020-07-13T19:36:00Z"/>
  <w16cex:commentExtensible w16cex:durableId="22B9CBC0" w16cex:dateUtc="2020-07-16T01:38:00Z"/>
  <w16cex:commentExtensible w16cex:durableId="22BAE4BD" w16cex:dateUtc="2020-07-16T21:37:00Z"/>
  <w16cex:commentExtensible w16cex:durableId="22C1C299" w16cex:dateUtc="2020-07-22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DEFA0E" w16cid:durableId="22876E97"/>
  <w16cid:commentId w16cid:paraId="190BBF68" w16cid:durableId="22876EA9"/>
  <w16cid:commentId w16cid:paraId="6EDA2564" w16cid:durableId="22876EAE"/>
  <w16cid:commentId w16cid:paraId="5E83F369" w16cid:durableId="22876EAF"/>
  <w16cid:commentId w16cid:paraId="0EF170A7" w16cid:durableId="22876EB6"/>
  <w16cid:commentId w16cid:paraId="249B5E2D" w16cid:durableId="22876EBA"/>
  <w16cid:commentId w16cid:paraId="2614EEEE" w16cid:durableId="22B6CC16"/>
  <w16cid:commentId w16cid:paraId="7FC385B5" w16cid:durableId="22C02FC7"/>
  <w16cid:commentId w16cid:paraId="5226106E" w16cid:durableId="22B6CC1B"/>
  <w16cid:commentId w16cid:paraId="534EB0A5" w16cid:durableId="21C56C97"/>
  <w16cid:commentId w16cid:paraId="549AF373" w16cid:durableId="22B6CC1D"/>
  <w16cid:commentId w16cid:paraId="33190731" w16cid:durableId="22B6CC1E"/>
  <w16cid:commentId w16cid:paraId="51CBE6A4" w16cid:durableId="22B6CC1F"/>
  <w16cid:commentId w16cid:paraId="49F4E347" w16cid:durableId="22A86498"/>
  <w16cid:commentId w16cid:paraId="34436044" w16cid:durableId="22B6CC26"/>
  <w16cid:commentId w16cid:paraId="61360EA8" w16cid:durableId="22B6D3D4"/>
  <w16cid:commentId w16cid:paraId="02EDFBD1" w16cid:durableId="22A864A0"/>
  <w16cid:commentId w16cid:paraId="54E92ED5" w16cid:durableId="22A864A1"/>
  <w16cid:commentId w16cid:paraId="006C26E2" w16cid:durableId="22B6CC2A"/>
  <w16cid:commentId w16cid:paraId="00FB4BFC" w16cid:durableId="22B9CBC0"/>
  <w16cid:commentId w16cid:paraId="541DB0A7" w16cid:durableId="22BAE4BD"/>
  <w16cid:commentId w16cid:paraId="714135ED" w16cid:durableId="22B6CC2C"/>
  <w16cid:commentId w16cid:paraId="0141994B" w16cid:durableId="22B6CC2D"/>
  <w16cid:commentId w16cid:paraId="056D131C" w16cid:durableId="22B6CC2E"/>
  <w16cid:commentId w16cid:paraId="27D4028B" w16cid:durableId="22B6CC34"/>
  <w16cid:commentId w16cid:paraId="380CB343" w16cid:durableId="22B6CC35"/>
  <w16cid:commentId w16cid:paraId="3DA0DBF7" w16cid:durableId="22B6CC38"/>
  <w16cid:commentId w16cid:paraId="6C878840" w16cid:durableId="22C1C299"/>
  <w16cid:commentId w16cid:paraId="3648CA97" w16cid:durableId="22B6CC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2F0339" w14:textId="77777777" w:rsidR="006221D9" w:rsidRDefault="006221D9">
      <w:pPr>
        <w:spacing w:after="0" w:line="240" w:lineRule="auto"/>
      </w:pPr>
      <w:r>
        <w:separator/>
      </w:r>
    </w:p>
  </w:endnote>
  <w:endnote w:type="continuationSeparator" w:id="0">
    <w:p w14:paraId="61F54A13" w14:textId="77777777" w:rsidR="006221D9" w:rsidRDefault="006221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433FA3" w:rsidRDefault="00433FA3">
        <w:pPr>
          <w:pStyle w:val="Footer"/>
          <w:jc w:val="center"/>
        </w:pPr>
        <w:r>
          <w:fldChar w:fldCharType="begin"/>
        </w:r>
        <w:r>
          <w:instrText xml:space="preserve"> PAGE   \* MERGEFORMAT </w:instrText>
        </w:r>
        <w:r>
          <w:fldChar w:fldCharType="separate"/>
        </w:r>
        <w:r>
          <w:rPr>
            <w:noProof/>
          </w:rPr>
          <w:t>30</w:t>
        </w:r>
        <w:r>
          <w:rPr>
            <w:noProof/>
          </w:rPr>
          <w:fldChar w:fldCharType="end"/>
        </w:r>
      </w:p>
    </w:sdtContent>
  </w:sdt>
  <w:p w14:paraId="098B9F08" w14:textId="77777777" w:rsidR="00433FA3" w:rsidRDefault="00433FA3">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433FA3" w:rsidRDefault="00433FA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433FA3" w:rsidRDefault="00433F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5013D" w14:textId="77777777" w:rsidR="006221D9" w:rsidRDefault="006221D9">
      <w:pPr>
        <w:spacing w:after="0" w:line="240" w:lineRule="auto"/>
      </w:pPr>
      <w:r>
        <w:separator/>
      </w:r>
    </w:p>
  </w:footnote>
  <w:footnote w:type="continuationSeparator" w:id="0">
    <w:p w14:paraId="71646027" w14:textId="77777777" w:rsidR="006221D9" w:rsidRDefault="006221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4298"/>
    <w:rsid w:val="0001191B"/>
    <w:rsid w:val="0001670D"/>
    <w:rsid w:val="000176D7"/>
    <w:rsid w:val="00017F11"/>
    <w:rsid w:val="000275A4"/>
    <w:rsid w:val="00030485"/>
    <w:rsid w:val="00031ED0"/>
    <w:rsid w:val="00033C10"/>
    <w:rsid w:val="000425FC"/>
    <w:rsid w:val="00052EE6"/>
    <w:rsid w:val="00053453"/>
    <w:rsid w:val="000731F4"/>
    <w:rsid w:val="00081823"/>
    <w:rsid w:val="0008626F"/>
    <w:rsid w:val="00087C99"/>
    <w:rsid w:val="0009519D"/>
    <w:rsid w:val="00096AE3"/>
    <w:rsid w:val="00097AE0"/>
    <w:rsid w:val="000A72DD"/>
    <w:rsid w:val="000B1000"/>
    <w:rsid w:val="000B32D9"/>
    <w:rsid w:val="000B4100"/>
    <w:rsid w:val="000B5543"/>
    <w:rsid w:val="000B66D8"/>
    <w:rsid w:val="000C47A1"/>
    <w:rsid w:val="000D2F64"/>
    <w:rsid w:val="000D3084"/>
    <w:rsid w:val="000E2596"/>
    <w:rsid w:val="000F47C1"/>
    <w:rsid w:val="000F538E"/>
    <w:rsid w:val="000F7550"/>
    <w:rsid w:val="000F75AD"/>
    <w:rsid w:val="00100763"/>
    <w:rsid w:val="001061B0"/>
    <w:rsid w:val="00107FF3"/>
    <w:rsid w:val="00111A6C"/>
    <w:rsid w:val="00121663"/>
    <w:rsid w:val="001239AE"/>
    <w:rsid w:val="001243B3"/>
    <w:rsid w:val="001322F7"/>
    <w:rsid w:val="00134AA6"/>
    <w:rsid w:val="001352B1"/>
    <w:rsid w:val="001539E9"/>
    <w:rsid w:val="00163657"/>
    <w:rsid w:val="00163801"/>
    <w:rsid w:val="00172A83"/>
    <w:rsid w:val="001760CD"/>
    <w:rsid w:val="00176FC7"/>
    <w:rsid w:val="00177A6A"/>
    <w:rsid w:val="00180C4B"/>
    <w:rsid w:val="00180C72"/>
    <w:rsid w:val="00191A6A"/>
    <w:rsid w:val="001A0DF4"/>
    <w:rsid w:val="001A443B"/>
    <w:rsid w:val="001B10C3"/>
    <w:rsid w:val="001B7749"/>
    <w:rsid w:val="001D4414"/>
    <w:rsid w:val="001D78FA"/>
    <w:rsid w:val="001E3C19"/>
    <w:rsid w:val="001F18E5"/>
    <w:rsid w:val="00202422"/>
    <w:rsid w:val="00207FE3"/>
    <w:rsid w:val="002135FE"/>
    <w:rsid w:val="00214AB6"/>
    <w:rsid w:val="00215CA2"/>
    <w:rsid w:val="00216D1C"/>
    <w:rsid w:val="0022258E"/>
    <w:rsid w:val="00235E3E"/>
    <w:rsid w:val="002414A3"/>
    <w:rsid w:val="00243CE1"/>
    <w:rsid w:val="00252772"/>
    <w:rsid w:val="00257055"/>
    <w:rsid w:val="002714A2"/>
    <w:rsid w:val="00272062"/>
    <w:rsid w:val="00282F8B"/>
    <w:rsid w:val="002923FD"/>
    <w:rsid w:val="002942DB"/>
    <w:rsid w:val="002B0546"/>
    <w:rsid w:val="002B549F"/>
    <w:rsid w:val="002D6B05"/>
    <w:rsid w:val="002E09C5"/>
    <w:rsid w:val="002E11AF"/>
    <w:rsid w:val="002E6C81"/>
    <w:rsid w:val="002E78C6"/>
    <w:rsid w:val="002F3E7B"/>
    <w:rsid w:val="002F4509"/>
    <w:rsid w:val="002F5AD9"/>
    <w:rsid w:val="00302A72"/>
    <w:rsid w:val="00310614"/>
    <w:rsid w:val="00314DEC"/>
    <w:rsid w:val="0031750B"/>
    <w:rsid w:val="00317DE0"/>
    <w:rsid w:val="00317F8C"/>
    <w:rsid w:val="00335F61"/>
    <w:rsid w:val="00336636"/>
    <w:rsid w:val="00336661"/>
    <w:rsid w:val="00336E3B"/>
    <w:rsid w:val="00344C48"/>
    <w:rsid w:val="00351B70"/>
    <w:rsid w:val="00363FB5"/>
    <w:rsid w:val="00373DA7"/>
    <w:rsid w:val="00375127"/>
    <w:rsid w:val="0039393C"/>
    <w:rsid w:val="00395401"/>
    <w:rsid w:val="003963CA"/>
    <w:rsid w:val="003A0528"/>
    <w:rsid w:val="003A7FCA"/>
    <w:rsid w:val="003B174F"/>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3FA3"/>
    <w:rsid w:val="00441437"/>
    <w:rsid w:val="00452631"/>
    <w:rsid w:val="004541A4"/>
    <w:rsid w:val="004545ED"/>
    <w:rsid w:val="00462FD5"/>
    <w:rsid w:val="004726F9"/>
    <w:rsid w:val="00472771"/>
    <w:rsid w:val="00481569"/>
    <w:rsid w:val="00482066"/>
    <w:rsid w:val="004901A2"/>
    <w:rsid w:val="004943EC"/>
    <w:rsid w:val="004A26E2"/>
    <w:rsid w:val="004A5C50"/>
    <w:rsid w:val="004A7A0A"/>
    <w:rsid w:val="004D0407"/>
    <w:rsid w:val="004D0687"/>
    <w:rsid w:val="004E2B05"/>
    <w:rsid w:val="004E4F96"/>
    <w:rsid w:val="004E6BB4"/>
    <w:rsid w:val="004F0ECC"/>
    <w:rsid w:val="004F5D64"/>
    <w:rsid w:val="004F6786"/>
    <w:rsid w:val="00513527"/>
    <w:rsid w:val="00515E08"/>
    <w:rsid w:val="00522A9B"/>
    <w:rsid w:val="005314C2"/>
    <w:rsid w:val="00533C98"/>
    <w:rsid w:val="00540744"/>
    <w:rsid w:val="00540897"/>
    <w:rsid w:val="005528A9"/>
    <w:rsid w:val="00564003"/>
    <w:rsid w:val="00564E53"/>
    <w:rsid w:val="005722DF"/>
    <w:rsid w:val="005731F3"/>
    <w:rsid w:val="005738BB"/>
    <w:rsid w:val="00573D7B"/>
    <w:rsid w:val="0058757A"/>
    <w:rsid w:val="00587EC8"/>
    <w:rsid w:val="005940EF"/>
    <w:rsid w:val="00597A2A"/>
    <w:rsid w:val="00597DF9"/>
    <w:rsid w:val="005A26EC"/>
    <w:rsid w:val="005A4ADD"/>
    <w:rsid w:val="005A62BD"/>
    <w:rsid w:val="005A68F6"/>
    <w:rsid w:val="005B04A4"/>
    <w:rsid w:val="005B48A4"/>
    <w:rsid w:val="005B4BB7"/>
    <w:rsid w:val="005C5449"/>
    <w:rsid w:val="005C5AFF"/>
    <w:rsid w:val="005C6D9C"/>
    <w:rsid w:val="005C7664"/>
    <w:rsid w:val="005D237C"/>
    <w:rsid w:val="005E0D9D"/>
    <w:rsid w:val="005E78C4"/>
    <w:rsid w:val="005E7E67"/>
    <w:rsid w:val="006122BD"/>
    <w:rsid w:val="00621479"/>
    <w:rsid w:val="006221D9"/>
    <w:rsid w:val="00623196"/>
    <w:rsid w:val="006238CE"/>
    <w:rsid w:val="006242DB"/>
    <w:rsid w:val="00624841"/>
    <w:rsid w:val="0063048D"/>
    <w:rsid w:val="00635746"/>
    <w:rsid w:val="006463F6"/>
    <w:rsid w:val="006470BE"/>
    <w:rsid w:val="006522D5"/>
    <w:rsid w:val="0065520E"/>
    <w:rsid w:val="00655A30"/>
    <w:rsid w:val="00667969"/>
    <w:rsid w:val="0067052F"/>
    <w:rsid w:val="00672BA5"/>
    <w:rsid w:val="006740C8"/>
    <w:rsid w:val="006767D3"/>
    <w:rsid w:val="00684F3D"/>
    <w:rsid w:val="00695E66"/>
    <w:rsid w:val="006A1EA4"/>
    <w:rsid w:val="006A30E7"/>
    <w:rsid w:val="006B24B5"/>
    <w:rsid w:val="006B3408"/>
    <w:rsid w:val="006B5FA2"/>
    <w:rsid w:val="006B7EA7"/>
    <w:rsid w:val="006C08DD"/>
    <w:rsid w:val="006D1A3A"/>
    <w:rsid w:val="006E57E9"/>
    <w:rsid w:val="006F1D7E"/>
    <w:rsid w:val="006F2DB8"/>
    <w:rsid w:val="00704DFA"/>
    <w:rsid w:val="00720435"/>
    <w:rsid w:val="00720826"/>
    <w:rsid w:val="00724BB8"/>
    <w:rsid w:val="0073326E"/>
    <w:rsid w:val="00733838"/>
    <w:rsid w:val="00746AB7"/>
    <w:rsid w:val="00746D96"/>
    <w:rsid w:val="00753C2F"/>
    <w:rsid w:val="00754A94"/>
    <w:rsid w:val="00761844"/>
    <w:rsid w:val="007626F7"/>
    <w:rsid w:val="00784890"/>
    <w:rsid w:val="00794F2B"/>
    <w:rsid w:val="00795CA7"/>
    <w:rsid w:val="007A1270"/>
    <w:rsid w:val="007A2BDD"/>
    <w:rsid w:val="007A459D"/>
    <w:rsid w:val="007A48E1"/>
    <w:rsid w:val="007A5BB5"/>
    <w:rsid w:val="007C2178"/>
    <w:rsid w:val="007C4240"/>
    <w:rsid w:val="007D46EB"/>
    <w:rsid w:val="007F5497"/>
    <w:rsid w:val="007F59C5"/>
    <w:rsid w:val="00802AE0"/>
    <w:rsid w:val="00802F59"/>
    <w:rsid w:val="008048BF"/>
    <w:rsid w:val="008250CD"/>
    <w:rsid w:val="008276E2"/>
    <w:rsid w:val="00841890"/>
    <w:rsid w:val="00841999"/>
    <w:rsid w:val="00841FDC"/>
    <w:rsid w:val="00843B48"/>
    <w:rsid w:val="00846864"/>
    <w:rsid w:val="0085150C"/>
    <w:rsid w:val="00875519"/>
    <w:rsid w:val="00893CC9"/>
    <w:rsid w:val="008957DC"/>
    <w:rsid w:val="0089758C"/>
    <w:rsid w:val="008C298B"/>
    <w:rsid w:val="008D0FEF"/>
    <w:rsid w:val="008D36EA"/>
    <w:rsid w:val="008D796E"/>
    <w:rsid w:val="008E480E"/>
    <w:rsid w:val="00902055"/>
    <w:rsid w:val="0090731E"/>
    <w:rsid w:val="00910643"/>
    <w:rsid w:val="009113F8"/>
    <w:rsid w:val="00917207"/>
    <w:rsid w:val="0092381B"/>
    <w:rsid w:val="00926533"/>
    <w:rsid w:val="00930EC7"/>
    <w:rsid w:val="009321C7"/>
    <w:rsid w:val="009349A6"/>
    <w:rsid w:val="009356E2"/>
    <w:rsid w:val="00937E5D"/>
    <w:rsid w:val="0094121F"/>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6008"/>
    <w:rsid w:val="009F3A5A"/>
    <w:rsid w:val="009F44CA"/>
    <w:rsid w:val="009F6209"/>
    <w:rsid w:val="009F63F2"/>
    <w:rsid w:val="00A06F9E"/>
    <w:rsid w:val="00A12A86"/>
    <w:rsid w:val="00A16D25"/>
    <w:rsid w:val="00A20DBE"/>
    <w:rsid w:val="00A31EB0"/>
    <w:rsid w:val="00A32005"/>
    <w:rsid w:val="00A37735"/>
    <w:rsid w:val="00A4764E"/>
    <w:rsid w:val="00A47F4C"/>
    <w:rsid w:val="00A57681"/>
    <w:rsid w:val="00A618C4"/>
    <w:rsid w:val="00A61CBA"/>
    <w:rsid w:val="00A66999"/>
    <w:rsid w:val="00A75642"/>
    <w:rsid w:val="00A7615C"/>
    <w:rsid w:val="00A76A2D"/>
    <w:rsid w:val="00A9341D"/>
    <w:rsid w:val="00AA28AD"/>
    <w:rsid w:val="00AA5668"/>
    <w:rsid w:val="00AB723F"/>
    <w:rsid w:val="00AC3C34"/>
    <w:rsid w:val="00B04664"/>
    <w:rsid w:val="00B06E8D"/>
    <w:rsid w:val="00B121CA"/>
    <w:rsid w:val="00B13FC2"/>
    <w:rsid w:val="00B25CA4"/>
    <w:rsid w:val="00B3142A"/>
    <w:rsid w:val="00B471E5"/>
    <w:rsid w:val="00B5362A"/>
    <w:rsid w:val="00B5515F"/>
    <w:rsid w:val="00B71FED"/>
    <w:rsid w:val="00B75B3C"/>
    <w:rsid w:val="00B7721F"/>
    <w:rsid w:val="00B97BA9"/>
    <w:rsid w:val="00BB3B2B"/>
    <w:rsid w:val="00BC4BA4"/>
    <w:rsid w:val="00BC7435"/>
    <w:rsid w:val="00BE0DC5"/>
    <w:rsid w:val="00BE16B0"/>
    <w:rsid w:val="00BE6FDD"/>
    <w:rsid w:val="00C027C4"/>
    <w:rsid w:val="00C028A3"/>
    <w:rsid w:val="00C03521"/>
    <w:rsid w:val="00C12932"/>
    <w:rsid w:val="00C12E3F"/>
    <w:rsid w:val="00C13198"/>
    <w:rsid w:val="00C213DE"/>
    <w:rsid w:val="00C24DD2"/>
    <w:rsid w:val="00C32B58"/>
    <w:rsid w:val="00C4366C"/>
    <w:rsid w:val="00C4658D"/>
    <w:rsid w:val="00C55CE6"/>
    <w:rsid w:val="00C5783D"/>
    <w:rsid w:val="00C934EE"/>
    <w:rsid w:val="00C97580"/>
    <w:rsid w:val="00C97CB5"/>
    <w:rsid w:val="00CA16F2"/>
    <w:rsid w:val="00CB2AA5"/>
    <w:rsid w:val="00CC13BF"/>
    <w:rsid w:val="00CC1F4C"/>
    <w:rsid w:val="00CC208F"/>
    <w:rsid w:val="00CC24F4"/>
    <w:rsid w:val="00CC4768"/>
    <w:rsid w:val="00CD0FA5"/>
    <w:rsid w:val="00CE2165"/>
    <w:rsid w:val="00CE49E2"/>
    <w:rsid w:val="00CE77D0"/>
    <w:rsid w:val="00CF293D"/>
    <w:rsid w:val="00CF7D42"/>
    <w:rsid w:val="00D047D1"/>
    <w:rsid w:val="00D068B9"/>
    <w:rsid w:val="00D12355"/>
    <w:rsid w:val="00D20FEC"/>
    <w:rsid w:val="00D220D6"/>
    <w:rsid w:val="00D34869"/>
    <w:rsid w:val="00D41021"/>
    <w:rsid w:val="00D479A1"/>
    <w:rsid w:val="00D5125E"/>
    <w:rsid w:val="00D51862"/>
    <w:rsid w:val="00D614C5"/>
    <w:rsid w:val="00D61996"/>
    <w:rsid w:val="00D72EB8"/>
    <w:rsid w:val="00D7438B"/>
    <w:rsid w:val="00D74CAC"/>
    <w:rsid w:val="00D75D82"/>
    <w:rsid w:val="00D765D3"/>
    <w:rsid w:val="00D76DA6"/>
    <w:rsid w:val="00D76E1E"/>
    <w:rsid w:val="00D87A2C"/>
    <w:rsid w:val="00D91838"/>
    <w:rsid w:val="00D93B08"/>
    <w:rsid w:val="00D96C1A"/>
    <w:rsid w:val="00DA1B40"/>
    <w:rsid w:val="00DA2F5A"/>
    <w:rsid w:val="00DA66B0"/>
    <w:rsid w:val="00DB599A"/>
    <w:rsid w:val="00DB5F36"/>
    <w:rsid w:val="00DC3D92"/>
    <w:rsid w:val="00DD7134"/>
    <w:rsid w:val="00DE10F3"/>
    <w:rsid w:val="00DE1705"/>
    <w:rsid w:val="00E00AC6"/>
    <w:rsid w:val="00E02A5A"/>
    <w:rsid w:val="00E04BCB"/>
    <w:rsid w:val="00E0657B"/>
    <w:rsid w:val="00E10E0D"/>
    <w:rsid w:val="00E1157A"/>
    <w:rsid w:val="00E23D8F"/>
    <w:rsid w:val="00E30CB6"/>
    <w:rsid w:val="00E50987"/>
    <w:rsid w:val="00E53C38"/>
    <w:rsid w:val="00E67338"/>
    <w:rsid w:val="00E7265A"/>
    <w:rsid w:val="00E818AD"/>
    <w:rsid w:val="00E953B1"/>
    <w:rsid w:val="00EA2335"/>
    <w:rsid w:val="00EB0B7B"/>
    <w:rsid w:val="00EB72F0"/>
    <w:rsid w:val="00EB7C4C"/>
    <w:rsid w:val="00EB7F06"/>
    <w:rsid w:val="00EC4AD7"/>
    <w:rsid w:val="00EC741A"/>
    <w:rsid w:val="00ED3F14"/>
    <w:rsid w:val="00ED685B"/>
    <w:rsid w:val="00EE7B95"/>
    <w:rsid w:val="00EF2626"/>
    <w:rsid w:val="00EF27FA"/>
    <w:rsid w:val="00EF47A4"/>
    <w:rsid w:val="00F004B4"/>
    <w:rsid w:val="00F0423F"/>
    <w:rsid w:val="00F06F8C"/>
    <w:rsid w:val="00F10DFC"/>
    <w:rsid w:val="00F1246B"/>
    <w:rsid w:val="00F1534E"/>
    <w:rsid w:val="00F16B8D"/>
    <w:rsid w:val="00F23B10"/>
    <w:rsid w:val="00F3455F"/>
    <w:rsid w:val="00F37CA3"/>
    <w:rsid w:val="00F477CC"/>
    <w:rsid w:val="00F5320C"/>
    <w:rsid w:val="00F53E32"/>
    <w:rsid w:val="00F65CA4"/>
    <w:rsid w:val="00F803E3"/>
    <w:rsid w:val="00F82A83"/>
    <w:rsid w:val="00F82EBD"/>
    <w:rsid w:val="00F841B8"/>
    <w:rsid w:val="00F93FCF"/>
    <w:rsid w:val="00FA0104"/>
    <w:rsid w:val="00FA48E9"/>
    <w:rsid w:val="00FA6272"/>
    <w:rsid w:val="00FA711D"/>
    <w:rsid w:val="00FA7377"/>
    <w:rsid w:val="00FB23F1"/>
    <w:rsid w:val="00FB3225"/>
    <w:rsid w:val="00FD155F"/>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5C1672A8-F543-47D1-97A1-901029D6F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styleId="UnresolvedMention">
    <w:name w:val="Unresolved Mention"/>
    <w:basedOn w:val="DefaultParagraphFont"/>
    <w:uiPriority w:val="99"/>
    <w:semiHidden/>
    <w:unhideWhenUsed/>
    <w:rsid w:val="00ED6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tiff"/><Relationship Id="rId18" Type="http://schemas.openxmlformats.org/officeDocument/2006/relationships/image" Target="media/image5.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microsoft.com/office/2016/09/relationships/commentsIds" Target="commentsIds.xml"/><Relationship Id="rId17" Type="http://schemas.microsoft.com/office/2018/08/relationships/commentsExtensible" Target="commentsExtensible.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DOI.org/10.1007/BF02140039"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hyperlink" Target="http://dx.doi.org/10.1139/cjfr-2018-0523" TargetMode="External"/><Relationship Id="rId10" Type="http://schemas.openxmlformats.org/officeDocument/2006/relationships/comments" Target="comment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tiff"/><Relationship Id="rId22" Type="http://schemas.openxmlformats.org/officeDocument/2006/relationships/image" Target="media/image9.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FA2DC-CFD9-4109-B463-0242FADA4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3105</TotalTime>
  <Pages>47</Pages>
  <Words>9934</Words>
  <Characters>53445</Characters>
  <Application>Microsoft Office Word</Application>
  <DocSecurity>0</DocSecurity>
  <Lines>989</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43</cp:revision>
  <dcterms:created xsi:type="dcterms:W3CDTF">2020-07-13T19:03:00Z</dcterms:created>
  <dcterms:modified xsi:type="dcterms:W3CDTF">2020-07-22T03:34:00Z</dcterms:modified>
</cp:coreProperties>
</file>