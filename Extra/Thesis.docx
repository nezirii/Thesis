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15D276C" w14:textId="77777777" w:rsidR="00D5125E" w:rsidRDefault="00D5125E" w:rsidP="00667969">
      <w:pPr>
        <w:pBdr>
          <w:top w:val="nil"/>
          <w:left w:val="nil"/>
          <w:bottom w:val="nil"/>
          <w:right w:val="nil"/>
          <w:between w:val="nil"/>
        </w:pBdr>
        <w:spacing w:line="480" w:lineRule="auto"/>
        <w:rPr>
          <w:rFonts w:ascii="Times New Roman" w:eastAsia="Times New Roman" w:hAnsi="Times New Roman" w:cs="Times New Roman"/>
          <w:b/>
          <w:sz w:val="24"/>
          <w:szCs w:val="24"/>
          <w:u w:val="single"/>
        </w:rPr>
      </w:pPr>
    </w:p>
    <w:p w14:paraId="53319E03" w14:textId="28E2050A" w:rsidR="00D5125E" w:rsidRPr="00D5125E" w:rsidRDefault="006522D5" w:rsidP="00D5125E">
      <w:pPr>
        <w:widowControl w:val="0"/>
        <w:spacing w:after="0" w:line="240" w:lineRule="auto"/>
        <w:jc w:val="center"/>
        <w:rPr>
          <w:rFonts w:eastAsia="Times New Roman" w:cs="Times New Roman"/>
          <w:snapToGrid w:val="0"/>
          <w:sz w:val="24"/>
          <w:szCs w:val="24"/>
        </w:rPr>
      </w:pPr>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THE</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Pr="006522D5">
        <w:rPr>
          <w:rFonts w:eastAsia="Times New Roman" w:cs="Times New Roman"/>
          <w:snapToGrid w:val="0"/>
          <w:sz w:val="24"/>
          <w:szCs w:val="24"/>
        </w:rPr>
        <w:t xml:space="preserve"> </w:t>
      </w:r>
      <w:r>
        <w:rPr>
          <w:rFonts w:eastAsia="Times New Roman" w:cs="Times New Roman"/>
          <w:snapToGrid w:val="0"/>
          <w:sz w:val="24"/>
          <w:szCs w:val="24"/>
        </w:rPr>
        <w:t>ON NITROGEN CYCLING IN CENTRAL WASHINGTON</w:t>
      </w:r>
    </w:p>
    <w:p w14:paraId="3187AECF" w14:textId="77777777" w:rsidR="00D5125E" w:rsidRPr="00D5125E" w:rsidRDefault="00D5125E" w:rsidP="00D5125E">
      <w:pPr>
        <w:widowControl w:val="0"/>
        <w:spacing w:after="0" w:line="240" w:lineRule="auto"/>
        <w:rPr>
          <w:rFonts w:eastAsia="Times New Roman" w:cs="Times New Roman"/>
          <w:snapToGrid w:val="0"/>
          <w:sz w:val="24"/>
          <w:szCs w:val="24"/>
        </w:rPr>
      </w:pPr>
    </w:p>
    <w:p w14:paraId="3D4A0D3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w:t>
      </w:r>
    </w:p>
    <w:p w14:paraId="5CEAFFC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626F19"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4CDFB5"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D2F037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A Thesis</w:t>
      </w:r>
    </w:p>
    <w:p w14:paraId="6FA598F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EB2629"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Presented to</w:t>
      </w:r>
    </w:p>
    <w:p w14:paraId="5E23BD4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C21F49D"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The Graduate Faculty</w:t>
      </w:r>
    </w:p>
    <w:p w14:paraId="5DB1E30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0C5E9181"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Central Washington University</w:t>
      </w:r>
    </w:p>
    <w:p w14:paraId="2300CA2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058B85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6A426CA"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270D6B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2DEB1C2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FA4CC6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04368E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51B868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In Partial Fulfillment</w:t>
      </w:r>
    </w:p>
    <w:p w14:paraId="5C0506D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7E4547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of the Requirements for the Degree</w:t>
      </w:r>
    </w:p>
    <w:p w14:paraId="1D89952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22BC1E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Master of Science</w:t>
      </w:r>
    </w:p>
    <w:p w14:paraId="23BB62E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6CD645F" w14:textId="6E482564"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Biological Sciences</w:t>
      </w:r>
    </w:p>
    <w:p w14:paraId="70907C6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201913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12C2F4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71E002B"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34F961D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E2C38D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8E97D4"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6639188"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24D2EF5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B359E46" w14:textId="0889BAB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6305B4F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CFBC017" w14:textId="586A544C"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J</w:t>
      </w:r>
      <w:r w:rsidR="006522D5">
        <w:rPr>
          <w:rFonts w:eastAsia="Times New Roman" w:cs="Times New Roman"/>
          <w:snapToGrid w:val="0"/>
          <w:sz w:val="24"/>
          <w:szCs w:val="24"/>
        </w:rPr>
        <w:t>uly</w:t>
      </w:r>
      <w:r w:rsidRPr="00D5125E">
        <w:rPr>
          <w:rFonts w:eastAsia="Times New Roman" w:cs="Times New Roman"/>
          <w:snapToGrid w:val="0"/>
          <w:sz w:val="24"/>
          <w:szCs w:val="24"/>
        </w:rPr>
        <w:t xml:space="preserve"> 20</w:t>
      </w:r>
      <w:r w:rsidR="006522D5">
        <w:rPr>
          <w:rFonts w:eastAsia="Times New Roman" w:cs="Times New Roman"/>
          <w:snapToGrid w:val="0"/>
          <w:sz w:val="24"/>
          <w:szCs w:val="24"/>
        </w:rPr>
        <w:t>20</w:t>
      </w:r>
    </w:p>
    <w:p w14:paraId="11052F3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CENTRAL WASHINGTON UNIVERSITY</w:t>
      </w:r>
    </w:p>
    <w:p w14:paraId="0EF00F9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A92F4D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Graduate Studies</w:t>
      </w:r>
    </w:p>
    <w:p w14:paraId="62C6AB0C" w14:textId="77777777" w:rsidR="00D5125E" w:rsidRPr="00D5125E" w:rsidRDefault="00D5125E" w:rsidP="00D5125E">
      <w:pPr>
        <w:widowControl w:val="0"/>
        <w:spacing w:after="0" w:line="240" w:lineRule="auto"/>
        <w:rPr>
          <w:rFonts w:eastAsia="Times New Roman" w:cs="Times New Roman"/>
          <w:snapToGrid w:val="0"/>
          <w:sz w:val="24"/>
          <w:szCs w:val="24"/>
        </w:rPr>
      </w:pPr>
    </w:p>
    <w:p w14:paraId="7A9CE33E" w14:textId="77777777" w:rsidR="00D5125E" w:rsidRPr="00D5125E" w:rsidRDefault="00D5125E" w:rsidP="00D5125E">
      <w:pPr>
        <w:widowControl w:val="0"/>
        <w:spacing w:after="0" w:line="240" w:lineRule="auto"/>
        <w:rPr>
          <w:rFonts w:eastAsia="Times New Roman" w:cs="Times New Roman"/>
          <w:snapToGrid w:val="0"/>
          <w:sz w:val="24"/>
          <w:szCs w:val="24"/>
        </w:rPr>
      </w:pPr>
    </w:p>
    <w:p w14:paraId="6FC6B356" w14:textId="77777777" w:rsidR="00D5125E" w:rsidRPr="00D5125E" w:rsidRDefault="00D5125E" w:rsidP="00D5125E">
      <w:pPr>
        <w:widowControl w:val="0"/>
        <w:spacing w:after="0" w:line="240" w:lineRule="auto"/>
        <w:rPr>
          <w:rFonts w:eastAsia="Times New Roman" w:cs="Times New Roman"/>
          <w:snapToGrid w:val="0"/>
          <w:sz w:val="24"/>
          <w:szCs w:val="24"/>
        </w:rPr>
      </w:pPr>
    </w:p>
    <w:p w14:paraId="34DAE726" w14:textId="77777777" w:rsidR="00D5125E" w:rsidRPr="00D5125E" w:rsidRDefault="00D5125E" w:rsidP="00D5125E">
      <w:pPr>
        <w:widowControl w:val="0"/>
        <w:spacing w:after="0" w:line="240" w:lineRule="auto"/>
        <w:rPr>
          <w:rFonts w:eastAsia="Times New Roman" w:cs="Times New Roman"/>
          <w:snapToGrid w:val="0"/>
          <w:sz w:val="24"/>
          <w:szCs w:val="24"/>
        </w:rPr>
      </w:pPr>
    </w:p>
    <w:p w14:paraId="4CE26E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We hereby approve the thesis of</w:t>
      </w:r>
    </w:p>
    <w:p w14:paraId="25C37711" w14:textId="77777777" w:rsidR="00D5125E" w:rsidRPr="00D5125E" w:rsidRDefault="00D5125E" w:rsidP="00D5125E">
      <w:pPr>
        <w:widowControl w:val="0"/>
        <w:spacing w:after="0" w:line="240" w:lineRule="auto"/>
        <w:rPr>
          <w:rFonts w:eastAsia="Times New Roman" w:cs="Times New Roman"/>
          <w:snapToGrid w:val="0"/>
          <w:sz w:val="24"/>
          <w:szCs w:val="24"/>
        </w:rPr>
      </w:pPr>
    </w:p>
    <w:p w14:paraId="56BB80CB" w14:textId="77777777" w:rsidR="00D5125E" w:rsidRPr="00D5125E" w:rsidRDefault="00D5125E" w:rsidP="00D5125E">
      <w:pPr>
        <w:widowControl w:val="0"/>
        <w:spacing w:after="0" w:line="240" w:lineRule="auto"/>
        <w:rPr>
          <w:rFonts w:eastAsia="Times New Roman" w:cs="Times New Roman"/>
          <w:snapToGrid w:val="0"/>
          <w:sz w:val="24"/>
          <w:szCs w:val="24"/>
        </w:rPr>
      </w:pPr>
    </w:p>
    <w:p w14:paraId="7248DFBB" w14:textId="3076236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70BC1007" w14:textId="77777777" w:rsidR="00D5125E" w:rsidRPr="00D5125E" w:rsidRDefault="00D5125E" w:rsidP="00D5125E">
      <w:pPr>
        <w:widowControl w:val="0"/>
        <w:spacing w:after="0" w:line="240" w:lineRule="auto"/>
        <w:rPr>
          <w:rFonts w:eastAsia="Times New Roman" w:cs="Times New Roman"/>
          <w:snapToGrid w:val="0"/>
          <w:sz w:val="24"/>
          <w:szCs w:val="24"/>
        </w:rPr>
      </w:pPr>
    </w:p>
    <w:p w14:paraId="79BFC98F" w14:textId="77777777" w:rsidR="00D5125E" w:rsidRPr="00D5125E" w:rsidRDefault="00D5125E" w:rsidP="00D5125E">
      <w:pPr>
        <w:widowControl w:val="0"/>
        <w:spacing w:after="0" w:line="240" w:lineRule="auto"/>
        <w:rPr>
          <w:rFonts w:eastAsia="Times New Roman" w:cs="Times New Roman"/>
          <w:snapToGrid w:val="0"/>
          <w:sz w:val="24"/>
          <w:szCs w:val="24"/>
        </w:rPr>
      </w:pPr>
    </w:p>
    <w:p w14:paraId="4DA47E3E"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Candidate for the degree of Master of Science</w:t>
      </w:r>
    </w:p>
    <w:p w14:paraId="3A8BDDC6" w14:textId="77777777" w:rsidR="00D5125E" w:rsidRPr="00D5125E" w:rsidRDefault="00D5125E" w:rsidP="00D5125E">
      <w:pPr>
        <w:widowControl w:val="0"/>
        <w:spacing w:after="0" w:line="240" w:lineRule="auto"/>
        <w:rPr>
          <w:rFonts w:eastAsia="Times New Roman" w:cs="Times New Roman"/>
          <w:snapToGrid w:val="0"/>
          <w:sz w:val="24"/>
          <w:szCs w:val="24"/>
        </w:rPr>
      </w:pPr>
    </w:p>
    <w:p w14:paraId="22C7D930" w14:textId="77777777" w:rsidR="00D5125E" w:rsidRPr="00D5125E" w:rsidRDefault="00D5125E" w:rsidP="00D5125E">
      <w:pPr>
        <w:widowControl w:val="0"/>
        <w:spacing w:after="0" w:line="240" w:lineRule="auto"/>
        <w:rPr>
          <w:rFonts w:eastAsia="Times New Roman" w:cs="Times New Roman"/>
          <w:snapToGrid w:val="0"/>
          <w:sz w:val="24"/>
          <w:szCs w:val="24"/>
        </w:rPr>
      </w:pPr>
    </w:p>
    <w:p w14:paraId="67E3BB43" w14:textId="77777777" w:rsidR="00D5125E" w:rsidRPr="00D5125E" w:rsidRDefault="00D5125E" w:rsidP="00D5125E">
      <w:pPr>
        <w:widowControl w:val="0"/>
        <w:spacing w:after="0" w:line="240" w:lineRule="auto"/>
        <w:rPr>
          <w:rFonts w:eastAsia="Times New Roman" w:cs="Times New Roman"/>
          <w:snapToGrid w:val="0"/>
          <w:sz w:val="24"/>
          <w:szCs w:val="24"/>
        </w:rPr>
      </w:pPr>
    </w:p>
    <w:p w14:paraId="2693D55B" w14:textId="77777777" w:rsidR="00D5125E" w:rsidRPr="00D5125E" w:rsidRDefault="00D5125E" w:rsidP="00D5125E">
      <w:pPr>
        <w:widowControl w:val="0"/>
        <w:spacing w:after="0" w:line="240" w:lineRule="auto"/>
        <w:rPr>
          <w:rFonts w:eastAsia="Times New Roman" w:cs="Times New Roman"/>
          <w:snapToGrid w:val="0"/>
          <w:sz w:val="24"/>
          <w:szCs w:val="24"/>
        </w:rPr>
      </w:pPr>
    </w:p>
    <w:p w14:paraId="106CB9A3" w14:textId="77777777" w:rsidR="00D5125E" w:rsidRPr="00D5125E" w:rsidRDefault="00D5125E" w:rsidP="00D5125E">
      <w:pPr>
        <w:widowControl w:val="0"/>
        <w:spacing w:after="0" w:line="240" w:lineRule="auto"/>
        <w:rPr>
          <w:rFonts w:eastAsia="Times New Roman" w:cs="Times New Roman"/>
          <w:snapToGrid w:val="0"/>
          <w:sz w:val="24"/>
          <w:szCs w:val="24"/>
        </w:rPr>
      </w:pPr>
    </w:p>
    <w:p w14:paraId="361A50D2"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APPROVED FOR THE GRADUATE FACULTY</w:t>
      </w:r>
    </w:p>
    <w:p w14:paraId="2A9B6161" w14:textId="77777777" w:rsidR="00D5125E" w:rsidRPr="00D5125E" w:rsidRDefault="00D5125E" w:rsidP="00D5125E">
      <w:pPr>
        <w:widowControl w:val="0"/>
        <w:spacing w:after="0" w:line="240" w:lineRule="auto"/>
        <w:rPr>
          <w:rFonts w:eastAsia="Times New Roman" w:cs="Times New Roman"/>
          <w:snapToGrid w:val="0"/>
          <w:sz w:val="24"/>
          <w:szCs w:val="24"/>
        </w:rPr>
      </w:pPr>
    </w:p>
    <w:p w14:paraId="25F39EF5" w14:textId="77777777" w:rsidR="00D5125E" w:rsidRPr="00D5125E" w:rsidRDefault="00D5125E" w:rsidP="00D5125E">
      <w:pPr>
        <w:widowControl w:val="0"/>
        <w:spacing w:after="0" w:line="240" w:lineRule="auto"/>
        <w:rPr>
          <w:rFonts w:eastAsia="Times New Roman" w:cs="Times New Roman"/>
          <w:snapToGrid w:val="0"/>
          <w:sz w:val="24"/>
          <w:szCs w:val="24"/>
        </w:rPr>
      </w:pPr>
    </w:p>
    <w:p w14:paraId="0E25D2E1"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5C17CC37" w14:textId="667CF268"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Clay Arango</w:t>
      </w:r>
      <w:r w:rsidRPr="00D5125E">
        <w:rPr>
          <w:rFonts w:eastAsia="Times New Roman" w:cs="Times New Roman"/>
          <w:snapToGrid w:val="0"/>
          <w:sz w:val="24"/>
          <w:szCs w:val="24"/>
        </w:rPr>
        <w:t>, Committee Chair</w:t>
      </w:r>
    </w:p>
    <w:p w14:paraId="180248F4" w14:textId="77777777" w:rsidR="00D5125E" w:rsidRPr="00D5125E" w:rsidRDefault="00D5125E" w:rsidP="00D5125E">
      <w:pPr>
        <w:widowControl w:val="0"/>
        <w:spacing w:after="0" w:line="240" w:lineRule="auto"/>
        <w:rPr>
          <w:rFonts w:eastAsia="Times New Roman" w:cs="Times New Roman"/>
          <w:snapToGrid w:val="0"/>
          <w:sz w:val="24"/>
          <w:szCs w:val="24"/>
        </w:rPr>
      </w:pPr>
    </w:p>
    <w:p w14:paraId="2AB56C7E" w14:textId="77777777" w:rsidR="00D5125E" w:rsidRPr="00D5125E" w:rsidRDefault="00D5125E" w:rsidP="00D5125E">
      <w:pPr>
        <w:widowControl w:val="0"/>
        <w:spacing w:after="0" w:line="240" w:lineRule="auto"/>
        <w:rPr>
          <w:rFonts w:eastAsia="Times New Roman" w:cs="Times New Roman"/>
          <w:snapToGrid w:val="0"/>
          <w:sz w:val="24"/>
          <w:szCs w:val="24"/>
        </w:rPr>
      </w:pPr>
    </w:p>
    <w:p w14:paraId="0D0FEBE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6DAA7E2" w14:textId="2F4A2D11"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 xml:space="preserve">Karl </w:t>
      </w:r>
      <w:proofErr w:type="spellStart"/>
      <w:r w:rsidR="006522D5">
        <w:rPr>
          <w:rFonts w:eastAsia="Times New Roman" w:cs="Times New Roman"/>
          <w:snapToGrid w:val="0"/>
          <w:sz w:val="24"/>
          <w:szCs w:val="24"/>
        </w:rPr>
        <w:t>Lillquist</w:t>
      </w:r>
      <w:proofErr w:type="spellEnd"/>
    </w:p>
    <w:p w14:paraId="7D675932" w14:textId="77777777" w:rsidR="00D5125E" w:rsidRPr="00D5125E" w:rsidRDefault="00D5125E" w:rsidP="00D5125E">
      <w:pPr>
        <w:widowControl w:val="0"/>
        <w:spacing w:after="0" w:line="240" w:lineRule="auto"/>
        <w:rPr>
          <w:rFonts w:eastAsia="Times New Roman" w:cs="Times New Roman"/>
          <w:snapToGrid w:val="0"/>
          <w:sz w:val="24"/>
          <w:szCs w:val="24"/>
        </w:rPr>
      </w:pPr>
    </w:p>
    <w:p w14:paraId="00D5DA0A" w14:textId="77777777" w:rsidR="00D5125E" w:rsidRPr="00D5125E" w:rsidRDefault="00D5125E" w:rsidP="00D5125E">
      <w:pPr>
        <w:widowControl w:val="0"/>
        <w:spacing w:after="0" w:line="240" w:lineRule="auto"/>
        <w:rPr>
          <w:rFonts w:eastAsia="Times New Roman" w:cs="Times New Roman"/>
          <w:snapToGrid w:val="0"/>
          <w:sz w:val="24"/>
          <w:szCs w:val="24"/>
        </w:rPr>
      </w:pPr>
    </w:p>
    <w:p w14:paraId="271A6350"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A60B7F3" w14:textId="55172490"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Paul James</w:t>
      </w:r>
    </w:p>
    <w:p w14:paraId="2B7DB9FC" w14:textId="77777777" w:rsidR="00D5125E" w:rsidRPr="00D5125E" w:rsidRDefault="00D5125E" w:rsidP="00D5125E">
      <w:pPr>
        <w:widowControl w:val="0"/>
        <w:spacing w:after="0" w:line="240" w:lineRule="auto"/>
        <w:rPr>
          <w:rFonts w:eastAsia="Times New Roman" w:cs="Times New Roman"/>
          <w:snapToGrid w:val="0"/>
          <w:sz w:val="24"/>
          <w:szCs w:val="24"/>
        </w:rPr>
      </w:pPr>
    </w:p>
    <w:p w14:paraId="1154CC78" w14:textId="77777777" w:rsidR="00D5125E" w:rsidRPr="00D5125E" w:rsidRDefault="00D5125E" w:rsidP="00D5125E">
      <w:pPr>
        <w:widowControl w:val="0"/>
        <w:spacing w:after="0" w:line="240" w:lineRule="auto"/>
        <w:rPr>
          <w:rFonts w:eastAsia="Times New Roman" w:cs="Times New Roman"/>
          <w:snapToGrid w:val="0"/>
          <w:sz w:val="24"/>
          <w:szCs w:val="24"/>
        </w:rPr>
      </w:pPr>
    </w:p>
    <w:p w14:paraId="7D34DB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6FE3263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Dean of Graduate Studies</w:t>
      </w:r>
    </w:p>
    <w:p w14:paraId="783EEFA9" w14:textId="77777777" w:rsidR="00D5125E" w:rsidRPr="00D5125E" w:rsidRDefault="00D5125E" w:rsidP="00D5125E">
      <w:pPr>
        <w:widowControl w:val="0"/>
        <w:spacing w:after="0" w:line="240" w:lineRule="auto"/>
        <w:rPr>
          <w:rFonts w:eastAsia="Times New Roman" w:cs="Times New Roman"/>
          <w:snapToGrid w:val="0"/>
          <w:sz w:val="20"/>
          <w:szCs w:val="20"/>
        </w:rPr>
      </w:pPr>
      <w:r w:rsidRPr="00D5125E">
        <w:rPr>
          <w:rFonts w:eastAsia="Times New Roman" w:cs="Times New Roman"/>
          <w:snapToGrid w:val="0"/>
          <w:sz w:val="24"/>
          <w:szCs w:val="24"/>
        </w:rPr>
        <w:tab/>
      </w:r>
      <w:r w:rsidRPr="00D5125E">
        <w:rPr>
          <w:rFonts w:eastAsia="Times New Roman" w:cs="Times New Roman"/>
          <w:snapToGrid w:val="0"/>
          <w:sz w:val="20"/>
          <w:szCs w:val="20"/>
        </w:rPr>
        <w:tab/>
      </w:r>
      <w:r w:rsidRPr="00D5125E">
        <w:rPr>
          <w:rFonts w:eastAsia="Times New Roman" w:cs="Times New Roman"/>
          <w:b/>
          <w:snapToGrid w:val="0"/>
          <w:sz w:val="20"/>
          <w:szCs w:val="20"/>
        </w:rPr>
        <w:tab/>
      </w:r>
      <w:r w:rsidRPr="00D5125E">
        <w:rPr>
          <w:rFonts w:eastAsia="Times New Roman" w:cs="Times New Roman"/>
          <w:b/>
          <w:snapToGrid w:val="0"/>
          <w:sz w:val="20"/>
          <w:szCs w:val="20"/>
        </w:rPr>
        <w:tab/>
      </w:r>
    </w:p>
    <w:p w14:paraId="217D3031" w14:textId="77777777"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4"/>
        </w:rPr>
        <w:br w:type="page"/>
      </w:r>
      <w:r w:rsidRPr="00D5125E">
        <w:rPr>
          <w:rFonts w:eastAsia="Times New Roman" w:cs="Times New Roman"/>
          <w:snapToGrid w:val="0"/>
          <w:sz w:val="24"/>
          <w:szCs w:val="24"/>
        </w:rPr>
        <w:lastRenderedPageBreak/>
        <w:t>ABSTRACT</w:t>
      </w:r>
    </w:p>
    <w:p w14:paraId="5AAE7CC6"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7A9D2636" w14:textId="77777777" w:rsidR="006522D5" w:rsidRPr="00D5125E" w:rsidRDefault="006522D5" w:rsidP="006522D5">
      <w:pPr>
        <w:widowControl w:val="0"/>
        <w:spacing w:after="0" w:line="240" w:lineRule="auto"/>
        <w:jc w:val="center"/>
        <w:rPr>
          <w:rFonts w:eastAsia="Times New Roman" w:cs="Times New Roman"/>
          <w:snapToGrid w:val="0"/>
          <w:sz w:val="24"/>
          <w:szCs w:val="24"/>
        </w:rPr>
      </w:pPr>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THE</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Pr="006522D5">
        <w:rPr>
          <w:rFonts w:eastAsia="Times New Roman" w:cs="Times New Roman"/>
          <w:snapToGrid w:val="0"/>
          <w:sz w:val="24"/>
          <w:szCs w:val="24"/>
        </w:rPr>
        <w:t xml:space="preserve"> </w:t>
      </w:r>
      <w:r>
        <w:rPr>
          <w:rFonts w:eastAsia="Times New Roman" w:cs="Times New Roman"/>
          <w:snapToGrid w:val="0"/>
          <w:sz w:val="24"/>
          <w:szCs w:val="24"/>
        </w:rPr>
        <w:t>ON NITROGEN CYCLING IN CENTRAL WASHINGTON</w:t>
      </w:r>
    </w:p>
    <w:p w14:paraId="155437EB"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5AF1DDC1"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0BD51579"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8A58D11" w14:textId="023AE736" w:rsidR="00D5125E" w:rsidRPr="00D5125E" w:rsidRDefault="006522D5" w:rsidP="00D5125E">
      <w:pPr>
        <w:tabs>
          <w:tab w:val="right" w:pos="10800"/>
        </w:tabs>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52216AF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67106801" w14:textId="2D020D63"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t>January 20</w:t>
      </w:r>
      <w:r w:rsidR="006522D5">
        <w:rPr>
          <w:rFonts w:eastAsia="Times New Roman" w:cs="Times New Roman"/>
          <w:snapToGrid w:val="0"/>
          <w:sz w:val="24"/>
          <w:szCs w:val="24"/>
        </w:rPr>
        <w:t>20</w:t>
      </w:r>
    </w:p>
    <w:p w14:paraId="7B72E10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12EB9C3" w14:textId="73E28A77" w:rsidR="00D5125E" w:rsidRPr="00D5125E" w:rsidRDefault="00D5125E" w:rsidP="00D5125E">
      <w:pPr>
        <w:spacing w:after="0" w:line="480" w:lineRule="atLeast"/>
        <w:rPr>
          <w:rFonts w:eastAsia="Times New Roman" w:cs="Times New Roman"/>
          <w:snapToGrid w:val="0"/>
          <w:sz w:val="24"/>
          <w:szCs w:val="24"/>
        </w:rPr>
      </w:pPr>
      <w:r w:rsidRPr="00D5125E">
        <w:rPr>
          <w:rFonts w:eastAsia="Times New Roman" w:cs="Times New Roman"/>
          <w:snapToGrid w:val="0"/>
          <w:sz w:val="24"/>
          <w:szCs w:val="24"/>
        </w:rPr>
        <w:tab/>
      </w:r>
    </w:p>
    <w:p w14:paraId="78990B95"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ACKNOWLEDGMENTS</w:t>
      </w:r>
    </w:p>
    <w:p w14:paraId="5CC95AB6" w14:textId="711EC5C4" w:rsidR="004162F7" w:rsidRDefault="004162F7" w:rsidP="004162F7">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would like to thank Dr. Clay Arango for taking me on as a graduate student under his budget and for helping me being my project related to the NSF EAGER Grant and his lab assistants for helping me with my research. I would also like to thank my committee members Dr. Karl </w:t>
      </w:r>
      <w:proofErr w:type="spellStart"/>
      <w:r>
        <w:rPr>
          <w:rFonts w:ascii="Times New Roman" w:eastAsia="Times New Roman" w:hAnsi="Times New Roman" w:cs="Times New Roman"/>
          <w:sz w:val="24"/>
          <w:szCs w:val="24"/>
        </w:rPr>
        <w:t>Lillquist</w:t>
      </w:r>
      <w:proofErr w:type="spellEnd"/>
      <w:r>
        <w:rPr>
          <w:rFonts w:ascii="Times New Roman" w:eastAsia="Times New Roman" w:hAnsi="Times New Roman" w:cs="Times New Roman"/>
          <w:sz w:val="24"/>
          <w:szCs w:val="24"/>
        </w:rPr>
        <w:t>, and Dr. Paul James for helping me with my proposal and for offering advice on ways that I can improve my research.</w:t>
      </w:r>
      <w:r w:rsidR="007F59C5">
        <w:rPr>
          <w:rFonts w:ascii="Times New Roman" w:eastAsia="Times New Roman" w:hAnsi="Times New Roman" w:cs="Times New Roman"/>
          <w:sz w:val="24"/>
          <w:szCs w:val="24"/>
        </w:rPr>
        <w:t xml:space="preserve"> I also could not have done this without the people who helped me collect and process samples during the course of this project so a special thank you to Julia </w:t>
      </w:r>
      <w:proofErr w:type="spellStart"/>
      <w:r w:rsidR="007F59C5">
        <w:rPr>
          <w:rFonts w:ascii="Times New Roman" w:eastAsia="Times New Roman" w:hAnsi="Times New Roman" w:cs="Times New Roman"/>
          <w:sz w:val="24"/>
          <w:szCs w:val="24"/>
        </w:rPr>
        <w:t>Bramstedt</w:t>
      </w:r>
      <w:proofErr w:type="spellEnd"/>
      <w:r w:rsidR="007F59C5">
        <w:rPr>
          <w:rFonts w:ascii="Times New Roman" w:eastAsia="Times New Roman" w:hAnsi="Times New Roman" w:cs="Times New Roman"/>
          <w:sz w:val="24"/>
          <w:szCs w:val="24"/>
        </w:rPr>
        <w:t xml:space="preserve">, Michael Dallas, Natalie Levesque, and Sarah </w:t>
      </w:r>
      <w:proofErr w:type="spellStart"/>
      <w:r w:rsidR="007F59C5">
        <w:rPr>
          <w:rFonts w:ascii="Times New Roman" w:eastAsia="Times New Roman" w:hAnsi="Times New Roman" w:cs="Times New Roman"/>
          <w:sz w:val="24"/>
          <w:szCs w:val="24"/>
        </w:rPr>
        <w:t>Trikha</w:t>
      </w:r>
      <w:proofErr w:type="spellEnd"/>
      <w:r w:rsidR="007F59C5">
        <w:rPr>
          <w:rFonts w:ascii="Times New Roman" w:eastAsia="Times New Roman" w:hAnsi="Times New Roman" w:cs="Times New Roman"/>
          <w:sz w:val="24"/>
          <w:szCs w:val="24"/>
        </w:rPr>
        <w:t xml:space="preserve"> for all of your time and effort in helping me complete my thesis project.</w:t>
      </w:r>
    </w:p>
    <w:p w14:paraId="185399B9"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r w:rsidRPr="00D5125E">
        <w:rPr>
          <w:rFonts w:eastAsia="Times New Roman" w:cs="Times New Roman"/>
          <w:snapToGrid w:val="0"/>
          <w:sz w:val="24"/>
          <w:szCs w:val="24"/>
        </w:rPr>
        <w:lastRenderedPageBreak/>
        <w:t>TABLE OF CONTENTS</w:t>
      </w:r>
    </w:p>
    <w:p w14:paraId="5A3CFB76" w14:textId="77777777" w:rsidR="00D5125E" w:rsidRPr="00D5125E" w:rsidRDefault="00D5125E" w:rsidP="00D5125E">
      <w:pPr>
        <w:widowControl w:val="0"/>
        <w:spacing w:after="0" w:line="480" w:lineRule="auto"/>
        <w:rPr>
          <w:rFonts w:eastAsia="Times New Roman" w:cs="Times New Roman"/>
          <w:snapToGrid w:val="0"/>
          <w:sz w:val="24"/>
          <w:szCs w:val="24"/>
        </w:rPr>
      </w:pPr>
      <w:r w:rsidRPr="00D5125E">
        <w:rPr>
          <w:rFonts w:eastAsia="Times New Roman" w:cs="Times New Roman"/>
          <w:snapToGrid w:val="0"/>
          <w:sz w:val="24"/>
          <w:szCs w:val="24"/>
        </w:rPr>
        <w:t>Chapter</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ab/>
        <w:t xml:space="preserve">  Page</w:t>
      </w:r>
      <w:proofErr w:type="gramEnd"/>
    </w:p>
    <w:p w14:paraId="7087D2FA"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I</w:t>
      </w:r>
      <w:r w:rsidRPr="00D5125E">
        <w:rPr>
          <w:rFonts w:eastAsia="Times New Roman" w:cs="Times New Roman"/>
          <w:snapToGrid w:val="0"/>
          <w:sz w:val="24"/>
          <w:szCs w:val="24"/>
        </w:rPr>
        <w:tab/>
        <w:t>INTRODUCTION</w:t>
      </w:r>
      <w:r w:rsidRPr="00D5125E">
        <w:rPr>
          <w:rFonts w:eastAsia="Times New Roman" w:cs="Times New Roman"/>
          <w:snapToGrid w:val="0"/>
          <w:sz w:val="24"/>
          <w:szCs w:val="24"/>
        </w:rPr>
        <w:tab/>
        <w:t>1</w:t>
      </w:r>
    </w:p>
    <w:p w14:paraId="25B5BD5A"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3</w:t>
      </w:r>
    </w:p>
    <w:p w14:paraId="482DFB57"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4</w:t>
      </w:r>
    </w:p>
    <w:p w14:paraId="271003AF"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w:t>
      </w:r>
    </w:p>
    <w:p w14:paraId="199623D9" w14:textId="2F8B2753"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II</w:t>
      </w:r>
      <w:r w:rsidRPr="00D5125E">
        <w:rPr>
          <w:rFonts w:eastAsia="Times New Roman" w:cs="Times New Roman"/>
          <w:snapToGrid w:val="0"/>
          <w:sz w:val="24"/>
          <w:szCs w:val="24"/>
        </w:rPr>
        <w:tab/>
        <w:t>METHODS</w:t>
      </w:r>
      <w:r w:rsidRPr="00D5125E">
        <w:rPr>
          <w:rFonts w:eastAsia="Times New Roman" w:cs="Times New Roman"/>
          <w:snapToGrid w:val="0"/>
          <w:sz w:val="24"/>
          <w:szCs w:val="24"/>
        </w:rPr>
        <w:tab/>
        <w:t>30</w:t>
      </w:r>
    </w:p>
    <w:p w14:paraId="2FEA00D8"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30</w:t>
      </w:r>
    </w:p>
    <w:p w14:paraId="3F2F1D1C"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46</w:t>
      </w:r>
    </w:p>
    <w:p w14:paraId="0D7C8F52"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55</w:t>
      </w:r>
    </w:p>
    <w:p w14:paraId="7E92EF96" w14:textId="14A1DCDA"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w:t>
      </w:r>
      <w:r w:rsidR="00893CC9">
        <w:rPr>
          <w:rFonts w:eastAsia="Times New Roman" w:cs="Times New Roman"/>
          <w:snapToGrid w:val="0"/>
          <w:sz w:val="24"/>
          <w:szCs w:val="24"/>
        </w:rPr>
        <w:t>II</w:t>
      </w:r>
      <w:r w:rsidRPr="00D5125E">
        <w:rPr>
          <w:rFonts w:eastAsia="Times New Roman" w:cs="Times New Roman"/>
          <w:snapToGrid w:val="0"/>
          <w:sz w:val="24"/>
          <w:szCs w:val="24"/>
        </w:rPr>
        <w:tab/>
        <w:t>RESULTS</w:t>
      </w:r>
      <w:r w:rsidRPr="00D5125E">
        <w:rPr>
          <w:rFonts w:eastAsia="Times New Roman" w:cs="Times New Roman"/>
          <w:snapToGrid w:val="0"/>
          <w:sz w:val="24"/>
          <w:szCs w:val="24"/>
        </w:rPr>
        <w:tab/>
        <w:t>60</w:t>
      </w:r>
    </w:p>
    <w:p w14:paraId="65FE5389"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60</w:t>
      </w:r>
    </w:p>
    <w:p w14:paraId="68D7AD52"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67</w:t>
      </w:r>
    </w:p>
    <w:p w14:paraId="35211AFA"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75</w:t>
      </w:r>
    </w:p>
    <w:p w14:paraId="5214A9C8" w14:textId="20A2638D"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00893CC9">
        <w:rPr>
          <w:rFonts w:eastAsia="Times New Roman" w:cs="Times New Roman"/>
          <w:snapToGrid w:val="0"/>
          <w:sz w:val="24"/>
          <w:szCs w:val="24"/>
        </w:rPr>
        <w:t>I</w:t>
      </w:r>
      <w:r w:rsidRPr="00D5125E">
        <w:rPr>
          <w:rFonts w:eastAsia="Times New Roman" w:cs="Times New Roman"/>
          <w:snapToGrid w:val="0"/>
          <w:sz w:val="24"/>
          <w:szCs w:val="24"/>
        </w:rPr>
        <w:t>V</w:t>
      </w:r>
      <w:r w:rsidRPr="00D5125E">
        <w:rPr>
          <w:rFonts w:eastAsia="Times New Roman" w:cs="Times New Roman"/>
          <w:snapToGrid w:val="0"/>
          <w:sz w:val="24"/>
          <w:szCs w:val="24"/>
        </w:rPr>
        <w:tab/>
        <w:t>DISCUSSION</w:t>
      </w:r>
      <w:r w:rsidRPr="00D5125E">
        <w:rPr>
          <w:rFonts w:eastAsia="Times New Roman" w:cs="Times New Roman"/>
          <w:snapToGrid w:val="0"/>
          <w:sz w:val="24"/>
          <w:szCs w:val="24"/>
        </w:rPr>
        <w:tab/>
        <w:t>78</w:t>
      </w:r>
    </w:p>
    <w:p w14:paraId="7DC24A00"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78</w:t>
      </w:r>
    </w:p>
    <w:p w14:paraId="219DD4DE"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81</w:t>
      </w:r>
    </w:p>
    <w:p w14:paraId="3EFC0DA8"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85</w:t>
      </w:r>
    </w:p>
    <w:p w14:paraId="66A4CB08" w14:textId="77777777" w:rsidR="00D5125E" w:rsidRPr="00D5125E" w:rsidRDefault="00D5125E" w:rsidP="00D5125E">
      <w:pPr>
        <w:widowControl w:val="0"/>
        <w:tabs>
          <w:tab w:val="right" w:pos="399"/>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REFERENCES</w:t>
      </w:r>
      <w:r w:rsidRPr="00D5125E">
        <w:rPr>
          <w:rFonts w:eastAsia="Times New Roman" w:cs="Times New Roman"/>
          <w:snapToGrid w:val="0"/>
          <w:sz w:val="24"/>
          <w:szCs w:val="24"/>
        </w:rPr>
        <w:tab/>
        <w:t>91</w:t>
      </w:r>
    </w:p>
    <w:p w14:paraId="650506BC" w14:textId="77777777" w:rsidR="00D5125E" w:rsidRPr="00D5125E" w:rsidRDefault="00D5125E" w:rsidP="00893CC9">
      <w:pPr>
        <w:widowControl w:val="0"/>
        <w:spacing w:after="0" w:line="240" w:lineRule="auto"/>
        <w:rPr>
          <w:rFonts w:eastAsia="Times New Roman" w:cs="Times New Roman"/>
          <w:snapToGrid w:val="0"/>
          <w:sz w:val="24"/>
          <w:szCs w:val="24"/>
        </w:rPr>
      </w:pPr>
    </w:p>
    <w:p w14:paraId="0CE04B84" w14:textId="77777777" w:rsidR="00D5125E" w:rsidRPr="00D5125E" w:rsidRDefault="00D5125E" w:rsidP="00D5125E">
      <w:pPr>
        <w:widowControl w:val="0"/>
        <w:spacing w:after="0" w:line="240" w:lineRule="auto"/>
        <w:rPr>
          <w:rFonts w:eastAsia="Times New Roman" w:cs="Times New Roman"/>
          <w:snapToGrid w:val="0"/>
          <w:sz w:val="24"/>
          <w:szCs w:val="24"/>
        </w:rPr>
      </w:pPr>
    </w:p>
    <w:p w14:paraId="13BDCC0A"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0"/>
        </w:rPr>
        <w:br w:type="page"/>
      </w:r>
      <w:r w:rsidRPr="00D5125E">
        <w:rPr>
          <w:rFonts w:eastAsia="Times New Roman" w:cs="Times New Roman"/>
          <w:snapToGrid w:val="0"/>
          <w:sz w:val="24"/>
          <w:szCs w:val="24"/>
        </w:rPr>
        <w:lastRenderedPageBreak/>
        <w:t>LIST OF TABLES</w:t>
      </w:r>
    </w:p>
    <w:p w14:paraId="7349613D" w14:textId="77777777"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Table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ab/>
        <w:t xml:space="preserve">  Page</w:t>
      </w:r>
      <w:proofErr w:type="gramEnd"/>
    </w:p>
    <w:p w14:paraId="6124578C" w14:textId="77777777" w:rsidR="00D5125E" w:rsidRPr="00D5125E" w:rsidRDefault="00D5125E" w:rsidP="00D5125E">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table—tables may be titled using sentence style or headline</w:t>
      </w:r>
    </w:p>
    <w:p w14:paraId="4A3F6F66" w14:textId="77777777" w:rsidR="00D5125E" w:rsidRPr="00D5125E" w:rsidRDefault="00D5125E" w:rsidP="00D5125E">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style capitalization, depending on the rules of your style guide</w:t>
      </w:r>
      <w:r w:rsidRPr="00D5125E">
        <w:rPr>
          <w:rFonts w:eastAsia="Times New Roman" w:cs="Times New Roman"/>
          <w:snapToGrid w:val="0"/>
          <w:sz w:val="24"/>
          <w:szCs w:val="24"/>
        </w:rPr>
        <w:tab/>
        <w:t>60</w:t>
      </w:r>
    </w:p>
    <w:p w14:paraId="7EA17837"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61</w:t>
      </w:r>
    </w:p>
    <w:p w14:paraId="138DBFDB"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63</w:t>
      </w:r>
    </w:p>
    <w:p w14:paraId="4006015C"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64</w:t>
      </w:r>
    </w:p>
    <w:p w14:paraId="416F073B"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67</w:t>
      </w:r>
    </w:p>
    <w:p w14:paraId="5B752FFC"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69</w:t>
      </w:r>
    </w:p>
    <w:p w14:paraId="39BEB05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70</w:t>
      </w:r>
    </w:p>
    <w:p w14:paraId="637EB7C4"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72</w:t>
      </w:r>
    </w:p>
    <w:p w14:paraId="0F5CB7B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9</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72</w:t>
      </w:r>
    </w:p>
    <w:p w14:paraId="7300B554" w14:textId="77777777" w:rsidR="00D5125E" w:rsidRPr="00D5125E" w:rsidRDefault="00D5125E" w:rsidP="00D5125E">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table—some titles may wrap to more than one line, so use</w:t>
      </w:r>
    </w:p>
    <w:p w14:paraId="7D394D26"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titles should be formatted in </w:t>
      </w:r>
    </w:p>
    <w:p w14:paraId="1A51B1E7"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73</w:t>
      </w:r>
    </w:p>
    <w:p w14:paraId="4B22B193"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74</w:t>
      </w:r>
    </w:p>
    <w:p w14:paraId="0D03394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FB85F2F"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bookmarkStart w:id="0" w:name="_Hlk29728240"/>
      <w:r w:rsidRPr="00D5125E">
        <w:rPr>
          <w:rFonts w:eastAsia="Times New Roman" w:cs="Times New Roman"/>
          <w:snapToGrid w:val="0"/>
          <w:sz w:val="24"/>
          <w:szCs w:val="24"/>
        </w:rPr>
        <w:lastRenderedPageBreak/>
        <w:t>LIST OF FIGURES</w:t>
      </w:r>
    </w:p>
    <w:p w14:paraId="6F286F7A" w14:textId="77777777"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Figure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ab/>
        <w:t xml:space="preserve">  Page</w:t>
      </w:r>
      <w:proofErr w:type="gramEnd"/>
    </w:p>
    <w:p w14:paraId="7D49A09D" w14:textId="77777777" w:rsidR="00D5125E" w:rsidRPr="00D5125E" w:rsidRDefault="00D5125E" w:rsidP="00D5125E">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figure—figures are captioned using sentence style</w:t>
      </w:r>
    </w:p>
    <w:p w14:paraId="0CA3ACA3" w14:textId="77777777" w:rsidR="00D5125E" w:rsidRPr="00D5125E" w:rsidRDefault="00D5125E" w:rsidP="00D5125E">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capitalization</w:t>
      </w:r>
      <w:r w:rsidRPr="00D5125E">
        <w:rPr>
          <w:rFonts w:eastAsia="Times New Roman" w:cs="Times New Roman"/>
          <w:snapToGrid w:val="0"/>
          <w:sz w:val="24"/>
          <w:szCs w:val="24"/>
        </w:rPr>
        <w:tab/>
        <w:t>1</w:t>
      </w:r>
    </w:p>
    <w:p w14:paraId="7E22979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4</w:t>
      </w:r>
    </w:p>
    <w:p w14:paraId="101E8CC5"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60</w:t>
      </w:r>
    </w:p>
    <w:p w14:paraId="7F0B206D"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63</w:t>
      </w:r>
    </w:p>
    <w:p w14:paraId="68E80502"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65</w:t>
      </w:r>
    </w:p>
    <w:p w14:paraId="2815110B"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66</w:t>
      </w:r>
    </w:p>
    <w:p w14:paraId="4B3B9B6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72</w:t>
      </w:r>
    </w:p>
    <w:p w14:paraId="48C49D8C"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73</w:t>
      </w:r>
    </w:p>
    <w:p w14:paraId="39DCDE6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9</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74</w:t>
      </w:r>
    </w:p>
    <w:p w14:paraId="694BCC88" w14:textId="77777777" w:rsidR="00D5125E" w:rsidRPr="00D5125E" w:rsidRDefault="00D5125E" w:rsidP="00D5125E">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figure—some captions may wrap to more than one line, so use</w:t>
      </w:r>
    </w:p>
    <w:p w14:paraId="1BF27E6F"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captions should be formatted in </w:t>
      </w:r>
    </w:p>
    <w:p w14:paraId="40E939EC"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75</w:t>
      </w:r>
    </w:p>
    <w:p w14:paraId="4E5FE52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bookmarkEnd w:id="0"/>
    <w:p w14:paraId="4FE701E0" w14:textId="77777777" w:rsidR="00D5125E" w:rsidRPr="00D5125E" w:rsidRDefault="00D5125E" w:rsidP="00D5125E">
      <w:pPr>
        <w:widowControl w:val="0"/>
        <w:spacing w:after="0" w:line="240" w:lineRule="auto"/>
        <w:rPr>
          <w:rFonts w:eastAsia="Times New Roman" w:cs="Times New Roman"/>
          <w:snapToGrid w:val="0"/>
          <w:sz w:val="24"/>
          <w:szCs w:val="24"/>
        </w:rPr>
      </w:pPr>
    </w:p>
    <w:p w14:paraId="604BC356" w14:textId="6C3FE01D" w:rsidR="00D5125E" w:rsidRDefault="00D5125E">
      <w:pPr>
        <w:rPr>
          <w:rFonts w:ascii="Times New Roman" w:eastAsia="Times New Roman" w:hAnsi="Times New Roman" w:cs="Times New Roman"/>
          <w:b/>
          <w:sz w:val="24"/>
          <w:szCs w:val="24"/>
          <w:u w:val="single"/>
        </w:rPr>
      </w:pPr>
    </w:p>
    <w:p w14:paraId="3E371BEA"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437F22C8"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0FA30058"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757D9978" w14:textId="7C145F06" w:rsidR="006522D5" w:rsidRPr="00D5125E" w:rsidRDefault="006522D5" w:rsidP="006522D5">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t xml:space="preserve">LIST OF </w:t>
      </w:r>
      <w:r>
        <w:rPr>
          <w:rFonts w:eastAsia="Times New Roman" w:cs="Times New Roman"/>
          <w:snapToGrid w:val="0"/>
          <w:sz w:val="24"/>
          <w:szCs w:val="24"/>
        </w:rPr>
        <w:t>EQUATIONS</w:t>
      </w:r>
    </w:p>
    <w:p w14:paraId="6E75936B" w14:textId="43AEAD65" w:rsidR="006522D5" w:rsidRPr="00D5125E" w:rsidRDefault="006522D5" w:rsidP="006522D5">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lastRenderedPageBreak/>
        <w:t xml:space="preserve"> </w:t>
      </w:r>
      <w:r>
        <w:rPr>
          <w:rFonts w:eastAsia="Times New Roman" w:cs="Times New Roman"/>
          <w:snapToGrid w:val="0"/>
          <w:sz w:val="24"/>
          <w:szCs w:val="24"/>
        </w:rPr>
        <w:t>EQUATION</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ab/>
        <w:t xml:space="preserve">  Page</w:t>
      </w:r>
      <w:proofErr w:type="gramEnd"/>
    </w:p>
    <w:p w14:paraId="2FA54F68" w14:textId="77777777" w:rsidR="006522D5" w:rsidRPr="00D5125E" w:rsidRDefault="006522D5" w:rsidP="006522D5">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figure—figures are captioned using sentence style</w:t>
      </w:r>
    </w:p>
    <w:p w14:paraId="73E41308" w14:textId="77777777" w:rsidR="006522D5" w:rsidRPr="00D5125E" w:rsidRDefault="006522D5" w:rsidP="006522D5">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capitalization</w:t>
      </w:r>
      <w:r w:rsidRPr="00D5125E">
        <w:rPr>
          <w:rFonts w:eastAsia="Times New Roman" w:cs="Times New Roman"/>
          <w:snapToGrid w:val="0"/>
          <w:sz w:val="24"/>
          <w:szCs w:val="24"/>
        </w:rPr>
        <w:tab/>
        <w:t>1</w:t>
      </w:r>
    </w:p>
    <w:p w14:paraId="0FBB1A56"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4</w:t>
      </w:r>
    </w:p>
    <w:p w14:paraId="17EE159C"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60</w:t>
      </w:r>
    </w:p>
    <w:p w14:paraId="23BFB646"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63</w:t>
      </w:r>
    </w:p>
    <w:p w14:paraId="0CC0628A"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65</w:t>
      </w:r>
    </w:p>
    <w:p w14:paraId="4B910A12" w14:textId="77777777" w:rsidR="006522D5" w:rsidRPr="00D5125E" w:rsidRDefault="006522D5" w:rsidP="006522D5">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66</w:t>
      </w:r>
    </w:p>
    <w:p w14:paraId="163C2863"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72</w:t>
      </w:r>
    </w:p>
    <w:p w14:paraId="1CE61B42"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73</w:t>
      </w:r>
    </w:p>
    <w:p w14:paraId="42B07CC8"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9</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74</w:t>
      </w:r>
    </w:p>
    <w:p w14:paraId="07AFDB47" w14:textId="77777777" w:rsidR="006522D5" w:rsidRPr="00D5125E" w:rsidRDefault="006522D5" w:rsidP="006522D5">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figure—some captions may wrap to more than one line, so use</w:t>
      </w:r>
    </w:p>
    <w:p w14:paraId="007BE560" w14:textId="77777777" w:rsidR="006522D5" w:rsidRPr="00D5125E" w:rsidRDefault="006522D5" w:rsidP="006522D5">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captions should be formatted in </w:t>
      </w:r>
    </w:p>
    <w:p w14:paraId="2C1B384B" w14:textId="77777777" w:rsidR="006522D5" w:rsidRPr="00D5125E" w:rsidRDefault="006522D5" w:rsidP="006522D5">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75</w:t>
      </w:r>
    </w:p>
    <w:p w14:paraId="47478CCA" w14:textId="03C9EC05" w:rsidR="006522D5" w:rsidRPr="006522D5"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p w14:paraId="0F7E2A3A" w14:textId="77777777" w:rsidR="006522D5" w:rsidRDefault="006522D5">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br w:type="page"/>
      </w:r>
    </w:p>
    <w:p w14:paraId="06361ED4" w14:textId="0771E6C5" w:rsidR="004162F7" w:rsidRDefault="004162F7">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I</w:t>
      </w:r>
    </w:p>
    <w:p w14:paraId="6D4A49A8" w14:textId="4587CFA7" w:rsidR="00E02A5A" w:rsidRPr="004162F7" w:rsidRDefault="004162F7">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INTRODUCTION</w:t>
      </w:r>
    </w:p>
    <w:p w14:paraId="55F89370" w14:textId="6C0E5CDB"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1"/>
      <w:r>
        <w:rPr>
          <w:rFonts w:ascii="Times New Roman" w:eastAsia="Times New Roman" w:hAnsi="Times New Roman" w:cs="Times New Roman"/>
          <w:sz w:val="24"/>
          <w:szCs w:val="24"/>
        </w:rPr>
        <w:t>The</w:t>
      </w:r>
      <w:commentRangeEnd w:id="1"/>
      <w:r w:rsidR="004A5C50">
        <w:rPr>
          <w:rStyle w:val="CommentReference"/>
        </w:rPr>
        <w:commentReference w:id="1"/>
      </w:r>
      <w:r>
        <w:rPr>
          <w:rFonts w:ascii="Times New Roman" w:eastAsia="Times New Roman" w:hAnsi="Times New Roman" w:cs="Times New Roman"/>
          <w:sz w:val="24"/>
          <w:szCs w:val="24"/>
        </w:rPr>
        <w:t xml:space="preserve"> natural process of defoliation is an important part of ecosystem health and function. Defoliators act as a negative feedback loop for forests when they are too thick by</w:t>
      </w:r>
      <w:r w:rsidR="00A61CBA">
        <w:rPr>
          <w:rFonts w:ascii="Times New Roman" w:eastAsia="Times New Roman" w:hAnsi="Times New Roman" w:cs="Times New Roman"/>
          <w:sz w:val="24"/>
          <w:szCs w:val="24"/>
        </w:rPr>
        <w:t xml:space="preserve"> reducing </w:t>
      </w:r>
      <w:r>
        <w:rPr>
          <w:rFonts w:ascii="Times New Roman" w:eastAsia="Times New Roman" w:hAnsi="Times New Roman" w:cs="Times New Roman"/>
          <w:sz w:val="24"/>
          <w:szCs w:val="24"/>
        </w:rPr>
        <w:t xml:space="preserve"> them</w:t>
      </w:r>
      <w:r w:rsidR="00A61CBA">
        <w:rPr>
          <w:rFonts w:ascii="Times New Roman" w:eastAsia="Times New Roman" w:hAnsi="Times New Roman" w:cs="Times New Roman"/>
          <w:sz w:val="24"/>
          <w:szCs w:val="24"/>
        </w:rPr>
        <w:t xml:space="preserve"> down </w:t>
      </w:r>
      <w:r>
        <w:rPr>
          <w:rFonts w:ascii="Times New Roman" w:eastAsia="Times New Roman" w:hAnsi="Times New Roman" w:cs="Times New Roman"/>
          <w:sz w:val="24"/>
          <w:szCs w:val="24"/>
        </w:rPr>
        <w:t xml:space="preserve"> to healthy population</w:t>
      </w:r>
      <w:r w:rsidR="00A61CBA">
        <w:rPr>
          <w:rFonts w:ascii="Times New Roman" w:eastAsia="Times New Roman" w:hAnsi="Times New Roman" w:cs="Times New Roman"/>
          <w:sz w:val="24"/>
          <w:szCs w:val="24"/>
        </w:rPr>
        <w:t xml:space="preserve"> levels</w:t>
      </w:r>
      <w:r>
        <w:rPr>
          <w:rFonts w:ascii="Times New Roman" w:eastAsia="Times New Roman" w:hAnsi="Times New Roman" w:cs="Times New Roman"/>
          <w:sz w:val="24"/>
          <w:szCs w:val="24"/>
        </w:rPr>
        <w:t>.</w:t>
      </w:r>
      <w:r w:rsidR="00A61CB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commentRangeStart w:id="2"/>
      <w:r>
        <w:rPr>
          <w:rFonts w:ascii="Times New Roman" w:eastAsia="Times New Roman" w:hAnsi="Times New Roman" w:cs="Times New Roman"/>
          <w:sz w:val="24"/>
          <w:szCs w:val="24"/>
        </w:rPr>
        <w:t>These</w:t>
      </w:r>
      <w:commentRangeEnd w:id="2"/>
      <w:r w:rsidR="004A5C50">
        <w:rPr>
          <w:rStyle w:val="CommentReference"/>
        </w:rPr>
        <w:commentReference w:id="2"/>
      </w:r>
      <w:r>
        <w:rPr>
          <w:rFonts w:ascii="Times New Roman" w:eastAsia="Times New Roman" w:hAnsi="Times New Roman" w:cs="Times New Roman"/>
          <w:sz w:val="24"/>
          <w:szCs w:val="24"/>
        </w:rPr>
        <w:t xml:space="preserve"> </w:t>
      </w:r>
      <w:commentRangeStart w:id="3"/>
      <w:commentRangeStart w:id="4"/>
      <w:r>
        <w:rPr>
          <w:rFonts w:ascii="Times New Roman" w:eastAsia="Times New Roman" w:hAnsi="Times New Roman" w:cs="Times New Roman"/>
          <w:sz w:val="24"/>
          <w:szCs w:val="24"/>
        </w:rPr>
        <w:t>insects</w:t>
      </w:r>
      <w:commentRangeEnd w:id="3"/>
      <w:r w:rsidR="004A5C50">
        <w:rPr>
          <w:rStyle w:val="CommentReference"/>
        </w:rPr>
        <w:commentReference w:id="3"/>
      </w:r>
      <w:commentRangeEnd w:id="4"/>
      <w:r w:rsidR="00A61CBA">
        <w:rPr>
          <w:rStyle w:val="CommentReference"/>
        </w:rPr>
        <w:commentReference w:id="4"/>
      </w:r>
      <w:r>
        <w:rPr>
          <w:rFonts w:ascii="Times New Roman" w:eastAsia="Times New Roman" w:hAnsi="Times New Roman" w:cs="Times New Roman"/>
          <w:sz w:val="24"/>
          <w:szCs w:val="24"/>
        </w:rPr>
        <w:t xml:space="preserve"> </w:t>
      </w:r>
      <w:commentRangeStart w:id="5"/>
      <w:r>
        <w:rPr>
          <w:rFonts w:ascii="Times New Roman" w:eastAsia="Times New Roman" w:hAnsi="Times New Roman" w:cs="Times New Roman"/>
          <w:sz w:val="24"/>
          <w:szCs w:val="24"/>
        </w:rPr>
        <w:t>also have the potential to</w:t>
      </w:r>
      <w:commentRangeEnd w:id="5"/>
      <w:r w:rsidR="004A5C50">
        <w:rPr>
          <w:rStyle w:val="CommentReference"/>
        </w:rPr>
        <w:commentReference w:id="5"/>
      </w:r>
      <w:r>
        <w:rPr>
          <w:rFonts w:ascii="Times New Roman" w:eastAsia="Times New Roman" w:hAnsi="Times New Roman" w:cs="Times New Roman"/>
          <w:sz w:val="24"/>
          <w:szCs w:val="24"/>
        </w:rPr>
        <w:t xml:space="preserve"> </w:t>
      </w:r>
      <w:r w:rsidR="00974F9D">
        <w:rPr>
          <w:rFonts w:ascii="Times New Roman" w:eastAsia="Times New Roman" w:hAnsi="Times New Roman" w:cs="Times New Roman"/>
          <w:sz w:val="24"/>
          <w:szCs w:val="24"/>
        </w:rPr>
        <w:t xml:space="preserve">help return </w:t>
      </w:r>
      <w:r>
        <w:rPr>
          <w:rFonts w:ascii="Times New Roman" w:eastAsia="Times New Roman" w:hAnsi="Times New Roman" w:cs="Times New Roman"/>
          <w:sz w:val="24"/>
          <w:szCs w:val="24"/>
        </w:rPr>
        <w:t>soil systems</w:t>
      </w:r>
      <w:r w:rsidR="00974F9D">
        <w:rPr>
          <w:rFonts w:ascii="Times New Roman" w:eastAsia="Times New Roman" w:hAnsi="Times New Roman" w:cs="Times New Roman"/>
          <w:sz w:val="24"/>
          <w:szCs w:val="24"/>
        </w:rPr>
        <w:t xml:space="preserve"> back to healthy levels</w:t>
      </w:r>
      <w:r>
        <w:rPr>
          <w:rFonts w:ascii="Times New Roman" w:eastAsia="Times New Roman" w:hAnsi="Times New Roman" w:cs="Times New Roman"/>
          <w:sz w:val="24"/>
          <w:szCs w:val="24"/>
        </w:rPr>
        <w:t xml:space="preserve"> through consumption and excretion in the form of frass. </w:t>
      </w:r>
      <w:r w:rsidR="004A5C50">
        <w:rPr>
          <w:rFonts w:ascii="Times New Roman" w:eastAsia="Times New Roman" w:hAnsi="Times New Roman" w:cs="Times New Roman"/>
          <w:sz w:val="24"/>
          <w:szCs w:val="24"/>
        </w:rPr>
        <w:t xml:space="preserve">Although </w:t>
      </w:r>
      <w:r>
        <w:rPr>
          <w:rFonts w:ascii="Times New Roman" w:eastAsia="Times New Roman" w:hAnsi="Times New Roman" w:cs="Times New Roman"/>
          <w:sz w:val="24"/>
          <w:szCs w:val="24"/>
        </w:rPr>
        <w:t xml:space="preserve">defoliators can have these positive effects, </w:t>
      </w:r>
      <w:r w:rsidR="004A5C50">
        <w:rPr>
          <w:rFonts w:ascii="Times New Roman" w:eastAsia="Times New Roman" w:hAnsi="Times New Roman" w:cs="Times New Roman"/>
          <w:sz w:val="24"/>
          <w:szCs w:val="24"/>
        </w:rPr>
        <w:t xml:space="preserve">trends towards </w:t>
      </w:r>
      <w:r w:rsidR="004A5C50" w:rsidRPr="00A61CBA">
        <w:rPr>
          <w:rFonts w:ascii="Times New Roman" w:eastAsia="Times New Roman" w:hAnsi="Times New Roman" w:cs="Times New Roman"/>
          <w:sz w:val="24"/>
          <w:szCs w:val="24"/>
          <w:highlight w:val="yellow"/>
          <w:rPrChange w:id="6" w:author="Izak Neziri" w:date="2019-02-11T16:15:00Z">
            <w:rPr>
              <w:rFonts w:ascii="Times New Roman" w:eastAsia="Times New Roman" w:hAnsi="Times New Roman" w:cs="Times New Roman"/>
              <w:sz w:val="24"/>
              <w:szCs w:val="24"/>
            </w:rPr>
          </w:rPrChange>
        </w:rPr>
        <w:t>WHAT</w:t>
      </w:r>
      <w:r w:rsidR="004A5C50">
        <w:rPr>
          <w:rFonts w:ascii="Times New Roman" w:eastAsia="Times New Roman" w:hAnsi="Times New Roman" w:cs="Times New Roman"/>
          <w:sz w:val="24"/>
          <w:szCs w:val="24"/>
        </w:rPr>
        <w:t xml:space="preserve"> are being seen. This can be attributed to </w:t>
      </w:r>
      <w:r>
        <w:rPr>
          <w:rFonts w:ascii="Times New Roman" w:eastAsia="Times New Roman" w:hAnsi="Times New Roman" w:cs="Times New Roman"/>
          <w:sz w:val="24"/>
          <w:szCs w:val="24"/>
        </w:rPr>
        <w:t xml:space="preserve">the rate at which </w:t>
      </w:r>
      <w:r w:rsidR="00974F9D">
        <w:rPr>
          <w:rFonts w:ascii="Times New Roman" w:eastAsia="Times New Roman" w:hAnsi="Times New Roman" w:cs="Times New Roman"/>
          <w:sz w:val="24"/>
          <w:szCs w:val="24"/>
        </w:rPr>
        <w:t xml:space="preserve">insect </w:t>
      </w:r>
      <w:r>
        <w:rPr>
          <w:rFonts w:ascii="Times New Roman" w:eastAsia="Times New Roman" w:hAnsi="Times New Roman" w:cs="Times New Roman"/>
          <w:sz w:val="24"/>
          <w:szCs w:val="24"/>
        </w:rPr>
        <w:t>outbreaks</w:t>
      </w:r>
      <w:ins w:id="7" w:author="Julia Bramstedt" w:date="2019-02-11T15:13:00Z">
        <w:r w:rsidR="004A5C50">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are </w:t>
      </w:r>
      <w:r w:rsidR="00344C48">
        <w:rPr>
          <w:rFonts w:ascii="Times New Roman" w:eastAsia="Times New Roman" w:hAnsi="Times New Roman" w:cs="Times New Roman"/>
          <w:sz w:val="24"/>
          <w:szCs w:val="24"/>
        </w:rPr>
        <w:t>occurring</w:t>
      </w:r>
      <w:r w:rsidR="004A5C50">
        <w:rPr>
          <w:rFonts w:ascii="Times New Roman" w:eastAsia="Times New Roman" w:hAnsi="Times New Roman" w:cs="Times New Roman"/>
          <w:sz w:val="24"/>
          <w:szCs w:val="24"/>
        </w:rPr>
        <w:t xml:space="preserve"> </w:t>
      </w:r>
      <w:r w:rsidR="00344C48">
        <w:rPr>
          <w:rFonts w:ascii="Times New Roman" w:eastAsia="Times New Roman" w:hAnsi="Times New Roman" w:cs="Times New Roman"/>
          <w:sz w:val="24"/>
          <w:szCs w:val="24"/>
        </w:rPr>
        <w:t>as</w:t>
      </w:r>
      <w:r>
        <w:rPr>
          <w:rFonts w:ascii="Times New Roman" w:eastAsia="Times New Roman" w:hAnsi="Times New Roman" w:cs="Times New Roman"/>
          <w:sz w:val="24"/>
          <w:szCs w:val="24"/>
        </w:rPr>
        <w:t xml:space="preserve"> well as outbreak severity</w:t>
      </w:r>
      <w:r w:rsidR="004A5C50">
        <w:rPr>
          <w:rFonts w:ascii="Times New Roman" w:eastAsia="Times New Roman" w:hAnsi="Times New Roman" w:cs="Times New Roman"/>
          <w:sz w:val="24"/>
          <w:szCs w:val="24"/>
        </w:rPr>
        <w:t xml:space="preserve">—which </w:t>
      </w:r>
      <w:del w:id="8" w:author="Julia Bramstedt" w:date="2019-02-11T15:14:00Z">
        <w:r w:rsidDel="004A5C50">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has increased dramatically </w:t>
      </w:r>
      <w:r w:rsidR="004A5C50">
        <w:rPr>
          <w:rFonts w:ascii="Times New Roman" w:eastAsia="Times New Roman" w:hAnsi="Times New Roman" w:cs="Times New Roman"/>
          <w:sz w:val="24"/>
          <w:szCs w:val="24"/>
        </w:rPr>
        <w:t xml:space="preserve">over </w:t>
      </w:r>
      <w:r>
        <w:rPr>
          <w:rFonts w:ascii="Times New Roman" w:eastAsia="Times New Roman" w:hAnsi="Times New Roman" w:cs="Times New Roman"/>
          <w:sz w:val="24"/>
          <w:szCs w:val="24"/>
        </w:rPr>
        <w:t>the last century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w:t>
      </w:r>
    </w:p>
    <w:p w14:paraId="3C3D0E9F" w14:textId="061433D2"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Since the 1930s</w:t>
      </w:r>
      <w:r w:rsidR="004A5C5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West has experienced intense fire suppression</w:t>
      </w:r>
      <w:r w:rsidR="004A5C50">
        <w:rPr>
          <w:rFonts w:ascii="Times New Roman" w:eastAsia="Times New Roman" w:hAnsi="Times New Roman" w:cs="Times New Roman"/>
          <w:sz w:val="24"/>
          <w:szCs w:val="24"/>
        </w:rPr>
        <w:t>. This</w:t>
      </w:r>
      <w:r>
        <w:rPr>
          <w:rFonts w:ascii="Times New Roman" w:eastAsia="Times New Roman" w:hAnsi="Times New Roman" w:cs="Times New Roman"/>
          <w:sz w:val="24"/>
          <w:szCs w:val="24"/>
        </w:rPr>
        <w:t xml:space="preserve"> has led to major ecological changes</w:t>
      </w:r>
      <w:r w:rsidR="004A5C5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including thicker forests with increased canopy cover (Keane et al, 2002). High frequency, low intensity wildfires that formerly maintained an open forest stand</w:t>
      </w:r>
      <w:del w:id="9" w:author="Julia Bramstedt" w:date="2019-02-11T15:15:00Z">
        <w:r w:rsidDel="004A5C50">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occur less often</w:t>
      </w:r>
      <w:ins w:id="10" w:author="Julia Bramstedt" w:date="2019-02-11T15:15:00Z">
        <w:r w:rsidR="004A5C50">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leading to increased incidence of forest insect pests. </w:t>
      </w:r>
      <w:r w:rsidR="004A5C50">
        <w:rPr>
          <w:rFonts w:ascii="Times New Roman" w:eastAsia="Times New Roman" w:hAnsi="Times New Roman" w:cs="Times New Roman"/>
          <w:sz w:val="24"/>
          <w:szCs w:val="24"/>
        </w:rPr>
        <w:t>Historic</w:t>
      </w:r>
      <w:r>
        <w:rPr>
          <w:rFonts w:ascii="Times New Roman" w:eastAsia="Times New Roman" w:hAnsi="Times New Roman" w:cs="Times New Roman"/>
          <w:sz w:val="24"/>
          <w:szCs w:val="24"/>
        </w:rPr>
        <w:t xml:space="preserve"> fire regime</w:t>
      </w:r>
      <w:r w:rsidR="004A5C50">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used to maintain insect pests </w:t>
      </w:r>
      <w:r w:rsidR="004A5C50">
        <w:rPr>
          <w:rFonts w:ascii="Times New Roman" w:eastAsia="Times New Roman" w:hAnsi="Times New Roman" w:cs="Times New Roman"/>
          <w:sz w:val="24"/>
          <w:szCs w:val="24"/>
        </w:rPr>
        <w:t>via two avenues.</w:t>
      </w:r>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Fi</w:t>
      </w:r>
      <w:r>
        <w:rPr>
          <w:rFonts w:ascii="Times New Roman" w:eastAsia="Times New Roman" w:hAnsi="Times New Roman" w:cs="Times New Roman"/>
          <w:sz w:val="24"/>
          <w:szCs w:val="24"/>
        </w:rPr>
        <w:t>rst, frequent low intensity fires increased distance between trees making it challenging for insects to disperse</w:t>
      </w:r>
      <w:r w:rsidR="004A5C50">
        <w:rPr>
          <w:rFonts w:ascii="Times New Roman" w:eastAsia="Times New Roman" w:hAnsi="Times New Roman" w:cs="Times New Roman"/>
          <w:sz w:val="24"/>
          <w:szCs w:val="24"/>
        </w:rPr>
        <w:t xml:space="preserve">. This </w:t>
      </w:r>
      <w:r>
        <w:rPr>
          <w:rFonts w:ascii="Times New Roman" w:eastAsia="Times New Roman" w:hAnsi="Times New Roman" w:cs="Times New Roman"/>
          <w:sz w:val="24"/>
          <w:szCs w:val="24"/>
        </w:rPr>
        <w:t>decreas</w:t>
      </w:r>
      <w:r w:rsidR="004A5C50">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the rate at which </w:t>
      </w:r>
      <w:r w:rsidR="004A5C50" w:rsidRPr="00A61CBA">
        <w:rPr>
          <w:rFonts w:ascii="Times New Roman" w:eastAsia="Times New Roman" w:hAnsi="Times New Roman" w:cs="Times New Roman"/>
          <w:sz w:val="24"/>
          <w:szCs w:val="24"/>
          <w:highlight w:val="yellow"/>
          <w:rPrChange w:id="11" w:author="Izak Neziri" w:date="2019-02-11T16:17:00Z">
            <w:rPr>
              <w:rFonts w:ascii="Times New Roman" w:eastAsia="Times New Roman" w:hAnsi="Times New Roman" w:cs="Times New Roman"/>
              <w:sz w:val="24"/>
              <w:szCs w:val="24"/>
            </w:rPr>
          </w:rPrChange>
        </w:rPr>
        <w:t>(SPECIFIC INSECT)</w:t>
      </w:r>
      <w:r>
        <w:rPr>
          <w:rFonts w:ascii="Times New Roman" w:eastAsia="Times New Roman" w:hAnsi="Times New Roman" w:cs="Times New Roman"/>
          <w:sz w:val="24"/>
          <w:szCs w:val="24"/>
        </w:rPr>
        <w:t xml:space="preserve"> damaged the forest</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S</w:t>
      </w:r>
      <w:r>
        <w:rPr>
          <w:rFonts w:ascii="Times New Roman" w:eastAsia="Times New Roman" w:hAnsi="Times New Roman" w:cs="Times New Roman"/>
          <w:sz w:val="24"/>
          <w:szCs w:val="24"/>
        </w:rPr>
        <w:t>econd</w:t>
      </w:r>
      <w:r w:rsidR="004A5C50">
        <w:rPr>
          <w:rFonts w:ascii="Times New Roman" w:eastAsia="Times New Roman" w:hAnsi="Times New Roman" w:cs="Times New Roman"/>
          <w:sz w:val="24"/>
          <w:szCs w:val="24"/>
        </w:rPr>
        <w:t>ly</w:t>
      </w:r>
      <w:r>
        <w:rPr>
          <w:rFonts w:ascii="Times New Roman" w:eastAsia="Times New Roman" w:hAnsi="Times New Roman" w:cs="Times New Roman"/>
          <w:sz w:val="24"/>
          <w:szCs w:val="24"/>
        </w:rPr>
        <w:t xml:space="preserve">, fires killed pests directly. A multi-decadal history of fire suppression, coupled with summer drought stress due to climate change, has generated conditions that encourage sustained insect outbreaks and disease in the forest (Keane et al, 2002). </w:t>
      </w:r>
      <w:ins w:id="12" w:author="Julia Bramstedt" w:date="2019-02-11T15:17:00Z">
        <w:r w:rsidR="004A5C50">
          <w:rPr>
            <w:rFonts w:ascii="Times New Roman" w:eastAsia="Times New Roman" w:hAnsi="Times New Roman" w:cs="Times New Roman"/>
            <w:sz w:val="24"/>
            <w:szCs w:val="24"/>
          </w:rPr>
          <w:t>SUMMARY SENTENCE PERHAPS</w:t>
        </w:r>
      </w:ins>
    </w:p>
    <w:p w14:paraId="0D66C8ED" w14:textId="4B993C66"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bookmarkStart w:id="13" w:name="_gjdgxs" w:colFirst="0" w:colLast="0"/>
      <w:bookmarkEnd w:id="13"/>
      <w:r>
        <w:rPr>
          <w:rFonts w:ascii="Times New Roman" w:eastAsia="Times New Roman" w:hAnsi="Times New Roman" w:cs="Times New Roman"/>
          <w:sz w:val="24"/>
          <w:szCs w:val="24"/>
        </w:rPr>
        <w:t xml:space="preserve">A major defoliator of </w:t>
      </w:r>
      <w:r>
        <w:rPr>
          <w:rFonts w:ascii="Times New Roman" w:eastAsia="Times New Roman" w:hAnsi="Times New Roman" w:cs="Times New Roman"/>
          <w:color w:val="000000"/>
          <w:sz w:val="24"/>
          <w:szCs w:val="24"/>
          <w:highlight w:val="white"/>
        </w:rPr>
        <w:t>the coniferous forests of Central Washington</w:t>
      </w:r>
      <w:ins w:id="14" w:author="Julia Bramstedt" w:date="2019-02-11T15:17:00Z">
        <w:r w:rsidR="0065520E">
          <w:rPr>
            <w:rFonts w:ascii="Times New Roman" w:eastAsia="Times New Roman" w:hAnsi="Times New Roman" w:cs="Times New Roman"/>
            <w:color w:val="000000"/>
            <w:sz w:val="24"/>
            <w:szCs w:val="24"/>
            <w:highlight w:val="white"/>
          </w:rPr>
          <w:t>,</w:t>
        </w:r>
      </w:ins>
      <w:r>
        <w:rPr>
          <w:rFonts w:ascii="Times New Roman" w:eastAsia="Times New Roman" w:hAnsi="Times New Roman" w:cs="Times New Roman"/>
          <w:color w:val="000000"/>
          <w:sz w:val="24"/>
          <w:szCs w:val="24"/>
          <w:highlight w:val="white"/>
        </w:rPr>
        <w:t xml:space="preserve"> as well as North America in </w:t>
      </w:r>
      <w:r>
        <w:rPr>
          <w:rFonts w:ascii="Times New Roman" w:eastAsia="Times New Roman" w:hAnsi="Times New Roman" w:cs="Times New Roman"/>
          <w:sz w:val="24"/>
          <w:szCs w:val="24"/>
          <w:highlight w:val="white"/>
        </w:rPr>
        <w:t>general</w:t>
      </w:r>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Senf</w:t>
      </w:r>
      <w:proofErr w:type="spellEnd"/>
      <w:r>
        <w:rPr>
          <w:rFonts w:ascii="Times New Roman" w:eastAsia="Times New Roman" w:hAnsi="Times New Roman" w:cs="Times New Roman"/>
          <w:color w:val="000000"/>
          <w:sz w:val="24"/>
          <w:szCs w:val="24"/>
          <w:highlight w:val="white"/>
        </w:rPr>
        <w:t xml:space="preserve"> et al. 2016), </w:t>
      </w:r>
      <w:r>
        <w:rPr>
          <w:rFonts w:ascii="Times New Roman" w:eastAsia="Times New Roman" w:hAnsi="Times New Roman" w:cs="Times New Roman"/>
          <w:sz w:val="24"/>
          <w:szCs w:val="24"/>
        </w:rPr>
        <w:t xml:space="preserve"> is the Western Spruce Budworm (WSB) (</w:t>
      </w:r>
      <w:proofErr w:type="spellStart"/>
      <w:r>
        <w:rPr>
          <w:rFonts w:ascii="Times New Roman" w:eastAsia="Times New Roman" w:hAnsi="Times New Roman" w:cs="Times New Roman"/>
          <w:i/>
          <w:color w:val="000000"/>
          <w:sz w:val="24"/>
          <w:szCs w:val="24"/>
          <w:highlight w:val="white"/>
        </w:rPr>
        <w:t>Choristoneura</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occidentalis</w:t>
      </w:r>
      <w:proofErr w:type="spellEnd"/>
      <w:r>
        <w:rPr>
          <w:rFonts w:ascii="Times New Roman" w:eastAsia="Times New Roman" w:hAnsi="Times New Roman" w:cs="Times New Roman"/>
          <w:i/>
          <w:color w:val="000000"/>
          <w:sz w:val="24"/>
          <w:szCs w:val="24"/>
          <w:highlight w:val="white"/>
        </w:rPr>
        <w:t>)</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a native lepidopteran that ranges from Southern British Columbia to Arizona and </w:t>
      </w:r>
      <w:r>
        <w:rPr>
          <w:rFonts w:ascii="Times New Roman" w:eastAsia="Times New Roman" w:hAnsi="Times New Roman" w:cs="Times New Roman"/>
          <w:color w:val="000000"/>
          <w:sz w:val="24"/>
          <w:szCs w:val="24"/>
          <w:highlight w:val="white"/>
        </w:rPr>
        <w:lastRenderedPageBreak/>
        <w:t>New Mexico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 These insects emerge during budburst around mid-May </w:t>
      </w:r>
      <w:r w:rsidR="0065520E">
        <w:rPr>
          <w:rFonts w:ascii="Times New Roman" w:eastAsia="Times New Roman" w:hAnsi="Times New Roman" w:cs="Times New Roman"/>
          <w:color w:val="000000"/>
          <w:sz w:val="24"/>
          <w:szCs w:val="24"/>
          <w:highlight w:val="white"/>
        </w:rPr>
        <w:t xml:space="preserve">to </w:t>
      </w:r>
      <w:r>
        <w:rPr>
          <w:rFonts w:ascii="Times New Roman" w:eastAsia="Times New Roman" w:hAnsi="Times New Roman" w:cs="Times New Roman"/>
          <w:color w:val="000000"/>
          <w:sz w:val="24"/>
          <w:szCs w:val="24"/>
          <w:highlight w:val="white"/>
        </w:rPr>
        <w:t>feed on the new growth of short needle conifers, specifically Douglas fir (</w:t>
      </w:r>
      <w:proofErr w:type="spellStart"/>
      <w:r>
        <w:rPr>
          <w:rFonts w:ascii="Times New Roman" w:eastAsia="Times New Roman" w:hAnsi="Times New Roman" w:cs="Times New Roman"/>
          <w:i/>
          <w:color w:val="000000"/>
          <w:sz w:val="24"/>
          <w:szCs w:val="24"/>
          <w:highlight w:val="white"/>
        </w:rPr>
        <w:t>Pseudotsuga</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menziesii</w:t>
      </w:r>
      <w:proofErr w:type="spellEnd"/>
      <w:r>
        <w:rPr>
          <w:rFonts w:ascii="Times New Roman" w:eastAsia="Times New Roman" w:hAnsi="Times New Roman" w:cs="Times New Roman"/>
          <w:color w:val="000000"/>
          <w:sz w:val="24"/>
          <w:szCs w:val="24"/>
          <w:highlight w:val="white"/>
        </w:rPr>
        <w:t>) and Grand fir (</w:t>
      </w:r>
      <w:proofErr w:type="spellStart"/>
      <w:r>
        <w:rPr>
          <w:rFonts w:ascii="Times New Roman" w:eastAsia="Times New Roman" w:hAnsi="Times New Roman" w:cs="Times New Roman"/>
          <w:i/>
          <w:color w:val="000000"/>
          <w:sz w:val="24"/>
          <w:szCs w:val="24"/>
          <w:highlight w:val="white"/>
        </w:rPr>
        <w:t>Abies</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grandis</w:t>
      </w:r>
      <w:proofErr w:type="spellEnd"/>
      <w:r>
        <w:rPr>
          <w:rFonts w:ascii="Times New Roman" w:eastAsia="Times New Roman" w:hAnsi="Times New Roman" w:cs="Times New Roman"/>
          <w:color w:val="000000"/>
          <w:sz w:val="24"/>
          <w:szCs w:val="24"/>
          <w:highlight w:val="white"/>
        </w:rPr>
        <w:t>)</w:t>
      </w:r>
      <w:r w:rsidR="00974F9D">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w:t>
      </w:r>
      <w:commentRangeStart w:id="15"/>
      <w:r>
        <w:rPr>
          <w:rFonts w:ascii="Times New Roman" w:eastAsia="Times New Roman" w:hAnsi="Times New Roman" w:cs="Times New Roman"/>
          <w:color w:val="000000"/>
          <w:sz w:val="24"/>
          <w:szCs w:val="24"/>
          <w:highlight w:val="white"/>
        </w:rPr>
        <w:t xml:space="preserve"> </w:t>
      </w:r>
      <w:r w:rsidR="00974F9D">
        <w:rPr>
          <w:rFonts w:ascii="Times New Roman" w:eastAsia="Times New Roman" w:hAnsi="Times New Roman" w:cs="Times New Roman"/>
          <w:color w:val="000000"/>
          <w:sz w:val="24"/>
          <w:szCs w:val="24"/>
          <w:highlight w:val="white"/>
        </w:rPr>
        <w:t>T</w:t>
      </w:r>
      <w:r>
        <w:rPr>
          <w:rFonts w:ascii="Times New Roman" w:eastAsia="Times New Roman" w:hAnsi="Times New Roman" w:cs="Times New Roman"/>
          <w:color w:val="000000"/>
          <w:sz w:val="24"/>
          <w:szCs w:val="24"/>
          <w:highlight w:val="white"/>
        </w:rPr>
        <w:t>hey are known to feed on a handful of other species as well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w:t>
      </w:r>
      <w:commentRangeEnd w:id="15"/>
      <w:r w:rsidR="0065520E">
        <w:rPr>
          <w:rStyle w:val="CommentReference"/>
        </w:rPr>
        <w:commentReference w:id="15"/>
      </w:r>
      <w:r>
        <w:rPr>
          <w:rFonts w:ascii="Times New Roman" w:eastAsia="Times New Roman" w:hAnsi="Times New Roman" w:cs="Times New Roman"/>
          <w:color w:val="000000"/>
          <w:sz w:val="24"/>
          <w:szCs w:val="24"/>
          <w:highlight w:val="white"/>
        </w:rPr>
        <w:t xml:space="preserve">), until late June or early July. They then pupate and emerge as adults, taking flight around mid to late July for oviposition. </w:t>
      </w:r>
      <w:r w:rsidR="0065520E">
        <w:rPr>
          <w:rFonts w:ascii="Times New Roman" w:eastAsia="Times New Roman" w:hAnsi="Times New Roman" w:cs="Times New Roman"/>
          <w:color w:val="000000"/>
          <w:sz w:val="24"/>
          <w:szCs w:val="24"/>
          <w:highlight w:val="white"/>
        </w:rPr>
        <w:t>L</w:t>
      </w:r>
      <w:r>
        <w:rPr>
          <w:rFonts w:ascii="Times New Roman" w:eastAsia="Times New Roman" w:hAnsi="Times New Roman" w:cs="Times New Roman"/>
          <w:color w:val="000000"/>
          <w:sz w:val="24"/>
          <w:szCs w:val="24"/>
          <w:highlight w:val="white"/>
        </w:rPr>
        <w:t>arvae then emerge the following year in mid-May to repeat their life cycle. In a more natural fire regime that maintained an open forest structure, WSB outbreaks would occur about once every decad</w:t>
      </w:r>
      <w:r w:rsidR="00E23D8F">
        <w:rPr>
          <w:rFonts w:ascii="Times New Roman" w:eastAsia="Times New Roman" w:hAnsi="Times New Roman" w:cs="Times New Roman"/>
          <w:color w:val="000000"/>
          <w:sz w:val="24"/>
          <w:szCs w:val="24"/>
          <w:highlight w:val="white"/>
        </w:rPr>
        <w:t>e. In recent years, thicker</w:t>
      </w: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sz w:val="24"/>
          <w:szCs w:val="24"/>
        </w:rPr>
        <w:t>forests from fire suppression and increased drought stress from climate change has created conditions that encourage more</w:t>
      </w:r>
      <w:r w:rsidR="00E23D8F">
        <w:rPr>
          <w:rFonts w:ascii="Times New Roman" w:eastAsia="Times New Roman" w:hAnsi="Times New Roman" w:cs="Times New Roman"/>
          <w:sz w:val="24"/>
          <w:szCs w:val="24"/>
        </w:rPr>
        <w:t xml:space="preserve"> frequent and further spreading</w:t>
      </w:r>
      <w:r>
        <w:rPr>
          <w:rFonts w:ascii="Times New Roman" w:eastAsia="Times New Roman" w:hAnsi="Times New Roman" w:cs="Times New Roman"/>
          <w:sz w:val="24"/>
          <w:szCs w:val="24"/>
        </w:rPr>
        <w:t xml:space="preserve"> WSB outbreaks (Willis et al, 2008; Lovett et al, 2006).  This shift in forest structure and herbivore behavior has the potential to </w:t>
      </w:r>
      <w:r w:rsidR="00E23D8F">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forest ecosystem </w:t>
      </w:r>
      <w:commentRangeStart w:id="16"/>
      <w:r>
        <w:rPr>
          <w:rFonts w:ascii="Times New Roman" w:eastAsia="Times New Roman" w:hAnsi="Times New Roman" w:cs="Times New Roman"/>
          <w:sz w:val="24"/>
          <w:szCs w:val="24"/>
        </w:rPr>
        <w:t>dynamics with implications for forest-stream connectivity</w:t>
      </w:r>
      <w:commentRangeEnd w:id="16"/>
      <w:r w:rsidR="00E23D8F">
        <w:rPr>
          <w:rStyle w:val="CommentReference"/>
        </w:rPr>
        <w:commentReference w:id="16"/>
      </w:r>
      <w:r>
        <w:rPr>
          <w:rFonts w:ascii="Times New Roman" w:eastAsia="Times New Roman" w:hAnsi="Times New Roman" w:cs="Times New Roman"/>
          <w:sz w:val="24"/>
          <w:szCs w:val="24"/>
        </w:rPr>
        <w:t>. F</w:t>
      </w:r>
      <w:commentRangeStart w:id="17"/>
      <w:r>
        <w:rPr>
          <w:rFonts w:ascii="Times New Roman" w:eastAsia="Times New Roman" w:hAnsi="Times New Roman" w:cs="Times New Roman"/>
          <w:sz w:val="24"/>
          <w:szCs w:val="24"/>
        </w:rPr>
        <w:t>urthermore</w:t>
      </w:r>
      <w:commentRangeEnd w:id="17"/>
      <w:r w:rsidR="00E23D8F">
        <w:rPr>
          <w:rStyle w:val="CommentReference"/>
        </w:rPr>
        <w:commentReference w:id="17"/>
      </w:r>
      <w:r>
        <w:rPr>
          <w:rFonts w:ascii="Times New Roman" w:eastAsia="Times New Roman" w:hAnsi="Times New Roman" w:cs="Times New Roman"/>
          <w:sz w:val="24"/>
          <w:szCs w:val="24"/>
        </w:rPr>
        <w:t xml:space="preserve">, </w:t>
      </w:r>
      <w:commentRangeStart w:id="18"/>
      <w:r w:rsidR="00E23D8F">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cold weather that would have normally killed off pests in the past is occurring less often</w:t>
      </w:r>
      <w:commentRangeEnd w:id="18"/>
      <w:r w:rsidR="00E23D8F">
        <w:rPr>
          <w:rStyle w:val="CommentReference"/>
        </w:rPr>
        <w:commentReference w:id="18"/>
      </w:r>
      <w:r>
        <w:rPr>
          <w:rFonts w:ascii="Times New Roman" w:eastAsia="Times New Roman" w:hAnsi="Times New Roman" w:cs="Times New Roman"/>
          <w:sz w:val="24"/>
          <w:szCs w:val="24"/>
        </w:rPr>
        <w:t>,</w:t>
      </w:r>
      <w:r w:rsidR="00E23D8F">
        <w:rPr>
          <w:rFonts w:ascii="Times New Roman" w:eastAsia="Times New Roman" w:hAnsi="Times New Roman" w:cs="Times New Roman"/>
          <w:sz w:val="24"/>
          <w:szCs w:val="24"/>
        </w:rPr>
        <w:t xml:space="preserve">. This </w:t>
      </w:r>
      <w:r>
        <w:rPr>
          <w:rFonts w:ascii="Times New Roman" w:eastAsia="Times New Roman" w:hAnsi="Times New Roman" w:cs="Times New Roman"/>
          <w:sz w:val="24"/>
          <w:szCs w:val="24"/>
        </w:rPr>
        <w:t>allow</w:t>
      </w:r>
      <w:r w:rsidR="00E23D8F">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these pests to stay out longer, causing more damage to plants more often than they otherwise would (Griffin and Turner, 2012). It has also been </w:t>
      </w:r>
      <w:commentRangeStart w:id="19"/>
      <w:r>
        <w:rPr>
          <w:rFonts w:ascii="Times New Roman" w:eastAsia="Times New Roman" w:hAnsi="Times New Roman" w:cs="Times New Roman"/>
          <w:sz w:val="24"/>
          <w:szCs w:val="24"/>
        </w:rPr>
        <w:t>suggested</w:t>
      </w:r>
      <w:commentRangeEnd w:id="19"/>
      <w:r w:rsidR="00E23D8F">
        <w:rPr>
          <w:rStyle w:val="CommentReference"/>
        </w:rPr>
        <w:commentReference w:id="19"/>
      </w:r>
      <w:r>
        <w:rPr>
          <w:rFonts w:ascii="Times New Roman" w:eastAsia="Times New Roman" w:hAnsi="Times New Roman" w:cs="Times New Roman"/>
          <w:sz w:val="24"/>
          <w:szCs w:val="24"/>
        </w:rPr>
        <w:t xml:space="preserve"> that pest outbreaks can lead to increased fires due to the dead and dying trees they leave behind (Schlesinger et al, 2015), but new research has </w:t>
      </w:r>
      <w:r w:rsidR="00351B70">
        <w:rPr>
          <w:rFonts w:ascii="Times New Roman" w:eastAsia="Times New Roman" w:hAnsi="Times New Roman" w:cs="Times New Roman"/>
          <w:sz w:val="24"/>
          <w:szCs w:val="24"/>
        </w:rPr>
        <w:t>shown that</w:t>
      </w:r>
      <w:r>
        <w:rPr>
          <w:rFonts w:ascii="Times New Roman" w:eastAsia="Times New Roman" w:hAnsi="Times New Roman" w:cs="Times New Roman"/>
          <w:sz w:val="24"/>
          <w:szCs w:val="24"/>
        </w:rPr>
        <w:t xml:space="preserve"> this may not be the case, and in fact may have the opposite </w:t>
      </w:r>
      <w:r w:rsidR="00344C48">
        <w:rPr>
          <w:rFonts w:ascii="Times New Roman" w:eastAsia="Times New Roman" w:hAnsi="Times New Roman" w:cs="Times New Roman"/>
          <w:sz w:val="24"/>
          <w:szCs w:val="24"/>
        </w:rPr>
        <w:t xml:space="preserve">effect. </w:t>
      </w:r>
      <w:commentRangeStart w:id="20"/>
      <w:r w:rsidR="00344C48">
        <w:rPr>
          <w:rFonts w:ascii="Times New Roman" w:eastAsia="Times New Roman" w:hAnsi="Times New Roman" w:cs="Times New Roman"/>
          <w:sz w:val="24"/>
          <w:szCs w:val="24"/>
        </w:rPr>
        <w:t>These</w:t>
      </w:r>
      <w:r>
        <w:rPr>
          <w:rFonts w:ascii="Times New Roman" w:eastAsia="Times New Roman" w:hAnsi="Times New Roman" w:cs="Times New Roman"/>
          <w:sz w:val="24"/>
          <w:szCs w:val="24"/>
        </w:rPr>
        <w:t xml:space="preserve"> insects are defoliators as opposed to wood burrowers and therefore potentially have a </w:t>
      </w:r>
      <w:proofErr w:type="gramStart"/>
      <w:r>
        <w:rPr>
          <w:rFonts w:ascii="Times New Roman" w:eastAsia="Times New Roman" w:hAnsi="Times New Roman" w:cs="Times New Roman"/>
          <w:sz w:val="24"/>
          <w:szCs w:val="24"/>
        </w:rPr>
        <w:t>different effects</w:t>
      </w:r>
      <w:proofErr w:type="gramEnd"/>
      <w:r>
        <w:rPr>
          <w:rFonts w:ascii="Times New Roman" w:eastAsia="Times New Roman" w:hAnsi="Times New Roman" w:cs="Times New Roman"/>
          <w:sz w:val="24"/>
          <w:szCs w:val="24"/>
        </w:rPr>
        <w:t xml:space="preserve"> on ecosystem dynamics</w:t>
      </w:r>
      <w:commentRangeEnd w:id="20"/>
      <w:r w:rsidR="00E23D8F">
        <w:rPr>
          <w:rStyle w:val="CommentReference"/>
        </w:rPr>
        <w:commentReference w:id="20"/>
      </w:r>
      <w:r>
        <w:rPr>
          <w:rFonts w:ascii="Times New Roman" w:eastAsia="Times New Roman" w:hAnsi="Times New Roman" w:cs="Times New Roman"/>
          <w:sz w:val="24"/>
          <w:szCs w:val="24"/>
        </w:rPr>
        <w:t xml:space="preserve">. </w:t>
      </w:r>
    </w:p>
    <w:p w14:paraId="3B36D370" w14:textId="28A7191C" w:rsidR="00E02A5A" w:rsidRDefault="00AC3C34">
      <w:pPr>
        <w:pBdr>
          <w:top w:val="nil"/>
          <w:left w:val="nil"/>
          <w:bottom w:val="nil"/>
          <w:right w:val="nil"/>
          <w:between w:val="nil"/>
        </w:pBdr>
        <w:spacing w:line="480" w:lineRule="auto"/>
        <w:ind w:firstLine="720"/>
        <w:contextualSpacing/>
      </w:pPr>
      <w:r>
        <w:rPr>
          <w:rFonts w:ascii="Times New Roman" w:eastAsia="Times New Roman" w:hAnsi="Times New Roman" w:cs="Times New Roman"/>
          <w:sz w:val="24"/>
          <w:szCs w:val="24"/>
        </w:rPr>
        <w:t>This study examine</w:t>
      </w:r>
      <w:r w:rsidR="00974F9D">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some of the possible ecological effects of sustained WSB herbivory</w:t>
      </w:r>
      <w:r w:rsidR="00E23D8F">
        <w:rPr>
          <w:rFonts w:ascii="Times New Roman" w:eastAsia="Times New Roman" w:hAnsi="Times New Roman" w:cs="Times New Roman"/>
          <w:sz w:val="24"/>
          <w:szCs w:val="24"/>
        </w:rPr>
        <w:t>—</w:t>
      </w:r>
      <w:commentRangeStart w:id="21"/>
      <w:r>
        <w:rPr>
          <w:rFonts w:ascii="Times New Roman" w:eastAsia="Times New Roman" w:hAnsi="Times New Roman" w:cs="Times New Roman"/>
          <w:sz w:val="24"/>
          <w:szCs w:val="24"/>
        </w:rPr>
        <w:t>including the rate of decomposition of mixed conifer needles to see whether or not that rate is increasing in areas highly impacted by WSB meaning that more nutrients would be added to the system</w:t>
      </w:r>
      <w:commentRangeEnd w:id="21"/>
      <w:r w:rsidR="00E23D8F">
        <w:rPr>
          <w:rStyle w:val="CommentReference"/>
        </w:rPr>
        <w:commentReference w:id="21"/>
      </w:r>
      <w:r>
        <w:rPr>
          <w:rFonts w:ascii="Times New Roman" w:eastAsia="Times New Roman" w:hAnsi="Times New Roman" w:cs="Times New Roman"/>
          <w:sz w:val="24"/>
          <w:szCs w:val="24"/>
        </w:rPr>
        <w:t>. Under non WSB conditions</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leaf litter would fall to the forest floor and be broken down by microbes </w:t>
      </w:r>
      <w:commentRangeStart w:id="22"/>
      <w:r>
        <w:rPr>
          <w:rFonts w:ascii="Times New Roman" w:eastAsia="Times New Roman" w:hAnsi="Times New Roman" w:cs="Times New Roman"/>
          <w:sz w:val="24"/>
          <w:szCs w:val="24"/>
        </w:rPr>
        <w:t>over time</w:t>
      </w:r>
      <w:commentRangeEnd w:id="22"/>
      <w:r w:rsidR="00E23D8F">
        <w:rPr>
          <w:rStyle w:val="CommentReference"/>
        </w:rPr>
        <w:commentReference w:id="22"/>
      </w:r>
      <w:r>
        <w:rPr>
          <w:rFonts w:ascii="Times New Roman" w:eastAsia="Times New Roman" w:hAnsi="Times New Roman" w:cs="Times New Roman"/>
          <w:sz w:val="24"/>
          <w:szCs w:val="24"/>
        </w:rPr>
        <w:t xml:space="preserve">, </w:t>
      </w:r>
      <w:r w:rsidR="00E23D8F">
        <w:rPr>
          <w:rFonts w:ascii="Times New Roman" w:eastAsia="Times New Roman" w:hAnsi="Times New Roman" w:cs="Times New Roman"/>
          <w:sz w:val="24"/>
          <w:szCs w:val="24"/>
        </w:rPr>
        <w:t xml:space="preserve">gradually </w:t>
      </w:r>
      <w:r>
        <w:rPr>
          <w:rFonts w:ascii="Times New Roman" w:eastAsia="Times New Roman" w:hAnsi="Times New Roman" w:cs="Times New Roman"/>
          <w:sz w:val="24"/>
          <w:szCs w:val="24"/>
        </w:rPr>
        <w:t xml:space="preserve">releasing nutrients into the soil.  Areas highly </w:t>
      </w:r>
      <w:r>
        <w:rPr>
          <w:rFonts w:ascii="Times New Roman" w:eastAsia="Times New Roman" w:hAnsi="Times New Roman" w:cs="Times New Roman"/>
          <w:sz w:val="24"/>
          <w:szCs w:val="24"/>
        </w:rPr>
        <w:lastRenderedPageBreak/>
        <w:t xml:space="preserve">impacted by WSB </w:t>
      </w:r>
      <w:r w:rsidR="00351B70">
        <w:rPr>
          <w:rFonts w:ascii="Times New Roman" w:eastAsia="Times New Roman" w:hAnsi="Times New Roman" w:cs="Times New Roman"/>
          <w:sz w:val="24"/>
          <w:szCs w:val="24"/>
        </w:rPr>
        <w:t>have the</w:t>
      </w:r>
      <w:r>
        <w:rPr>
          <w:rFonts w:ascii="Times New Roman" w:eastAsia="Times New Roman" w:hAnsi="Times New Roman" w:cs="Times New Roman"/>
          <w:sz w:val="24"/>
          <w:szCs w:val="24"/>
        </w:rPr>
        <w:t xml:space="preserve"> potential to lead to increased nutrient availability in soils</w:t>
      </w:r>
      <w:r w:rsidR="00E23D8F">
        <w:rPr>
          <w:rFonts w:ascii="Times New Roman" w:eastAsia="Times New Roman" w:hAnsi="Times New Roman" w:cs="Times New Roman"/>
          <w:sz w:val="24"/>
          <w:szCs w:val="24"/>
        </w:rPr>
        <w:t xml:space="preserve"> due to</w:t>
      </w:r>
      <w:r>
        <w:rPr>
          <w:rFonts w:ascii="Times New Roman" w:eastAsia="Times New Roman" w:hAnsi="Times New Roman" w:cs="Times New Roman"/>
          <w:sz w:val="24"/>
          <w:szCs w:val="24"/>
        </w:rPr>
        <w:t xml:space="preserve"> the large amounts of frass that these defoliators excrete</w:t>
      </w:r>
      <w:commentRangeStart w:id="23"/>
      <w:r>
        <w:rPr>
          <w:rFonts w:ascii="Times New Roman" w:eastAsia="Times New Roman" w:hAnsi="Times New Roman" w:cs="Times New Roman"/>
          <w:sz w:val="24"/>
          <w:szCs w:val="24"/>
        </w:rPr>
        <w:t xml:space="preserve"> that then fall</w:t>
      </w:r>
      <w:r w:rsidR="00974F9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to the forest floor</w:t>
      </w:r>
      <w:commentRangeEnd w:id="23"/>
      <w:r w:rsidR="00E23D8F">
        <w:rPr>
          <w:rStyle w:val="CommentReference"/>
        </w:rPr>
        <w:commentReference w:id="23"/>
      </w:r>
      <w:r>
        <w:rPr>
          <w:rFonts w:ascii="Times New Roman" w:eastAsia="Times New Roman" w:hAnsi="Times New Roman" w:cs="Times New Roman"/>
          <w:sz w:val="24"/>
          <w:szCs w:val="24"/>
        </w:rPr>
        <w:t xml:space="preserve">. Once rainfall occurs, the leaching </w:t>
      </w:r>
      <w:r w:rsidR="00E23D8F">
        <w:rPr>
          <w:rFonts w:ascii="Times New Roman" w:eastAsia="Times New Roman" w:hAnsi="Times New Roman" w:cs="Times New Roman"/>
          <w:sz w:val="24"/>
          <w:szCs w:val="24"/>
        </w:rPr>
        <w:t>of</w:t>
      </w:r>
      <w:r>
        <w:rPr>
          <w:rFonts w:ascii="Times New Roman" w:eastAsia="Times New Roman" w:hAnsi="Times New Roman" w:cs="Times New Roman"/>
          <w:sz w:val="24"/>
          <w:szCs w:val="24"/>
        </w:rPr>
        <w:t xml:space="preserve"> frass frees up those nutrients</w:t>
      </w:r>
      <w:r w:rsidR="00E23D8F">
        <w:rPr>
          <w:rFonts w:ascii="Times New Roman" w:eastAsia="Times New Roman" w:hAnsi="Times New Roman" w:cs="Times New Roman"/>
          <w:sz w:val="24"/>
          <w:szCs w:val="24"/>
        </w:rPr>
        <w:t xml:space="preserve">, making </w:t>
      </w:r>
      <w:r>
        <w:rPr>
          <w:rFonts w:ascii="Times New Roman" w:eastAsia="Times New Roman" w:hAnsi="Times New Roman" w:cs="Times New Roman"/>
          <w:sz w:val="24"/>
          <w:szCs w:val="24"/>
        </w:rPr>
        <w:t xml:space="preserve">them available for the forest system to use. </w:t>
      </w:r>
      <w:commentRangeStart w:id="24"/>
      <w:r>
        <w:rPr>
          <w:rFonts w:ascii="Times New Roman" w:eastAsia="Times New Roman" w:hAnsi="Times New Roman" w:cs="Times New Roman"/>
          <w:sz w:val="24"/>
          <w:szCs w:val="24"/>
        </w:rPr>
        <w:t>From there, if nitrogen amounts are decreasing (net mineralization) then it can be inferred that nitrogen is taking the form of ammonium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and is be taken up by plants and bacterial immobilization. If Nitrogen levels are increasing (net nitrification) then it can be inferred that it is taking the form of nitrate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that can then be exported to streams (Lewis and Likens, 2006</w:t>
      </w:r>
      <w:commentRangeEnd w:id="24"/>
      <w:r w:rsidR="00E23D8F">
        <w:rPr>
          <w:rStyle w:val="CommentReference"/>
        </w:rPr>
        <w:commentReference w:id="24"/>
      </w:r>
      <w:r>
        <w:rPr>
          <w:rFonts w:ascii="Times New Roman" w:eastAsia="Times New Roman" w:hAnsi="Times New Roman" w:cs="Times New Roman"/>
          <w:sz w:val="24"/>
          <w:szCs w:val="24"/>
        </w:rPr>
        <w:t xml:space="preserve">). Defoliation by WSB also has the potential to increase microbial activity </w:t>
      </w:r>
      <w:r w:rsidR="008957DC">
        <w:rPr>
          <w:rFonts w:ascii="Times New Roman" w:eastAsia="Times New Roman" w:hAnsi="Times New Roman" w:cs="Times New Roman"/>
          <w:sz w:val="24"/>
          <w:szCs w:val="24"/>
        </w:rPr>
        <w:t xml:space="preserve">via the changing of an ecosystem’s chemistry through </w:t>
      </w:r>
      <w:r>
        <w:rPr>
          <w:rFonts w:ascii="Times New Roman" w:eastAsia="Times New Roman" w:hAnsi="Times New Roman" w:cs="Times New Roman"/>
          <w:sz w:val="24"/>
          <w:szCs w:val="24"/>
        </w:rPr>
        <w:t>allowing more light and rainfall to reach the forest floor, in turn leading to a quicker break down in litter</w:t>
      </w:r>
      <w:ins w:id="25" w:author="Julia Bramstedt" w:date="2019-02-11T15:29:00Z">
        <w:r w:rsidR="00257055">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(Chapman et al, 2013). Pests, mixed with the current drought in the region are likely to alter the areas nutrient cycles on the forest floor as well as in soils (Schlesinger et al, 2015).</w:t>
      </w:r>
    </w:p>
    <w:p w14:paraId="415A3106" w14:textId="20ECABD5"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This study is important for multiple reasons. Any time an ecosystem experiences a major disturbance, there is an overall change in balance</w:t>
      </w:r>
      <w:r w:rsidR="00235E3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35E3E">
        <w:rPr>
          <w:rFonts w:ascii="Times New Roman" w:eastAsia="Times New Roman" w:hAnsi="Times New Roman" w:cs="Times New Roman"/>
          <w:sz w:val="24"/>
          <w:szCs w:val="24"/>
        </w:rPr>
        <w:t>leading to</w:t>
      </w:r>
      <w:r>
        <w:rPr>
          <w:rFonts w:ascii="Times New Roman" w:eastAsia="Times New Roman" w:hAnsi="Times New Roman" w:cs="Times New Roman"/>
          <w:sz w:val="24"/>
          <w:szCs w:val="24"/>
        </w:rPr>
        <w:t xml:space="preserve"> implications for both wildlife and for human concerns. It has been shown that in fish, removing even one key species in the food web can greatly alter an ecosystem's health (Taylor et al, 2006). If the WSB are altering the nitrogen and phosphorous cycles in soils, it is important to know how the process happens. Looking at total phosphorus, net nitrification/net mineralization, canopy damage, and decomposition rates will help</w:t>
      </w:r>
      <w:r w:rsidR="00235E3E">
        <w:rPr>
          <w:rFonts w:ascii="Times New Roman" w:eastAsia="Times New Roman" w:hAnsi="Times New Roman" w:cs="Times New Roman"/>
          <w:sz w:val="24"/>
          <w:szCs w:val="24"/>
        </w:rPr>
        <w:t xml:space="preserve"> to</w:t>
      </w:r>
      <w:r>
        <w:rPr>
          <w:rFonts w:ascii="Times New Roman" w:eastAsia="Times New Roman" w:hAnsi="Times New Roman" w:cs="Times New Roman"/>
          <w:sz w:val="24"/>
          <w:szCs w:val="24"/>
        </w:rPr>
        <w:t xml:space="preserve"> offer explanations as to </w:t>
      </w:r>
      <w:r w:rsidR="00235E3E">
        <w:rPr>
          <w:rFonts w:ascii="Times New Roman" w:eastAsia="Times New Roman" w:hAnsi="Times New Roman" w:cs="Times New Roman"/>
          <w:sz w:val="24"/>
          <w:szCs w:val="24"/>
        </w:rPr>
        <w:t xml:space="preserve">the nature of the </w:t>
      </w:r>
      <w:r>
        <w:rPr>
          <w:rFonts w:ascii="Times New Roman" w:eastAsia="Times New Roman" w:hAnsi="Times New Roman" w:cs="Times New Roman"/>
          <w:sz w:val="24"/>
          <w:szCs w:val="24"/>
        </w:rPr>
        <w:t xml:space="preserve">cycle </w:t>
      </w:r>
      <w:r w:rsidR="00235E3E">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This can show where there might be potential problems and may help lead to suggestions as to how we might be able to manage this pest outbreak. As outbreaks occur, there is a shift in biomass</w:t>
      </w:r>
      <w:r w:rsidR="00235E3E">
        <w:rPr>
          <w:rFonts w:ascii="Times New Roman" w:eastAsia="Times New Roman" w:hAnsi="Times New Roman" w:cs="Times New Roman"/>
          <w:sz w:val="24"/>
          <w:szCs w:val="24"/>
        </w:rPr>
        <w:t xml:space="preserve">. Through </w:t>
      </w:r>
      <w:r>
        <w:rPr>
          <w:rFonts w:ascii="Times New Roman" w:eastAsia="Times New Roman" w:hAnsi="Times New Roman" w:cs="Times New Roman"/>
          <w:sz w:val="24"/>
          <w:szCs w:val="24"/>
        </w:rPr>
        <w:t xml:space="preserve">knowing </w:t>
      </w:r>
      <w:r w:rsidR="00235E3E">
        <w:rPr>
          <w:rFonts w:ascii="Times New Roman" w:eastAsia="Times New Roman" w:hAnsi="Times New Roman" w:cs="Times New Roman"/>
          <w:sz w:val="24"/>
          <w:szCs w:val="24"/>
        </w:rPr>
        <w:t>the degree of</w:t>
      </w:r>
      <w:r>
        <w:rPr>
          <w:rFonts w:ascii="Times New Roman" w:eastAsia="Times New Roman" w:hAnsi="Times New Roman" w:cs="Times New Roman"/>
          <w:sz w:val="24"/>
          <w:szCs w:val="24"/>
        </w:rPr>
        <w:t xml:space="preserve"> shift, we can then look at overall litter quality to provide more explanations of the effects of these pests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w:t>
      </w:r>
    </w:p>
    <w:p w14:paraId="3C179C01" w14:textId="26A4E2F7"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Little research has been done on the Western Spruce Budworm. Griffin and Turner (2012) did an extensive field study on </w:t>
      </w:r>
      <w:proofErr w:type="spellStart"/>
      <w:r>
        <w:rPr>
          <w:rFonts w:ascii="Times New Roman" w:eastAsia="Times New Roman" w:hAnsi="Times New Roman" w:cs="Times New Roman"/>
          <w:i/>
          <w:sz w:val="24"/>
          <w:szCs w:val="24"/>
        </w:rPr>
        <w:t>Dendroctonus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pseudotsugae</w:t>
      </w:r>
      <w:proofErr w:type="spellEnd"/>
      <w:r>
        <w:rPr>
          <w:rFonts w:ascii="Times New Roman" w:eastAsia="Times New Roman" w:hAnsi="Times New Roman" w:cs="Times New Roman"/>
          <w:sz w:val="24"/>
          <w:szCs w:val="24"/>
        </w:rPr>
        <w:t xml:space="preserve"> (Douglas fir beetle) and </w:t>
      </w:r>
      <w:proofErr w:type="spellStart"/>
      <w:r>
        <w:rPr>
          <w:rFonts w:ascii="Times New Roman" w:eastAsia="Times New Roman" w:hAnsi="Times New Roman" w:cs="Times New Roman"/>
          <w:i/>
          <w:sz w:val="24"/>
          <w:szCs w:val="24"/>
        </w:rPr>
        <w:t>Dendroctonus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ponderosae</w:t>
      </w:r>
      <w:proofErr w:type="spellEnd"/>
      <w:r>
        <w:rPr>
          <w:rFonts w:ascii="Times New Roman" w:eastAsia="Times New Roman" w:hAnsi="Times New Roman" w:cs="Times New Roman"/>
          <w:sz w:val="24"/>
          <w:szCs w:val="24"/>
        </w:rPr>
        <w:t xml:space="preserve"> (Mountain pine beetle) and found that herbivorous insect outbreaks cause noticeable changes to soil nitrogen cycling (2012). Current research on herbaceous insect outbreaks that occur is </w:t>
      </w:r>
      <w:r w:rsidR="00D047D1">
        <w:rPr>
          <w:rFonts w:ascii="Times New Roman" w:eastAsia="Times New Roman" w:hAnsi="Times New Roman" w:cs="Times New Roman"/>
          <w:sz w:val="24"/>
          <w:szCs w:val="24"/>
        </w:rPr>
        <w:t>exploring</w:t>
      </w:r>
      <w:r>
        <w:rPr>
          <w:rFonts w:ascii="Times New Roman" w:eastAsia="Times New Roman" w:hAnsi="Times New Roman" w:cs="Times New Roman"/>
          <w:sz w:val="24"/>
          <w:szCs w:val="24"/>
        </w:rPr>
        <w:t xml:space="preserve"> organisms that do damage to crops. It is unknown as to whether any of the trees I will be looking at have any natural defense</w:t>
      </w:r>
      <w:r w:rsidR="00D047D1">
        <w:rPr>
          <w:rFonts w:ascii="Times New Roman" w:eastAsia="Times New Roman" w:hAnsi="Times New Roman" w:cs="Times New Roman"/>
          <w:sz w:val="24"/>
          <w:szCs w:val="24"/>
        </w:rPr>
        <w:t xml:space="preserve"> mechanisms</w:t>
      </w:r>
      <w:r>
        <w:rPr>
          <w:rFonts w:ascii="Times New Roman" w:eastAsia="Times New Roman" w:hAnsi="Times New Roman" w:cs="Times New Roman"/>
          <w:sz w:val="24"/>
          <w:szCs w:val="24"/>
        </w:rPr>
        <w:t xml:space="preserve"> to</w:t>
      </w:r>
      <w:r w:rsidR="00D047D1">
        <w:rPr>
          <w:rFonts w:ascii="Times New Roman" w:eastAsia="Times New Roman" w:hAnsi="Times New Roman" w:cs="Times New Roman"/>
          <w:sz w:val="24"/>
          <w:szCs w:val="24"/>
        </w:rPr>
        <w:t>wards</w:t>
      </w:r>
      <w:r>
        <w:rPr>
          <w:rFonts w:ascii="Times New Roman" w:eastAsia="Times New Roman" w:hAnsi="Times New Roman" w:cs="Times New Roman"/>
          <w:sz w:val="24"/>
          <w:szCs w:val="24"/>
        </w:rPr>
        <w:t xml:space="preserve"> these herbivores like some other conifers do. It is also unknown as to whether or not we can help induce a defense in my study organisms</w:t>
      </w:r>
      <w:commentRangeStart w:id="26"/>
      <w:r w:rsidR="005A62BD">
        <w:rPr>
          <w:rStyle w:val="CommentReference"/>
        </w:rPr>
        <w:t>—a</w:t>
      </w:r>
      <w:r>
        <w:rPr>
          <w:rFonts w:ascii="Times New Roman" w:eastAsia="Times New Roman" w:hAnsi="Times New Roman" w:cs="Times New Roman"/>
          <w:sz w:val="24"/>
          <w:szCs w:val="24"/>
        </w:rPr>
        <w:t xml:space="preserve">s </w:t>
      </w:r>
      <w:commentRangeEnd w:id="26"/>
      <w:r w:rsidR="005A62BD">
        <w:rPr>
          <w:rStyle w:val="CommentReference"/>
        </w:rPr>
        <w:commentReference w:id="26"/>
      </w:r>
      <w:r>
        <w:rPr>
          <w:rFonts w:ascii="Times New Roman" w:eastAsia="Times New Roman" w:hAnsi="Times New Roman" w:cs="Times New Roman"/>
          <w:sz w:val="24"/>
          <w:szCs w:val="24"/>
        </w:rPr>
        <w:t>was attempted in the Norway Spruce (</w:t>
      </w:r>
      <w:proofErr w:type="spellStart"/>
      <w:r>
        <w:rPr>
          <w:rFonts w:ascii="Times New Roman" w:eastAsia="Times New Roman" w:hAnsi="Times New Roman" w:cs="Times New Roman"/>
          <w:i/>
          <w:color w:val="000000"/>
          <w:sz w:val="24"/>
          <w:szCs w:val="24"/>
          <w:highlight w:val="white"/>
        </w:rPr>
        <w:t>Picea</w:t>
      </w:r>
      <w:proofErr w:type="spellEnd"/>
      <w:r>
        <w:rPr>
          <w:rFonts w:ascii="Times New Roman" w:eastAsia="Times New Roman" w:hAnsi="Times New Roman" w:cs="Times New Roman"/>
          <w:i/>
          <w:color w:val="000000"/>
          <w:sz w:val="24"/>
          <w:szCs w:val="24"/>
          <w:highlight w:val="white"/>
        </w:rPr>
        <w:t xml:space="preserve"> </w:t>
      </w:r>
      <w:proofErr w:type="spellStart"/>
      <w:proofErr w:type="gramStart"/>
      <w:r>
        <w:rPr>
          <w:rFonts w:ascii="Times New Roman" w:eastAsia="Times New Roman" w:hAnsi="Times New Roman" w:cs="Times New Roman"/>
          <w:i/>
          <w:color w:val="000000"/>
          <w:sz w:val="24"/>
          <w:szCs w:val="24"/>
          <w:highlight w:val="white"/>
        </w:rPr>
        <w:t>abies</w:t>
      </w:r>
      <w:proofErr w:type="spellEnd"/>
      <w:r>
        <w:rPr>
          <w:rFonts w:ascii="Times New Roman" w:eastAsia="Times New Roman" w:hAnsi="Times New Roman" w:cs="Times New Roman"/>
          <w:color w:val="000000"/>
          <w:sz w:val="24"/>
          <w:szCs w:val="24"/>
          <w:highlight w:val="white"/>
        </w:rPr>
        <w:t xml:space="preserve"> )</w:t>
      </w:r>
      <w:proofErr w:type="gramEnd"/>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sz w:val="24"/>
          <w:szCs w:val="24"/>
        </w:rPr>
        <w:t>(Zhao et al, 2011). There is also no evidence that the new growth of conifers is occurring earlier or that it is lasting for longer in our region as it is in many flowering plants on the East Coast (Miller-Rushing and Primack, 2008).</w:t>
      </w:r>
    </w:p>
    <w:p w14:paraId="70C8B09F" w14:textId="721ACB8B"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summarize, this study is important to local soil ecosystem </w:t>
      </w:r>
      <w:commentRangeStart w:id="27"/>
      <w:r>
        <w:rPr>
          <w:rFonts w:ascii="Times New Roman" w:eastAsia="Times New Roman" w:hAnsi="Times New Roman" w:cs="Times New Roman"/>
          <w:sz w:val="24"/>
          <w:szCs w:val="24"/>
        </w:rPr>
        <w:t xml:space="preserve">dynamics. </w:t>
      </w:r>
      <w:commentRangeEnd w:id="27"/>
      <w:r w:rsidR="002D6B05">
        <w:rPr>
          <w:rStyle w:val="CommentReference"/>
        </w:rPr>
        <w:commentReference w:id="27"/>
      </w:r>
      <w:r>
        <w:rPr>
          <w:rFonts w:ascii="Times New Roman" w:eastAsia="Times New Roman" w:hAnsi="Times New Roman" w:cs="Times New Roman"/>
          <w:sz w:val="24"/>
          <w:szCs w:val="24"/>
        </w:rPr>
        <w:t>By looking at the rate of decomposition</w:t>
      </w:r>
      <w:r w:rsidR="002D6B0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it </w:t>
      </w:r>
      <w:commentRangeStart w:id="28"/>
      <w:r>
        <w:rPr>
          <w:rFonts w:ascii="Times New Roman" w:eastAsia="Times New Roman" w:hAnsi="Times New Roman" w:cs="Times New Roman"/>
          <w:sz w:val="24"/>
          <w:szCs w:val="24"/>
        </w:rPr>
        <w:t xml:space="preserve">is possible to see </w:t>
      </w:r>
      <w:r w:rsidR="00974F9D">
        <w:rPr>
          <w:rFonts w:ascii="Times New Roman" w:eastAsia="Times New Roman" w:hAnsi="Times New Roman" w:cs="Times New Roman"/>
          <w:sz w:val="24"/>
          <w:szCs w:val="24"/>
        </w:rPr>
        <w:t>if the rate of conifer leaf breakdown is influenced by</w:t>
      </w:r>
      <w:r>
        <w:rPr>
          <w:rFonts w:ascii="Times New Roman" w:eastAsia="Times New Roman" w:hAnsi="Times New Roman" w:cs="Times New Roman"/>
          <w:sz w:val="24"/>
          <w:szCs w:val="24"/>
        </w:rPr>
        <w:t xml:space="preserve"> herbivory and microbial activity </w:t>
      </w:r>
      <w:commentRangeEnd w:id="28"/>
      <w:r w:rsidR="002D6B05">
        <w:rPr>
          <w:rStyle w:val="CommentReference"/>
        </w:rPr>
        <w:commentReference w:id="28"/>
      </w:r>
      <w:r w:rsidR="00974F9D">
        <w:rPr>
          <w:rFonts w:ascii="Times New Roman" w:eastAsia="Times New Roman" w:hAnsi="Times New Roman" w:cs="Times New Roman"/>
          <w:sz w:val="24"/>
          <w:szCs w:val="24"/>
        </w:rPr>
        <w:t>Leading to the addition of supplemental nutrients to the soil.</w:t>
      </w:r>
      <w:r>
        <w:rPr>
          <w:rFonts w:ascii="Times New Roman" w:eastAsia="Times New Roman" w:hAnsi="Times New Roman" w:cs="Times New Roman"/>
          <w:sz w:val="24"/>
          <w:szCs w:val="24"/>
        </w:rPr>
        <w:t xml:space="preserve"> </w:t>
      </w:r>
      <w:r w:rsidR="00974F9D">
        <w:rPr>
          <w:rFonts w:ascii="Times New Roman" w:eastAsia="Times New Roman" w:hAnsi="Times New Roman" w:cs="Times New Roman"/>
          <w:sz w:val="24"/>
          <w:szCs w:val="24"/>
        </w:rPr>
        <w:t>W</w:t>
      </w:r>
      <w:r>
        <w:rPr>
          <w:rFonts w:ascii="Times New Roman" w:eastAsia="Times New Roman" w:hAnsi="Times New Roman" w:cs="Times New Roman"/>
          <w:sz w:val="24"/>
          <w:szCs w:val="24"/>
        </w:rPr>
        <w:t>e can measure whether those soil nutrients are being taken up by plants or are accumulating with potential to enter the stream due to runoff</w:t>
      </w:r>
      <w:r w:rsidR="00974F9D">
        <w:rPr>
          <w:rFonts w:ascii="Times New Roman" w:eastAsia="Times New Roman" w:hAnsi="Times New Roman" w:cs="Times New Roman"/>
          <w:sz w:val="24"/>
          <w:szCs w:val="24"/>
        </w:rPr>
        <w:t xml:space="preserve"> to monitor</w:t>
      </w:r>
      <w:r>
        <w:rPr>
          <w:rFonts w:ascii="Times New Roman" w:eastAsia="Times New Roman" w:hAnsi="Times New Roman" w:cs="Times New Roman"/>
          <w:sz w:val="24"/>
          <w:szCs w:val="24"/>
        </w:rPr>
        <w:t xml:space="preserve"> </w:t>
      </w:r>
      <w:commentRangeStart w:id="29"/>
      <w:r>
        <w:rPr>
          <w:rFonts w:ascii="Times New Roman" w:eastAsia="Times New Roman" w:hAnsi="Times New Roman" w:cs="Times New Roman"/>
          <w:sz w:val="24"/>
          <w:szCs w:val="24"/>
        </w:rPr>
        <w:t>change</w:t>
      </w:r>
      <w:r w:rsidR="00412759">
        <w:rPr>
          <w:rFonts w:ascii="Times New Roman" w:eastAsia="Times New Roman" w:hAnsi="Times New Roman" w:cs="Times New Roman"/>
          <w:sz w:val="24"/>
          <w:szCs w:val="24"/>
        </w:rPr>
        <w:t>s in</w:t>
      </w:r>
      <w:r>
        <w:rPr>
          <w:rFonts w:ascii="Times New Roman" w:eastAsia="Times New Roman" w:hAnsi="Times New Roman" w:cs="Times New Roman"/>
          <w:sz w:val="24"/>
          <w:szCs w:val="24"/>
        </w:rPr>
        <w:t xml:space="preserve"> stream chemistry</w:t>
      </w:r>
      <w:commentRangeEnd w:id="29"/>
      <w:r w:rsidR="008D36EA">
        <w:rPr>
          <w:rStyle w:val="CommentReference"/>
        </w:rPr>
        <w:commentReference w:id="29"/>
      </w:r>
      <w:r>
        <w:rPr>
          <w:rFonts w:ascii="Times New Roman" w:eastAsia="Times New Roman" w:hAnsi="Times New Roman" w:cs="Times New Roman"/>
          <w:sz w:val="24"/>
          <w:szCs w:val="24"/>
        </w:rPr>
        <w:t xml:space="preserve"> and the community food web. From that information we can look at whether those changes are significant and </w:t>
      </w:r>
      <w:r w:rsidR="00A61CBA">
        <w:rPr>
          <w:rFonts w:ascii="Times New Roman" w:eastAsia="Times New Roman" w:hAnsi="Times New Roman" w:cs="Times New Roman"/>
          <w:sz w:val="24"/>
          <w:szCs w:val="24"/>
        </w:rPr>
        <w:t>whether</w:t>
      </w:r>
      <w:r>
        <w:rPr>
          <w:rFonts w:ascii="Times New Roman" w:eastAsia="Times New Roman" w:hAnsi="Times New Roman" w:cs="Times New Roman"/>
          <w:sz w:val="24"/>
          <w:szCs w:val="24"/>
        </w:rPr>
        <w:t xml:space="preserve"> we should be concerned with the WSB outbreaks.</w:t>
      </w:r>
    </w:p>
    <w:p w14:paraId="55886A7C" w14:textId="1058BCBE" w:rsidR="00E953B1" w:rsidRDefault="00E953B1" w:rsidP="00E953B1">
      <w:pPr>
        <w:spacing w:line="480" w:lineRule="auto"/>
        <w:ind w:firstLine="720"/>
        <w:contextualSpacing/>
        <w:jc w:val="both"/>
        <w:rPr>
          <w:rFonts w:ascii="Times New Roman" w:eastAsia="Times New Roman" w:hAnsi="Times New Roman" w:cs="Times New Roman"/>
          <w:sz w:val="24"/>
          <w:szCs w:val="24"/>
        </w:rPr>
      </w:pPr>
      <w:commentRangeStart w:id="30"/>
      <w:r>
        <w:rPr>
          <w:rFonts w:ascii="Times New Roman" w:eastAsia="Times New Roman" w:hAnsi="Times New Roman" w:cs="Times New Roman"/>
          <w:sz w:val="24"/>
          <w:szCs w:val="24"/>
        </w:rPr>
        <w:t xml:space="preserve">This project was part of an overarching research grant and is intended to help provide more data on WSB activity and their effect on PNW ecosystems. The main question of the grant being addressed </w:t>
      </w:r>
      <w:proofErr w:type="gramStart"/>
      <w:r>
        <w:rPr>
          <w:rFonts w:ascii="Times New Roman" w:eastAsia="Times New Roman" w:hAnsi="Times New Roman" w:cs="Times New Roman"/>
          <w:sz w:val="24"/>
          <w:szCs w:val="24"/>
        </w:rPr>
        <w:t>was;</w:t>
      </w:r>
      <w:proofErr w:type="gramEnd"/>
      <w:r>
        <w:rPr>
          <w:rFonts w:ascii="Times New Roman" w:eastAsia="Times New Roman" w:hAnsi="Times New Roman" w:cs="Times New Roman"/>
          <w:sz w:val="24"/>
          <w:szCs w:val="24"/>
        </w:rPr>
        <w:t xml:space="preserve"> are the WSB affecting aquatic food webs in local streams. To help answer that question, I looked at two smaller questions that led back to that </w:t>
      </w:r>
      <w:proofErr w:type="gramStart"/>
      <w:r>
        <w:rPr>
          <w:rFonts w:ascii="Times New Roman" w:eastAsia="Times New Roman" w:hAnsi="Times New Roman" w:cs="Times New Roman"/>
          <w:sz w:val="24"/>
          <w:szCs w:val="24"/>
        </w:rPr>
        <w:t>main focus</w:t>
      </w:r>
      <w:proofErr w:type="gramEnd"/>
      <w:r>
        <w:rPr>
          <w:rFonts w:ascii="Times New Roman" w:eastAsia="Times New Roman" w:hAnsi="Times New Roman" w:cs="Times New Roman"/>
          <w:sz w:val="24"/>
          <w:szCs w:val="24"/>
        </w:rPr>
        <w:t xml:space="preserve">. The first question that was investigated </w:t>
      </w:r>
      <w:proofErr w:type="gramStart"/>
      <w:r>
        <w:rPr>
          <w:rFonts w:ascii="Times New Roman" w:eastAsia="Times New Roman" w:hAnsi="Times New Roman" w:cs="Times New Roman"/>
          <w:sz w:val="24"/>
          <w:szCs w:val="24"/>
        </w:rPr>
        <w:t>was;</w:t>
      </w:r>
      <w:proofErr w:type="gramEnd"/>
      <w:r>
        <w:rPr>
          <w:rFonts w:ascii="Times New Roman" w:eastAsia="Times New Roman" w:hAnsi="Times New Roman" w:cs="Times New Roman"/>
          <w:sz w:val="24"/>
          <w:szCs w:val="24"/>
        </w:rPr>
        <w:t xml:space="preserve"> are WSB changing that rate of decomposition of conifer litter on the forest </w:t>
      </w:r>
      <w:r>
        <w:rPr>
          <w:rFonts w:ascii="Times New Roman" w:eastAsia="Times New Roman" w:hAnsi="Times New Roman" w:cs="Times New Roman"/>
          <w:sz w:val="24"/>
          <w:szCs w:val="24"/>
        </w:rPr>
        <w:lastRenderedPageBreak/>
        <w:t xml:space="preserve">floor in the grant’s study site. My project will be testing against the null hypothesis that there is no change to see whether WSB are affecting the rate of decomposition. A second question will also be looked at to support the data gathered on the rate of decomposition. The second question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are the WSB changing net nitrification in the soils of the areas being investigated. This will also be tested against the null hypothesis of no change.</w:t>
      </w:r>
      <w:commentRangeEnd w:id="30"/>
      <w:r>
        <w:rPr>
          <w:rStyle w:val="CommentReference"/>
        </w:rPr>
        <w:commentReference w:id="30"/>
      </w:r>
    </w:p>
    <w:p w14:paraId="1C4C7C7E" w14:textId="77777777" w:rsidR="004162F7" w:rsidRDefault="004162F7" w:rsidP="004162F7">
      <w:pPr>
        <w:spacing w:after="0"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II</w:t>
      </w:r>
    </w:p>
    <w:p w14:paraId="3D50B688" w14:textId="77777777" w:rsidR="004162F7" w:rsidRPr="003C2BA0" w:rsidRDefault="004162F7" w:rsidP="004162F7">
      <w:pPr>
        <w:spacing w:after="0" w:line="480" w:lineRule="auto"/>
        <w:contextualSpacing/>
        <w:jc w:val="center"/>
        <w:rPr>
          <w:rFonts w:ascii="Times New Roman" w:eastAsia="Times New Roman" w:hAnsi="Times New Roman" w:cs="Times New Roman"/>
          <w:b/>
          <w:sz w:val="28"/>
          <w:szCs w:val="28"/>
        </w:rPr>
      </w:pPr>
      <w:r w:rsidRPr="003C2BA0">
        <w:rPr>
          <w:rFonts w:ascii="Times New Roman" w:eastAsia="Times New Roman" w:hAnsi="Times New Roman" w:cs="Times New Roman"/>
          <w:b/>
          <w:sz w:val="28"/>
          <w:szCs w:val="28"/>
        </w:rPr>
        <w:t>M</w:t>
      </w:r>
      <w:r>
        <w:rPr>
          <w:rFonts w:ascii="Times New Roman" w:eastAsia="Times New Roman" w:hAnsi="Times New Roman" w:cs="Times New Roman"/>
          <w:b/>
          <w:sz w:val="28"/>
          <w:szCs w:val="28"/>
        </w:rPr>
        <w:t>ETHODS</w:t>
      </w:r>
    </w:p>
    <w:p w14:paraId="5C774131" w14:textId="77777777" w:rsidR="004162F7" w:rsidRDefault="004162F7" w:rsidP="004162F7">
      <w:pPr>
        <w:spacing w:after="0" w:line="480" w:lineRule="auto"/>
        <w:contextualSpacing/>
        <w:rPr>
          <w:rFonts w:ascii="Times New Roman" w:eastAsia="Times New Roman" w:hAnsi="Times New Roman" w:cs="Times New Roman"/>
          <w:sz w:val="24"/>
          <w:szCs w:val="24"/>
        </w:rPr>
      </w:pPr>
      <w:r w:rsidRPr="001E24E6">
        <w:rPr>
          <w:rFonts w:ascii="Times New Roman" w:eastAsia="Times New Roman" w:hAnsi="Times New Roman" w:cs="Times New Roman"/>
          <w:sz w:val="24"/>
          <w:szCs w:val="24"/>
          <w:u w:val="single"/>
        </w:rPr>
        <w:t>Study Area</w:t>
      </w:r>
    </w:p>
    <w:p w14:paraId="660CE112" w14:textId="77777777" w:rsidR="004162F7" w:rsidRPr="001276A3"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took place in the Eastern Cascades in Washington State. Summers (May-September) are relatively dry, with seasonal drought and temperatures ranging from 15°C-25°C, and winters (October-April) are wet with temperatures ranging from -5°C-11°C. The average precipitation for the area is 720 mm (Northwest River Forecast Center, </w:t>
      </w:r>
      <w:commentRangeStart w:id="31"/>
      <w:r>
        <w:rPr>
          <w:rFonts w:ascii="Times New Roman" w:eastAsia="Times New Roman" w:hAnsi="Times New Roman" w:cs="Times New Roman"/>
          <w:sz w:val="24"/>
          <w:szCs w:val="24"/>
        </w:rPr>
        <w:t>NOAA</w:t>
      </w:r>
      <w:commentRangeEnd w:id="31"/>
      <w:r>
        <w:rPr>
          <w:rStyle w:val="CommentReference"/>
        </w:rPr>
        <w:commentReference w:id="31"/>
      </w:r>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 xml:space="preserve">https://www. </w:t>
      </w:r>
      <w:proofErr w:type="spellStart"/>
      <w:proofErr w:type="gramStart"/>
      <w:r w:rsidRPr="00620DBB">
        <w:rPr>
          <w:rFonts w:ascii="Times New Roman" w:eastAsia="Times New Roman" w:hAnsi="Times New Roman" w:cs="Times New Roman"/>
          <w:sz w:val="24"/>
          <w:szCs w:val="24"/>
        </w:rPr>
        <w:t>ncdc.noaa.gov,</w:t>
      </w:r>
      <w:r>
        <w:rPr>
          <w:rFonts w:ascii="Times New Roman" w:eastAsia="Times New Roman" w:hAnsi="Times New Roman" w:cs="Times New Roman"/>
          <w:sz w:val="24"/>
          <w:szCs w:val="24"/>
        </w:rPr>
        <w:t>accessed</w:t>
      </w:r>
      <w:proofErr w:type="spellEnd"/>
      <w:proofErr w:type="gramEnd"/>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September2018</w:t>
      </w:r>
      <w:r>
        <w:rPr>
          <w:rFonts w:ascii="Times New Roman" w:eastAsia="Times New Roman" w:hAnsi="Times New Roman" w:cs="Times New Roman"/>
          <w:sz w:val="24"/>
          <w:szCs w:val="24"/>
        </w:rPr>
        <w:t>) with most falling during the winter and spring months. Because of the distinct seasonal patterns, eastern Cascades forests are characterized by a mix of Douglas fir (</w:t>
      </w:r>
      <w:proofErr w:type="spellStart"/>
      <w:r w:rsidRPr="001B33B9">
        <w:rPr>
          <w:rFonts w:ascii="Times New Roman" w:eastAsia="Times New Roman" w:hAnsi="Times New Roman" w:cs="Times New Roman"/>
          <w:i/>
          <w:sz w:val="24"/>
          <w:szCs w:val="24"/>
        </w:rPr>
        <w:t>Pseudotsuga</w:t>
      </w:r>
      <w:proofErr w:type="spellEnd"/>
      <w:r w:rsidRPr="001B33B9">
        <w:rPr>
          <w:rFonts w:ascii="Times New Roman" w:eastAsia="Times New Roman" w:hAnsi="Times New Roman" w:cs="Times New Roman"/>
          <w:i/>
          <w:sz w:val="24"/>
          <w:szCs w:val="24"/>
        </w:rPr>
        <w:t xml:space="preserve"> </w:t>
      </w:r>
      <w:proofErr w:type="spellStart"/>
      <w:r w:rsidRPr="001B33B9">
        <w:rPr>
          <w:rFonts w:ascii="Times New Roman" w:eastAsia="Times New Roman" w:hAnsi="Times New Roman" w:cs="Times New Roman"/>
          <w:i/>
          <w:sz w:val="24"/>
          <w:szCs w:val="24"/>
        </w:rPr>
        <w:t>menziesii</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grand fir </w:t>
      </w:r>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i/>
          <w:sz w:val="24"/>
          <w:szCs w:val="24"/>
          <w:highlight w:val="white"/>
        </w:rPr>
        <w:t>Abies</w:t>
      </w:r>
      <w:proofErr w:type="spellEnd"/>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grandis</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ponderosa pine (</w:t>
      </w:r>
      <w:r w:rsidRPr="001276A3">
        <w:rPr>
          <w:rFonts w:ascii="Times New Roman" w:eastAsia="Times New Roman" w:hAnsi="Times New Roman" w:cs="Times New Roman"/>
          <w:i/>
          <w:iCs/>
          <w:sz w:val="24"/>
          <w:szCs w:val="24"/>
        </w:rPr>
        <w:t>Pinus ponderosa</w:t>
      </w:r>
      <w:r>
        <w:rPr>
          <w:rFonts w:ascii="Times New Roman" w:eastAsia="Times New Roman" w:hAnsi="Times New Roman" w:cs="Times New Roman"/>
          <w:sz w:val="24"/>
          <w:szCs w:val="24"/>
        </w:rPr>
        <w:t xml:space="preserve">), western larch </w:t>
      </w:r>
      <w:r w:rsidRPr="001276A3">
        <w:rPr>
          <w:rFonts w:ascii="Times New Roman" w:eastAsia="Times New Roman" w:hAnsi="Times New Roman" w:cs="Times New Roman"/>
          <w:sz w:val="24"/>
          <w:szCs w:val="24"/>
        </w:rPr>
        <w:t>(</w:t>
      </w:r>
      <w:proofErr w:type="spellStart"/>
      <w:r w:rsidRPr="001276A3">
        <w:rPr>
          <w:rFonts w:ascii="Times New Roman" w:eastAsia="Times New Roman" w:hAnsi="Times New Roman" w:cs="Times New Roman"/>
          <w:i/>
          <w:iCs/>
          <w:sz w:val="24"/>
          <w:szCs w:val="24"/>
        </w:rPr>
        <w:t>Larix</w:t>
      </w:r>
      <w:proofErr w:type="spellEnd"/>
      <w:r w:rsidRPr="001276A3">
        <w:rPr>
          <w:rFonts w:ascii="Times New Roman" w:eastAsia="Times New Roman" w:hAnsi="Times New Roman" w:cs="Times New Roman"/>
          <w:i/>
          <w:iCs/>
          <w:sz w:val="24"/>
          <w:szCs w:val="24"/>
        </w:rPr>
        <w:t xml:space="preserve"> </w:t>
      </w:r>
      <w:proofErr w:type="spellStart"/>
      <w:r w:rsidRPr="001276A3">
        <w:rPr>
          <w:rFonts w:ascii="Times New Roman" w:eastAsia="Times New Roman" w:hAnsi="Times New Roman" w:cs="Times New Roman"/>
          <w:i/>
          <w:iCs/>
          <w:sz w:val="24"/>
          <w:szCs w:val="24"/>
        </w:rPr>
        <w:t>occidentalis</w:t>
      </w:r>
      <w:proofErr w:type="spellEnd"/>
      <w:r w:rsidRPr="001276A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at higher elevations, lodgepole pine (</w:t>
      </w:r>
      <w:r w:rsidRPr="001276A3">
        <w:rPr>
          <w:rFonts w:ascii="Times New Roman" w:eastAsia="Times New Roman" w:hAnsi="Times New Roman" w:cs="Times New Roman"/>
          <w:i/>
          <w:iCs/>
          <w:sz w:val="24"/>
          <w:szCs w:val="24"/>
        </w:rPr>
        <w:t xml:space="preserve">Pinus </w:t>
      </w:r>
      <w:proofErr w:type="spellStart"/>
      <w:r w:rsidRPr="001276A3">
        <w:rPr>
          <w:rFonts w:ascii="Times New Roman" w:eastAsia="Times New Roman" w:hAnsi="Times New Roman" w:cs="Times New Roman"/>
          <w:i/>
          <w:iCs/>
          <w:sz w:val="24"/>
          <w:szCs w:val="24"/>
        </w:rPr>
        <w:t>contorta</w:t>
      </w:r>
      <w:proofErr w:type="spellEnd"/>
      <w:r>
        <w:rPr>
          <w:rFonts w:ascii="Times New Roman" w:eastAsia="Times New Roman" w:hAnsi="Times New Roman" w:cs="Times New Roman"/>
          <w:sz w:val="24"/>
          <w:szCs w:val="24"/>
        </w:rPr>
        <w:t xml:space="preserve">). </w:t>
      </w:r>
    </w:p>
    <w:p w14:paraId="17235B70" w14:textId="0FAE4E34"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used a nested study design with repeated sampling through time to investigate how budworm herbivory influenced throughfall composition, litter decomposition, and soil nutrient dynamics. Within each budworm herbivory level (low versus high), I established study sites along 4 different streams (n=8). At each stream I established three replicate plots approximately 15 m from each other from upstream to downstream.  At each replicate plot, I measured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and litterfall, soil chemistry, soil organic matter and moisture content, and soil temperature </w:t>
      </w:r>
      <w:r w:rsidRPr="00721D40">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times between early September 2015 and early November 2016</w:t>
      </w:r>
      <w:r w:rsidRPr="00721D4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Throughfall water chemistry was collected when accumulated precipitation allowed (&gt; 100 mL).  At each sample event, I collected decomposition bags to calculate one decomposition rate for each plot over the course of </w:t>
      </w:r>
      <w:r w:rsidR="00841890" w:rsidRPr="009356E2">
        <w:rPr>
          <w:i/>
          <w:iCs/>
          <w:noProof/>
          <w:lang w:eastAsia="ja-JP"/>
        </w:rPr>
        <w:drawing>
          <wp:anchor distT="0" distB="0" distL="114300" distR="114300" simplePos="0" relativeHeight="251659264" behindDoc="0" locked="0" layoutInCell="1" allowOverlap="1" wp14:anchorId="1F6DCD7A" wp14:editId="2FFB1321">
            <wp:simplePos x="0" y="0"/>
            <wp:positionH relativeFrom="margin">
              <wp:posOffset>-190500</wp:posOffset>
            </wp:positionH>
            <wp:positionV relativeFrom="paragraph">
              <wp:posOffset>1806575</wp:posOffset>
            </wp:positionV>
            <wp:extent cx="5943600" cy="40690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rPr>
        <w:t>the study.</w:t>
      </w:r>
      <w:r w:rsidDel="00EE12F7">
        <w:rPr>
          <w:rFonts w:ascii="Times New Roman" w:eastAsia="Times New Roman" w:hAnsi="Times New Roman" w:cs="Times New Roman"/>
          <w:sz w:val="24"/>
          <w:szCs w:val="24"/>
        </w:rPr>
        <w:t xml:space="preserve"> </w:t>
      </w:r>
    </w:p>
    <w:p w14:paraId="1A68408D" w14:textId="092FF3F2" w:rsidR="009356E2" w:rsidRPr="009356E2" w:rsidRDefault="009356E2" w:rsidP="009356E2">
      <w:pPr>
        <w:pStyle w:val="Caption"/>
        <w:spacing w:after="0" w:line="480" w:lineRule="auto"/>
        <w:ind w:firstLine="720"/>
        <w:contextualSpacing/>
        <w:rPr>
          <w:rFonts w:ascii="Times New Roman" w:eastAsia="Times New Roman" w:hAnsi="Times New Roman" w:cs="Times New Roman"/>
          <w:i w:val="0"/>
          <w:iCs w:val="0"/>
          <w:sz w:val="24"/>
          <w:szCs w:val="24"/>
        </w:rPr>
      </w:pPr>
      <w:r w:rsidRPr="009356E2">
        <w:rPr>
          <w:i w:val="0"/>
          <w:iCs w:val="0"/>
          <w:noProof/>
          <w:color w:val="auto"/>
        </w:rPr>
        <mc:AlternateContent>
          <mc:Choice Requires="wps">
            <w:drawing>
              <wp:anchor distT="0" distB="0" distL="114300" distR="114300" simplePos="0" relativeHeight="251661312" behindDoc="0" locked="0" layoutInCell="1" allowOverlap="1" wp14:anchorId="3AD40025" wp14:editId="2303E60C">
                <wp:simplePos x="0" y="0"/>
                <wp:positionH relativeFrom="column">
                  <wp:posOffset>0</wp:posOffset>
                </wp:positionH>
                <wp:positionV relativeFrom="paragraph">
                  <wp:posOffset>4126230</wp:posOffset>
                </wp:positionV>
                <wp:extent cx="594360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3139157" w14:textId="6F4053C9" w:rsidR="009356E2" w:rsidRPr="00CE22F2" w:rsidRDefault="009356E2" w:rsidP="009356E2">
                            <w:pPr>
                              <w:pStyle w:val="Caption"/>
                              <w:rPr>
                                <w:noProof/>
                                <w:lang w:eastAsia="ja-JP"/>
                              </w:rPr>
                            </w:pPr>
                            <w:r>
                              <w:t xml:space="preserve">Figure </w:t>
                            </w:r>
                            <w:r w:rsidR="00EC741A">
                              <w:fldChar w:fldCharType="begin"/>
                            </w:r>
                            <w:r w:rsidR="00EC741A">
                              <w:instrText xml:space="preserve"> SEQ Figure \</w:instrText>
                            </w:r>
                            <w:r w:rsidR="00EC741A">
                              <w:instrText xml:space="preserve">* ARABIC </w:instrText>
                            </w:r>
                            <w:r w:rsidR="00EC741A">
                              <w:fldChar w:fldCharType="separate"/>
                            </w:r>
                            <w:r>
                              <w:rPr>
                                <w:noProof/>
                              </w:rPr>
                              <w:t>1</w:t>
                            </w:r>
                            <w:r w:rsidR="00EC741A">
                              <w:rPr>
                                <w:noProof/>
                              </w:rPr>
                              <w:fldChar w:fldCharType="end"/>
                            </w:r>
                            <w:r w:rsidRPr="00283E43">
                              <w:t>: Site locations with activity level shown in relation to major city.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AD40025" id="_x0000_t202" coordsize="21600,21600" o:spt="202" path="m,l,21600r21600,l21600,xe">
                <v:stroke joinstyle="miter"/>
                <v:path gradientshapeok="t" o:connecttype="rect"/>
              </v:shapetype>
              <v:shape id="Text Box 7" o:spid="_x0000_s1026" type="#_x0000_t202" style="position:absolute;left:0;text-align:left;margin-left:0;margin-top:324.9pt;width:46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" stroked="f">
                <v:textbox style="mso-fit-shape-to-text:t" inset="0,0,0,0">
                  <w:txbxContent>
                    <w:p w14:paraId="73139157" w14:textId="6F4053C9" w:rsidR="009356E2" w:rsidRPr="00CE22F2" w:rsidRDefault="009356E2" w:rsidP="009356E2">
                      <w:pPr>
                        <w:pStyle w:val="Caption"/>
                        <w:rPr>
                          <w:noProof/>
                          <w:lang w:eastAsia="ja-JP"/>
                        </w:rPr>
                      </w:pPr>
                      <w:r>
                        <w:t xml:space="preserve">Figure </w:t>
                      </w:r>
                      <w:r w:rsidR="00EC741A">
                        <w:fldChar w:fldCharType="begin"/>
                      </w:r>
                      <w:r w:rsidR="00EC741A">
                        <w:instrText xml:space="preserve"> SEQ Figure \</w:instrText>
                      </w:r>
                      <w:r w:rsidR="00EC741A">
                        <w:instrText xml:space="preserve">* ARABIC </w:instrText>
                      </w:r>
                      <w:r w:rsidR="00EC741A">
                        <w:fldChar w:fldCharType="separate"/>
                      </w:r>
                      <w:r>
                        <w:rPr>
                          <w:noProof/>
                        </w:rPr>
                        <w:t>1</w:t>
                      </w:r>
                      <w:r w:rsidR="00EC741A">
                        <w:rPr>
                          <w:noProof/>
                        </w:rPr>
                        <w:fldChar w:fldCharType="end"/>
                      </w:r>
                      <w:r w:rsidRPr="00283E43">
                        <w:t>: Site locations with activity level shown in relation to major city.</w:t>
                      </w:r>
                    </w:p>
                  </w:txbxContent>
                </v:textbox>
                <w10:wrap type="square"/>
              </v:shape>
            </w:pict>
          </mc:Fallback>
        </mc:AlternateContent>
      </w:r>
      <w:commentRangeStart w:id="32"/>
      <w:r w:rsidR="004162F7" w:rsidRPr="009356E2">
        <w:rPr>
          <w:rFonts w:ascii="Times New Roman" w:eastAsia="Times New Roman" w:hAnsi="Times New Roman" w:cs="Times New Roman"/>
          <w:i w:val="0"/>
          <w:iCs w:val="0"/>
          <w:color w:val="auto"/>
          <w:sz w:val="24"/>
          <w:szCs w:val="24"/>
        </w:rPr>
        <w:t xml:space="preserve">The </w:t>
      </w:r>
      <w:commentRangeEnd w:id="32"/>
      <w:r w:rsidR="004162F7" w:rsidRPr="009356E2">
        <w:rPr>
          <w:rStyle w:val="CommentReference"/>
          <w:rFonts w:ascii="Times New Roman" w:hAnsi="Times New Roman" w:cs="Times New Roman"/>
          <w:i w:val="0"/>
          <w:iCs w:val="0"/>
          <w:color w:val="auto"/>
          <w:sz w:val="24"/>
          <w:szCs w:val="24"/>
        </w:rPr>
        <w:commentReference w:id="32"/>
      </w:r>
      <w:r w:rsidR="004162F7" w:rsidRPr="009356E2">
        <w:rPr>
          <w:rFonts w:ascii="Times New Roman" w:eastAsia="Times New Roman" w:hAnsi="Times New Roman" w:cs="Times New Roman"/>
          <w:i w:val="0"/>
          <w:iCs w:val="0"/>
          <w:color w:val="auto"/>
          <w:sz w:val="24"/>
          <w:szCs w:val="24"/>
        </w:rPr>
        <w:t xml:space="preserve">low budworm sites for this study </w:t>
      </w:r>
      <w:proofErr w:type="gramStart"/>
      <w:r w:rsidR="004162F7" w:rsidRPr="009356E2">
        <w:rPr>
          <w:rFonts w:ascii="Times New Roman" w:eastAsia="Times New Roman" w:hAnsi="Times New Roman" w:cs="Times New Roman"/>
          <w:i w:val="0"/>
          <w:iCs w:val="0"/>
          <w:color w:val="auto"/>
          <w:sz w:val="24"/>
          <w:szCs w:val="24"/>
        </w:rPr>
        <w:t>were located in</w:t>
      </w:r>
      <w:proofErr w:type="gramEnd"/>
      <w:r w:rsidR="004162F7" w:rsidRPr="009356E2">
        <w:rPr>
          <w:rFonts w:ascii="Times New Roman" w:eastAsia="Times New Roman" w:hAnsi="Times New Roman" w:cs="Times New Roman"/>
          <w:i w:val="0"/>
          <w:iCs w:val="0"/>
          <w:color w:val="auto"/>
          <w:sz w:val="24"/>
          <w:szCs w:val="24"/>
        </w:rPr>
        <w:t xml:space="preserve"> the </w:t>
      </w:r>
      <w:proofErr w:type="spellStart"/>
      <w:r w:rsidR="004162F7" w:rsidRPr="009356E2">
        <w:rPr>
          <w:rFonts w:ascii="Times New Roman" w:eastAsia="Times New Roman" w:hAnsi="Times New Roman" w:cs="Times New Roman"/>
          <w:i w:val="0"/>
          <w:iCs w:val="0"/>
          <w:color w:val="auto"/>
          <w:sz w:val="24"/>
          <w:szCs w:val="24"/>
        </w:rPr>
        <w:t>Teanaway</w:t>
      </w:r>
      <w:proofErr w:type="spellEnd"/>
      <w:r w:rsidR="004162F7" w:rsidRPr="009356E2">
        <w:rPr>
          <w:rFonts w:ascii="Times New Roman" w:eastAsia="Times New Roman" w:hAnsi="Times New Roman" w:cs="Times New Roman"/>
          <w:i w:val="0"/>
          <w:iCs w:val="0"/>
          <w:color w:val="auto"/>
          <w:sz w:val="24"/>
          <w:szCs w:val="24"/>
        </w:rPr>
        <w:t xml:space="preserve"> Community Forest in Washington State, approximately 40 miles northeast of Central Washington University on public land (Figure </w:t>
      </w:r>
      <w:commentRangeStart w:id="33"/>
      <w:r w:rsidR="004162F7" w:rsidRPr="009356E2">
        <w:rPr>
          <w:rFonts w:ascii="Times New Roman" w:eastAsia="Times New Roman" w:hAnsi="Times New Roman" w:cs="Times New Roman"/>
          <w:i w:val="0"/>
          <w:iCs w:val="0"/>
          <w:color w:val="auto"/>
          <w:sz w:val="24"/>
          <w:szCs w:val="24"/>
        </w:rPr>
        <w:t>X</w:t>
      </w:r>
      <w:commentRangeEnd w:id="33"/>
      <w:r w:rsidR="004162F7" w:rsidRPr="009356E2">
        <w:rPr>
          <w:rStyle w:val="CommentReference"/>
          <w:rFonts w:ascii="Times New Roman" w:hAnsi="Times New Roman" w:cs="Times New Roman"/>
          <w:i w:val="0"/>
          <w:iCs w:val="0"/>
          <w:color w:val="auto"/>
          <w:sz w:val="24"/>
          <w:szCs w:val="24"/>
        </w:rPr>
        <w:commentReference w:id="33"/>
      </w:r>
      <w:r w:rsidR="004162F7" w:rsidRPr="009356E2">
        <w:rPr>
          <w:rFonts w:ascii="Times New Roman" w:eastAsia="Times New Roman" w:hAnsi="Times New Roman" w:cs="Times New Roman"/>
          <w:i w:val="0"/>
          <w:iCs w:val="0"/>
          <w:color w:val="auto"/>
          <w:sz w:val="24"/>
          <w:szCs w:val="24"/>
        </w:rPr>
        <w:t xml:space="preserve">).  These study sites were located near the following creeks: Stand Up Creek (903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where on a slope with light tree cover, Jungle Creek (824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often disturbed by free range cattle, Jack Creek (963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under </w:t>
      </w:r>
      <w:r w:rsidR="004162F7" w:rsidRPr="009356E2">
        <w:rPr>
          <w:rFonts w:ascii="Times New Roman" w:eastAsia="Times New Roman" w:hAnsi="Times New Roman" w:cs="Times New Roman"/>
          <w:i w:val="0"/>
          <w:iCs w:val="0"/>
          <w:color w:val="auto"/>
          <w:sz w:val="24"/>
          <w:szCs w:val="24"/>
        </w:rPr>
        <w:lastRenderedPageBreak/>
        <w:t xml:space="preserve">moderately heavy tree cover, and Moonbeam Creek (973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also under </w:t>
      </w:r>
      <w:commentRangeStart w:id="34"/>
      <w:r w:rsidR="004162F7" w:rsidRPr="009356E2">
        <w:rPr>
          <w:rFonts w:ascii="Times New Roman" w:eastAsia="Times New Roman" w:hAnsi="Times New Roman" w:cs="Times New Roman"/>
          <w:i w:val="0"/>
          <w:iCs w:val="0"/>
          <w:color w:val="auto"/>
          <w:sz w:val="24"/>
          <w:szCs w:val="24"/>
        </w:rPr>
        <w:t>moderately heavy tree cover</w:t>
      </w:r>
      <w:commentRangeEnd w:id="34"/>
      <w:r w:rsidR="004162F7" w:rsidRPr="009356E2">
        <w:rPr>
          <w:rStyle w:val="CommentReference"/>
          <w:rFonts w:ascii="Times New Roman" w:hAnsi="Times New Roman" w:cs="Times New Roman"/>
          <w:i w:val="0"/>
          <w:iCs w:val="0"/>
          <w:color w:val="auto"/>
          <w:sz w:val="24"/>
          <w:szCs w:val="24"/>
        </w:rPr>
        <w:commentReference w:id="34"/>
      </w:r>
      <w:r w:rsidR="004162F7" w:rsidRPr="009356E2">
        <w:rPr>
          <w:rFonts w:ascii="Times New Roman" w:eastAsia="Times New Roman" w:hAnsi="Times New Roman" w:cs="Times New Roman"/>
          <w:i w:val="0"/>
          <w:iCs w:val="0"/>
          <w:color w:val="auto"/>
          <w:sz w:val="24"/>
          <w:szCs w:val="24"/>
        </w:rPr>
        <w:t xml:space="preserve">. The high budworm sites </w:t>
      </w:r>
      <w:proofErr w:type="gramStart"/>
      <w:r w:rsidR="004162F7" w:rsidRPr="009356E2">
        <w:rPr>
          <w:rFonts w:ascii="Times New Roman" w:eastAsia="Times New Roman" w:hAnsi="Times New Roman" w:cs="Times New Roman"/>
          <w:i w:val="0"/>
          <w:iCs w:val="0"/>
          <w:color w:val="auto"/>
          <w:sz w:val="24"/>
          <w:szCs w:val="24"/>
        </w:rPr>
        <w:t>were located in</w:t>
      </w:r>
      <w:proofErr w:type="gramEnd"/>
      <w:r w:rsidR="004162F7" w:rsidRPr="009356E2">
        <w:rPr>
          <w:rFonts w:ascii="Times New Roman" w:eastAsia="Times New Roman" w:hAnsi="Times New Roman" w:cs="Times New Roman"/>
          <w:i w:val="0"/>
          <w:iCs w:val="0"/>
          <w:color w:val="auto"/>
          <w:sz w:val="24"/>
          <w:szCs w:val="24"/>
        </w:rPr>
        <w:t xml:space="preserve"> the Swauk drainage in the Okanogan-Wenatchee National Forest in Washington State approximately 45 miles north of Central Washington University and east of the low budworm sites, also on public land (Figure X). These study sites were located near the following creeks: Cougar Creek (984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on a slope, Hurley Creek (978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located further away from the stream in comparison to other sites due to the stream being less accessible in a confined valley, Hovey Creek (1050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under moderately heavy tree cover, and Blue Creek (1055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where sites were also further away from the stream due to where the stream was in comparison to tree cover</w:t>
      </w:r>
    </w:p>
    <w:p w14:paraId="025E76B0" w14:textId="765AF4A4"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Although each individual site varied based on microclimatic factors, sites were exposed to similar temperature and precipitation </w:t>
      </w:r>
      <w:commentRangeStart w:id="35"/>
      <w:r>
        <w:rPr>
          <w:rFonts w:ascii="Times New Roman" w:eastAsia="Times New Roman" w:hAnsi="Times New Roman" w:cs="Times New Roman"/>
          <w:sz w:val="24"/>
          <w:szCs w:val="24"/>
        </w:rPr>
        <w:t>patterns</w:t>
      </w:r>
      <w:commentRangeEnd w:id="35"/>
      <w:r>
        <w:rPr>
          <w:rStyle w:val="CommentReference"/>
        </w:rPr>
        <w:commentReference w:id="35"/>
      </w:r>
      <w:r>
        <w:rPr>
          <w:rFonts w:ascii="Times New Roman" w:eastAsia="Times New Roman" w:hAnsi="Times New Roman" w:cs="Times New Roman"/>
          <w:sz w:val="24"/>
          <w:szCs w:val="24"/>
        </w:rPr>
        <w:t>.</w:t>
      </w:r>
    </w:p>
    <w:p w14:paraId="7CFBF35C"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Throughfall</w:t>
      </w:r>
    </w:p>
    <w:p w14:paraId="68B3FDD1" w14:textId="7777777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each plot (n=24) a throughfall collector was installed under the canopy of a randomly selected tree close to each decomposition site. </w:t>
      </w:r>
      <w:r w:rsidRPr="00B116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Each throughfall collector consisted of a funnel (20 mm diameter) that drained through </w:t>
      </w:r>
      <w:proofErr w:type="spellStart"/>
      <w:r>
        <w:rPr>
          <w:rFonts w:ascii="Times New Roman" w:eastAsia="Times New Roman" w:hAnsi="Times New Roman" w:cs="Times New Roman"/>
          <w:sz w:val="24"/>
          <w:szCs w:val="24"/>
        </w:rPr>
        <w:t>tygon</w:t>
      </w:r>
      <w:proofErr w:type="spellEnd"/>
      <w:r>
        <w:rPr>
          <w:rFonts w:ascii="Times New Roman" w:eastAsia="Times New Roman" w:hAnsi="Times New Roman" w:cs="Times New Roman"/>
          <w:sz w:val="24"/>
          <w:szCs w:val="24"/>
        </w:rPr>
        <w:t xml:space="preserve"> tubing into a 4-L acid-washed collection jug.  To protect the tubing, I fed it through a PVC pipe, pounded into the ground with hole in the side so the tubing could enter the collection jug.  The PVC pipe was stabilized by wiring it to a piece of rebar pounded into the ground.  To prevent material from entering the collection jug, the opening was sealed with parafilm to keep the tubing in place, and </w:t>
      </w:r>
      <w:proofErr w:type="spellStart"/>
      <w:r>
        <w:rPr>
          <w:rFonts w:ascii="Times New Roman" w:eastAsia="Times New Roman" w:hAnsi="Times New Roman" w:cs="Times New Roman"/>
          <w:sz w:val="24"/>
          <w:szCs w:val="24"/>
        </w:rPr>
        <w:t>polywool</w:t>
      </w:r>
      <w:proofErr w:type="spellEnd"/>
      <w:r>
        <w:rPr>
          <w:rFonts w:ascii="Times New Roman" w:eastAsia="Times New Roman" w:hAnsi="Times New Roman" w:cs="Times New Roman"/>
          <w:sz w:val="24"/>
          <w:szCs w:val="24"/>
        </w:rPr>
        <w:t xml:space="preserve"> at the base of filter prevented litter from entering the jug from the </w:t>
      </w:r>
      <w:commentRangeStart w:id="36"/>
      <w:r>
        <w:rPr>
          <w:rFonts w:ascii="Times New Roman" w:eastAsia="Times New Roman" w:hAnsi="Times New Roman" w:cs="Times New Roman"/>
          <w:sz w:val="24"/>
          <w:szCs w:val="24"/>
        </w:rPr>
        <w:t>funnel</w:t>
      </w:r>
      <w:commentRangeEnd w:id="36"/>
      <w:r>
        <w:rPr>
          <w:rStyle w:val="CommentReference"/>
        </w:rPr>
        <w:commentReference w:id="36"/>
      </w:r>
      <w:r>
        <w:rPr>
          <w:rFonts w:ascii="Times New Roman" w:eastAsia="Times New Roman" w:hAnsi="Times New Roman" w:cs="Times New Roman"/>
          <w:sz w:val="24"/>
          <w:szCs w:val="24"/>
        </w:rPr>
        <w:t xml:space="preserve">. </w:t>
      </w:r>
      <w:commentRangeStart w:id="37"/>
      <w:commentRangeEnd w:id="37"/>
      <w:r>
        <w:rPr>
          <w:rStyle w:val="CommentReference"/>
        </w:rPr>
        <w:commentReference w:id="37"/>
      </w:r>
    </w:p>
    <w:p w14:paraId="5C1D3356" w14:textId="7777777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rainfall, water entered the funnel and traveled through the tubing into the jug until I retrieved within 48 h of the rain stopping. Upon collection, the total sample volume was recorded </w:t>
      </w:r>
      <w:r>
        <w:rPr>
          <w:rFonts w:ascii="Times New Roman" w:eastAsia="Times New Roman" w:hAnsi="Times New Roman" w:cs="Times New Roman"/>
          <w:sz w:val="24"/>
          <w:szCs w:val="24"/>
        </w:rPr>
        <w:lastRenderedPageBreak/>
        <w:t xml:space="preserve">as the sample was transferred to an acid washed </w:t>
      </w:r>
      <w:proofErr w:type="spellStart"/>
      <w:r>
        <w:rPr>
          <w:rFonts w:ascii="Times New Roman" w:eastAsia="Times New Roman" w:hAnsi="Times New Roman" w:cs="Times New Roman"/>
          <w:sz w:val="24"/>
          <w:szCs w:val="24"/>
        </w:rPr>
        <w:t>nalgene</w:t>
      </w:r>
      <w:proofErr w:type="spellEnd"/>
      <w:r>
        <w:rPr>
          <w:rFonts w:ascii="Times New Roman" w:eastAsia="Times New Roman" w:hAnsi="Times New Roman" w:cs="Times New Roman"/>
          <w:sz w:val="24"/>
          <w:szCs w:val="24"/>
        </w:rPr>
        <w:t xml:space="preserve"> bottle and returned to the lab for filtration using a 1.0 </w:t>
      </w:r>
      <w:proofErr w:type="spellStart"/>
      <w:r>
        <w:rPr>
          <w:rFonts w:ascii="Times New Roman" w:eastAsia="Times New Roman" w:hAnsi="Times New Roman" w:cs="Times New Roman"/>
          <w:sz w:val="24"/>
          <w:szCs w:val="24"/>
        </w:rPr>
        <w:t>μm</w:t>
      </w:r>
      <w:proofErr w:type="spellEnd"/>
      <w:r>
        <w:rPr>
          <w:rFonts w:ascii="Times New Roman" w:eastAsia="Times New Roman" w:hAnsi="Times New Roman" w:cs="Times New Roman"/>
          <w:sz w:val="24"/>
          <w:szCs w:val="24"/>
        </w:rPr>
        <w:t xml:space="preserve"> glass fiber filter. Samples were frozen until later water chemistry analysis. </w:t>
      </w:r>
      <w:r w:rsidRPr="00231C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 order to differentiate nutrients in bulk rainfall compared to throughfall that had percolated through the canopy, a total of four rainfall collectors were set up in areas with no canopy cover, two in the low budworm study sites and two in the high budworm study sites</w:t>
      </w:r>
    </w:p>
    <w:p w14:paraId="6747401C" w14:textId="7777777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Throughfall and rainfall collectors were taken down November 8, 2015 just before snowpack due to lack of accessibility to sites and to prevent damage to the apparatus, and they were redeployed April 23, 2016 just after snowmelt to begin sampling again.  All collectors were taken down on November 5, 2016</w:t>
      </w:r>
    </w:p>
    <w:p w14:paraId="33735228" w14:textId="77777777" w:rsidR="004162F7" w:rsidRPr="00A62A6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Frass and Litter Measurements</w:t>
      </w:r>
    </w:p>
    <w:p w14:paraId="6A239628"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To ensure a qualitative difference between low and high budworm herbivory, frass was collected at each site. Funnels (0.25 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diameter) made of tarp and garden hose connected to a one-liter Nalgene bottle were set up under trees at each site.  These were sampled regularly during budworm feeding and less frequently after feeding.  The samples were dried, sorted by frass versus litter, and weighed in the laboratory. Weights were then converted to a daily litter or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rate by mg frass/m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 or mg litter/m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d.  Frass collectors were taken down in November 5, 2015 due to lack of site accessibility and to prevent damage, and they were reinstalled in April 23, 2016.  Unfortunately, due to frequent rains in the spring months of 2016, samples decomposed before they could be collected and measured, so no data are available for the second half of the study. </w:t>
      </w:r>
    </w:p>
    <w:p w14:paraId="72445D43"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Litter d</w:t>
      </w:r>
      <w:r w:rsidRPr="001E24E6">
        <w:rPr>
          <w:rFonts w:ascii="Times New Roman" w:eastAsia="Times New Roman" w:hAnsi="Times New Roman" w:cs="Times New Roman"/>
          <w:sz w:val="24"/>
          <w:szCs w:val="24"/>
          <w:u w:val="single"/>
        </w:rPr>
        <w:t>ecomposition</w:t>
      </w:r>
      <w:r>
        <w:rPr>
          <w:rFonts w:ascii="Times New Roman" w:eastAsia="Times New Roman" w:hAnsi="Times New Roman" w:cs="Times New Roman"/>
          <w:sz w:val="24"/>
          <w:szCs w:val="24"/>
          <w:u w:val="single"/>
        </w:rPr>
        <w:t xml:space="preserve"> </w:t>
      </w:r>
    </w:p>
    <w:p w14:paraId="43BAC049" w14:textId="09F1199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At each replicate plot I deployed twenty 20x20cm mesh litter bags (García-Palacios et al., 2016) with a top sieve size of 2 mm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  and a bottom sieve size of 0.5 mm </w:t>
      </w:r>
      <w:r>
        <w:rPr>
          <w:rFonts w:ascii="Times New Roman" w:eastAsia="Times New Roman" w:hAnsi="Times New Roman" w:cs="Times New Roman"/>
          <w:sz w:val="24"/>
          <w:szCs w:val="24"/>
        </w:rPr>
        <w:lastRenderedPageBreak/>
        <w:t>(Schweitzer et al, 2005) to reduce content loss while still allowing small detritivores to enter the bags.  I deployed a total of 480 bags across all sites. Ten bags at each site contained a mixed conifer needle sample of Douglas fir</w:t>
      </w:r>
      <w:commentRangeStart w:id="38"/>
      <w:commentRangeEnd w:id="38"/>
      <w:r>
        <w:rPr>
          <w:rStyle w:val="CommentReference"/>
        </w:rPr>
        <w:commentReference w:id="38"/>
      </w:r>
      <w:r>
        <w:rPr>
          <w:rFonts w:ascii="Times New Roman" w:eastAsia="Times New Roman" w:hAnsi="Times New Roman" w:cs="Times New Roman"/>
          <w:sz w:val="24"/>
          <w:szCs w:val="24"/>
        </w:rPr>
        <w:t xml:space="preserve">, grand fir, and ponderosa pine, to represent the most abundant species in the study area.  To make this mixed sample, I harvested needle material in an approximate ratio of </w:t>
      </w:r>
      <w:proofErr w:type="gramStart"/>
      <w:r>
        <w:rPr>
          <w:rFonts w:ascii="Times New Roman" w:eastAsia="Times New Roman" w:hAnsi="Times New Roman" w:cs="Times New Roman"/>
          <w:sz w:val="24"/>
          <w:szCs w:val="24"/>
        </w:rPr>
        <w:t>1 part</w:t>
      </w:r>
      <w:proofErr w:type="gramEnd"/>
      <w:r>
        <w:rPr>
          <w:rFonts w:ascii="Times New Roman" w:eastAsia="Times New Roman" w:hAnsi="Times New Roman" w:cs="Times New Roman"/>
          <w:sz w:val="24"/>
          <w:szCs w:val="24"/>
        </w:rPr>
        <w:t xml:space="preserve"> ponderosa pine, two parts Douglas fir, and 1 part grand fir from the forest and air dried the needles until they reached constant weight.  The other ten bags at each replicate plot contained sugar maple (</w:t>
      </w:r>
      <w:r>
        <w:rPr>
          <w:rFonts w:ascii="Times New Roman" w:eastAsia="Times New Roman" w:hAnsi="Times New Roman" w:cs="Times New Roman"/>
          <w:i/>
          <w:sz w:val="24"/>
          <w:szCs w:val="24"/>
        </w:rPr>
        <w:t>Acer saccharum</w:t>
      </w:r>
      <w:r>
        <w:rPr>
          <w:rFonts w:ascii="Times New Roman" w:eastAsia="Times New Roman" w:hAnsi="Times New Roman" w:cs="Times New Roman"/>
          <w:sz w:val="24"/>
          <w:szCs w:val="24"/>
        </w:rPr>
        <w:t xml:space="preserve">) leaves which are non-native to the area but are commonly used in decomposition studies for comparison across biomes (Webster and Benfield </w:t>
      </w:r>
      <w:r w:rsidR="00841890">
        <w:rPr>
          <w:rFonts w:ascii="Times New Roman" w:eastAsia="Times New Roman" w:hAnsi="Times New Roman" w:cs="Times New Roman"/>
          <w:sz w:val="24"/>
          <w:szCs w:val="24"/>
        </w:rPr>
        <w:t>19</w:t>
      </w:r>
      <w:r>
        <w:rPr>
          <w:rFonts w:ascii="Times New Roman" w:eastAsia="Times New Roman" w:hAnsi="Times New Roman" w:cs="Times New Roman"/>
          <w:sz w:val="24"/>
          <w:szCs w:val="24"/>
        </w:rPr>
        <w:t>69) (</w:t>
      </w:r>
      <w:proofErr w:type="spellStart"/>
      <w:r w:rsidRPr="004D0251">
        <w:rPr>
          <w:rFonts w:ascii="Times New Roman" w:eastAsia="Times New Roman" w:hAnsi="Times New Roman" w:cs="Times New Roman"/>
          <w:sz w:val="24"/>
          <w:szCs w:val="24"/>
        </w:rPr>
        <w:t>Graça</w:t>
      </w:r>
      <w:proofErr w:type="spellEnd"/>
      <w:r>
        <w:rPr>
          <w:rFonts w:ascii="Times New Roman" w:eastAsia="Times New Roman" w:hAnsi="Times New Roman" w:cs="Times New Roman"/>
          <w:sz w:val="24"/>
          <w:szCs w:val="24"/>
        </w:rPr>
        <w:t xml:space="preserve"> et al, 2005).  </w:t>
      </w:r>
    </w:p>
    <w:p w14:paraId="6E6F8E8D" w14:textId="2112B1E5"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each litter bag, I placed ~3-5 grams of </w:t>
      </w:r>
      <w:r w:rsidR="00841890">
        <w:rPr>
          <w:rFonts w:ascii="Times New Roman" w:eastAsia="Times New Roman" w:hAnsi="Times New Roman" w:cs="Times New Roman"/>
          <w:sz w:val="24"/>
          <w:szCs w:val="24"/>
        </w:rPr>
        <w:t>air-dried</w:t>
      </w:r>
      <w:r>
        <w:rPr>
          <w:rFonts w:ascii="Times New Roman" w:eastAsia="Times New Roman" w:hAnsi="Times New Roman" w:cs="Times New Roman"/>
          <w:sz w:val="24"/>
          <w:szCs w:val="24"/>
        </w:rPr>
        <w:t xml:space="preserve"> needles or leaves (Benfield, 1996) after recording the needle mass, and I added an aluminum tag with a unique ID.  Bags were assembled by stapling the two sieve sizes together and by reinforcing them with super glue at the corners.  The bags stayed intact throughout the 14-month deployment.  Mesh bags with needles or leaves were subsequently placed into red peanut bags (mesh size ~ 3.1 mm) to further protect them during deployment and to simplify sample collection, and each individual bag was placed into a Ziploc for transport to the field. </w:t>
      </w:r>
    </w:p>
    <w:p w14:paraId="48BCB5DA" w14:textId="7777777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September 8, 2015, the mesh bags were deployed and strung together on an </w:t>
      </w:r>
      <w:r w:rsidRPr="001B33B9">
        <w:rPr>
          <w:rFonts w:ascii="Times New Roman" w:eastAsia="Times New Roman" w:hAnsi="Times New Roman" w:cs="Times New Roman"/>
          <w:sz w:val="24"/>
          <w:szCs w:val="24"/>
        </w:rPr>
        <w:t xml:space="preserve">approximately 6 m </w:t>
      </w:r>
      <w:r>
        <w:rPr>
          <w:rFonts w:ascii="Times New Roman" w:eastAsia="Times New Roman" w:hAnsi="Times New Roman" w:cs="Times New Roman"/>
          <w:sz w:val="24"/>
          <w:szCs w:val="24"/>
        </w:rPr>
        <w:t>nylon parachute cord</w:t>
      </w:r>
      <w:r w:rsidRPr="001B33B9">
        <w:rPr>
          <w:rFonts w:ascii="Times New Roman" w:eastAsia="Times New Roman" w:hAnsi="Times New Roman" w:cs="Times New Roman"/>
          <w:sz w:val="24"/>
          <w:szCs w:val="24"/>
        </w:rPr>
        <w:t xml:space="preserve"> held</w:t>
      </w:r>
      <w:r>
        <w:rPr>
          <w:rFonts w:ascii="Times New Roman" w:eastAsia="Times New Roman" w:hAnsi="Times New Roman" w:cs="Times New Roman"/>
          <w:sz w:val="24"/>
          <w:szCs w:val="24"/>
        </w:rPr>
        <w:t xml:space="preserve"> in place by 0.6 m pieces of rebar driven into the ground on either side. The rebar anchors and parachute cord prevented bags from being moved by the wind, displaced by hillslope runoff, or moved by animals.  A coin flip determined which bags (conifers or deciduous maple) were placed upstream and downstream at each site</w:t>
      </w:r>
      <w:commentRangeStart w:id="39"/>
      <w:commentRangeStart w:id="40"/>
      <w:r>
        <w:rPr>
          <w:rFonts w:ascii="Times New Roman" w:eastAsia="Times New Roman" w:hAnsi="Times New Roman" w:cs="Times New Roman"/>
          <w:sz w:val="24"/>
          <w:szCs w:val="24"/>
        </w:rPr>
        <w:t xml:space="preserve">. Handling loss </w:t>
      </w:r>
      <w:commentRangeStart w:id="41"/>
      <w:commentRangeEnd w:id="39"/>
      <w:r>
        <w:rPr>
          <w:rStyle w:val="CommentReference"/>
        </w:rPr>
        <w:commentReference w:id="39"/>
      </w:r>
      <w:commentRangeEnd w:id="40"/>
      <w:r>
        <w:rPr>
          <w:rStyle w:val="CommentReference"/>
        </w:rPr>
        <w:commentReference w:id="40"/>
      </w:r>
      <w:r>
        <w:rPr>
          <w:rFonts w:ascii="Times New Roman" w:eastAsia="Times New Roman" w:hAnsi="Times New Roman" w:cs="Times New Roman"/>
          <w:sz w:val="24"/>
          <w:szCs w:val="24"/>
        </w:rPr>
        <w:t xml:space="preserve">was </w:t>
      </w:r>
      <w:commentRangeEnd w:id="41"/>
      <w:r>
        <w:rPr>
          <w:rStyle w:val="CommentReference"/>
        </w:rPr>
        <w:commentReference w:id="41"/>
      </w:r>
      <w:r>
        <w:rPr>
          <w:rFonts w:ascii="Times New Roman" w:eastAsia="Times New Roman" w:hAnsi="Times New Roman" w:cs="Times New Roman"/>
          <w:sz w:val="24"/>
          <w:szCs w:val="24"/>
        </w:rPr>
        <w:t xml:space="preserve">applied to the mass of the material by deploying twenty bags, ten deciduous and ten coniferous and extracting them immediately to determine mass loss per bag during deployment </w:t>
      </w:r>
      <w:r>
        <w:rPr>
          <w:rFonts w:ascii="Times New Roman" w:eastAsia="Times New Roman" w:hAnsi="Times New Roman" w:cs="Times New Roman"/>
          <w:sz w:val="24"/>
          <w:szCs w:val="24"/>
        </w:rPr>
        <w:lastRenderedPageBreak/>
        <w:t>and extraction. Mass loss per bag was averaged and applied to all bags extracted throughout the study. This was done separately for conifer and deciduous leaves.</w:t>
      </w:r>
    </w:p>
    <w:p w14:paraId="0A994524" w14:textId="7777777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Bags were collected </w:t>
      </w:r>
      <w:r w:rsidRPr="00385CD1">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times beginning October 11, 2015 and ending November 6, 2016 in approximately </w:t>
      </w:r>
      <w:r w:rsidRPr="00385CD1">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-2-month intervals with a </w:t>
      </w:r>
      <w:r w:rsidRPr="00385CD1">
        <w:rPr>
          <w:rFonts w:ascii="Times New Roman" w:eastAsia="Times New Roman" w:hAnsi="Times New Roman" w:cs="Times New Roman"/>
          <w:sz w:val="24"/>
          <w:szCs w:val="24"/>
        </w:rPr>
        <w:t>5</w:t>
      </w:r>
      <w:r>
        <w:rPr>
          <w:rFonts w:ascii="Times New Roman" w:eastAsia="Times New Roman" w:hAnsi="Times New Roman" w:cs="Times New Roman"/>
          <w:sz w:val="24"/>
          <w:szCs w:val="24"/>
        </w:rPr>
        <w:t>-month break during winter snowpack (December 2015 to April 2016) when sites were inaccessible.  During each retrieval from the field, one conifer bag and one maple bag were randomly collected from each plot for a total of 48 bags per sampling time.  Bags were randomly chosen for pickup and returned to the lab in a Ziploc bag to prevent additional leaf mass loss.  On the final collection day, all remaining bags were collected from the sites (n=4 per leaf type at each plot).  Decomposition bags were air dried in the lab to constant mass (Schweitzer, 2005) in paper bags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 hung on a clothesline. After air drying, each bag was sorted to remove any noticeable debris that had become incorporated in the sample (Chapman et al. 2013).  Because of natural loss of conifer needles from the canopy, it was difficult to determine what was originally in the bag and what had fallen into it, so the mass of conifer needles accumulated in the maple decomposition bags was sorted and used as a correction factor for the mass of conifer needles that entered the conifer bags.  Decomposition was calculated as: </w:t>
      </w:r>
      <m:oMath>
        <m:r>
          <m:rPr>
            <m:sty m:val="p"/>
          </m:rPr>
          <w:rPr>
            <w:rFonts w:ascii="Cambria Math" w:hAnsi="Cambria Math"/>
          </w:rPr>
          <w:br/>
        </m:r>
      </m:oMath>
      <m:oMathPara>
        <m:oMath>
          <m:r>
            <w:rPr>
              <w:rFonts w:ascii="Cambria Math" w:hAnsi="Cambria Math"/>
            </w:rPr>
            <m:t xml:space="preserve">Rate </m:t>
          </m:r>
          <m:d>
            <m:dPr>
              <m:ctrlPr>
                <w:rPr>
                  <w:rFonts w:ascii="Cambria Math" w:hAnsi="Cambria Math"/>
                  <w:i/>
                </w:rPr>
              </m:ctrlPr>
            </m:dPr>
            <m:e>
              <m:r>
                <w:rPr>
                  <w:rFonts w:ascii="Cambria Math" w:hAnsi="Cambria Math"/>
                </w:rPr>
                <m:t>k</m:t>
              </m:r>
            </m:e>
          </m:d>
          <m:r>
            <w:rPr>
              <w:rFonts w:ascii="Cambria Math" w:hAnsi="Cambria Math"/>
            </w:rPr>
            <m:t>=slope=</m:t>
          </m:r>
          <m:func>
            <m:funcPr>
              <m:ctrlPr>
                <w:rPr>
                  <w:rFonts w:ascii="Cambria Math" w:hAnsi="Cambria Math"/>
                  <w:i/>
                </w:rPr>
              </m:ctrlPr>
            </m:funcPr>
            <m:fName>
              <m:r>
                <m:rPr>
                  <m:sty m:val="p"/>
                </m:rPr>
                <w:rPr>
                  <w:rFonts w:ascii="Cambria Math" w:hAnsi="Cambria Math"/>
                </w:rPr>
                <m:t xml:space="preserve">ln </m:t>
              </m:r>
            </m:fName>
            <m:e>
              <m:r>
                <w:rPr>
                  <w:rFonts w:ascii="Cambria Math" w:hAnsi="Cambria Math"/>
                </w:rPr>
                <m:t>(</m:t>
              </m:r>
              <m:f>
                <m:fPr>
                  <m:ctrlPr>
                    <w:rPr>
                      <w:rFonts w:ascii="Cambria Math" w:hAnsi="Cambria Math"/>
                      <w:i/>
                    </w:rPr>
                  </m:ctrlPr>
                </m:fPr>
                <m:num>
                  <m:r>
                    <w:rPr>
                      <w:rFonts w:ascii="Cambria Math" w:hAnsi="Cambria Math"/>
                    </w:rPr>
                    <m:t>percent mass remaining</m:t>
                  </m:r>
                </m:num>
                <m:den>
                  <m:r>
                    <w:rPr>
                      <w:rFonts w:ascii="Cambria Math" w:hAnsi="Cambria Math"/>
                    </w:rPr>
                    <m:t>number of days deployed</m:t>
                  </m:r>
                </m:den>
              </m:f>
              <m:r>
                <w:rPr>
                  <w:rFonts w:ascii="Cambria Math" w:hAnsi="Cambria Math"/>
                </w:rPr>
                <m:t>)</m:t>
              </m:r>
            </m:e>
          </m:func>
        </m:oMath>
      </m:oMathPara>
    </w:p>
    <w:p w14:paraId="34FE1A7F" w14:textId="77777777" w:rsidR="004162F7" w:rsidRPr="00B30CE3" w:rsidRDefault="004162F7" w:rsidP="004162F7">
      <w:pPr>
        <w:spacing w:after="0" w:line="480" w:lineRule="auto"/>
        <w:contextualSpacing/>
        <w:rPr>
          <w:rFonts w:ascii="Times New Roman" w:eastAsia="Times New Roman" w:hAnsi="Times New Roman" w:cs="Times New Roman"/>
          <w:i/>
          <w:sz w:val="24"/>
          <w:szCs w:val="24"/>
        </w:rPr>
      </w:pPr>
      <w:r w:rsidRPr="00B30CE3">
        <w:rPr>
          <w:rFonts w:ascii="Times New Roman" w:eastAsia="Times New Roman" w:hAnsi="Times New Roman" w:cs="Times New Roman"/>
          <w:i/>
          <w:sz w:val="24"/>
          <w:szCs w:val="24"/>
        </w:rPr>
        <w:t>Soil Analyses</w:t>
      </w:r>
    </w:p>
    <w:p w14:paraId="134B3841" w14:textId="7777777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each collection of decomposition bags, I also used a thermocouple to measure temperature at three soil depths:  2 cm, 10 cm, 20 cm.  These corresponded approximately to the O horizon, the top of the A horizon, and within the A </w:t>
      </w:r>
      <w:proofErr w:type="gramStart"/>
      <w:r>
        <w:rPr>
          <w:rFonts w:ascii="Times New Roman" w:eastAsia="Times New Roman" w:hAnsi="Times New Roman" w:cs="Times New Roman"/>
          <w:sz w:val="24"/>
          <w:szCs w:val="24"/>
        </w:rPr>
        <w:t>horizon</w:t>
      </w:r>
      <w:proofErr w:type="gramEnd"/>
      <w:r>
        <w:rPr>
          <w:rFonts w:ascii="Times New Roman" w:eastAsia="Times New Roman" w:hAnsi="Times New Roman" w:cs="Times New Roman"/>
          <w:sz w:val="24"/>
          <w:szCs w:val="24"/>
        </w:rPr>
        <w:t xml:space="preserve"> respectively. A soil core of ~10 cm depth was also collected from each replicate plot at each stream site each time I collected litter </w:t>
      </w:r>
      <w:r>
        <w:rPr>
          <w:rFonts w:ascii="Times New Roman" w:eastAsia="Times New Roman" w:hAnsi="Times New Roman" w:cs="Times New Roman"/>
          <w:sz w:val="24"/>
          <w:szCs w:val="24"/>
        </w:rPr>
        <w:lastRenderedPageBreak/>
        <w:t>bags. Soil cores were stored on ice for return to the laboratory whereupon each core was homogenized in a Ziploc bag.  Soils were immediately analyzed for moisture content and percent organic matter, and soils were frozen for later analysis of ammonia, nitrate, inorganic P, and using methods detailed below.</w:t>
      </w:r>
    </w:p>
    <w:p w14:paraId="47B9DF58"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sz w:val="24"/>
          <w:szCs w:val="24"/>
        </w:rPr>
        <w:t>Moisture Content and Percent Organic Matter:</w:t>
      </w:r>
      <w:r>
        <w:rPr>
          <w:rFonts w:ascii="Times New Roman" w:eastAsia="Times New Roman" w:hAnsi="Times New Roman" w:cs="Times New Roman"/>
          <w:sz w:val="24"/>
          <w:szCs w:val="24"/>
        </w:rPr>
        <w:t xml:space="preserve"> </w:t>
      </w:r>
    </w:p>
    <w:p w14:paraId="40BA029E" w14:textId="7777777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Soil was sieved at 2 mm and a subsample was placed into an </w:t>
      </w:r>
      <w:proofErr w:type="spellStart"/>
      <w:r>
        <w:rPr>
          <w:rFonts w:ascii="Times New Roman" w:eastAsia="Times New Roman" w:hAnsi="Times New Roman" w:cs="Times New Roman"/>
          <w:sz w:val="24"/>
          <w:szCs w:val="24"/>
        </w:rPr>
        <w:t>ashed</w:t>
      </w:r>
      <w:proofErr w:type="spellEnd"/>
      <w:r>
        <w:rPr>
          <w:rFonts w:ascii="Times New Roman" w:eastAsia="Times New Roman" w:hAnsi="Times New Roman" w:cs="Times New Roman"/>
          <w:sz w:val="24"/>
          <w:szCs w:val="24"/>
        </w:rPr>
        <w:t xml:space="preserve"> aluminum pan and weighed immediately for field mass. Pans were then placed in a drying oven at </w:t>
      </w:r>
      <w:r w:rsidRPr="00B02A83">
        <w:rPr>
          <w:rFonts w:ascii="Times New Roman" w:eastAsia="Times New Roman" w:hAnsi="Times New Roman" w:cs="Times New Roman"/>
          <w:sz w:val="24"/>
          <w:szCs w:val="24"/>
        </w:rPr>
        <w:t>60ºC</w:t>
      </w:r>
      <w:r>
        <w:rPr>
          <w:rFonts w:ascii="Times New Roman" w:eastAsia="Times New Roman" w:hAnsi="Times New Roman" w:cs="Times New Roman"/>
          <w:sz w:val="24"/>
          <w:szCs w:val="24"/>
        </w:rPr>
        <w:t xml:space="preserve"> until constant mass, cooled to room temperature, and weighed to obtain dry mass (DM).  The difference between field mass and dry mass was used to calculate percent </w:t>
      </w:r>
      <w:commentRangeStart w:id="42"/>
      <w:r>
        <w:rPr>
          <w:rFonts w:ascii="Times New Roman" w:eastAsia="Times New Roman" w:hAnsi="Times New Roman" w:cs="Times New Roman"/>
          <w:sz w:val="24"/>
          <w:szCs w:val="24"/>
        </w:rPr>
        <w:t>moisture</w:t>
      </w:r>
      <w:commentRangeEnd w:id="42"/>
      <w:r>
        <w:rPr>
          <w:rStyle w:val="CommentReference"/>
        </w:rPr>
        <w:commentReference w:id="42"/>
      </w:r>
      <w:r>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Percent Moisture=</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r>
              <w:rPr>
                <w:rFonts w:ascii="Cambria Math" w:eastAsia="Times New Roman" w:hAnsi="Cambria Math" w:cs="Times New Roman"/>
                <w:sz w:val="24"/>
                <w:szCs w:val="24"/>
              </w:rPr>
              <m:t>-Mass loss after 48</m:t>
            </m:r>
            <m:r>
              <w:rPr>
                <w:rFonts w:ascii="Cambria Math" w:eastAsia="Times New Roman" w:hAnsi="Cambria Math" w:cs="Times New Roman"/>
                <w:sz w:val="24"/>
                <w:szCs w:val="24"/>
              </w:rPr>
              <m:t>h in drying oven</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den>
        </m:f>
      </m:oMath>
    </w:p>
    <w:p w14:paraId="3B034476"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dried soil samples were placed in a muffle furnace </w:t>
      </w:r>
      <w:r w:rsidRPr="00B02A83">
        <w:rPr>
          <w:rFonts w:ascii="Times New Roman" w:eastAsia="Times New Roman" w:hAnsi="Times New Roman" w:cs="Times New Roman"/>
          <w:sz w:val="24"/>
          <w:szCs w:val="24"/>
        </w:rPr>
        <w:t xml:space="preserve">at </w:t>
      </w:r>
      <w:r>
        <w:rPr>
          <w:rFonts w:ascii="Times New Roman" w:eastAsia="Times New Roman" w:hAnsi="Times New Roman" w:cs="Times New Roman"/>
          <w:sz w:val="24"/>
          <w:szCs w:val="24"/>
        </w:rPr>
        <w:t>500</w:t>
      </w:r>
      <w:r w:rsidRPr="00B02A83">
        <w:rPr>
          <w:rFonts w:ascii="Times New Roman" w:eastAsia="Times New Roman" w:hAnsi="Times New Roman" w:cs="Times New Roman"/>
          <w:sz w:val="24"/>
          <w:szCs w:val="24"/>
        </w:rPr>
        <w:t>ºC for 48 h</w:t>
      </w:r>
      <w:r>
        <w:rPr>
          <w:rFonts w:ascii="Times New Roman" w:eastAsia="Times New Roman" w:hAnsi="Times New Roman" w:cs="Times New Roman"/>
          <w:sz w:val="24"/>
          <w:szCs w:val="24"/>
        </w:rPr>
        <w:t xml:space="preserve"> to combust all organic matter. After </w:t>
      </w:r>
      <w:proofErr w:type="spellStart"/>
      <w:r>
        <w:rPr>
          <w:rFonts w:ascii="Times New Roman" w:eastAsia="Times New Roman" w:hAnsi="Times New Roman" w:cs="Times New Roman"/>
          <w:sz w:val="24"/>
          <w:szCs w:val="24"/>
        </w:rPr>
        <w:t>ashing</w:t>
      </w:r>
      <w:proofErr w:type="spellEnd"/>
      <w:r>
        <w:rPr>
          <w:rFonts w:ascii="Times New Roman" w:eastAsia="Times New Roman" w:hAnsi="Times New Roman" w:cs="Times New Roman"/>
          <w:sz w:val="24"/>
          <w:szCs w:val="24"/>
        </w:rPr>
        <w:t>, samples were cooled to room temperature, rehydrated with Milli-Q water to rehydrate clays and colloids containing water molecules, and then placed again into a drying oven until constant mass. Pans were cooled to room temperature and reweighed to obtain ash-free dry mass, with the difference between dry mass and ash-free dry mass used to calculate percent organic matter.</w:t>
      </w:r>
    </w:p>
    <w:p w14:paraId="07662D46"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Percent Organic Matter=</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r>
              <w:rPr>
                <w:rFonts w:ascii="Cambria Math" w:eastAsia="Times New Roman" w:hAnsi="Cambria Math" w:cs="Times New Roman"/>
                <w:sz w:val="24"/>
                <w:szCs w:val="24"/>
              </w:rPr>
              <m:t>-Mass loss after ashing</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den>
        </m:f>
      </m:oMath>
    </w:p>
    <w:p w14:paraId="75E39810"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Net changes in the soil inorganic N pool</w:t>
      </w:r>
    </w:p>
    <w:p w14:paraId="374DA283" w14:textId="7777777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site also contained a resin bag made of bleached nylons (to prevent color leaching that may affect results) filled with 20 g of ion exchange resin (IONAC NM-60 mixed bed exchange resin, strong acid/strong base; sulfonated alkyl quaternary ammonium polystyrene; J.T. Baker #JT4631-1) that was deployed 10 cm deep when initial soil samples were taken.  Bags </w:t>
      </w:r>
      <w:r>
        <w:rPr>
          <w:rFonts w:ascii="Times New Roman" w:eastAsia="Times New Roman" w:hAnsi="Times New Roman" w:cs="Times New Roman"/>
          <w:sz w:val="24"/>
          <w:szCs w:val="24"/>
        </w:rPr>
        <w:lastRenderedPageBreak/>
        <w:t xml:space="preserve">were deployed in September 2015 and extracted in November 2015. Bags were replaced during this time and were extracted again in April 2016.  These resin bags were used to measure changes in the DIN pool in soils throughout the deployment, so I could calculate net changes in the inorganic N pool.  As with soil samples, resin bags were extracted using 100 mL of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and were analyzed for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and NH</w:t>
      </w:r>
      <w:r w:rsidRPr="00DF0AA1">
        <w:rPr>
          <w:rFonts w:ascii="Times New Roman" w:eastAsia="Times New Roman" w:hAnsi="Times New Roman" w:cs="Times New Roman"/>
          <w:sz w:val="24"/>
          <w:szCs w:val="24"/>
          <w:vertAlign w:val="subscript"/>
        </w:rPr>
        <w:t>4</w:t>
      </w:r>
      <w:r w:rsidRPr="00DF0AA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on a Seal AQ1 Discrete Analyzer using methods described below.  Net changes in the inorganic N pool were calculated as </w:t>
      </w:r>
      <m:oMath>
        <m:r>
          <w:rPr>
            <w:rFonts w:ascii="Cambria Math" w:hAnsi="Cambria Math"/>
          </w:rPr>
          <m:t>Net changes in inorganic N=</m:t>
        </m:r>
        <m:f>
          <m:fPr>
            <m:ctrlPr>
              <w:rPr>
                <w:rFonts w:ascii="Cambria Math" w:hAnsi="Cambria Math"/>
                <w:i/>
              </w:rPr>
            </m:ctrlPr>
          </m:fPr>
          <m:num>
            <m:d>
              <m:dPr>
                <m:ctrlPr>
                  <w:rPr>
                    <w:rFonts w:ascii="Cambria Math" w:hAnsi="Cambria Math"/>
                    <w:i/>
                  </w:rPr>
                </m:ctrlPr>
              </m:dPr>
              <m:e>
                <m:r>
                  <w:rPr>
                    <w:rFonts w:ascii="Cambria Math" w:hAnsi="Cambria Math"/>
                  </w:rPr>
                  <m:t>Final Soil N+Resin Bag N-Initial Soil N</m:t>
                </m:r>
              </m:e>
            </m:d>
          </m:num>
          <m:den>
            <m:r>
              <w:rPr>
                <w:rFonts w:ascii="Cambria Math" w:hAnsi="Cambria Math"/>
              </w:rPr>
              <m:t>Incubation Time</m:t>
            </m:r>
          </m:den>
        </m:f>
      </m:oMath>
      <w:r w:rsidDel="001B2DA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(Griffin and Turner, 2012)  </w:t>
      </w:r>
      <w:commentRangeStart w:id="43"/>
      <w:r>
        <w:rPr>
          <w:rFonts w:ascii="Times New Roman" w:eastAsia="Times New Roman" w:hAnsi="Times New Roman" w:cs="Times New Roman"/>
          <w:sz w:val="24"/>
          <w:szCs w:val="24"/>
        </w:rPr>
        <w:t>Net nitrification was indicated by … and net mineralization</w:t>
      </w:r>
      <w:r w:rsidDel="00CE72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was indicated by … etc.</w:t>
      </w:r>
      <w:commentRangeEnd w:id="43"/>
      <w:r>
        <w:rPr>
          <w:rStyle w:val="CommentReference"/>
        </w:rPr>
        <w:commentReference w:id="43"/>
      </w:r>
    </w:p>
    <w:p w14:paraId="38604971"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Nitrogen </w:t>
      </w:r>
      <w:commentRangeStart w:id="44"/>
      <w:r>
        <w:rPr>
          <w:rFonts w:ascii="Times New Roman" w:eastAsia="Times New Roman" w:hAnsi="Times New Roman" w:cs="Times New Roman"/>
          <w:i/>
          <w:sz w:val="24"/>
          <w:szCs w:val="24"/>
        </w:rPr>
        <w:t>Analyses</w:t>
      </w:r>
      <w:commentRangeEnd w:id="44"/>
      <w:r>
        <w:rPr>
          <w:rStyle w:val="CommentReference"/>
        </w:rPr>
        <w:commentReference w:id="44"/>
      </w:r>
    </w:p>
    <w:p w14:paraId="60EE4353"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extraction method was used to extract inorganic nitrogen from each soil sample. Five grams of air-dried soil were added to 37.5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of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and shaken at 100 rpm for 2 hours on a shaker table and then centrifuged at 10,000 g. The sample was then filtered with a syringe through a 1.0 µm fiberglass filter and stored in the freezer until analysis. Samples were analyzed for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+NO</w:t>
      </w:r>
      <w:r w:rsidRPr="00C364AE">
        <w:rPr>
          <w:rFonts w:ascii="Times New Roman" w:eastAsia="Times New Roman" w:hAnsi="Times New Roman" w:cs="Times New Roman"/>
          <w:sz w:val="24"/>
          <w:szCs w:val="24"/>
          <w:vertAlign w:val="subscript"/>
        </w:rPr>
        <w:t>2</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(hereafter referred to as NO</w:t>
      </w:r>
      <w:r w:rsidRPr="00C364AE">
        <w:rPr>
          <w:rFonts w:ascii="Times New Roman" w:eastAsia="Times New Roman" w:hAnsi="Times New Roman" w:cs="Times New Roman"/>
          <w:sz w:val="24"/>
          <w:szCs w:val="24"/>
          <w:vertAlign w:val="subscript"/>
        </w:rPr>
        <w:t>3</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using the cadmium reduction and NH</w:t>
      </w:r>
      <w:r w:rsidRPr="00C364AE">
        <w:rPr>
          <w:rFonts w:ascii="Times New Roman" w:eastAsia="Times New Roman" w:hAnsi="Times New Roman" w:cs="Times New Roman"/>
          <w:sz w:val="24"/>
          <w:szCs w:val="24"/>
          <w:vertAlign w:val="subscript"/>
        </w:rPr>
        <w:t>4</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phenate method on a Seal AQ1 Discrete Analyzer (</w:t>
      </w:r>
      <w:r w:rsidRPr="005F3310">
        <w:rPr>
          <w:rFonts w:ascii="Times New Roman" w:eastAsia="Times New Roman" w:hAnsi="Times New Roman" w:cs="Times New Roman"/>
          <w:sz w:val="24"/>
          <w:szCs w:val="24"/>
        </w:rPr>
        <w:t xml:space="preserve">Seal AQ1, Seal Analytical; Mequon, Wisconsin, USA) </w:t>
      </w:r>
      <w:r>
        <w:rPr>
          <w:rFonts w:ascii="Times New Roman" w:eastAsia="Times New Roman" w:hAnsi="Times New Roman" w:cs="Times New Roman"/>
          <w:sz w:val="24"/>
          <w:szCs w:val="24"/>
        </w:rPr>
        <w:t>using EPA equivalent methods.</w:t>
      </w:r>
    </w:p>
    <w:p w14:paraId="2F99A7BC"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Phosphorous Analysis</w:t>
      </w:r>
    </w:p>
    <w:p w14:paraId="34C4B64F"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Bray P1 method was used to extract phosphorus from each soil sample (Hamilton, 1997; Patton and </w:t>
      </w:r>
      <w:proofErr w:type="spellStart"/>
      <w:r>
        <w:rPr>
          <w:rFonts w:ascii="Times New Roman" w:eastAsia="Times New Roman" w:hAnsi="Times New Roman" w:cs="Times New Roman"/>
          <w:sz w:val="24"/>
          <w:szCs w:val="24"/>
        </w:rPr>
        <w:t>Kryskalla</w:t>
      </w:r>
      <w:proofErr w:type="spellEnd"/>
      <w:r>
        <w:rPr>
          <w:rFonts w:ascii="Times New Roman" w:eastAsia="Times New Roman" w:hAnsi="Times New Roman" w:cs="Times New Roman"/>
          <w:sz w:val="24"/>
          <w:szCs w:val="24"/>
        </w:rPr>
        <w:t xml:space="preserve">, 2003). One gram of </w:t>
      </w:r>
      <w:proofErr w:type="gramStart"/>
      <w:r>
        <w:rPr>
          <w:rFonts w:ascii="Times New Roman" w:eastAsia="Times New Roman" w:hAnsi="Times New Roman" w:cs="Times New Roman"/>
          <w:sz w:val="24"/>
          <w:szCs w:val="24"/>
        </w:rPr>
        <w:t>air dried</w:t>
      </w:r>
      <w:proofErr w:type="gramEnd"/>
      <w:r>
        <w:rPr>
          <w:rFonts w:ascii="Times New Roman" w:eastAsia="Times New Roman" w:hAnsi="Times New Roman" w:cs="Times New Roman"/>
          <w:sz w:val="24"/>
          <w:szCs w:val="24"/>
        </w:rPr>
        <w:t xml:space="preserve"> soil was added to 10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of the Bray P1 extractant </w:t>
      </w:r>
      <w:commentRangeStart w:id="45"/>
      <w:r>
        <w:rPr>
          <w:rFonts w:ascii="Times New Roman" w:eastAsia="Times New Roman" w:hAnsi="Times New Roman" w:cs="Times New Roman"/>
          <w:sz w:val="24"/>
          <w:szCs w:val="24"/>
        </w:rPr>
        <w:t xml:space="preserve">solution (30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1 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F to 50 mL 0.5 HCl) and </w:t>
      </w:r>
      <w:commentRangeEnd w:id="45"/>
      <w:r>
        <w:rPr>
          <w:rStyle w:val="CommentReference"/>
        </w:rPr>
        <w:commentReference w:id="45"/>
      </w:r>
      <w:r>
        <w:rPr>
          <w:rFonts w:ascii="Times New Roman" w:eastAsia="Times New Roman" w:hAnsi="Times New Roman" w:cs="Times New Roman"/>
          <w:sz w:val="24"/>
          <w:szCs w:val="24"/>
        </w:rPr>
        <w:t xml:space="preserve"> shaken on a shaking table at 100 rpm for 15 minutes then centrifuged at 10,000 g.  The sample was then filtered with a syringe through a 1.0 µm glass fiber filter and stored in the freezer until analysis.  Samples were </w:t>
      </w:r>
      <w:r>
        <w:rPr>
          <w:rFonts w:ascii="Times New Roman" w:eastAsia="Times New Roman" w:hAnsi="Times New Roman" w:cs="Times New Roman"/>
          <w:sz w:val="24"/>
          <w:szCs w:val="24"/>
        </w:rPr>
        <w:lastRenderedPageBreak/>
        <w:t xml:space="preserve">analyzed for inorganic phosphorous using the ascorbic acid method (Murphy and Riley, </w:t>
      </w:r>
      <w:proofErr w:type="gramStart"/>
      <w:r>
        <w:rPr>
          <w:rFonts w:ascii="Times New Roman" w:eastAsia="Times New Roman" w:hAnsi="Times New Roman" w:cs="Times New Roman"/>
          <w:sz w:val="24"/>
          <w:szCs w:val="24"/>
        </w:rPr>
        <w:t>1962)on</w:t>
      </w:r>
      <w:proofErr w:type="gramEnd"/>
      <w:r>
        <w:rPr>
          <w:rFonts w:ascii="Times New Roman" w:eastAsia="Times New Roman" w:hAnsi="Times New Roman" w:cs="Times New Roman"/>
          <w:sz w:val="24"/>
          <w:szCs w:val="24"/>
        </w:rPr>
        <w:t xml:space="preserve"> a Seal AQ1 Discrete </w:t>
      </w:r>
      <w:r w:rsidRPr="00C80CCD">
        <w:rPr>
          <w:rFonts w:ascii="Times New Roman" w:eastAsia="Times New Roman" w:hAnsi="Times New Roman" w:cs="Times New Roman"/>
          <w:sz w:val="24"/>
          <w:szCs w:val="24"/>
        </w:rPr>
        <w:t>Analyzer (</w:t>
      </w:r>
      <w:r w:rsidRPr="001F3600">
        <w:rPr>
          <w:rFonts w:ascii="Times New Roman" w:eastAsia="Times New Roman" w:hAnsi="Times New Roman" w:cs="Times New Roman"/>
          <w:sz w:val="24"/>
          <w:szCs w:val="24"/>
        </w:rPr>
        <w:t>Seal AQ1, Seal Analytical; Mequon, Wisconsin, USA) with EPA equivalent methods</w:t>
      </w:r>
      <w:r>
        <w:rPr>
          <w:rFonts w:ascii="Times New Roman" w:eastAsia="Times New Roman" w:hAnsi="Times New Roman" w:cs="Times New Roman"/>
          <w:sz w:val="24"/>
          <w:szCs w:val="24"/>
        </w:rPr>
        <w:t>.</w:t>
      </w:r>
    </w:p>
    <w:p w14:paraId="7992B476"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Statistical Analysis</w:t>
      </w:r>
    </w:p>
    <w:p w14:paraId="0C2202D0" w14:textId="7777777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 data was analyzed in RStudio version 3.6.2. Throughfall was analyzed using XXX (package</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Frass and litterfall was compared using a generalized least squares (GLS) model (package).  </w:t>
      </w:r>
      <w:commentRangeStart w:id="46"/>
      <w:r>
        <w:rPr>
          <w:rFonts w:ascii="Times New Roman" w:eastAsia="Times New Roman" w:hAnsi="Times New Roman" w:cs="Times New Roman"/>
          <w:sz w:val="24"/>
          <w:szCs w:val="24"/>
        </w:rPr>
        <w:t>Decomposition was analyzed with a linear model (LM) with leaf type and location as factors as well as looking at the interaction between high impact and low impacted sites</w:t>
      </w:r>
      <w:commentRangeEnd w:id="46"/>
      <w:r>
        <w:rPr>
          <w:rStyle w:val="CommentReference"/>
        </w:rPr>
        <w:commentReference w:id="46"/>
      </w:r>
      <w:r>
        <w:rPr>
          <w:rFonts w:ascii="Times New Roman" w:eastAsia="Times New Roman" w:hAnsi="Times New Roman" w:cs="Times New Roman"/>
          <w:sz w:val="24"/>
          <w:szCs w:val="24"/>
        </w:rPr>
        <w:t xml:space="preserve">. </w:t>
      </w:r>
      <w:commentRangeStart w:id="47"/>
      <w:r>
        <w:rPr>
          <w:rFonts w:ascii="Times New Roman" w:eastAsia="Times New Roman" w:hAnsi="Times New Roman" w:cs="Times New Roman"/>
          <w:sz w:val="24"/>
          <w:szCs w:val="24"/>
        </w:rPr>
        <w:t>A two-sample t-test to compare the two treatments; coniferous litter vs deciduous.</w:t>
      </w:r>
      <w:commentRangeEnd w:id="47"/>
      <w:r>
        <w:rPr>
          <w:rStyle w:val="CommentReference"/>
        </w:rPr>
        <w:commentReference w:id="47"/>
      </w:r>
      <w:r>
        <w:rPr>
          <w:rFonts w:ascii="Times New Roman" w:eastAsia="Times New Roman" w:hAnsi="Times New Roman" w:cs="Times New Roman"/>
          <w:sz w:val="24"/>
          <w:szCs w:val="24"/>
        </w:rPr>
        <w:t xml:space="preserve"> I used GLS models and linear mixed effects (LME) models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 to see how budworm herbivory level (low versus high) influenced percent soil moisture, percent organic matter, temperature,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NH4</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SRP, N:P ratio, total inorganic N, and net nitrification/mineralization through time and by site. Data was normalized when residuals did not meet the assumptions of the test. For GLS and LME models that yielded significant results, estimated marginal means (EMMS) analysis (package) was used as a post hoc test on data </w:t>
      </w:r>
      <w:bookmarkStart w:id="48" w:name="_Hlk24272010"/>
      <w:r>
        <w:rPr>
          <w:rFonts w:ascii="Times New Roman" w:eastAsia="Times New Roman" w:hAnsi="Times New Roman" w:cs="Times New Roman"/>
          <w:sz w:val="24"/>
          <w:szCs w:val="24"/>
        </w:rPr>
        <w:t>to determine which sample events differed significantly.</w:t>
      </w:r>
      <w:bookmarkEnd w:id="48"/>
      <w:r>
        <w:rPr>
          <w:rFonts w:ascii="Times New Roman" w:eastAsia="Times New Roman" w:hAnsi="Times New Roman" w:cs="Times New Roman"/>
          <w:sz w:val="24"/>
          <w:szCs w:val="24"/>
        </w:rPr>
        <w:t xml:space="preserve">  All statistical tests had </w:t>
      </w:r>
      <w:proofErr w:type="gramStart"/>
      <w:r>
        <w:rPr>
          <w:rFonts w:ascii="Times New Roman" w:eastAsia="Times New Roman" w:hAnsi="Times New Roman" w:cs="Times New Roman"/>
          <w:sz w:val="24"/>
          <w:szCs w:val="24"/>
        </w:rPr>
        <w:t>were</w:t>
      </w:r>
      <w:proofErr w:type="gramEnd"/>
      <w:r>
        <w:rPr>
          <w:rFonts w:ascii="Times New Roman" w:eastAsia="Times New Roman" w:hAnsi="Times New Roman" w:cs="Times New Roman"/>
          <w:sz w:val="24"/>
          <w:szCs w:val="24"/>
        </w:rPr>
        <w:t xml:space="preserve"> run with </w:t>
      </w:r>
      <w:r w:rsidRPr="003C2BA0">
        <w:rPr>
          <w:rFonts w:ascii="Symbol" w:eastAsia="Times New Roman" w:hAnsi="Symbol" w:cs="Times New Roman"/>
          <w:sz w:val="24"/>
          <w:szCs w:val="24"/>
        </w:rPr>
        <w:t>a</w:t>
      </w:r>
      <w:r>
        <w:rPr>
          <w:rFonts w:ascii="Times New Roman" w:eastAsia="Times New Roman" w:hAnsi="Times New Roman" w:cs="Times New Roman"/>
          <w:sz w:val="24"/>
          <w:szCs w:val="24"/>
        </w:rPr>
        <w:t xml:space="preserve"> = 0.05.</w:t>
      </w:r>
    </w:p>
    <w:p w14:paraId="0FD2A76E" w14:textId="77777777" w:rsidR="004162F7" w:rsidRDefault="004162F7" w:rsidP="004162F7">
      <w:pPr>
        <w:spacing w:after="0" w:line="480" w:lineRule="auto"/>
        <w:ind w:firstLine="720"/>
        <w:contextualSpacing/>
        <w:rPr>
          <w:sz w:val="24"/>
          <w:szCs w:val="24"/>
        </w:rPr>
      </w:pPr>
      <w:commentRangeStart w:id="49"/>
      <w:r>
        <w:rPr>
          <w:rFonts w:ascii="Times New Roman" w:eastAsia="Times New Roman" w:hAnsi="Times New Roman" w:cs="Times New Roman"/>
          <w:sz w:val="24"/>
          <w:szCs w:val="24"/>
        </w:rPr>
        <w:t xml:space="preserve">When selecting models, I compared ones with both an interaction between impact factors and sample event and ones with a nested design. I plotted the residuals using a Q-Q Normal Plot and normalized when applicable. Additional models were constructed with weighted variances to help reduce residual patterns. Models were compared using the </w:t>
      </w:r>
      <w:proofErr w:type="spellStart"/>
      <w:r>
        <w:rPr>
          <w:rFonts w:ascii="Times New Roman" w:eastAsia="Times New Roman" w:hAnsi="Times New Roman" w:cs="Times New Roman"/>
          <w:sz w:val="24"/>
          <w:szCs w:val="24"/>
        </w:rPr>
        <w:t>anova</w:t>
      </w:r>
      <w:proofErr w:type="spellEnd"/>
      <w:r>
        <w:rPr>
          <w:rFonts w:ascii="Times New Roman" w:eastAsia="Times New Roman" w:hAnsi="Times New Roman" w:cs="Times New Roman"/>
          <w:sz w:val="24"/>
          <w:szCs w:val="24"/>
        </w:rPr>
        <w:t xml:space="preserve"> command in R and the model with the lowest AIC score was selected.</w:t>
      </w:r>
      <w:commentRangeEnd w:id="49"/>
      <w:r>
        <w:rPr>
          <w:rStyle w:val="CommentReference"/>
        </w:rPr>
        <w:commentReference w:id="49"/>
      </w:r>
    </w:p>
    <w:p w14:paraId="374D719B" w14:textId="63EAB16D" w:rsidR="004162F7" w:rsidRP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r w:rsidRPr="008C298B">
        <w:rPr>
          <w:rFonts w:ascii="Times New Roman" w:eastAsia="Times New Roman" w:hAnsi="Times New Roman" w:cs="Times New Roman"/>
          <w:b/>
          <w:bCs/>
          <w:sz w:val="28"/>
          <w:szCs w:val="28"/>
        </w:rPr>
        <w:t>III</w:t>
      </w:r>
    </w:p>
    <w:p w14:paraId="3DA580EF" w14:textId="3FA6C865" w:rsid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r w:rsidRPr="008C298B">
        <w:rPr>
          <w:rFonts w:ascii="Times New Roman" w:eastAsia="Times New Roman" w:hAnsi="Times New Roman" w:cs="Times New Roman"/>
          <w:b/>
          <w:bCs/>
          <w:sz w:val="28"/>
          <w:szCs w:val="28"/>
        </w:rPr>
        <w:lastRenderedPageBreak/>
        <w:t>RESULTS</w:t>
      </w:r>
    </w:p>
    <w:p w14:paraId="4F40426B" w14:textId="5186500E" w:rsidR="00DE10F3" w:rsidRPr="009C385A" w:rsidRDefault="00DE10F3"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iCs/>
          <w:sz w:val="24"/>
          <w:szCs w:val="24"/>
        </w:rPr>
        <w:tab/>
      </w:r>
      <w:r w:rsidR="009C385A">
        <w:rPr>
          <w:rFonts w:ascii="Times New Roman" w:eastAsia="Times New Roman" w:hAnsi="Times New Roman" w:cs="Times New Roman"/>
          <w:sz w:val="24"/>
          <w:szCs w:val="24"/>
        </w:rPr>
        <w:t>For all analyses, plots and replicate samples were averaged for each sample date, giving the mean values for both highly impacted areas and low impacted areas per sample event.</w:t>
      </w:r>
    </w:p>
    <w:p w14:paraId="23C7C38E" w14:textId="4E93DC88" w:rsidR="00422551" w:rsidRPr="00422551" w:rsidRDefault="009356E2" w:rsidP="00422551">
      <w:pPr>
        <w:spacing w:line="480" w:lineRule="auto"/>
        <w:contextualSpacing/>
        <w:jc w:val="center"/>
        <w:rPr>
          <w:rFonts w:ascii="Times New Roman" w:eastAsia="Times New Roman" w:hAnsi="Times New Roman" w:cs="Times New Roman"/>
          <w:sz w:val="24"/>
          <w:szCs w:val="24"/>
        </w:rPr>
      </w:pPr>
      <w:r w:rsidRPr="00422551">
        <w:rPr>
          <w:rFonts w:ascii="Times New Roman" w:eastAsia="Times New Roman" w:hAnsi="Times New Roman" w:cs="Times New Roman"/>
          <w:sz w:val="24"/>
          <w:szCs w:val="24"/>
        </w:rPr>
        <w:t>Throughfall</w:t>
      </w:r>
    </w:p>
    <w:p w14:paraId="091F67A5" w14:textId="44987429" w:rsidR="00D72EB8" w:rsidRDefault="00A31EB0" w:rsidP="009356E2">
      <w:pPr>
        <w:spacing w:line="480" w:lineRule="auto"/>
        <w:contextualSpacing/>
        <w:rPr>
          <w:rFonts w:ascii="Times New Roman" w:eastAsia="Times New Roman" w:hAnsi="Times New Roman" w:cs="Times New Roman"/>
          <w:sz w:val="24"/>
          <w:szCs w:val="24"/>
        </w:rPr>
      </w:pPr>
      <w:r>
        <w:rPr>
          <w:noProof/>
        </w:rPr>
        <w:drawing>
          <wp:inline distT="0" distB="0" distL="0" distR="0" wp14:anchorId="762B8879" wp14:editId="68D9A406">
            <wp:extent cx="5029200" cy="4114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27AD26C8" w14:textId="64187B16" w:rsidR="00422551" w:rsidRDefault="00422551"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w:t>
      </w:r>
      <w:r w:rsidR="005B04A4">
        <w:rPr>
          <w:rFonts w:ascii="Times New Roman" w:eastAsia="Times New Roman" w:hAnsi="Times New Roman" w:cs="Times New Roman"/>
          <w:sz w:val="24"/>
          <w:szCs w:val="24"/>
        </w:rPr>
        <w:t>Bar plot</w:t>
      </w:r>
      <w:r>
        <w:rPr>
          <w:rFonts w:ascii="Times New Roman" w:eastAsia="Times New Roman" w:hAnsi="Times New Roman" w:cs="Times New Roman"/>
          <w:sz w:val="24"/>
          <w:szCs w:val="24"/>
        </w:rPr>
        <w:t xml:space="preserve"> of </w:t>
      </w:r>
      <w:r w:rsidR="005B04A4">
        <w:rPr>
          <w:rFonts w:ascii="Times New Roman" w:eastAsia="Times New Roman" w:hAnsi="Times New Roman" w:cs="Times New Roman"/>
          <w:sz w:val="24"/>
          <w:szCs w:val="24"/>
        </w:rPr>
        <w:t>throughfall</w:t>
      </w:r>
      <w:r w:rsidR="009349A6">
        <w:rPr>
          <w:rFonts w:ascii="Times New Roman" w:eastAsia="Times New Roman" w:hAnsi="Times New Roman" w:cs="Times New Roman"/>
          <w:sz w:val="24"/>
          <w:szCs w:val="24"/>
        </w:rPr>
        <w:t xml:space="preserve"> showing the logged concentrations of</w:t>
      </w:r>
      <w:r w:rsidR="005B04A4">
        <w:rPr>
          <w:rFonts w:ascii="Times New Roman" w:eastAsia="Times New Roman" w:hAnsi="Times New Roman" w:cs="Times New Roman"/>
          <w:sz w:val="24"/>
          <w:szCs w:val="24"/>
        </w:rPr>
        <w:t xml:space="preserve"> NH4 that traveled from the canopy to the forest floor. An estimated marginal means analysis was run to identify which sample dates differed. Significant interactions are noted with an asterisk.</w:t>
      </w:r>
    </w:p>
    <w:p w14:paraId="6F7093A0" w14:textId="460218B7" w:rsidR="00A32005" w:rsidRDefault="00A32005" w:rsidP="009356E2">
      <w:pPr>
        <w:spacing w:line="480" w:lineRule="auto"/>
        <w:contextualSpacing/>
        <w:rPr>
          <w:rFonts w:ascii="Times New Roman" w:eastAsia="Times New Roman" w:hAnsi="Times New Roman" w:cs="Times New Roman"/>
          <w:sz w:val="24"/>
          <w:szCs w:val="24"/>
        </w:rPr>
      </w:pPr>
      <w:r>
        <w:rPr>
          <w:noProof/>
        </w:rPr>
        <w:lastRenderedPageBreak/>
        <w:drawing>
          <wp:inline distT="0" distB="0" distL="0" distR="0" wp14:anchorId="4CB28D81" wp14:editId="0A383CC8">
            <wp:extent cx="5029200" cy="4114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60FF447D" w14:textId="1A25AF5A" w:rsidR="005B04A4" w:rsidRDefault="005B04A4" w:rsidP="005B04A4">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Figure _ Bar plot of throughfall NO3 that traveled from the canopy to the forest floor. An estimated marginal means analysis was run to identify which sample dates differed. Significant interactions are noted with an asterisk.</w:t>
      </w:r>
      <w:r w:rsidR="009C385A">
        <w:rPr>
          <w:rFonts w:ascii="Times New Roman" w:eastAsia="Times New Roman" w:hAnsi="Times New Roman" w:cs="Times New Roman"/>
          <w:sz w:val="24"/>
          <w:szCs w:val="24"/>
        </w:rPr>
        <w:t xml:space="preserve"> In this analysis there are spikes of NO3 in both the highly impacted and low impacted areas.</w:t>
      </w:r>
    </w:p>
    <w:p w14:paraId="597B0F1A" w14:textId="77777777" w:rsidR="005B04A4" w:rsidRDefault="005B04A4" w:rsidP="009356E2">
      <w:pPr>
        <w:spacing w:line="480" w:lineRule="auto"/>
        <w:contextualSpacing/>
        <w:rPr>
          <w:rFonts w:ascii="Times New Roman" w:eastAsia="Times New Roman" w:hAnsi="Times New Roman" w:cs="Times New Roman"/>
          <w:sz w:val="24"/>
          <w:szCs w:val="24"/>
        </w:rPr>
      </w:pPr>
    </w:p>
    <w:p w14:paraId="4A78D444" w14:textId="6AC41547" w:rsidR="00A32005" w:rsidRDefault="00A32005" w:rsidP="009356E2">
      <w:pPr>
        <w:spacing w:line="480" w:lineRule="auto"/>
        <w:contextualSpacing/>
        <w:rPr>
          <w:rFonts w:ascii="Times New Roman" w:eastAsia="Times New Roman" w:hAnsi="Times New Roman" w:cs="Times New Roman"/>
          <w:sz w:val="24"/>
          <w:szCs w:val="24"/>
        </w:rPr>
      </w:pPr>
      <w:commentRangeStart w:id="50"/>
      <w:r>
        <w:rPr>
          <w:noProof/>
        </w:rPr>
        <w:lastRenderedPageBreak/>
        <w:drawing>
          <wp:inline distT="0" distB="0" distL="0" distR="0" wp14:anchorId="153D3CB1" wp14:editId="2DCD004D">
            <wp:extent cx="502920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commentRangeEnd w:id="50"/>
      <w:r w:rsidR="0094121F">
        <w:rPr>
          <w:rStyle w:val="CommentReference"/>
        </w:rPr>
        <w:commentReference w:id="50"/>
      </w:r>
    </w:p>
    <w:p w14:paraId="270DE30B" w14:textId="50F0167B" w:rsidR="0094121F" w:rsidRDefault="0094121F" w:rsidP="0094121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Figure _ Bar plot of throughfall SRP that traveled from the canopy to the forest floor. An estimated marginal means analysis was run to identify which sample dates differed. Significant sample dates are noted with letters. Due to below detection limits for some of the concentrations, some of the bars show up as negative concentrations.</w:t>
      </w:r>
    </w:p>
    <w:p w14:paraId="7F71467E" w14:textId="6573D060" w:rsidR="0094121F" w:rsidRDefault="0094121F" w:rsidP="009356E2">
      <w:pPr>
        <w:spacing w:line="480" w:lineRule="auto"/>
        <w:contextualSpacing/>
        <w:rPr>
          <w:rFonts w:ascii="Times New Roman" w:eastAsia="Times New Roman" w:hAnsi="Times New Roman" w:cs="Times New Roman"/>
          <w:sz w:val="24"/>
          <w:szCs w:val="24"/>
        </w:rPr>
      </w:pPr>
    </w:p>
    <w:p w14:paraId="1D3BFEA7" w14:textId="42523265" w:rsidR="00A32005" w:rsidRDefault="00A32005" w:rsidP="009356E2">
      <w:pPr>
        <w:spacing w:line="480" w:lineRule="auto"/>
        <w:contextualSpacing/>
        <w:rPr>
          <w:rFonts w:ascii="Times New Roman" w:eastAsia="Times New Roman" w:hAnsi="Times New Roman" w:cs="Times New Roman"/>
          <w:sz w:val="24"/>
          <w:szCs w:val="24"/>
        </w:rPr>
      </w:pPr>
      <w:r>
        <w:rPr>
          <w:noProof/>
        </w:rPr>
        <w:lastRenderedPageBreak/>
        <w:drawing>
          <wp:inline distT="0" distB="0" distL="0" distR="0" wp14:anchorId="368D8D9B" wp14:editId="297EDB61">
            <wp:extent cx="5029200" cy="4114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2CE76CE8" w14:textId="096DC86C" w:rsidR="00D765D3" w:rsidRDefault="00D765D3" w:rsidP="00D765D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Figure _ Bar plot of throughfall DOC that traveled from the canopy to the forest floor. An estimated marginal means analysis was run to identify which sample dates differed. Significant sample dates are noted with</w:t>
      </w:r>
    </w:p>
    <w:p w14:paraId="66643238" w14:textId="77777777" w:rsidR="00D765D3" w:rsidRDefault="00D765D3" w:rsidP="009356E2">
      <w:pPr>
        <w:spacing w:line="480" w:lineRule="auto"/>
        <w:contextualSpacing/>
        <w:rPr>
          <w:rFonts w:ascii="Times New Roman" w:eastAsia="Times New Roman" w:hAnsi="Times New Roman" w:cs="Times New Roman"/>
          <w:sz w:val="24"/>
          <w:szCs w:val="24"/>
        </w:rPr>
      </w:pPr>
    </w:p>
    <w:p w14:paraId="59A30298" w14:textId="53AE7F52" w:rsidR="00A32005" w:rsidRDefault="00A32005" w:rsidP="009356E2">
      <w:pPr>
        <w:spacing w:line="480" w:lineRule="auto"/>
        <w:contextualSpacing/>
        <w:rPr>
          <w:rFonts w:ascii="Times New Roman" w:eastAsia="Times New Roman" w:hAnsi="Times New Roman" w:cs="Times New Roman"/>
          <w:sz w:val="24"/>
          <w:szCs w:val="24"/>
        </w:rPr>
      </w:pPr>
      <w:r>
        <w:rPr>
          <w:noProof/>
        </w:rPr>
        <w:lastRenderedPageBreak/>
        <w:drawing>
          <wp:inline distT="0" distB="0" distL="0" distR="0" wp14:anchorId="44CE771F" wp14:editId="73887270">
            <wp:extent cx="5029200"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7DE2E731" w14:textId="19B9C74B" w:rsidR="00D765D3" w:rsidRDefault="00D765D3" w:rsidP="00D765D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Figure _ Bar plot of throughfall DIN that traveled from the canopy to the forest floor. An estimated marginal means analysis was run to identify which sample dates differed. Significant sample dates are noted with letters. Due to below detection limits for some of the concentrations, some of the bars show up as negative concentrations.</w:t>
      </w:r>
    </w:p>
    <w:p w14:paraId="68574D72" w14:textId="3BA68256" w:rsidR="00D765D3" w:rsidRDefault="00D765D3" w:rsidP="009356E2">
      <w:pPr>
        <w:spacing w:line="480" w:lineRule="auto"/>
        <w:contextualSpacing/>
        <w:rPr>
          <w:rFonts w:ascii="Times New Roman" w:eastAsia="Times New Roman" w:hAnsi="Times New Roman" w:cs="Times New Roman"/>
          <w:sz w:val="24"/>
          <w:szCs w:val="24"/>
        </w:rPr>
      </w:pPr>
    </w:p>
    <w:p w14:paraId="37B3CD85" w14:textId="50A9985B" w:rsidR="00DE10F3" w:rsidRPr="00E0657B" w:rsidRDefault="00DE10F3" w:rsidP="00E0657B">
      <w:pPr>
        <w:spacing w:line="480" w:lineRule="auto"/>
        <w:contextualSpacing/>
        <w:jc w:val="center"/>
        <w:rPr>
          <w:rFonts w:ascii="Times New Roman" w:eastAsia="Times New Roman" w:hAnsi="Times New Roman" w:cs="Times New Roman"/>
          <w:sz w:val="24"/>
          <w:szCs w:val="24"/>
        </w:rPr>
      </w:pPr>
      <w:r w:rsidRPr="00E0657B">
        <w:rPr>
          <w:rFonts w:ascii="Times New Roman" w:eastAsia="Times New Roman" w:hAnsi="Times New Roman" w:cs="Times New Roman"/>
          <w:sz w:val="24"/>
          <w:szCs w:val="24"/>
        </w:rPr>
        <w:t>Decomposition</w:t>
      </w:r>
    </w:p>
    <w:p w14:paraId="7127C910" w14:textId="071F3F52" w:rsidR="00A32005" w:rsidRDefault="00A32005" w:rsidP="009356E2">
      <w:pPr>
        <w:spacing w:line="480" w:lineRule="auto"/>
        <w:contextualSpacing/>
        <w:rPr>
          <w:rFonts w:ascii="Times New Roman" w:eastAsia="Times New Roman" w:hAnsi="Times New Roman" w:cs="Times New Roman"/>
          <w:sz w:val="24"/>
          <w:szCs w:val="24"/>
        </w:rPr>
      </w:pPr>
      <w:r>
        <w:rPr>
          <w:noProof/>
        </w:rPr>
        <w:lastRenderedPageBreak/>
        <w:drawing>
          <wp:inline distT="0" distB="0" distL="0" distR="0" wp14:anchorId="3D25F36C" wp14:editId="635C857E">
            <wp:extent cx="5943600" cy="3799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799840"/>
                    </a:xfrm>
                    <a:prstGeom prst="rect">
                      <a:avLst/>
                    </a:prstGeom>
                    <a:noFill/>
                    <a:ln>
                      <a:noFill/>
                    </a:ln>
                  </pic:spPr>
                </pic:pic>
              </a:graphicData>
            </a:graphic>
          </wp:inline>
        </w:drawing>
      </w:r>
    </w:p>
    <w:p w14:paraId="54CCF3AC" w14:textId="5E9AF5ED" w:rsidR="00D765D3" w:rsidRDefault="00D765D3"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Figure _ Bar plot comparison of decomposition rates between deciduous and coniferous leaf litter on the forest floor. A linear mixed effects model analysis was used to compare high impacted areas to low impacted areas. Leaf type was not significant, but in both deciduous and coniferous leaf litter decomposed faster in low impacted areas.</w:t>
      </w:r>
    </w:p>
    <w:p w14:paraId="6C3ED5C5" w14:textId="13083B4D" w:rsidR="00DE10F3" w:rsidRDefault="00DE10F3" w:rsidP="00DE10F3">
      <w:pPr>
        <w:spacing w:line="480" w:lineRule="auto"/>
        <w:contextualSpacing/>
        <w:rPr>
          <w:rFonts w:ascii="Times New Roman" w:eastAsia="Times New Roman" w:hAnsi="Times New Roman" w:cs="Times New Roman"/>
          <w:i/>
          <w:iCs/>
          <w:sz w:val="24"/>
          <w:szCs w:val="24"/>
        </w:rPr>
      </w:pPr>
      <w:r w:rsidRPr="00351B70">
        <w:rPr>
          <w:rFonts w:ascii="Times New Roman" w:eastAsia="Times New Roman" w:hAnsi="Times New Roman" w:cs="Times New Roman"/>
          <w:i/>
          <w:iCs/>
          <w:sz w:val="24"/>
          <w:szCs w:val="24"/>
        </w:rPr>
        <w:t>Soil Nutrients:</w:t>
      </w:r>
    </w:p>
    <w:p w14:paraId="3DD7BD02" w14:textId="79D96501" w:rsidR="00DE10F3" w:rsidRDefault="00DE10F3" w:rsidP="00DE10F3">
      <w:pPr>
        <w:spacing w:line="480" w:lineRule="auto"/>
        <w:contextualSpacing/>
        <w:rPr>
          <w:rFonts w:ascii="Times New Roman" w:eastAsia="Times New Roman" w:hAnsi="Times New Roman" w:cs="Times New Roman"/>
          <w:i/>
          <w:iCs/>
          <w:sz w:val="24"/>
          <w:szCs w:val="24"/>
        </w:rPr>
      </w:pPr>
      <w:r>
        <w:rPr>
          <w:noProof/>
        </w:rPr>
        <w:lastRenderedPageBreak/>
        <w:drawing>
          <wp:inline distT="0" distB="0" distL="0" distR="0" wp14:anchorId="69C7AEA8" wp14:editId="51AF4F1F">
            <wp:extent cx="5029200" cy="4114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150E8BD3" w14:textId="1D5AB23C" w:rsidR="00D765D3" w:rsidRDefault="00D765D3" w:rsidP="00D765D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Figure _ Bar plot of soil organic matter percentage. An estimated marginal means analysis was run to identify which sample dates differed. There were no times differed significantly in this analysis.</w:t>
      </w:r>
    </w:p>
    <w:p w14:paraId="2404C463" w14:textId="77777777" w:rsidR="00D765D3" w:rsidRPr="00D765D3" w:rsidRDefault="00D765D3" w:rsidP="00DE10F3">
      <w:pPr>
        <w:spacing w:line="480" w:lineRule="auto"/>
        <w:contextualSpacing/>
        <w:rPr>
          <w:rFonts w:ascii="Times New Roman" w:eastAsia="Times New Roman" w:hAnsi="Times New Roman" w:cs="Times New Roman"/>
          <w:sz w:val="24"/>
          <w:szCs w:val="24"/>
        </w:rPr>
      </w:pPr>
    </w:p>
    <w:p w14:paraId="74A8EFFC" w14:textId="07934DF9" w:rsidR="00DE10F3" w:rsidRPr="00351B70" w:rsidRDefault="00DE10F3" w:rsidP="00DE10F3">
      <w:pPr>
        <w:spacing w:line="480" w:lineRule="auto"/>
        <w:contextualSpacing/>
        <w:rPr>
          <w:rFonts w:ascii="Times New Roman" w:eastAsia="Times New Roman" w:hAnsi="Times New Roman" w:cs="Times New Roman"/>
          <w:i/>
          <w:iCs/>
          <w:sz w:val="24"/>
          <w:szCs w:val="24"/>
        </w:rPr>
      </w:pPr>
      <w:r>
        <w:rPr>
          <w:noProof/>
        </w:rPr>
        <w:lastRenderedPageBreak/>
        <w:drawing>
          <wp:inline distT="0" distB="0" distL="0" distR="0" wp14:anchorId="37BD4AC8" wp14:editId="02EE35D1">
            <wp:extent cx="5029200" cy="4114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47B6CA79" w14:textId="0CDD36C9" w:rsidR="00D765D3" w:rsidRDefault="00D765D3" w:rsidP="00D765D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Bar plot of soil moisture percentage. An estimated marginal means analysis was run to identify which sample dates differed. Significant sample dates are noted with letters. </w:t>
      </w:r>
    </w:p>
    <w:p w14:paraId="646405C9" w14:textId="77777777" w:rsidR="00DE10F3" w:rsidRDefault="00DE10F3" w:rsidP="009356E2">
      <w:pPr>
        <w:spacing w:line="480" w:lineRule="auto"/>
        <w:contextualSpacing/>
        <w:rPr>
          <w:rFonts w:ascii="Times New Roman" w:eastAsia="Times New Roman" w:hAnsi="Times New Roman" w:cs="Times New Roman"/>
          <w:sz w:val="24"/>
          <w:szCs w:val="24"/>
        </w:rPr>
      </w:pPr>
    </w:p>
    <w:p w14:paraId="2A3267F6" w14:textId="3B746DDB" w:rsidR="00DE10F3" w:rsidRDefault="00DE10F3" w:rsidP="009356E2">
      <w:pPr>
        <w:spacing w:line="480" w:lineRule="auto"/>
        <w:contextualSpacing/>
        <w:rPr>
          <w:rFonts w:ascii="Times New Roman" w:eastAsia="Times New Roman" w:hAnsi="Times New Roman" w:cs="Times New Roman"/>
          <w:sz w:val="24"/>
          <w:szCs w:val="24"/>
        </w:rPr>
      </w:pPr>
      <w:r>
        <w:rPr>
          <w:noProof/>
        </w:rPr>
        <w:lastRenderedPageBreak/>
        <w:drawing>
          <wp:inline distT="0" distB="0" distL="0" distR="0" wp14:anchorId="32308CC1" wp14:editId="2503A520">
            <wp:extent cx="5029200" cy="4114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370379B8" w14:textId="1CB30638" w:rsidR="00D765D3" w:rsidRDefault="00D765D3" w:rsidP="00D765D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Figure _ Bar plot of soil NH4. An estimated marginal means analysis was run to identify which sample dates differed. Significant sample dates are noted with letters. Budworm impact was not significant, but sample date was.</w:t>
      </w:r>
    </w:p>
    <w:p w14:paraId="7CA73E06" w14:textId="77777777" w:rsidR="00D765D3" w:rsidRDefault="00D765D3" w:rsidP="009356E2">
      <w:pPr>
        <w:spacing w:line="480" w:lineRule="auto"/>
        <w:contextualSpacing/>
        <w:rPr>
          <w:rFonts w:ascii="Times New Roman" w:eastAsia="Times New Roman" w:hAnsi="Times New Roman" w:cs="Times New Roman"/>
          <w:sz w:val="24"/>
          <w:szCs w:val="24"/>
        </w:rPr>
      </w:pPr>
    </w:p>
    <w:p w14:paraId="1A7D90B7" w14:textId="418AF778" w:rsidR="009356E2" w:rsidRDefault="00DE10F3" w:rsidP="009356E2">
      <w:pPr>
        <w:spacing w:line="480" w:lineRule="auto"/>
        <w:contextualSpacing/>
        <w:rPr>
          <w:rFonts w:ascii="Times New Roman" w:eastAsia="Times New Roman" w:hAnsi="Times New Roman" w:cs="Times New Roman"/>
          <w:sz w:val="24"/>
          <w:szCs w:val="24"/>
        </w:rPr>
      </w:pPr>
      <w:r>
        <w:rPr>
          <w:noProof/>
        </w:rPr>
        <w:lastRenderedPageBreak/>
        <w:drawing>
          <wp:inline distT="0" distB="0" distL="0" distR="0" wp14:anchorId="507A4442" wp14:editId="1AD11ECA">
            <wp:extent cx="5029200" cy="411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60E71E2D" w14:textId="4F7FD4D5" w:rsidR="00D765D3" w:rsidRDefault="00D765D3" w:rsidP="00D765D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Bar plot of soil NO3. An estimated marginal means analysis was run to identify which sample dates differed. Significant sample dates are noted with </w:t>
      </w:r>
      <w:r w:rsidR="009349A6">
        <w:rPr>
          <w:rFonts w:ascii="Times New Roman" w:eastAsia="Times New Roman" w:hAnsi="Times New Roman" w:cs="Times New Roman"/>
          <w:sz w:val="24"/>
          <w:szCs w:val="24"/>
        </w:rPr>
        <w:t>asterisks</w:t>
      </w:r>
      <w:r>
        <w:rPr>
          <w:rFonts w:ascii="Times New Roman" w:eastAsia="Times New Roman" w:hAnsi="Times New Roman" w:cs="Times New Roman"/>
          <w:sz w:val="24"/>
          <w:szCs w:val="24"/>
        </w:rPr>
        <w:t>. Budworm impact was not significant, but sample date was. There was also an interaction between the time of sample and budworm impact level.</w:t>
      </w:r>
    </w:p>
    <w:p w14:paraId="0B4493CF" w14:textId="77777777" w:rsidR="00D765D3" w:rsidRDefault="00D765D3" w:rsidP="009356E2">
      <w:pPr>
        <w:spacing w:line="480" w:lineRule="auto"/>
        <w:contextualSpacing/>
        <w:rPr>
          <w:rFonts w:ascii="Times New Roman" w:eastAsia="Times New Roman" w:hAnsi="Times New Roman" w:cs="Times New Roman"/>
          <w:sz w:val="24"/>
          <w:szCs w:val="24"/>
        </w:rPr>
      </w:pPr>
    </w:p>
    <w:p w14:paraId="0F11BCB3" w14:textId="1D7D841C" w:rsidR="00DE10F3" w:rsidRDefault="00DE10F3" w:rsidP="009356E2">
      <w:pPr>
        <w:spacing w:line="480" w:lineRule="auto"/>
        <w:contextualSpacing/>
        <w:rPr>
          <w:rFonts w:ascii="Times New Roman" w:eastAsia="Times New Roman" w:hAnsi="Times New Roman" w:cs="Times New Roman"/>
          <w:sz w:val="24"/>
          <w:szCs w:val="24"/>
        </w:rPr>
      </w:pPr>
      <w:r>
        <w:rPr>
          <w:noProof/>
        </w:rPr>
        <w:lastRenderedPageBreak/>
        <w:drawing>
          <wp:inline distT="0" distB="0" distL="0" distR="0" wp14:anchorId="69ECF530" wp14:editId="06E5C5E7">
            <wp:extent cx="5029200" cy="4114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4110BDED" w14:textId="2F573D00" w:rsidR="00D765D3" w:rsidRDefault="00D765D3" w:rsidP="00D765D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Figure _ Bar plot of soil SRP. An estimated marginal means analysis was run to identify which sample dates differed. Budworm impact was significant, and in all sample dates, SRP was more abundant in high impacted areas compared to low.</w:t>
      </w:r>
    </w:p>
    <w:p w14:paraId="7341DEE4" w14:textId="77777777" w:rsidR="00D765D3" w:rsidRDefault="00D765D3" w:rsidP="009356E2">
      <w:pPr>
        <w:spacing w:line="480" w:lineRule="auto"/>
        <w:contextualSpacing/>
        <w:rPr>
          <w:rFonts w:ascii="Times New Roman" w:eastAsia="Times New Roman" w:hAnsi="Times New Roman" w:cs="Times New Roman"/>
          <w:sz w:val="24"/>
          <w:szCs w:val="24"/>
        </w:rPr>
      </w:pPr>
    </w:p>
    <w:p w14:paraId="1B7E85EB" w14:textId="40CC0324" w:rsidR="00DE10F3" w:rsidRDefault="00DE10F3" w:rsidP="009356E2">
      <w:pPr>
        <w:spacing w:line="480" w:lineRule="auto"/>
        <w:contextualSpacing/>
        <w:rPr>
          <w:rFonts w:ascii="Times New Roman" w:eastAsia="Times New Roman" w:hAnsi="Times New Roman" w:cs="Times New Roman"/>
          <w:sz w:val="24"/>
          <w:szCs w:val="24"/>
        </w:rPr>
      </w:pPr>
      <w:r>
        <w:rPr>
          <w:noProof/>
        </w:rPr>
        <w:lastRenderedPageBreak/>
        <w:drawing>
          <wp:inline distT="0" distB="0" distL="0" distR="0" wp14:anchorId="51563595" wp14:editId="6B9AFCCA">
            <wp:extent cx="5943600" cy="37998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799840"/>
                    </a:xfrm>
                    <a:prstGeom prst="rect">
                      <a:avLst/>
                    </a:prstGeom>
                    <a:noFill/>
                    <a:ln>
                      <a:noFill/>
                    </a:ln>
                  </pic:spPr>
                </pic:pic>
              </a:graphicData>
            </a:graphic>
          </wp:inline>
        </w:drawing>
      </w:r>
    </w:p>
    <w:p w14:paraId="7B5C9FEC" w14:textId="27D500EB" w:rsidR="00DA1B40" w:rsidRDefault="00DA1B40" w:rsidP="00DA1B40">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Bar plot of soil temperature at 2 </w:t>
      </w:r>
      <w:proofErr w:type="spellStart"/>
      <w:r>
        <w:rPr>
          <w:rFonts w:ascii="Times New Roman" w:eastAsia="Times New Roman" w:hAnsi="Times New Roman" w:cs="Times New Roman"/>
          <w:sz w:val="24"/>
          <w:szCs w:val="24"/>
        </w:rPr>
        <w:t>cms</w:t>
      </w:r>
      <w:proofErr w:type="spellEnd"/>
      <w:r>
        <w:rPr>
          <w:rFonts w:ascii="Times New Roman" w:eastAsia="Times New Roman" w:hAnsi="Times New Roman" w:cs="Times New Roman"/>
          <w:sz w:val="24"/>
          <w:szCs w:val="24"/>
        </w:rPr>
        <w:t xml:space="preserve"> deep. An estimated marginal means analysis was run to identify which sample dates differed. Significant sample dates are noted with asterisks. Budworm impact was not significant, but sample date was. There was also an interaction between the time of sample and budworm impact level.</w:t>
      </w:r>
    </w:p>
    <w:p w14:paraId="6DA14342" w14:textId="77777777" w:rsidR="00D765D3" w:rsidRDefault="00D765D3" w:rsidP="009356E2">
      <w:pPr>
        <w:spacing w:line="480" w:lineRule="auto"/>
        <w:contextualSpacing/>
        <w:rPr>
          <w:rFonts w:ascii="Times New Roman" w:eastAsia="Times New Roman" w:hAnsi="Times New Roman" w:cs="Times New Roman"/>
          <w:sz w:val="24"/>
          <w:szCs w:val="24"/>
        </w:rPr>
      </w:pPr>
    </w:p>
    <w:p w14:paraId="7CBC7D5E" w14:textId="49D2EB7B" w:rsidR="00DE10F3" w:rsidRPr="00DE10F3" w:rsidRDefault="00DE10F3" w:rsidP="009356E2">
      <w:pPr>
        <w:spacing w:line="480" w:lineRule="auto"/>
        <w:contextualSpacing/>
        <w:rPr>
          <w:rFonts w:ascii="Times New Roman" w:eastAsia="Times New Roman" w:hAnsi="Times New Roman" w:cs="Times New Roman"/>
          <w:sz w:val="24"/>
          <w:szCs w:val="24"/>
        </w:rPr>
      </w:pPr>
      <w:r>
        <w:rPr>
          <w:noProof/>
        </w:rPr>
        <w:lastRenderedPageBreak/>
        <w:drawing>
          <wp:inline distT="0" distB="0" distL="0" distR="0" wp14:anchorId="09815845" wp14:editId="0FBC6748">
            <wp:extent cx="5029200" cy="4114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52A11F92" w14:textId="3943EEF4" w:rsidR="008C298B" w:rsidRDefault="00DA1B40" w:rsidP="00DA1B40">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Bar plot of soil temperature at 10 </w:t>
      </w:r>
      <w:proofErr w:type="spellStart"/>
      <w:r>
        <w:rPr>
          <w:rFonts w:ascii="Times New Roman" w:eastAsia="Times New Roman" w:hAnsi="Times New Roman" w:cs="Times New Roman"/>
          <w:sz w:val="24"/>
          <w:szCs w:val="24"/>
        </w:rPr>
        <w:t>cms</w:t>
      </w:r>
      <w:proofErr w:type="spellEnd"/>
      <w:r>
        <w:rPr>
          <w:rFonts w:ascii="Times New Roman" w:eastAsia="Times New Roman" w:hAnsi="Times New Roman" w:cs="Times New Roman"/>
          <w:sz w:val="24"/>
          <w:szCs w:val="24"/>
        </w:rPr>
        <w:t xml:space="preserve"> deep. An estimated marginal means analysis was run to identify which sample dates differed. Significant sample dates are noted with letters. Budworm impact was not significant, but sample date was. There was also an interaction between the time of sample and budworm impact level.</w:t>
      </w:r>
    </w:p>
    <w:p w14:paraId="7E32E0C7" w14:textId="7D1D2D6C" w:rsidR="00EB72F0" w:rsidRDefault="00EB72F0" w:rsidP="00DA1B40">
      <w:pPr>
        <w:spacing w:line="480" w:lineRule="auto"/>
        <w:contextualSpacing/>
        <w:rPr>
          <w:rFonts w:ascii="Times New Roman" w:eastAsia="Times New Roman" w:hAnsi="Times New Roman" w:cs="Times New Roman"/>
          <w:sz w:val="24"/>
          <w:szCs w:val="24"/>
        </w:rPr>
      </w:pPr>
      <w:r>
        <w:rPr>
          <w:noProof/>
        </w:rPr>
        <w:lastRenderedPageBreak/>
        <w:drawing>
          <wp:inline distT="0" distB="0" distL="0" distR="0" wp14:anchorId="6323B68E" wp14:editId="441BE496">
            <wp:extent cx="5943600" cy="3799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799840"/>
                    </a:xfrm>
                    <a:prstGeom prst="rect">
                      <a:avLst/>
                    </a:prstGeom>
                    <a:noFill/>
                    <a:ln>
                      <a:noFill/>
                    </a:ln>
                  </pic:spPr>
                </pic:pic>
              </a:graphicData>
            </a:graphic>
          </wp:inline>
        </w:drawing>
      </w:r>
    </w:p>
    <w:p w14:paraId="63648DC1" w14:textId="49BE53A2" w:rsidR="00EB72F0" w:rsidRPr="00EB72F0" w:rsidRDefault="00EB72F0" w:rsidP="00DA1B40">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Figure _ A regression analysis comparing the temperature between the two sample depths in Celsius with a P&lt;0.0001 and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of 0.7776.</w:t>
      </w:r>
    </w:p>
    <w:p w14:paraId="436FC7D7" w14:textId="1CF27F85" w:rsid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IV</w:t>
      </w:r>
    </w:p>
    <w:p w14:paraId="7F32F4FF" w14:textId="4F8AB031" w:rsid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DISCUSSION</w:t>
      </w:r>
    </w:p>
    <w:p w14:paraId="44A88C5D" w14:textId="3D100085" w:rsidR="004162F7" w:rsidRDefault="00180C4B" w:rsidP="007C2178">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intent of this study was to </w:t>
      </w:r>
      <w:r w:rsidR="00A31EB0">
        <w:rPr>
          <w:rFonts w:ascii="Times New Roman" w:eastAsia="Times New Roman" w:hAnsi="Times New Roman" w:cs="Times New Roman"/>
          <w:sz w:val="24"/>
          <w:szCs w:val="24"/>
        </w:rPr>
        <w:t xml:space="preserve">examine whether the Western Spruce Budworm affected soil and throughfall nutrient cycling in the Central Cascades. </w:t>
      </w:r>
      <w:r w:rsidR="00573D7B" w:rsidRPr="00573D7B">
        <w:rPr>
          <w:rFonts w:ascii="Times New Roman" w:eastAsia="Times New Roman" w:hAnsi="Times New Roman" w:cs="Times New Roman"/>
          <w:sz w:val="24"/>
          <w:szCs w:val="24"/>
        </w:rPr>
        <w:t>Although</w:t>
      </w:r>
      <w:r w:rsidR="007C2178">
        <w:rPr>
          <w:rFonts w:ascii="Times New Roman" w:eastAsia="Times New Roman" w:hAnsi="Times New Roman" w:cs="Times New Roman"/>
          <w:sz w:val="24"/>
          <w:szCs w:val="24"/>
        </w:rPr>
        <w:t xml:space="preserve"> budworm impact was a factor in some of the analyses, seasonality influenced the data more often. This could be due to rain events </w:t>
      </w:r>
      <w:r>
        <w:rPr>
          <w:rFonts w:ascii="Times New Roman" w:eastAsia="Times New Roman" w:hAnsi="Times New Roman" w:cs="Times New Roman"/>
          <w:sz w:val="24"/>
          <w:szCs w:val="24"/>
        </w:rPr>
        <w:t xml:space="preserve">coupled with warmer summer temperatures during the April through July sampling dates could lead to increased microbial activity. </w:t>
      </w:r>
      <w:r w:rsidR="00A31EB0">
        <w:rPr>
          <w:rFonts w:ascii="Times New Roman" w:eastAsia="Times New Roman" w:hAnsi="Times New Roman" w:cs="Times New Roman"/>
          <w:sz w:val="24"/>
          <w:szCs w:val="24"/>
        </w:rPr>
        <w:t>In some instances, the interaction between season and budworm impact yielded significant results.</w:t>
      </w:r>
    </w:p>
    <w:p w14:paraId="29F0C2D6" w14:textId="191CEBFF" w:rsidR="00A31EB0" w:rsidRPr="00684F3D" w:rsidRDefault="00A31EB0" w:rsidP="00A31EB0">
      <w:pPr>
        <w:spacing w:line="480" w:lineRule="auto"/>
        <w:contextualSpacing/>
        <w:jc w:val="center"/>
        <w:rPr>
          <w:rFonts w:ascii="Times New Roman" w:eastAsia="Times New Roman" w:hAnsi="Times New Roman" w:cs="Times New Roman"/>
          <w:b/>
          <w:bCs/>
          <w:sz w:val="24"/>
          <w:szCs w:val="24"/>
          <w:u w:val="single"/>
        </w:rPr>
      </w:pPr>
      <w:r w:rsidRPr="00684F3D">
        <w:rPr>
          <w:rFonts w:ascii="Times New Roman" w:eastAsia="Times New Roman" w:hAnsi="Times New Roman" w:cs="Times New Roman"/>
          <w:b/>
          <w:bCs/>
          <w:sz w:val="24"/>
          <w:szCs w:val="24"/>
          <w:u w:val="single"/>
        </w:rPr>
        <w:t xml:space="preserve">Throughfall </w:t>
      </w:r>
      <w:r w:rsidR="00684F3D" w:rsidRPr="00684F3D">
        <w:rPr>
          <w:rFonts w:ascii="Times New Roman" w:eastAsia="Times New Roman" w:hAnsi="Times New Roman" w:cs="Times New Roman"/>
          <w:b/>
          <w:bCs/>
          <w:sz w:val="24"/>
          <w:szCs w:val="24"/>
          <w:u w:val="single"/>
        </w:rPr>
        <w:t>Nitrogen</w:t>
      </w:r>
    </w:p>
    <w:p w14:paraId="446CBDC8" w14:textId="7CDE67F9" w:rsidR="00684F3D" w:rsidRPr="00A57681" w:rsidRDefault="009349A6" w:rsidP="009349A6">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Concentrations of throughfall ammonium varied throughout the course of the two years of sampling.</w:t>
      </w:r>
      <w:r w:rsidR="00846864">
        <w:rPr>
          <w:rFonts w:ascii="Times New Roman" w:eastAsia="Times New Roman" w:hAnsi="Times New Roman" w:cs="Times New Roman"/>
          <w:sz w:val="24"/>
          <w:szCs w:val="24"/>
        </w:rPr>
        <w:t xml:space="preserve"> </w:t>
      </w:r>
      <w:r w:rsidR="00202422">
        <w:rPr>
          <w:rFonts w:ascii="Times New Roman" w:eastAsia="Times New Roman" w:hAnsi="Times New Roman" w:cs="Times New Roman"/>
          <w:sz w:val="24"/>
          <w:szCs w:val="24"/>
        </w:rPr>
        <w:t xml:space="preserve">This could be due to fluctuation of nitrification and mineralization throughout the duration of this study. </w:t>
      </w:r>
      <w:r w:rsidR="00684F3D">
        <w:rPr>
          <w:rFonts w:ascii="Times New Roman" w:eastAsia="Times New Roman" w:hAnsi="Times New Roman" w:cs="Times New Roman"/>
          <w:sz w:val="24"/>
          <w:szCs w:val="24"/>
        </w:rPr>
        <w:t xml:space="preserve">These results are </w:t>
      </w:r>
      <w:proofErr w:type="gramStart"/>
      <w:r w:rsidR="00684F3D">
        <w:rPr>
          <w:rFonts w:ascii="Times New Roman" w:eastAsia="Times New Roman" w:hAnsi="Times New Roman" w:cs="Times New Roman"/>
          <w:sz w:val="24"/>
          <w:szCs w:val="24"/>
        </w:rPr>
        <w:t>similar to</w:t>
      </w:r>
      <w:proofErr w:type="gramEnd"/>
      <w:r w:rsidR="00684F3D">
        <w:rPr>
          <w:rFonts w:ascii="Times New Roman" w:eastAsia="Times New Roman" w:hAnsi="Times New Roman" w:cs="Times New Roman"/>
          <w:sz w:val="24"/>
          <w:szCs w:val="24"/>
        </w:rPr>
        <w:t xml:space="preserve"> soil nitrogen, as we also see a lot of variability in NH</w:t>
      </w:r>
      <w:r w:rsidR="00684F3D">
        <w:rPr>
          <w:rFonts w:ascii="Times New Roman" w:eastAsia="Times New Roman" w:hAnsi="Times New Roman" w:cs="Times New Roman"/>
          <w:sz w:val="24"/>
          <w:szCs w:val="24"/>
          <w:vertAlign w:val="subscript"/>
        </w:rPr>
        <w:t>4</w:t>
      </w:r>
      <w:r w:rsidR="00684F3D">
        <w:rPr>
          <w:rFonts w:ascii="Times New Roman" w:eastAsia="Times New Roman" w:hAnsi="Times New Roman" w:cs="Times New Roman"/>
          <w:sz w:val="24"/>
          <w:szCs w:val="24"/>
        </w:rPr>
        <w:t xml:space="preserve"> as well.</w:t>
      </w:r>
      <w:r w:rsidR="00A57681">
        <w:rPr>
          <w:rFonts w:ascii="Times New Roman" w:eastAsia="Times New Roman" w:hAnsi="Times New Roman" w:cs="Times New Roman"/>
          <w:sz w:val="24"/>
          <w:szCs w:val="24"/>
        </w:rPr>
        <w:t xml:space="preserve"> In addition to the similarities between throughfall and soil NH</w:t>
      </w:r>
      <w:r w:rsidR="00A57681">
        <w:rPr>
          <w:rFonts w:ascii="Times New Roman" w:eastAsia="Times New Roman" w:hAnsi="Times New Roman" w:cs="Times New Roman"/>
          <w:sz w:val="24"/>
          <w:szCs w:val="24"/>
          <w:vertAlign w:val="subscript"/>
        </w:rPr>
        <w:t>4</w:t>
      </w:r>
      <w:r w:rsidR="00A57681">
        <w:rPr>
          <w:rFonts w:ascii="Times New Roman" w:eastAsia="Times New Roman" w:hAnsi="Times New Roman" w:cs="Times New Roman"/>
          <w:sz w:val="24"/>
          <w:szCs w:val="24"/>
        </w:rPr>
        <w:t>, NO</w:t>
      </w:r>
      <w:r w:rsidR="00A57681">
        <w:rPr>
          <w:rFonts w:ascii="Times New Roman" w:eastAsia="Times New Roman" w:hAnsi="Times New Roman" w:cs="Times New Roman"/>
          <w:sz w:val="24"/>
          <w:szCs w:val="24"/>
          <w:vertAlign w:val="subscript"/>
        </w:rPr>
        <w:t>3</w:t>
      </w:r>
      <w:r w:rsidR="00A57681">
        <w:rPr>
          <w:rFonts w:ascii="Times New Roman" w:eastAsia="Times New Roman" w:hAnsi="Times New Roman" w:cs="Times New Roman"/>
          <w:sz w:val="24"/>
          <w:szCs w:val="24"/>
        </w:rPr>
        <w:t xml:space="preserve"> concentrations were also comparable. I saw the same peaks in the nitrate throughfall as I did in the soil, and confirmed this using the ion exchange resin beads, again seeing two large pulses of nitrate entering the system. Although we see spikes in the data shape, the concentrations are still relatively low in comparison to SRP, suggesting an N limited system.</w:t>
      </w:r>
    </w:p>
    <w:p w14:paraId="5C075626" w14:textId="6F3703F8" w:rsidR="00A31EB0" w:rsidRPr="00FB3225" w:rsidRDefault="00A31EB0" w:rsidP="00A31EB0">
      <w:pPr>
        <w:spacing w:line="480" w:lineRule="auto"/>
        <w:contextualSpacing/>
        <w:jc w:val="center"/>
        <w:rPr>
          <w:rFonts w:ascii="Times New Roman" w:eastAsia="Times New Roman" w:hAnsi="Times New Roman" w:cs="Times New Roman"/>
          <w:b/>
          <w:bCs/>
          <w:sz w:val="24"/>
          <w:szCs w:val="24"/>
          <w:u w:val="single"/>
        </w:rPr>
      </w:pPr>
      <w:r w:rsidRPr="00FB3225">
        <w:rPr>
          <w:rFonts w:ascii="Times New Roman" w:eastAsia="Times New Roman" w:hAnsi="Times New Roman" w:cs="Times New Roman"/>
          <w:b/>
          <w:bCs/>
          <w:sz w:val="24"/>
          <w:szCs w:val="24"/>
          <w:u w:val="single"/>
        </w:rPr>
        <w:t>Throughfall SRP</w:t>
      </w:r>
    </w:p>
    <w:p w14:paraId="2CA0220D" w14:textId="67B43062" w:rsidR="00FB3225" w:rsidRDefault="00FB3225" w:rsidP="00FB3225">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SRP tended to be lower in sites highly impacted by budworms, which was not what I hypothesized. I would have expected that phosphorus levels would be higher in heavily impacted areas due to an increase in frass input. </w:t>
      </w:r>
    </w:p>
    <w:p w14:paraId="5ED729F1" w14:textId="544B456F" w:rsidR="00A31EB0" w:rsidRPr="008D796E" w:rsidRDefault="00A31EB0" w:rsidP="00A31EB0">
      <w:pPr>
        <w:spacing w:line="480" w:lineRule="auto"/>
        <w:contextualSpacing/>
        <w:jc w:val="center"/>
        <w:rPr>
          <w:rFonts w:ascii="Times New Roman" w:eastAsia="Times New Roman" w:hAnsi="Times New Roman" w:cs="Times New Roman"/>
          <w:b/>
          <w:bCs/>
          <w:sz w:val="24"/>
          <w:szCs w:val="24"/>
          <w:u w:val="single"/>
        </w:rPr>
      </w:pPr>
      <w:r w:rsidRPr="008D796E">
        <w:rPr>
          <w:rFonts w:ascii="Times New Roman" w:eastAsia="Times New Roman" w:hAnsi="Times New Roman" w:cs="Times New Roman"/>
          <w:b/>
          <w:bCs/>
          <w:sz w:val="24"/>
          <w:szCs w:val="24"/>
          <w:u w:val="single"/>
        </w:rPr>
        <w:t>Throughfall DOC</w:t>
      </w:r>
    </w:p>
    <w:p w14:paraId="690C15B0" w14:textId="13ABDB05" w:rsidR="008D796E" w:rsidRDefault="004545ED" w:rsidP="008D796E">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8D796E">
        <w:rPr>
          <w:rFonts w:ascii="Times New Roman" w:eastAsia="Times New Roman" w:hAnsi="Times New Roman" w:cs="Times New Roman"/>
          <w:sz w:val="24"/>
          <w:szCs w:val="24"/>
        </w:rPr>
        <w:t xml:space="preserve">DOC differed significantly based on sample dates, but it was variable as to when high impacted sites had more DOC than low impacted sites and was not measured in soil, so it is unknown as to how much is retained. What is known is that DOC is making its way through the canopy to the forest floor, which in turn will eventually be exported to streams, which has the potential to increase stream metabolism. </w:t>
      </w:r>
      <w:r w:rsidR="008D796E">
        <w:rPr>
          <w:rFonts w:ascii="Times New Roman" w:eastAsia="Times New Roman" w:hAnsi="Times New Roman" w:cs="Times New Roman"/>
          <w:sz w:val="24"/>
          <w:szCs w:val="24"/>
        </w:rPr>
        <w:tab/>
      </w:r>
      <w:r w:rsidR="001D4414">
        <w:rPr>
          <w:rFonts w:ascii="Times New Roman" w:eastAsia="Times New Roman" w:hAnsi="Times New Roman" w:cs="Times New Roman"/>
          <w:sz w:val="24"/>
          <w:szCs w:val="24"/>
        </w:rPr>
        <w:t xml:space="preserve"> </w:t>
      </w:r>
    </w:p>
    <w:p w14:paraId="46C78BC8" w14:textId="2F61B827" w:rsidR="00A31EB0" w:rsidRPr="00753C2F" w:rsidRDefault="00A31EB0" w:rsidP="00A31EB0">
      <w:pPr>
        <w:spacing w:line="480" w:lineRule="auto"/>
        <w:contextualSpacing/>
        <w:jc w:val="center"/>
        <w:rPr>
          <w:rFonts w:ascii="Times New Roman" w:eastAsia="Times New Roman" w:hAnsi="Times New Roman" w:cs="Times New Roman"/>
          <w:b/>
          <w:bCs/>
          <w:sz w:val="24"/>
          <w:szCs w:val="24"/>
          <w:u w:val="single"/>
        </w:rPr>
      </w:pPr>
      <w:r w:rsidRPr="00753C2F">
        <w:rPr>
          <w:rFonts w:ascii="Times New Roman" w:eastAsia="Times New Roman" w:hAnsi="Times New Roman" w:cs="Times New Roman"/>
          <w:b/>
          <w:bCs/>
          <w:sz w:val="24"/>
          <w:szCs w:val="24"/>
          <w:u w:val="single"/>
        </w:rPr>
        <w:t>Leaf Litter Decomposition</w:t>
      </w:r>
    </w:p>
    <w:p w14:paraId="52E26F08" w14:textId="035F322A" w:rsidR="00753C2F" w:rsidRDefault="00753C2F" w:rsidP="00753C2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Leaf litter decomposed significantly faster in sites that were in the low impact study area. I had hypothesized that in high herbivory areas, decomposition would occur at a faster rate, as a decrease in forest canopy would allow more water to reach the forest floor, simulating fungal and bacterial growth </w:t>
      </w:r>
      <w:r w:rsidRPr="00753C2F">
        <w:rPr>
          <w:rFonts w:ascii="Times New Roman" w:eastAsia="Times New Roman" w:hAnsi="Times New Roman" w:cs="Times New Roman"/>
          <w:sz w:val="24"/>
          <w:szCs w:val="24"/>
          <w:highlight w:val="yellow"/>
        </w:rPr>
        <w:t>(Source)</w:t>
      </w:r>
      <w:r>
        <w:rPr>
          <w:rFonts w:ascii="Times New Roman" w:eastAsia="Times New Roman" w:hAnsi="Times New Roman" w:cs="Times New Roman"/>
          <w:sz w:val="24"/>
          <w:szCs w:val="24"/>
        </w:rPr>
        <w:t xml:space="preserve">. It is possible that with less cover, greater amounts of light could reach </w:t>
      </w:r>
      <w:r>
        <w:rPr>
          <w:rFonts w:ascii="Times New Roman" w:eastAsia="Times New Roman" w:hAnsi="Times New Roman" w:cs="Times New Roman"/>
          <w:sz w:val="24"/>
          <w:szCs w:val="24"/>
        </w:rPr>
        <w:lastRenderedPageBreak/>
        <w:t xml:space="preserve">the forest floor during the warmer months, drying out the forest floor, and slowing the rate of decay </w:t>
      </w:r>
      <w:r w:rsidRPr="00753C2F">
        <w:rPr>
          <w:rFonts w:ascii="Times New Roman" w:eastAsia="Times New Roman" w:hAnsi="Times New Roman" w:cs="Times New Roman"/>
          <w:sz w:val="24"/>
          <w:szCs w:val="24"/>
          <w:highlight w:val="yellow"/>
        </w:rPr>
        <w:t>(Source)</w:t>
      </w:r>
      <w:r>
        <w:rPr>
          <w:rFonts w:ascii="Times New Roman" w:eastAsia="Times New Roman" w:hAnsi="Times New Roman" w:cs="Times New Roman"/>
          <w:sz w:val="24"/>
          <w:szCs w:val="24"/>
        </w:rPr>
        <w:t>.</w:t>
      </w:r>
    </w:p>
    <w:p w14:paraId="0DD2E5E2" w14:textId="52317797" w:rsidR="00A31EB0" w:rsidRPr="00D76DA6" w:rsidRDefault="00A31EB0" w:rsidP="00A31EB0">
      <w:pPr>
        <w:spacing w:line="480" w:lineRule="auto"/>
        <w:contextualSpacing/>
        <w:jc w:val="center"/>
        <w:rPr>
          <w:rFonts w:ascii="Times New Roman" w:eastAsia="Times New Roman" w:hAnsi="Times New Roman" w:cs="Times New Roman"/>
          <w:b/>
          <w:bCs/>
          <w:sz w:val="24"/>
          <w:szCs w:val="24"/>
          <w:u w:val="single"/>
        </w:rPr>
      </w:pPr>
      <w:r w:rsidRPr="00D76DA6">
        <w:rPr>
          <w:rFonts w:ascii="Times New Roman" w:eastAsia="Times New Roman" w:hAnsi="Times New Roman" w:cs="Times New Roman"/>
          <w:b/>
          <w:bCs/>
          <w:sz w:val="24"/>
          <w:szCs w:val="24"/>
          <w:u w:val="single"/>
        </w:rPr>
        <w:t>Soil N</w:t>
      </w:r>
      <w:r w:rsidR="00A66999" w:rsidRPr="00D76DA6">
        <w:rPr>
          <w:rFonts w:ascii="Times New Roman" w:eastAsia="Times New Roman" w:hAnsi="Times New Roman" w:cs="Times New Roman"/>
          <w:b/>
          <w:bCs/>
          <w:sz w:val="24"/>
          <w:szCs w:val="24"/>
          <w:u w:val="single"/>
        </w:rPr>
        <w:t>itrogen</w:t>
      </w:r>
    </w:p>
    <w:p w14:paraId="78A91A9C" w14:textId="2FA3501B" w:rsidR="00A66999" w:rsidRPr="004F6786" w:rsidRDefault="00A66999" w:rsidP="00A66999">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Concentrations of </w:t>
      </w:r>
      <w:r>
        <w:rPr>
          <w:rFonts w:ascii="Times New Roman" w:eastAsia="Times New Roman" w:hAnsi="Times New Roman" w:cs="Times New Roman"/>
          <w:sz w:val="24"/>
          <w:szCs w:val="24"/>
        </w:rPr>
        <w:t xml:space="preserve">soil </w:t>
      </w:r>
      <w:r>
        <w:rPr>
          <w:rFonts w:ascii="Times New Roman" w:eastAsia="Times New Roman" w:hAnsi="Times New Roman" w:cs="Times New Roman"/>
          <w:sz w:val="24"/>
          <w:szCs w:val="24"/>
        </w:rPr>
        <w:t>ammonium varied throughout the course of the two years of sampling</w:t>
      </w:r>
      <w:r w:rsidR="00D76DA6">
        <w:rPr>
          <w:rFonts w:ascii="Times New Roman" w:eastAsia="Times New Roman" w:hAnsi="Times New Roman" w:cs="Times New Roman"/>
          <w:sz w:val="24"/>
          <w:szCs w:val="24"/>
        </w:rPr>
        <w:t xml:space="preserve">, but overall were very low. </w:t>
      </w:r>
      <w:r>
        <w:rPr>
          <w:rFonts w:ascii="Times New Roman" w:eastAsia="Times New Roman" w:hAnsi="Times New Roman" w:cs="Times New Roman"/>
          <w:sz w:val="24"/>
          <w:szCs w:val="24"/>
        </w:rPr>
        <w:t xml:space="preserve"> This could be due to fluctuation of nitrification and mineralization throughout the duration of this study</w:t>
      </w:r>
      <w:r>
        <w:rPr>
          <w:rFonts w:ascii="Times New Roman" w:eastAsia="Times New Roman" w:hAnsi="Times New Roman" w:cs="Times New Roman"/>
          <w:sz w:val="24"/>
          <w:szCs w:val="24"/>
        </w:rPr>
        <w:t>,</w:t>
      </w:r>
      <w:r w:rsidR="00D76DA6">
        <w:rPr>
          <w:rFonts w:ascii="Times New Roman" w:eastAsia="Times New Roman" w:hAnsi="Times New Roman" w:cs="Times New Roman"/>
          <w:sz w:val="24"/>
          <w:szCs w:val="24"/>
        </w:rPr>
        <w:t xml:space="preserve"> and it suggests N limitation.</w:t>
      </w:r>
      <w:r>
        <w:rPr>
          <w:rFonts w:ascii="Times New Roman" w:eastAsia="Times New Roman" w:hAnsi="Times New Roman" w:cs="Times New Roman"/>
          <w:sz w:val="24"/>
          <w:szCs w:val="24"/>
        </w:rPr>
        <w:t xml:space="preserve"> </w:t>
      </w:r>
      <w:r w:rsidR="00D76DA6">
        <w:rPr>
          <w:rFonts w:ascii="Times New Roman" w:eastAsia="Times New Roman" w:hAnsi="Times New Roman" w:cs="Times New Roman"/>
          <w:sz w:val="24"/>
          <w:szCs w:val="24"/>
        </w:rPr>
        <w:t>There appear to be</w:t>
      </w:r>
      <w:r>
        <w:rPr>
          <w:rFonts w:ascii="Times New Roman" w:eastAsia="Times New Roman" w:hAnsi="Times New Roman" w:cs="Times New Roman"/>
          <w:sz w:val="24"/>
          <w:szCs w:val="24"/>
        </w:rPr>
        <w:t xml:space="preserve"> </w:t>
      </w:r>
      <w:r w:rsidR="00D76DA6">
        <w:rPr>
          <w:rFonts w:ascii="Times New Roman" w:eastAsia="Times New Roman" w:hAnsi="Times New Roman" w:cs="Times New Roman"/>
          <w:sz w:val="24"/>
          <w:szCs w:val="24"/>
        </w:rPr>
        <w:t>two large inputs of NO</w:t>
      </w:r>
      <w:r w:rsidR="00D76DA6">
        <w:rPr>
          <w:rFonts w:ascii="Times New Roman" w:eastAsia="Times New Roman" w:hAnsi="Times New Roman" w:cs="Times New Roman"/>
          <w:sz w:val="24"/>
          <w:szCs w:val="24"/>
          <w:vertAlign w:val="subscript"/>
        </w:rPr>
        <w:t>3</w:t>
      </w:r>
      <w:r w:rsidR="00D76DA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during the May sample date and the November 2016 sample date, </w:t>
      </w:r>
      <w:r w:rsidR="004F6786">
        <w:rPr>
          <w:rFonts w:ascii="Times New Roman" w:eastAsia="Times New Roman" w:hAnsi="Times New Roman" w:cs="Times New Roman"/>
          <w:sz w:val="24"/>
          <w:szCs w:val="24"/>
        </w:rPr>
        <w:t>NO</w:t>
      </w:r>
      <w:r w:rsidR="004F6786">
        <w:rPr>
          <w:rFonts w:ascii="Times New Roman" w:eastAsia="Times New Roman" w:hAnsi="Times New Roman" w:cs="Times New Roman"/>
          <w:sz w:val="24"/>
          <w:szCs w:val="24"/>
          <w:vertAlign w:val="subscript"/>
        </w:rPr>
        <w:t>3</w:t>
      </w:r>
      <w:r w:rsidR="004F6786">
        <w:rPr>
          <w:rFonts w:ascii="Times New Roman" w:eastAsia="Times New Roman" w:hAnsi="Times New Roman" w:cs="Times New Roman"/>
          <w:sz w:val="24"/>
          <w:szCs w:val="24"/>
        </w:rPr>
        <w:t xml:space="preserve"> concentrations were significantly higher in low impacted sites vs highly impacted sites, and this matches NH</w:t>
      </w:r>
      <w:r w:rsidR="004F6786">
        <w:rPr>
          <w:rFonts w:ascii="Times New Roman" w:eastAsia="Times New Roman" w:hAnsi="Times New Roman" w:cs="Times New Roman"/>
          <w:sz w:val="24"/>
          <w:szCs w:val="24"/>
          <w:vertAlign w:val="subscript"/>
        </w:rPr>
        <w:t>4</w:t>
      </w:r>
      <w:r w:rsidR="004F6786">
        <w:rPr>
          <w:rFonts w:ascii="Times New Roman" w:eastAsia="Times New Roman" w:hAnsi="Times New Roman" w:cs="Times New Roman"/>
          <w:sz w:val="24"/>
          <w:szCs w:val="24"/>
        </w:rPr>
        <w:t xml:space="preserve"> trends. More available NH</w:t>
      </w:r>
      <w:r w:rsidR="004F6786">
        <w:rPr>
          <w:rFonts w:ascii="Times New Roman" w:eastAsia="Times New Roman" w:hAnsi="Times New Roman" w:cs="Times New Roman"/>
          <w:sz w:val="24"/>
          <w:szCs w:val="24"/>
          <w:vertAlign w:val="subscript"/>
        </w:rPr>
        <w:t>4</w:t>
      </w:r>
      <w:r w:rsidR="004F6786">
        <w:rPr>
          <w:rFonts w:ascii="Times New Roman" w:eastAsia="Times New Roman" w:hAnsi="Times New Roman" w:cs="Times New Roman"/>
          <w:sz w:val="24"/>
          <w:szCs w:val="24"/>
        </w:rPr>
        <w:t xml:space="preserve"> would suggest there is more </w:t>
      </w:r>
      <w:r w:rsidR="006B5FA2">
        <w:rPr>
          <w:rFonts w:ascii="Times New Roman" w:eastAsia="Times New Roman" w:hAnsi="Times New Roman" w:cs="Times New Roman"/>
          <w:sz w:val="24"/>
          <w:szCs w:val="24"/>
        </w:rPr>
        <w:t>potential for nitrification.</w:t>
      </w:r>
    </w:p>
    <w:p w14:paraId="2B9340C2" w14:textId="1C388D05" w:rsidR="006B3408" w:rsidRDefault="006B3408" w:rsidP="006B3408">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Soil tends to have less nitrogen during the winter </w:t>
      </w:r>
      <w:commentRangeStart w:id="51"/>
      <w:r>
        <w:rPr>
          <w:rFonts w:ascii="Times New Roman" w:eastAsia="Times New Roman" w:hAnsi="Times New Roman" w:cs="Times New Roman"/>
          <w:sz w:val="24"/>
          <w:szCs w:val="24"/>
        </w:rPr>
        <w:t>(</w:t>
      </w:r>
      <w:hyperlink r:id="rId24" w:history="1">
        <w:r>
          <w:rPr>
            <w:rStyle w:val="Hyperlink"/>
          </w:rPr>
          <w:t>https://link.springer.com/article/10.1007/BF02183092</w:t>
        </w:r>
      </w:hyperlink>
      <w:commentRangeEnd w:id="51"/>
      <w:r w:rsidR="00202422">
        <w:rPr>
          <w:rStyle w:val="CommentReference"/>
        </w:rPr>
        <w:commentReference w:id="51"/>
      </w:r>
      <w:r>
        <w:rPr>
          <w:rFonts w:ascii="Times New Roman" w:eastAsia="Times New Roman" w:hAnsi="Times New Roman" w:cs="Times New Roman"/>
          <w:sz w:val="24"/>
          <w:szCs w:val="24"/>
        </w:rPr>
        <w:t xml:space="preserve">) but the data did not follow that pattern as seen in the late fall and early spring sampling events. I do not suspect that plants were taking up extra nitrogen during that time as production rates tend to be lower in the cooler months </w:t>
      </w:r>
      <w:commentRangeStart w:id="52"/>
      <w:r>
        <w:rPr>
          <w:rFonts w:ascii="Times New Roman" w:eastAsia="Times New Roman" w:hAnsi="Times New Roman" w:cs="Times New Roman"/>
          <w:sz w:val="24"/>
          <w:szCs w:val="24"/>
        </w:rPr>
        <w:t>(</w:t>
      </w:r>
      <w:hyperlink r:id="rId26" w:history="1">
        <w:r>
          <w:rPr>
            <w:rStyle w:val="Hyperlink"/>
          </w:rPr>
          <w:t>https://link.springer.com/article/10.1007/s00442-005-0044-1</w:t>
        </w:r>
      </w:hyperlink>
      <w:r>
        <w:rPr>
          <w:rFonts w:ascii="Times New Roman" w:eastAsia="Times New Roman" w:hAnsi="Times New Roman" w:cs="Times New Roman"/>
          <w:sz w:val="24"/>
          <w:szCs w:val="24"/>
        </w:rPr>
        <w:t>)</w:t>
      </w:r>
      <w:commentRangeEnd w:id="52"/>
      <w:r w:rsidR="00202422">
        <w:rPr>
          <w:rStyle w:val="CommentReference"/>
        </w:rPr>
        <w:commentReference w:id="52"/>
      </w:r>
      <w:r>
        <w:rPr>
          <w:rFonts w:ascii="Times New Roman" w:eastAsia="Times New Roman" w:hAnsi="Times New Roman" w:cs="Times New Roman"/>
          <w:sz w:val="24"/>
          <w:szCs w:val="24"/>
        </w:rPr>
        <w:t xml:space="preserve">. Since throughfall samples showed low NH4 input during </w:t>
      </w:r>
      <w:r w:rsidR="00096AE3">
        <w:rPr>
          <w:rFonts w:ascii="Times New Roman" w:eastAsia="Times New Roman" w:hAnsi="Times New Roman" w:cs="Times New Roman"/>
          <w:sz w:val="24"/>
          <w:szCs w:val="24"/>
        </w:rPr>
        <w:t>these sampling events, I can only attribute the increase in soil NH4 to nitrogen-fixing microorganisms</w:t>
      </w:r>
      <w:r w:rsidR="00D76DA6">
        <w:rPr>
          <w:rFonts w:ascii="Times New Roman" w:eastAsia="Times New Roman" w:hAnsi="Times New Roman" w:cs="Times New Roman"/>
          <w:sz w:val="24"/>
          <w:szCs w:val="24"/>
        </w:rPr>
        <w:t xml:space="preserve"> due to N limitation.</w:t>
      </w:r>
      <w:r w:rsidR="00096AE3">
        <w:rPr>
          <w:rFonts w:ascii="Times New Roman" w:eastAsia="Times New Roman" w:hAnsi="Times New Roman" w:cs="Times New Roman"/>
          <w:sz w:val="24"/>
          <w:szCs w:val="24"/>
        </w:rPr>
        <w:t xml:space="preserve"> </w:t>
      </w:r>
    </w:p>
    <w:p w14:paraId="2CCDF1FB" w14:textId="4A91B104" w:rsidR="00A31EB0" w:rsidRPr="001539E9" w:rsidRDefault="00A31EB0" w:rsidP="00A31EB0">
      <w:pPr>
        <w:spacing w:line="480" w:lineRule="auto"/>
        <w:contextualSpacing/>
        <w:jc w:val="center"/>
        <w:rPr>
          <w:rFonts w:ascii="Times New Roman" w:eastAsia="Times New Roman" w:hAnsi="Times New Roman" w:cs="Times New Roman"/>
          <w:b/>
          <w:bCs/>
          <w:sz w:val="24"/>
          <w:szCs w:val="24"/>
          <w:u w:val="single"/>
        </w:rPr>
      </w:pPr>
      <w:r w:rsidRPr="001539E9">
        <w:rPr>
          <w:rFonts w:ascii="Times New Roman" w:eastAsia="Times New Roman" w:hAnsi="Times New Roman" w:cs="Times New Roman"/>
          <w:b/>
          <w:bCs/>
          <w:sz w:val="24"/>
          <w:szCs w:val="24"/>
          <w:u w:val="single"/>
        </w:rPr>
        <w:t>Soil SRP</w:t>
      </w:r>
    </w:p>
    <w:p w14:paraId="5240BECB" w14:textId="13549841" w:rsidR="00DE1705" w:rsidRDefault="001539E9" w:rsidP="001539E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all eight sampling events, soil SRP levels were significantly higher in high impacted budworm areas, and because this was not seen in the SRP samples from throughfall, it suggests that the WSB in highly impacted areas are adding more phosphorous than can be taken up by soil microbes. There is potential for SRP to be washed into the near by streams during rain events. </w:t>
      </w:r>
      <w:r>
        <w:rPr>
          <w:rFonts w:ascii="Times New Roman" w:eastAsia="Times New Roman" w:hAnsi="Times New Roman" w:cs="Times New Roman"/>
          <w:sz w:val="24"/>
          <w:szCs w:val="24"/>
        </w:rPr>
        <w:lastRenderedPageBreak/>
        <w:t xml:space="preserve">Although SRP is important for productivity in stream ecosystems, an excess amount of SRP can lead to over productive systems, causing algae blooms, which will eventually lead to mass die off events and oxygen depletion. </w:t>
      </w:r>
      <w:r w:rsidR="00753C2F">
        <w:rPr>
          <w:rFonts w:ascii="Times New Roman" w:eastAsia="Times New Roman" w:hAnsi="Times New Roman" w:cs="Times New Roman"/>
          <w:sz w:val="24"/>
          <w:szCs w:val="24"/>
        </w:rPr>
        <w:t>This also suggests that due to accumulating levels of soil SRP, it is not a limiting resource in the soil systems that I studied.</w:t>
      </w:r>
    </w:p>
    <w:p w14:paraId="7107C67C" w14:textId="51481AE2" w:rsidR="00A31EB0" w:rsidRPr="00D75D82" w:rsidRDefault="00A31EB0" w:rsidP="00A31EB0">
      <w:pPr>
        <w:spacing w:line="480" w:lineRule="auto"/>
        <w:contextualSpacing/>
        <w:jc w:val="center"/>
        <w:rPr>
          <w:rFonts w:ascii="Times New Roman" w:eastAsia="Times New Roman" w:hAnsi="Times New Roman" w:cs="Times New Roman"/>
          <w:b/>
          <w:bCs/>
          <w:sz w:val="24"/>
          <w:szCs w:val="24"/>
          <w:u w:val="single"/>
        </w:rPr>
      </w:pPr>
      <w:r w:rsidRPr="00D75D82">
        <w:rPr>
          <w:rFonts w:ascii="Times New Roman" w:eastAsia="Times New Roman" w:hAnsi="Times New Roman" w:cs="Times New Roman"/>
          <w:b/>
          <w:bCs/>
          <w:sz w:val="24"/>
          <w:szCs w:val="24"/>
          <w:u w:val="single"/>
        </w:rPr>
        <w:t>Soil Temperature</w:t>
      </w:r>
    </w:p>
    <w:p w14:paraId="563C3D6C" w14:textId="35B39843" w:rsidR="001D78FA" w:rsidRDefault="001D78FA" w:rsidP="001D78FA">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Soil temperature followed the expected pattern of increasing during spring and summer </w:t>
      </w:r>
      <w:r w:rsidR="003A0528">
        <w:rPr>
          <w:rFonts w:ascii="Times New Roman" w:eastAsia="Times New Roman" w:hAnsi="Times New Roman" w:cs="Times New Roman"/>
          <w:sz w:val="24"/>
          <w:szCs w:val="24"/>
        </w:rPr>
        <w:t>months and</w:t>
      </w:r>
      <w:r>
        <w:rPr>
          <w:rFonts w:ascii="Times New Roman" w:eastAsia="Times New Roman" w:hAnsi="Times New Roman" w:cs="Times New Roman"/>
          <w:sz w:val="24"/>
          <w:szCs w:val="24"/>
        </w:rPr>
        <w:t xml:space="preserve"> decreasing during winter and fall months. As the regression analysis </w:t>
      </w:r>
      <w:r w:rsidR="003A0528">
        <w:rPr>
          <w:rFonts w:ascii="Times New Roman" w:eastAsia="Times New Roman" w:hAnsi="Times New Roman" w:cs="Times New Roman"/>
          <w:sz w:val="24"/>
          <w:szCs w:val="24"/>
        </w:rPr>
        <w:t xml:space="preserve">comparing depths shows, lower depths were correlated with shallow depths. </w:t>
      </w:r>
    </w:p>
    <w:p w14:paraId="45E520C0" w14:textId="7B47BBBB" w:rsidR="00F82EBD" w:rsidRDefault="00F82EBD" w:rsidP="001D78FA">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Temperature increased and decreased more rapidly at shallow depths compared to deeper measurements, also following the expected pattern that as soil depth increases, the changed in temperature changes at a slower rate. </w:t>
      </w:r>
    </w:p>
    <w:p w14:paraId="09F9F3F1" w14:textId="653B0039" w:rsidR="00A57681" w:rsidRPr="004F5D64" w:rsidRDefault="00A57681" w:rsidP="00A57681">
      <w:pPr>
        <w:spacing w:line="480" w:lineRule="auto"/>
        <w:contextualSpacing/>
        <w:jc w:val="center"/>
        <w:rPr>
          <w:rFonts w:ascii="Times New Roman" w:eastAsia="Times New Roman" w:hAnsi="Times New Roman" w:cs="Times New Roman"/>
          <w:b/>
          <w:bCs/>
          <w:sz w:val="24"/>
          <w:szCs w:val="24"/>
          <w:u w:val="single"/>
        </w:rPr>
      </w:pPr>
      <w:r w:rsidRPr="004F5D64">
        <w:rPr>
          <w:rFonts w:ascii="Times New Roman" w:eastAsia="Times New Roman" w:hAnsi="Times New Roman" w:cs="Times New Roman"/>
          <w:b/>
          <w:bCs/>
          <w:sz w:val="24"/>
          <w:szCs w:val="24"/>
          <w:u w:val="single"/>
        </w:rPr>
        <w:t>Future Studies</w:t>
      </w:r>
    </w:p>
    <w:p w14:paraId="23847A5A" w14:textId="24818519" w:rsidR="00A57681" w:rsidRDefault="00A57681" w:rsidP="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462FD5">
        <w:rPr>
          <w:rFonts w:ascii="Times New Roman" w:eastAsia="Times New Roman" w:hAnsi="Times New Roman" w:cs="Times New Roman"/>
          <w:sz w:val="24"/>
          <w:szCs w:val="24"/>
        </w:rPr>
        <w:t xml:space="preserve">This study thoroughly investigated soil and throughfall nutrients, and their implications in both forest soil health and stream ecosystem health. Future studies could expand on the nutrients measured to include organic N and P, to help support the findings in this study that only looked at inorganic N and P. </w:t>
      </w:r>
    </w:p>
    <w:p w14:paraId="17DBDF95" w14:textId="1AC60448" w:rsidR="00462FD5" w:rsidRPr="00573D7B" w:rsidRDefault="00462FD5" w:rsidP="00A57681">
      <w:pPr>
        <w:spacing w:line="480" w:lineRule="auto"/>
        <w:contextualSpacing/>
        <w:rPr>
          <w:ins w:id="53" w:author="Izak Neziri" w:date="2019-02-11T16:36:00Z"/>
          <w:rFonts w:ascii="Times New Roman" w:eastAsia="Times New Roman" w:hAnsi="Times New Roman" w:cs="Times New Roman"/>
          <w:sz w:val="24"/>
          <w:szCs w:val="24"/>
        </w:rPr>
      </w:pPr>
      <w:r>
        <w:rPr>
          <w:rFonts w:ascii="Times New Roman" w:eastAsia="Times New Roman" w:hAnsi="Times New Roman" w:cs="Times New Roman"/>
          <w:sz w:val="24"/>
          <w:szCs w:val="24"/>
        </w:rPr>
        <w:tab/>
        <w:t>In additional to looking at nutrients, a study to look at the invertebrate, fungal and microbial communities in the forest soil to help support missing aspects of this study, such as what happens to the inorganic nutrients. It would give us more insight as to whether they are being incorporated into those communities or being exported into stream systems, having different implications for the effects of WSB on forest ecosystems.</w:t>
      </w:r>
    </w:p>
    <w:p w14:paraId="72169472" w14:textId="4EFF9058" w:rsidR="00E02A5A" w:rsidRPr="004162F7" w:rsidRDefault="00893CC9" w:rsidP="00893CC9">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w:t>
      </w:r>
      <w:r w:rsidR="0073326E">
        <w:rPr>
          <w:rFonts w:ascii="Times New Roman" w:eastAsia="Times New Roman" w:hAnsi="Times New Roman" w:cs="Times New Roman"/>
          <w:b/>
          <w:sz w:val="28"/>
          <w:szCs w:val="28"/>
        </w:rPr>
        <w:t>EFERENCES</w:t>
      </w:r>
    </w:p>
    <w:p w14:paraId="6749DDCF" w14:textId="0682CCF2"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lastRenderedPageBreak/>
        <w:t xml:space="preserve">Taylor, B. W. </w:t>
      </w:r>
      <w:proofErr w:type="spellStart"/>
      <w:r w:rsidRPr="000425FC">
        <w:rPr>
          <w:rFonts w:ascii="Times New Roman" w:eastAsia="Times New Roman" w:hAnsi="Times New Roman" w:cs="Times New Roman"/>
          <w:sz w:val="24"/>
          <w:szCs w:val="24"/>
        </w:rPr>
        <w:t>Flecker</w:t>
      </w:r>
      <w:proofErr w:type="spellEnd"/>
      <w:r w:rsidRPr="000425FC">
        <w:rPr>
          <w:rFonts w:ascii="Times New Roman" w:eastAsia="Times New Roman" w:hAnsi="Times New Roman" w:cs="Times New Roman"/>
          <w:sz w:val="24"/>
          <w:szCs w:val="24"/>
        </w:rPr>
        <w:t>, A. S. Hall Jr., R. O. 2006. Loss of a Harvested Fish Species Disrupts Carbon Flow in a Diverse Tropical River. Science, 313, 833-836.</w:t>
      </w:r>
    </w:p>
    <w:p w14:paraId="1974191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7CF4CE8" w14:textId="22F1A896"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Miller-Rushing, A. J. Primack, R. B. 2008. Global Warming and Flowering Times in Thoreau’s Concord: Community Perspective. Ecology, 89(2), 332-341.</w:t>
      </w:r>
    </w:p>
    <w:p w14:paraId="0CA09C9A"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6C619AE" w14:textId="08A47B38"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Zhao, T. </w:t>
      </w:r>
      <w:proofErr w:type="spellStart"/>
      <w:r w:rsidRPr="000425FC">
        <w:rPr>
          <w:rFonts w:ascii="Times New Roman" w:eastAsia="Times New Roman" w:hAnsi="Times New Roman" w:cs="Times New Roman"/>
          <w:sz w:val="24"/>
          <w:szCs w:val="24"/>
        </w:rPr>
        <w:t>Krokene</w:t>
      </w:r>
      <w:proofErr w:type="spellEnd"/>
      <w:r w:rsidRPr="000425FC">
        <w:rPr>
          <w:rFonts w:ascii="Times New Roman" w:eastAsia="Times New Roman" w:hAnsi="Times New Roman" w:cs="Times New Roman"/>
          <w:sz w:val="24"/>
          <w:szCs w:val="24"/>
        </w:rPr>
        <w:t xml:space="preserve">, P. Hu, J. Christiansen, E. Bjorklund, N. </w:t>
      </w:r>
      <w:proofErr w:type="spellStart"/>
      <w:r w:rsidRPr="000425FC">
        <w:rPr>
          <w:rFonts w:ascii="Times New Roman" w:eastAsia="Times New Roman" w:hAnsi="Times New Roman" w:cs="Times New Roman"/>
          <w:sz w:val="24"/>
          <w:szCs w:val="24"/>
        </w:rPr>
        <w:t>Langstrom</w:t>
      </w:r>
      <w:proofErr w:type="spellEnd"/>
      <w:r w:rsidRPr="000425FC">
        <w:rPr>
          <w:rFonts w:ascii="Times New Roman" w:eastAsia="Times New Roman" w:hAnsi="Times New Roman" w:cs="Times New Roman"/>
          <w:sz w:val="24"/>
          <w:szCs w:val="24"/>
        </w:rPr>
        <w:t xml:space="preserve">, B. Solheim, H. Borg-Karlson, A.K. (2011). Induced Terpene Accumulation in Norway Spruce Inhibits Bark Beetle Colonization in a Dose-Dependent Manner.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xml:space="preserve"> One, 6(10), 1-8.</w:t>
      </w:r>
    </w:p>
    <w:p w14:paraId="2917BA75"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8D3E0EE" w14:textId="644ED004"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Benfield, E. F. 1996. Leaf Breakdown in Stream Ecosystems. Methods in Stream Ecology, 579-589.</w:t>
      </w:r>
    </w:p>
    <w:p w14:paraId="049471CD"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368F78E" w14:textId="14356F9B"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Willis, C. G. </w:t>
      </w:r>
      <w:proofErr w:type="spellStart"/>
      <w:r w:rsidRPr="000425FC">
        <w:rPr>
          <w:rFonts w:ascii="Times New Roman" w:eastAsia="Times New Roman" w:hAnsi="Times New Roman" w:cs="Times New Roman"/>
          <w:sz w:val="24"/>
          <w:szCs w:val="24"/>
        </w:rPr>
        <w:t>Ruhfel</w:t>
      </w:r>
      <w:proofErr w:type="spellEnd"/>
      <w:r w:rsidRPr="000425FC">
        <w:rPr>
          <w:rFonts w:ascii="Times New Roman" w:eastAsia="Times New Roman" w:hAnsi="Times New Roman" w:cs="Times New Roman"/>
          <w:sz w:val="24"/>
          <w:szCs w:val="24"/>
        </w:rPr>
        <w:t>, B. Primack, R. B. Miller-Rushing, A. J. Davis, C. C. 2008. Phylogenetic patterns of species loss in Thoreau’s woods are driven by climate change. PNAS, 105(44), 17029-17033.</w:t>
      </w:r>
    </w:p>
    <w:p w14:paraId="6B514E42"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CEDEE69" w14:textId="6D8F793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Smith, R. M. Kaushal, S. S. 2015. Carbon cycle of an urban watershed: exports, sources, and metabolism. Biogeochemistry, DOI 10.1007/s10533-015-0151-y.</w:t>
      </w:r>
    </w:p>
    <w:p w14:paraId="4F6A3958"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EDFF44E" w14:textId="5DECDA37"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Genung</w:t>
      </w:r>
      <w:proofErr w:type="spellEnd"/>
      <w:r w:rsidRPr="000425FC">
        <w:rPr>
          <w:rFonts w:ascii="Times New Roman" w:eastAsia="Times New Roman" w:hAnsi="Times New Roman" w:cs="Times New Roman"/>
          <w:sz w:val="24"/>
          <w:szCs w:val="24"/>
        </w:rPr>
        <w:t xml:space="preserve">, M. A. Bailey, J. K. Schweitzer, J. A. 2013. The Afterlife of Interspecific Indirect Genetic Effects: Genotype Interactions Alter Litter Quality with Consequences for Decomposition and Nutrient Dynamics.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10.1371/journal.pone.0053718.</w:t>
      </w:r>
    </w:p>
    <w:p w14:paraId="1D284BB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0AC3D17" w14:textId="5A2DB527"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Lewis, G.P. Likens, G. E. 2006. Changes in stream chemistry associated with insect defoliation in a Pennsylvania hemlock-hardwoods forest. Forest Ecology and Management, 238, 199-211.</w:t>
      </w:r>
    </w:p>
    <w:p w14:paraId="3655A653"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B04C70" w14:textId="39ED579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Lovett, G. M. </w:t>
      </w:r>
      <w:proofErr w:type="spellStart"/>
      <w:r w:rsidRPr="000425FC">
        <w:rPr>
          <w:rFonts w:ascii="Times New Roman" w:eastAsia="Times New Roman" w:hAnsi="Times New Roman" w:cs="Times New Roman"/>
          <w:sz w:val="24"/>
          <w:szCs w:val="24"/>
        </w:rPr>
        <w:t>Canham</w:t>
      </w:r>
      <w:proofErr w:type="spellEnd"/>
      <w:r w:rsidRPr="000425FC">
        <w:rPr>
          <w:rFonts w:ascii="Times New Roman" w:eastAsia="Times New Roman" w:hAnsi="Times New Roman" w:cs="Times New Roman"/>
          <w:sz w:val="24"/>
          <w:szCs w:val="24"/>
        </w:rPr>
        <w:t xml:space="preserve">, C. D. Arthur, M. A, Weathers, K. C. </w:t>
      </w:r>
      <w:proofErr w:type="spellStart"/>
      <w:r w:rsidRPr="000425FC">
        <w:rPr>
          <w:rFonts w:ascii="Times New Roman" w:eastAsia="Times New Roman" w:hAnsi="Times New Roman" w:cs="Times New Roman"/>
          <w:sz w:val="24"/>
          <w:szCs w:val="24"/>
        </w:rPr>
        <w:t>Fitzhuge</w:t>
      </w:r>
      <w:proofErr w:type="spellEnd"/>
      <w:r w:rsidRPr="000425FC">
        <w:rPr>
          <w:rFonts w:ascii="Times New Roman" w:eastAsia="Times New Roman" w:hAnsi="Times New Roman" w:cs="Times New Roman"/>
          <w:sz w:val="24"/>
          <w:szCs w:val="24"/>
        </w:rPr>
        <w:t xml:space="preserve">, R. D. 2006. Forest Ecosystem Response to Exotic Pests and Pathogens in Eastern North America. </w:t>
      </w:r>
      <w:proofErr w:type="spellStart"/>
      <w:r w:rsidRPr="000425FC">
        <w:rPr>
          <w:rFonts w:ascii="Times New Roman" w:eastAsia="Times New Roman" w:hAnsi="Times New Roman" w:cs="Times New Roman"/>
          <w:sz w:val="24"/>
          <w:szCs w:val="24"/>
        </w:rPr>
        <w:t>BioScience</w:t>
      </w:r>
      <w:proofErr w:type="spellEnd"/>
      <w:r w:rsidRPr="000425FC">
        <w:rPr>
          <w:rFonts w:ascii="Times New Roman" w:eastAsia="Times New Roman" w:hAnsi="Times New Roman" w:cs="Times New Roman"/>
          <w:sz w:val="24"/>
          <w:szCs w:val="24"/>
        </w:rPr>
        <w:t>, 56(5), 395-405.Bott, T. L. 1996. Primary Productivity and Community Respiration. Methods in Stream Ecology, 533-556.</w:t>
      </w:r>
    </w:p>
    <w:p w14:paraId="741C9066"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8711731" w14:textId="644BDA21"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Liu, L. Wang, X. </w:t>
      </w:r>
      <w:proofErr w:type="spellStart"/>
      <w:r w:rsidRPr="000425FC">
        <w:rPr>
          <w:rFonts w:ascii="Times New Roman" w:eastAsia="Times New Roman" w:hAnsi="Times New Roman" w:cs="Times New Roman"/>
          <w:sz w:val="24"/>
          <w:szCs w:val="24"/>
        </w:rPr>
        <w:t>Lajeunesse</w:t>
      </w:r>
      <w:proofErr w:type="spellEnd"/>
      <w:r w:rsidRPr="000425FC">
        <w:rPr>
          <w:rFonts w:ascii="Times New Roman" w:eastAsia="Times New Roman" w:hAnsi="Times New Roman" w:cs="Times New Roman"/>
          <w:sz w:val="24"/>
          <w:szCs w:val="24"/>
        </w:rPr>
        <w:t xml:space="preserve">, M. J. Miao, G. Piao, S. Wan, S. Wu, Y. Wang, Z. </w:t>
      </w:r>
      <w:proofErr w:type="spellStart"/>
      <w:r w:rsidRPr="000425FC">
        <w:rPr>
          <w:rFonts w:ascii="Times New Roman" w:eastAsia="Times New Roman" w:hAnsi="Times New Roman" w:cs="Times New Roman"/>
          <w:sz w:val="24"/>
          <w:szCs w:val="24"/>
        </w:rPr>
        <w:t>Yand</w:t>
      </w:r>
      <w:proofErr w:type="spellEnd"/>
      <w:r w:rsidRPr="000425FC">
        <w:rPr>
          <w:rFonts w:ascii="Times New Roman" w:eastAsia="Times New Roman" w:hAnsi="Times New Roman" w:cs="Times New Roman"/>
          <w:sz w:val="24"/>
          <w:szCs w:val="24"/>
        </w:rPr>
        <w:t>, S. Li, P. Deng, M. 2015. A cross-biome synthesis of soil respiration and its determinants under simulated precipitation changes. DOI 10.1111/gcb.13156.</w:t>
      </w:r>
    </w:p>
    <w:p w14:paraId="5575076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593769D" w14:textId="7C3F68EC"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Webster, J. R. </w:t>
      </w:r>
      <w:proofErr w:type="spellStart"/>
      <w:r w:rsidRPr="000425FC">
        <w:rPr>
          <w:rFonts w:ascii="Times New Roman" w:eastAsia="Times New Roman" w:hAnsi="Times New Roman" w:cs="Times New Roman"/>
          <w:sz w:val="24"/>
          <w:szCs w:val="24"/>
        </w:rPr>
        <w:t>Ehrman</w:t>
      </w:r>
      <w:proofErr w:type="spellEnd"/>
      <w:r w:rsidRPr="000425FC">
        <w:rPr>
          <w:rFonts w:ascii="Times New Roman" w:eastAsia="Times New Roman" w:hAnsi="Times New Roman" w:cs="Times New Roman"/>
          <w:sz w:val="24"/>
          <w:szCs w:val="24"/>
        </w:rPr>
        <w:t>, T. P. 1996. Solute Dynamics. Methods in Stream Ecology, 145-160.</w:t>
      </w:r>
    </w:p>
    <w:p w14:paraId="7824A06E"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53A2745" w14:textId="1F99F481"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Hamilton, S. 1997. Analysis of nitrate in Michigan waters.</w:t>
      </w:r>
    </w:p>
    <w:p w14:paraId="59F5561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30171C9" w14:textId="3FBA0BB2"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Hamiltion</w:t>
      </w:r>
      <w:proofErr w:type="spellEnd"/>
      <w:r w:rsidRPr="000425FC">
        <w:rPr>
          <w:rFonts w:ascii="Times New Roman" w:eastAsia="Times New Roman" w:hAnsi="Times New Roman" w:cs="Times New Roman"/>
          <w:sz w:val="24"/>
          <w:szCs w:val="24"/>
        </w:rPr>
        <w:t>, S. 1997. Combined persulfate digestion for analysis of total nitrogen and phosphorous in Michigan waters.</w:t>
      </w:r>
    </w:p>
    <w:p w14:paraId="31F83B86" w14:textId="67C8D790"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F02A5C7" w14:textId="022768DA" w:rsidR="000425FC" w:rsidRPr="000425FC" w:rsidRDefault="000425FC" w:rsidP="000425FC">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Graça</w:t>
      </w:r>
      <w:proofErr w:type="spellEnd"/>
      <w:r w:rsidRPr="000425FC">
        <w:rPr>
          <w:rFonts w:ascii="Times New Roman" w:eastAsia="Times New Roman" w:hAnsi="Times New Roman" w:cs="Times New Roman"/>
          <w:sz w:val="24"/>
          <w:szCs w:val="24"/>
        </w:rPr>
        <w:t xml:space="preserve">, Manuel A.S., </w:t>
      </w:r>
      <w:proofErr w:type="spellStart"/>
      <w:r w:rsidRPr="000425FC">
        <w:rPr>
          <w:rFonts w:ascii="Times New Roman" w:eastAsia="Times New Roman" w:hAnsi="Times New Roman" w:cs="Times New Roman"/>
          <w:sz w:val="24"/>
          <w:szCs w:val="24"/>
        </w:rPr>
        <w:t>Bärlocher</w:t>
      </w:r>
      <w:proofErr w:type="spellEnd"/>
      <w:r w:rsidRPr="000425FC">
        <w:rPr>
          <w:rFonts w:ascii="Times New Roman" w:eastAsia="Times New Roman" w:hAnsi="Times New Roman" w:cs="Times New Roman"/>
          <w:sz w:val="24"/>
          <w:szCs w:val="24"/>
        </w:rPr>
        <w:t>, Felix, Gessner, Mark O. 2005. Methods to Study Litter Decomposition: A Practical Guide.</w:t>
      </w:r>
    </w:p>
    <w:p w14:paraId="323F09BB" w14:textId="77777777" w:rsidR="000425FC" w:rsidRPr="000425FC" w:rsidRDefault="000425FC"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976FF30" w14:textId="6D5B0580"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Griffin, J. M. Turner, M. G. 2012. Changes to the N cycle following bark beetle outbreaks in two contrasting conifer forest types. </w:t>
      </w:r>
      <w:proofErr w:type="spellStart"/>
      <w:r w:rsidRPr="000425FC">
        <w:rPr>
          <w:rFonts w:ascii="Times New Roman" w:eastAsia="Times New Roman" w:hAnsi="Times New Roman" w:cs="Times New Roman"/>
          <w:sz w:val="24"/>
          <w:szCs w:val="24"/>
        </w:rPr>
        <w:t>Oecologia</w:t>
      </w:r>
      <w:proofErr w:type="spellEnd"/>
      <w:r w:rsidRPr="000425FC">
        <w:rPr>
          <w:rFonts w:ascii="Times New Roman" w:eastAsia="Times New Roman" w:hAnsi="Times New Roman" w:cs="Times New Roman"/>
          <w:sz w:val="24"/>
          <w:szCs w:val="24"/>
        </w:rPr>
        <w:t>, 170, 551-565.</w:t>
      </w:r>
    </w:p>
    <w:p w14:paraId="3D4960DC"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528C61B" w14:textId="6C7CD3A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Goodale, C. L. </w:t>
      </w:r>
      <w:proofErr w:type="spellStart"/>
      <w:r w:rsidRPr="000425FC">
        <w:rPr>
          <w:rFonts w:ascii="Times New Roman" w:eastAsia="Times New Roman" w:hAnsi="Times New Roman" w:cs="Times New Roman"/>
          <w:sz w:val="24"/>
          <w:szCs w:val="24"/>
        </w:rPr>
        <w:t>Fredriksen</w:t>
      </w:r>
      <w:proofErr w:type="spellEnd"/>
      <w:r w:rsidRPr="000425FC">
        <w:rPr>
          <w:rFonts w:ascii="Times New Roman" w:eastAsia="Times New Roman" w:hAnsi="Times New Roman" w:cs="Times New Roman"/>
          <w:sz w:val="24"/>
          <w:szCs w:val="24"/>
        </w:rPr>
        <w:t xml:space="preserve">, G. Weiss, M. S. </w:t>
      </w:r>
      <w:proofErr w:type="spellStart"/>
      <w:r w:rsidRPr="000425FC">
        <w:rPr>
          <w:rFonts w:ascii="Times New Roman" w:eastAsia="Times New Roman" w:hAnsi="Times New Roman" w:cs="Times New Roman"/>
          <w:sz w:val="24"/>
          <w:szCs w:val="24"/>
        </w:rPr>
        <w:t>McCalley</w:t>
      </w:r>
      <w:proofErr w:type="spellEnd"/>
      <w:r w:rsidRPr="000425FC">
        <w:rPr>
          <w:rFonts w:ascii="Times New Roman" w:eastAsia="Times New Roman" w:hAnsi="Times New Roman" w:cs="Times New Roman"/>
          <w:sz w:val="24"/>
          <w:szCs w:val="24"/>
        </w:rPr>
        <w:t>, C. K. Sparks, J. P. Thomas, S. A. 2015. Soil Process drive seasonal variation in retention of 15N tracers in a deciduous forest catchment. Ecology, 96(10), 2653-2668.</w:t>
      </w:r>
    </w:p>
    <w:p w14:paraId="122CFEF0"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844C257" w14:textId="67AC997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Schlesinger, W. H. </w:t>
      </w:r>
      <w:proofErr w:type="spellStart"/>
      <w:r w:rsidRPr="000425FC">
        <w:rPr>
          <w:rFonts w:ascii="Times New Roman" w:eastAsia="Times New Roman" w:hAnsi="Times New Roman" w:cs="Times New Roman"/>
          <w:sz w:val="24"/>
          <w:szCs w:val="24"/>
        </w:rPr>
        <w:t>Dietze</w:t>
      </w:r>
      <w:proofErr w:type="spellEnd"/>
      <w:r w:rsidRPr="000425FC">
        <w:rPr>
          <w:rFonts w:ascii="Times New Roman" w:eastAsia="Times New Roman" w:hAnsi="Times New Roman" w:cs="Times New Roman"/>
          <w:sz w:val="24"/>
          <w:szCs w:val="24"/>
        </w:rPr>
        <w:t xml:space="preserve">, M. C. Jackson, R. B. Phillips, R. P. Rhoades, C. C. </w:t>
      </w:r>
      <w:proofErr w:type="spellStart"/>
      <w:r w:rsidRPr="000425FC">
        <w:rPr>
          <w:rFonts w:ascii="Times New Roman" w:eastAsia="Times New Roman" w:hAnsi="Times New Roman" w:cs="Times New Roman"/>
          <w:sz w:val="24"/>
          <w:szCs w:val="24"/>
        </w:rPr>
        <w:t>Rustad</w:t>
      </w:r>
      <w:proofErr w:type="spellEnd"/>
      <w:r w:rsidRPr="000425FC">
        <w:rPr>
          <w:rFonts w:ascii="Times New Roman" w:eastAsia="Times New Roman" w:hAnsi="Times New Roman" w:cs="Times New Roman"/>
          <w:sz w:val="24"/>
          <w:szCs w:val="24"/>
        </w:rPr>
        <w:t xml:space="preserve">, L. E. </w:t>
      </w:r>
      <w:proofErr w:type="spellStart"/>
      <w:r w:rsidRPr="000425FC">
        <w:rPr>
          <w:rFonts w:ascii="Times New Roman" w:eastAsia="Times New Roman" w:hAnsi="Times New Roman" w:cs="Times New Roman"/>
          <w:sz w:val="24"/>
          <w:szCs w:val="24"/>
        </w:rPr>
        <w:t>Vose</w:t>
      </w:r>
      <w:proofErr w:type="spellEnd"/>
      <w:r w:rsidRPr="000425FC">
        <w:rPr>
          <w:rFonts w:ascii="Times New Roman" w:eastAsia="Times New Roman" w:hAnsi="Times New Roman" w:cs="Times New Roman"/>
          <w:sz w:val="24"/>
          <w:szCs w:val="24"/>
        </w:rPr>
        <w:t>, J. M. 2015. Forest Biogeochemistry in Response to Drought. DOI 10.1111/gcb.13105.</w:t>
      </w:r>
    </w:p>
    <w:p w14:paraId="0CB5E37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0E056DB" w14:textId="7E9F08BE"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Chapman, S. K. Newman, G. S. Hart, S. C. Schweitzer, J. A. Koch, G. W.</w:t>
      </w:r>
      <w:r w:rsidR="000F47C1" w:rsidRPr="000425FC">
        <w:rPr>
          <w:rFonts w:ascii="Times New Roman" w:eastAsia="Times New Roman" w:hAnsi="Times New Roman" w:cs="Times New Roman"/>
          <w:sz w:val="24"/>
          <w:szCs w:val="24"/>
        </w:rPr>
        <w:t xml:space="preserve"> </w:t>
      </w:r>
      <w:r w:rsidRPr="000425FC">
        <w:rPr>
          <w:rFonts w:ascii="Times New Roman" w:eastAsia="Times New Roman" w:hAnsi="Times New Roman" w:cs="Times New Roman"/>
          <w:sz w:val="24"/>
          <w:szCs w:val="24"/>
        </w:rPr>
        <w:t xml:space="preserve">2013. Leaf Litter Mixtures Alter Microbial Community Development: Mechanisms for Non-Additive Effects in Litter Decomposition.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10.1371/journal.pone.0062671.</w:t>
      </w:r>
    </w:p>
    <w:p w14:paraId="36D1F9E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970BB78" w14:textId="6CDEE005"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Schweitzer, J. A. Bailey, J. K. Hart, S. C. Whitham, T. G. 2005. Nonadditive Effects of Mixing Cottonwood Genotypes on Litter Decomposition and Nutrient Dynamics. Ecology, 86(10), 2834-2840.</w:t>
      </w:r>
    </w:p>
    <w:p w14:paraId="4C10546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4D4AF01" w14:textId="1CCDF577"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Johnson, L. T. Tank, J. L. </w:t>
      </w:r>
      <w:proofErr w:type="spellStart"/>
      <w:r w:rsidRPr="000425FC">
        <w:rPr>
          <w:rFonts w:ascii="Times New Roman" w:eastAsia="Times New Roman" w:hAnsi="Times New Roman" w:cs="Times New Roman"/>
          <w:sz w:val="24"/>
          <w:szCs w:val="24"/>
        </w:rPr>
        <w:t>Dodds</w:t>
      </w:r>
      <w:proofErr w:type="spellEnd"/>
      <w:r w:rsidRPr="000425FC">
        <w:rPr>
          <w:rFonts w:ascii="Times New Roman" w:eastAsia="Times New Roman" w:hAnsi="Times New Roman" w:cs="Times New Roman"/>
          <w:sz w:val="24"/>
          <w:szCs w:val="24"/>
        </w:rPr>
        <w:t xml:space="preserve">, W. K. 2009. The influence of land use on stream biofilm nutrient limitation across eight North American ecoregions. Can. J. Fish. </w:t>
      </w:r>
      <w:proofErr w:type="spellStart"/>
      <w:r w:rsidRPr="000425FC">
        <w:rPr>
          <w:rFonts w:ascii="Times New Roman" w:eastAsia="Times New Roman" w:hAnsi="Times New Roman" w:cs="Times New Roman"/>
          <w:sz w:val="24"/>
          <w:szCs w:val="24"/>
        </w:rPr>
        <w:t>Aquat</w:t>
      </w:r>
      <w:proofErr w:type="spellEnd"/>
      <w:r w:rsidRPr="000425FC">
        <w:rPr>
          <w:rFonts w:ascii="Times New Roman" w:eastAsia="Times New Roman" w:hAnsi="Times New Roman" w:cs="Times New Roman"/>
          <w:sz w:val="24"/>
          <w:szCs w:val="24"/>
        </w:rPr>
        <w:t>. Sci., 66, 1081-1094.</w:t>
      </w:r>
    </w:p>
    <w:p w14:paraId="7A854B27"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E4A8CFC" w14:textId="74A3CF4F"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Schweitzer, J. A. Bailey, J. K. Hart, S. C. Wimp, G. M. Chapman, S. K. Whitham, T. G. 2005. The interaction of plant genotype and herbivory decelerate leaf litter decomposition and alter nutrient dynamics. Oikos, 110(1), 133-145.</w:t>
      </w:r>
    </w:p>
    <w:p w14:paraId="49F2A6D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D0F6E4B" w14:textId="18DF8F4A"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Kryskalla</w:t>
      </w:r>
      <w:proofErr w:type="spellEnd"/>
      <w:r w:rsidRPr="000425FC">
        <w:rPr>
          <w:rFonts w:ascii="Times New Roman" w:eastAsia="Times New Roman" w:hAnsi="Times New Roman" w:cs="Times New Roman"/>
          <w:sz w:val="24"/>
          <w:szCs w:val="24"/>
        </w:rPr>
        <w:t xml:space="preserve">, J. R. Patton, C. J. 2003, Methods of Analysis by the U.S. Geological Survey National Water Quality Laboratory---Evaluation of Alkaline Persulfate Digestion as an Alternative to </w:t>
      </w:r>
      <w:proofErr w:type="spellStart"/>
      <w:r w:rsidRPr="000425FC">
        <w:rPr>
          <w:rFonts w:ascii="Times New Roman" w:eastAsia="Times New Roman" w:hAnsi="Times New Roman" w:cs="Times New Roman"/>
          <w:sz w:val="24"/>
          <w:szCs w:val="24"/>
        </w:rPr>
        <w:t>Kjeldahl</w:t>
      </w:r>
      <w:proofErr w:type="spellEnd"/>
      <w:r w:rsidRPr="000425FC">
        <w:rPr>
          <w:rFonts w:ascii="Times New Roman" w:eastAsia="Times New Roman" w:hAnsi="Times New Roman" w:cs="Times New Roman"/>
          <w:sz w:val="24"/>
          <w:szCs w:val="24"/>
        </w:rPr>
        <w:t xml:space="preserve"> Digestion for Determination of Total and Dissolved Nitrogen and Phosphorus in Water. USGS, 1-33.</w:t>
      </w:r>
    </w:p>
    <w:p w14:paraId="14799F19"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4072FC7" w14:textId="4330BD6D"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Senf</w:t>
      </w:r>
      <w:proofErr w:type="spellEnd"/>
      <w:r w:rsidRPr="000425FC">
        <w:rPr>
          <w:rFonts w:ascii="Times New Roman" w:eastAsia="Times New Roman" w:hAnsi="Times New Roman" w:cs="Times New Roman"/>
          <w:sz w:val="24"/>
          <w:szCs w:val="24"/>
        </w:rPr>
        <w:t xml:space="preserve">, C. Campbell, E. M. </w:t>
      </w:r>
      <w:proofErr w:type="spellStart"/>
      <w:r w:rsidRPr="000425FC">
        <w:rPr>
          <w:rFonts w:ascii="Times New Roman" w:eastAsia="Times New Roman" w:hAnsi="Times New Roman" w:cs="Times New Roman"/>
          <w:sz w:val="24"/>
          <w:szCs w:val="24"/>
        </w:rPr>
        <w:t>Pflugmacher</w:t>
      </w:r>
      <w:proofErr w:type="spellEnd"/>
      <w:r w:rsidRPr="000425FC">
        <w:rPr>
          <w:rFonts w:ascii="Times New Roman" w:eastAsia="Times New Roman" w:hAnsi="Times New Roman" w:cs="Times New Roman"/>
          <w:sz w:val="24"/>
          <w:szCs w:val="24"/>
        </w:rPr>
        <w:t xml:space="preserve">, D. </w:t>
      </w:r>
      <w:proofErr w:type="spellStart"/>
      <w:r w:rsidRPr="000425FC">
        <w:rPr>
          <w:rFonts w:ascii="Times New Roman" w:eastAsia="Times New Roman" w:hAnsi="Times New Roman" w:cs="Times New Roman"/>
          <w:sz w:val="24"/>
          <w:szCs w:val="24"/>
        </w:rPr>
        <w:t>Wulder</w:t>
      </w:r>
      <w:proofErr w:type="spellEnd"/>
      <w:r w:rsidRPr="000425FC">
        <w:rPr>
          <w:rFonts w:ascii="Times New Roman" w:eastAsia="Times New Roman" w:hAnsi="Times New Roman" w:cs="Times New Roman"/>
          <w:sz w:val="24"/>
          <w:szCs w:val="24"/>
        </w:rPr>
        <w:t xml:space="preserve">, M. A. </w:t>
      </w:r>
      <w:proofErr w:type="spellStart"/>
      <w:r w:rsidRPr="000425FC">
        <w:rPr>
          <w:rFonts w:ascii="Times New Roman" w:eastAsia="Times New Roman" w:hAnsi="Times New Roman" w:cs="Times New Roman"/>
          <w:sz w:val="24"/>
          <w:szCs w:val="24"/>
        </w:rPr>
        <w:t>Hostert</w:t>
      </w:r>
      <w:proofErr w:type="spellEnd"/>
      <w:r w:rsidRPr="000425FC">
        <w:rPr>
          <w:rFonts w:ascii="Times New Roman" w:eastAsia="Times New Roman" w:hAnsi="Times New Roman" w:cs="Times New Roman"/>
          <w:sz w:val="24"/>
          <w:szCs w:val="24"/>
        </w:rPr>
        <w:t>, P. 2016.</w:t>
      </w:r>
    </w:p>
    <w:p w14:paraId="32C0BAF0" w14:textId="3CEE1C1B"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A multi-scale analysis of western spruce budworm outbreak dynamics. Landscape </w:t>
      </w:r>
      <w:proofErr w:type="spellStart"/>
      <w:r w:rsidRPr="000425FC">
        <w:rPr>
          <w:rFonts w:ascii="Times New Roman" w:eastAsia="Times New Roman" w:hAnsi="Times New Roman" w:cs="Times New Roman"/>
          <w:sz w:val="24"/>
          <w:szCs w:val="24"/>
        </w:rPr>
        <w:t>Ecol</w:t>
      </w:r>
      <w:proofErr w:type="spellEnd"/>
      <w:r w:rsidRPr="000425FC">
        <w:rPr>
          <w:rFonts w:ascii="Times New Roman" w:eastAsia="Times New Roman" w:hAnsi="Times New Roman" w:cs="Times New Roman"/>
          <w:sz w:val="24"/>
          <w:szCs w:val="24"/>
        </w:rPr>
        <w:t>, 32, 501-514.</w:t>
      </w:r>
    </w:p>
    <w:p w14:paraId="26D05444" w14:textId="77777777" w:rsidR="00E02A5A" w:rsidRPr="000425FC" w:rsidRDefault="00E02A5A">
      <w:pPr>
        <w:pBdr>
          <w:top w:val="nil"/>
          <w:left w:val="nil"/>
          <w:bottom w:val="nil"/>
          <w:right w:val="nil"/>
          <w:between w:val="nil"/>
        </w:pBdr>
        <w:spacing w:line="480" w:lineRule="auto"/>
        <w:contextualSpacing/>
        <w:rPr>
          <w:rFonts w:ascii="Times New Roman" w:eastAsia="Times New Roman" w:hAnsi="Times New Roman" w:cs="Times New Roman"/>
          <w:sz w:val="24"/>
          <w:szCs w:val="24"/>
        </w:rPr>
      </w:pPr>
    </w:p>
    <w:sectPr w:rsidR="00E02A5A" w:rsidRPr="000425FC" w:rsidSect="00667969">
      <w:footerReference w:type="default" r:id="rId27"/>
      <w:footerReference w:type="first" r:id="rId28"/>
      <w:pgSz w:w="12240" w:h="15840"/>
      <w:pgMar w:top="1440" w:right="1440" w:bottom="1440" w:left="1440" w:header="0" w:footer="720" w:gutter="0"/>
      <w:pgNumType w:fmt="lowerRoman"/>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Julia Bramstedt" w:date="2019-02-11T15:10:00Z" w:initials="JB">
    <w:p w14:paraId="213D8EB2" w14:textId="77777777" w:rsidR="008957DC" w:rsidRDefault="008957DC">
      <w:pPr>
        <w:pStyle w:val="CommentText"/>
      </w:pPr>
      <w:r>
        <w:rPr>
          <w:rStyle w:val="CommentReference"/>
        </w:rPr>
        <w:annotationRef/>
      </w:r>
      <w:r>
        <w:t xml:space="preserve">Maybe add hook </w:t>
      </w:r>
      <w:proofErr w:type="spellStart"/>
      <w:r>
        <w:t>sentance</w:t>
      </w:r>
      <w:proofErr w:type="spellEnd"/>
    </w:p>
  </w:comment>
  <w:comment w:id="2" w:author="Julia Bramstedt" w:date="2019-02-11T15:11:00Z" w:initials="JB">
    <w:p w14:paraId="5197FBE9" w14:textId="77777777" w:rsidR="008957DC" w:rsidRDefault="008957DC">
      <w:pPr>
        <w:pStyle w:val="CommentText"/>
      </w:pPr>
      <w:r>
        <w:rPr>
          <w:rStyle w:val="CommentReference"/>
        </w:rPr>
        <w:annotationRef/>
      </w:r>
      <w:r>
        <w:t xml:space="preserve">Defoliators act as a negative feedback loop for thick forests by </w:t>
      </w:r>
      <w:proofErr w:type="spellStart"/>
      <w:r>
        <w:t>knowcking</w:t>
      </w:r>
      <w:proofErr w:type="spellEnd"/>
      <w:r>
        <w:t xml:space="preserve"> the forests back to a healthy population size. (maybe change the word knocking)</w:t>
      </w:r>
    </w:p>
  </w:comment>
  <w:comment w:id="3" w:author="Julia Bramstedt" w:date="2019-02-11T15:11:00Z" w:initials="JB">
    <w:p w14:paraId="4EA7EACB" w14:textId="77777777" w:rsidR="008957DC" w:rsidRDefault="008957DC">
      <w:pPr>
        <w:pStyle w:val="CommentText"/>
      </w:pPr>
      <w:r>
        <w:rPr>
          <w:rStyle w:val="CommentReference"/>
        </w:rPr>
        <w:annotationRef/>
      </w:r>
      <w:r>
        <w:t xml:space="preserve">What insects? You have not introduced any insects yet… Spruce budworms, </w:t>
      </w:r>
      <w:proofErr w:type="gramStart"/>
      <w:r>
        <w:t>I’m</w:t>
      </w:r>
      <w:proofErr w:type="gramEnd"/>
      <w:r>
        <w:t xml:space="preserve"> guessing</w:t>
      </w:r>
    </w:p>
  </w:comment>
  <w:comment w:id="4" w:author="Izak Neziri" w:date="2019-02-11T16:23:00Z" w:initials="IN">
    <w:p w14:paraId="52E8F767" w14:textId="43F79BE7" w:rsidR="00A61CBA" w:rsidRDefault="00A61CBA">
      <w:pPr>
        <w:pStyle w:val="CommentText"/>
      </w:pPr>
      <w:r>
        <w:rPr>
          <w:rStyle w:val="CommentReference"/>
        </w:rPr>
        <w:annotationRef/>
      </w:r>
      <w:r>
        <w:t>Defoliators. I did not want to start two sentences in a row with that.</w:t>
      </w:r>
    </w:p>
  </w:comment>
  <w:comment w:id="5" w:author="Julia Bramstedt" w:date="2019-02-11T15:12:00Z" w:initials="JB">
    <w:p w14:paraId="1AE73CB9" w14:textId="77777777" w:rsidR="008957DC" w:rsidRDefault="008957DC">
      <w:pPr>
        <w:pStyle w:val="CommentText"/>
      </w:pPr>
      <w:r>
        <w:rPr>
          <w:rStyle w:val="CommentReference"/>
        </w:rPr>
        <w:annotationRef/>
      </w:r>
      <w:r>
        <w:t xml:space="preserve">Help to return soil systems back to healthy levels, through </w:t>
      </w:r>
      <w:proofErr w:type="spellStart"/>
      <w:r>
        <w:t>consulption</w:t>
      </w:r>
      <w:proofErr w:type="spellEnd"/>
      <w:r>
        <w:t xml:space="preserve"> and excretion of nutrients in the form of frass</w:t>
      </w:r>
    </w:p>
  </w:comment>
  <w:comment w:id="15" w:author="Julia Bramstedt" w:date="2019-02-11T15:19:00Z" w:initials="JB">
    <w:p w14:paraId="390EFB69" w14:textId="1C25A06F" w:rsidR="008957DC" w:rsidRDefault="008957DC">
      <w:pPr>
        <w:pStyle w:val="CommentText"/>
      </w:pPr>
      <w:r>
        <w:rPr>
          <w:rStyle w:val="CommentReference"/>
        </w:rPr>
        <w:annotationRef/>
      </w:r>
      <w:r>
        <w:t xml:space="preserve">I </w:t>
      </w:r>
      <w:proofErr w:type="gramStart"/>
      <w:r>
        <w:t>don’t</w:t>
      </w:r>
      <w:proofErr w:type="gramEnd"/>
      <w:r>
        <w:t xml:space="preserve"> like this wording</w:t>
      </w:r>
    </w:p>
  </w:comment>
  <w:comment w:id="16" w:author="Julia Bramstedt" w:date="2019-02-11T15:21:00Z" w:initials="JB">
    <w:p w14:paraId="33062BEF" w14:textId="66819D9E" w:rsidR="008957DC" w:rsidRDefault="008957DC">
      <w:pPr>
        <w:pStyle w:val="CommentText"/>
      </w:pPr>
      <w:r>
        <w:rPr>
          <w:rStyle w:val="CommentReference"/>
        </w:rPr>
        <w:annotationRef/>
      </w:r>
      <w:r>
        <w:t xml:space="preserve">May need to reword since I changed the </w:t>
      </w:r>
      <w:proofErr w:type="spellStart"/>
      <w:r>
        <w:t>sentance</w:t>
      </w:r>
      <w:proofErr w:type="spellEnd"/>
    </w:p>
  </w:comment>
  <w:comment w:id="17" w:author="Julia Bramstedt" w:date="2019-02-11T15:22:00Z" w:initials="JB">
    <w:p w14:paraId="1588B481" w14:textId="6D1656EE" w:rsidR="008957DC" w:rsidRDefault="008957DC">
      <w:pPr>
        <w:pStyle w:val="CommentText"/>
      </w:pPr>
      <w:r>
        <w:rPr>
          <w:rStyle w:val="CommentReference"/>
        </w:rPr>
        <w:annotationRef/>
      </w:r>
      <w:r>
        <w:t>NEW PARAGRPAH? In addition (instead maybe)</w:t>
      </w:r>
    </w:p>
  </w:comment>
  <w:comment w:id="18" w:author="Julia Bramstedt" w:date="2019-02-11T15:23:00Z" w:initials="JB">
    <w:p w14:paraId="7E82C844" w14:textId="18A50C7A" w:rsidR="008957DC" w:rsidRDefault="008957DC">
      <w:pPr>
        <w:pStyle w:val="CommentText"/>
      </w:pPr>
      <w:r>
        <w:rPr>
          <w:rStyle w:val="CommentReference"/>
        </w:rPr>
        <w:annotationRef/>
      </w:r>
      <w:r>
        <w:t xml:space="preserve">The cold weather historically </w:t>
      </w:r>
      <w:proofErr w:type="spellStart"/>
      <w:r>
        <w:t>reuired</w:t>
      </w:r>
      <w:proofErr w:type="spellEnd"/>
      <w:r>
        <w:t xml:space="preserve"> to kill of the pests </w:t>
      </w:r>
      <w:proofErr w:type="spellStart"/>
      <w:r>
        <w:t>hs</w:t>
      </w:r>
      <w:proofErr w:type="spellEnd"/>
      <w:r>
        <w:t xml:space="preserve"> been occurring less often.</w:t>
      </w:r>
    </w:p>
  </w:comment>
  <w:comment w:id="19" w:author="Julia Bramstedt" w:date="2019-02-11T15:24:00Z" w:initials="JB">
    <w:p w14:paraId="396F2AE6" w14:textId="3FC55ED3" w:rsidR="008957DC" w:rsidRDefault="008957DC">
      <w:pPr>
        <w:pStyle w:val="CommentText"/>
      </w:pPr>
      <w:r>
        <w:rPr>
          <w:rStyle w:val="CommentReference"/>
        </w:rPr>
        <w:annotationRef/>
      </w:r>
      <w:proofErr w:type="gramStart"/>
      <w:r>
        <w:t>Don’t</w:t>
      </w:r>
      <w:proofErr w:type="gramEnd"/>
      <w:r>
        <w:t xml:space="preserve"> use suggested multiple times in one </w:t>
      </w:r>
      <w:proofErr w:type="spellStart"/>
      <w:r>
        <w:t>sentance</w:t>
      </w:r>
      <w:proofErr w:type="spellEnd"/>
    </w:p>
  </w:comment>
  <w:comment w:id="20" w:author="Julia Bramstedt" w:date="2019-02-11T15:25:00Z" w:initials="JB">
    <w:p w14:paraId="7D49DC80" w14:textId="7A1BE1E8" w:rsidR="008957DC" w:rsidRDefault="008957DC">
      <w:pPr>
        <w:pStyle w:val="CommentText"/>
      </w:pPr>
      <w:r>
        <w:rPr>
          <w:rStyle w:val="CommentReference"/>
        </w:rPr>
        <w:annotationRef/>
      </w:r>
      <w:r>
        <w:t xml:space="preserve">Are you going to go into these facts?  </w:t>
      </w:r>
    </w:p>
  </w:comment>
  <w:comment w:id="21" w:author="Julia Bramstedt" w:date="2019-02-11T15:25:00Z" w:initials="JB">
    <w:p w14:paraId="18DF3709" w14:textId="3A301610" w:rsidR="008957DC" w:rsidRDefault="008957DC">
      <w:pPr>
        <w:pStyle w:val="CommentText"/>
      </w:pPr>
      <w:r>
        <w:rPr>
          <w:rStyle w:val="CommentReference"/>
        </w:rPr>
        <w:annotationRef/>
      </w:r>
      <w:r>
        <w:t>Bad sentence, hard to follow</w:t>
      </w:r>
    </w:p>
  </w:comment>
  <w:comment w:id="22" w:author="Julia Bramstedt" w:date="2019-02-11T15:26:00Z" w:initials="JB">
    <w:p w14:paraId="4E64D1B1" w14:textId="2355903F" w:rsidR="008957DC" w:rsidRDefault="008957DC">
      <w:pPr>
        <w:pStyle w:val="CommentText"/>
      </w:pPr>
      <w:r>
        <w:rPr>
          <w:rStyle w:val="CommentReference"/>
        </w:rPr>
        <w:annotationRef/>
      </w:r>
      <w:r>
        <w:t>Maybe be more specific than over time (</w:t>
      </w:r>
      <w:proofErr w:type="spellStart"/>
      <w:r>
        <w:t>ie</w:t>
      </w:r>
      <w:proofErr w:type="spellEnd"/>
      <w:r>
        <w:t xml:space="preserve"> over the winter, over a month, etc. </w:t>
      </w:r>
    </w:p>
  </w:comment>
  <w:comment w:id="23" w:author="Julia Bramstedt" w:date="2019-02-11T15:27:00Z" w:initials="JB">
    <w:p w14:paraId="421E7ED1" w14:textId="76BCE750" w:rsidR="008957DC" w:rsidRDefault="008957DC">
      <w:pPr>
        <w:pStyle w:val="CommentText"/>
      </w:pPr>
      <w:r>
        <w:rPr>
          <w:rStyle w:val="CommentReference"/>
        </w:rPr>
        <w:annotationRef/>
      </w:r>
      <w:r>
        <w:t xml:space="preserve">somehow link frass from bug butt to </w:t>
      </w:r>
      <w:proofErr w:type="spellStart"/>
      <w:r>
        <w:t>forrest</w:t>
      </w:r>
      <w:proofErr w:type="spellEnd"/>
      <w:r>
        <w:t xml:space="preserve"> floor</w:t>
      </w:r>
    </w:p>
  </w:comment>
  <w:comment w:id="24" w:author="Julia Bramstedt" w:date="2019-02-11T15:28:00Z" w:initials="JB">
    <w:p w14:paraId="5FFE191C" w14:textId="65F3CD32" w:rsidR="008957DC" w:rsidRDefault="008957DC">
      <w:pPr>
        <w:pStyle w:val="CommentText"/>
      </w:pPr>
      <w:r>
        <w:rPr>
          <w:rStyle w:val="CommentReference"/>
        </w:rPr>
        <w:annotationRef/>
      </w:r>
      <w:r>
        <w:t xml:space="preserve">Trusting you that this makes sense…. I </w:t>
      </w:r>
      <w:proofErr w:type="gramStart"/>
      <w:r>
        <w:t>don’t</w:t>
      </w:r>
      <w:proofErr w:type="gramEnd"/>
      <w:r>
        <w:t xml:space="preserve"> get the </w:t>
      </w:r>
      <w:proofErr w:type="spellStart"/>
      <w:r>
        <w:t>sciency</w:t>
      </w:r>
      <w:proofErr w:type="spellEnd"/>
      <w:r>
        <w:t xml:space="preserve"> behind it.</w:t>
      </w:r>
    </w:p>
  </w:comment>
  <w:comment w:id="26" w:author="Julia Bramstedt" w:date="2019-02-11T15:35:00Z" w:initials="JB">
    <w:p w14:paraId="49D940AA" w14:textId="6917A9CE" w:rsidR="005A62BD" w:rsidRDefault="005A62BD">
      <w:pPr>
        <w:pStyle w:val="CommentText"/>
      </w:pPr>
      <w:r>
        <w:rPr>
          <w:rStyle w:val="CommentReference"/>
        </w:rPr>
        <w:annotationRef/>
      </w:r>
      <w:r>
        <w:t xml:space="preserve">Need some way to connect, I </w:t>
      </w:r>
      <w:proofErr w:type="gramStart"/>
      <w:r>
        <w:t>don’t</w:t>
      </w:r>
      <w:proofErr w:type="gramEnd"/>
      <w:r>
        <w:t xml:space="preserve"> know what though</w:t>
      </w:r>
    </w:p>
  </w:comment>
  <w:comment w:id="27" w:author="Julia Bramstedt" w:date="2019-02-11T15:35:00Z" w:initials="JB">
    <w:p w14:paraId="5BA2C336" w14:textId="4FC40B3C" w:rsidR="002D6B05" w:rsidRDefault="002D6B05">
      <w:pPr>
        <w:pStyle w:val="CommentText"/>
      </w:pPr>
      <w:r>
        <w:rPr>
          <w:rStyle w:val="CommentReference"/>
        </w:rPr>
        <w:annotationRef/>
      </w:r>
      <w:r>
        <w:t>For what reasons / expand on this… why is it important</w:t>
      </w:r>
    </w:p>
  </w:comment>
  <w:comment w:id="28" w:author="Julia Bramstedt" w:date="2019-02-11T15:37:00Z" w:initials="JB">
    <w:p w14:paraId="43406EEB" w14:textId="64308574" w:rsidR="002D6B05" w:rsidRDefault="002D6B05">
      <w:pPr>
        <w:pStyle w:val="CommentText"/>
      </w:pPr>
      <w:r>
        <w:rPr>
          <w:rStyle w:val="CommentReference"/>
        </w:rPr>
        <w:annotationRef/>
      </w:r>
      <w:r>
        <w:t xml:space="preserve">It is possible to see if the rate of conifer leaf breakdown is </w:t>
      </w:r>
      <w:proofErr w:type="gramStart"/>
      <w:r>
        <w:t>influenced  by</w:t>
      </w:r>
      <w:proofErr w:type="gramEnd"/>
      <w:r>
        <w:t xml:space="preserve"> herbivory and microbial activity, leading to the addition of supplemental nutrients to the soil</w:t>
      </w:r>
    </w:p>
  </w:comment>
  <w:comment w:id="29" w:author="Julia Bramstedt" w:date="2019-02-11T15:38:00Z" w:initials="JB">
    <w:p w14:paraId="61DE4520" w14:textId="487F020D" w:rsidR="008D36EA" w:rsidRDefault="008D36EA">
      <w:pPr>
        <w:pStyle w:val="CommentText"/>
      </w:pPr>
      <w:r>
        <w:rPr>
          <w:rStyle w:val="CommentReference"/>
        </w:rPr>
        <w:annotationRef/>
      </w:r>
      <w:r>
        <w:t>to monitor changes in stream chemistry and the community food web</w:t>
      </w:r>
    </w:p>
  </w:comment>
  <w:comment w:id="30" w:author="Clay Arango" w:date="2018-07-17T09:44:00Z" w:initials="CA">
    <w:p w14:paraId="6D69FEF8" w14:textId="77777777" w:rsidR="00E953B1" w:rsidRDefault="00E953B1" w:rsidP="00E953B1">
      <w:pPr>
        <w:pStyle w:val="CommentText"/>
      </w:pPr>
      <w:r>
        <w:rPr>
          <w:rStyle w:val="CommentReference"/>
        </w:rPr>
        <w:annotationRef/>
      </w:r>
      <w:r>
        <w:t xml:space="preserve">This will be the last paragraph of your introduction, but </w:t>
      </w:r>
      <w:proofErr w:type="gramStart"/>
      <w:r>
        <w:t>don’t</w:t>
      </w:r>
      <w:proofErr w:type="gramEnd"/>
      <w:r>
        <w:t xml:space="preserve"> worry about the relationship to the main grant.  Just focus on your research and your questions.  You can leave it here for now until your intro comes together</w:t>
      </w:r>
    </w:p>
  </w:comment>
  <w:comment w:id="31" w:author="Clay Arango" w:date="2020-01-10T11:27:00Z" w:initials="CA">
    <w:p w14:paraId="41542FBA" w14:textId="77777777" w:rsidR="004162F7" w:rsidRDefault="004162F7" w:rsidP="004162F7">
      <w:pPr>
        <w:pStyle w:val="CommentText"/>
      </w:pPr>
      <w:r>
        <w:rPr>
          <w:rStyle w:val="CommentReference"/>
        </w:rPr>
        <w:annotationRef/>
      </w:r>
      <w:r>
        <w:t>Need a date</w:t>
      </w:r>
    </w:p>
  </w:comment>
  <w:comment w:id="32" w:author="Clay Arango" w:date="2019-07-10T14:58:00Z" w:initials="CA">
    <w:p w14:paraId="55B7CCB5" w14:textId="77777777" w:rsidR="004162F7" w:rsidRDefault="004162F7" w:rsidP="004162F7">
      <w:pPr>
        <w:pStyle w:val="CommentText"/>
      </w:pPr>
      <w:r>
        <w:rPr>
          <w:rStyle w:val="CommentReference"/>
        </w:rPr>
        <w:annotationRef/>
      </w:r>
      <w:r>
        <w:t>Make this about two paragraphs.  The first paragraph should be a general description of the eastern Cascades mixed conifer forest, description of the annual seasonality in precipitation etc. Second paragraph, a description of the where the sites are arrayed (sort of like you have here) and a brief description of the budworm history here (WA DNR forest health highlights will be a good reference)</w:t>
      </w:r>
    </w:p>
  </w:comment>
  <w:comment w:id="33" w:author="Clay Arango" w:date="2020-01-10T11:41:00Z" w:initials="CA">
    <w:p w14:paraId="0735294E" w14:textId="77777777" w:rsidR="004162F7" w:rsidRDefault="004162F7" w:rsidP="004162F7">
      <w:pPr>
        <w:pStyle w:val="CommentText"/>
      </w:pPr>
      <w:r>
        <w:rPr>
          <w:rStyle w:val="CommentReference"/>
        </w:rPr>
        <w:annotationRef/>
      </w:r>
      <w:r>
        <w:t>Refer to map here, probably wait to number until the end depending on what other figures are used</w:t>
      </w:r>
    </w:p>
  </w:comment>
  <w:comment w:id="34" w:author="Clay Arango" w:date="2020-01-10T11:39:00Z" w:initials="CA">
    <w:p w14:paraId="1D7E37E1" w14:textId="77777777" w:rsidR="004162F7" w:rsidRDefault="004162F7" w:rsidP="004162F7">
      <w:pPr>
        <w:pStyle w:val="CommentText"/>
      </w:pPr>
      <w:r>
        <w:rPr>
          <w:rStyle w:val="CommentReference"/>
        </w:rPr>
        <w:annotationRef/>
      </w:r>
      <w:r>
        <w:t>These qualifiers are fine, but you might be asked to define exactly what that means.  I think the most important part of these qualifiers is the fact that Jungle was disturbed by cattle</w:t>
      </w:r>
    </w:p>
  </w:comment>
  <w:comment w:id="35" w:author="Clay Arango" w:date="2020-01-10T11:42:00Z" w:initials="CA">
    <w:p w14:paraId="42C3CCE6" w14:textId="77777777" w:rsidR="004162F7" w:rsidRDefault="004162F7" w:rsidP="004162F7">
      <w:pPr>
        <w:pStyle w:val="CommentText"/>
      </w:pPr>
      <w:r>
        <w:rPr>
          <w:rStyle w:val="CommentReference"/>
        </w:rPr>
        <w:annotationRef/>
      </w:r>
      <w:r>
        <w:t xml:space="preserve">There are different ways to insert figures so the text flows more naturally around them.  Reason </w:t>
      </w:r>
      <w:proofErr w:type="gramStart"/>
      <w:r>
        <w:t>I’m</w:t>
      </w:r>
      <w:proofErr w:type="gramEnd"/>
      <w:r>
        <w:t xml:space="preserve"> mentioning that is that it looks like this should be part of the paragraph above the figure.  I think you want to choose “Wrap text=&gt;square or top and bottom” so the text </w:t>
      </w:r>
      <w:proofErr w:type="gramStart"/>
      <w:r>
        <w:t>isn’t</w:t>
      </w:r>
      <w:proofErr w:type="gramEnd"/>
      <w:r>
        <w:t xml:space="preserve"> actually disrupted by the figure</w:t>
      </w:r>
    </w:p>
  </w:comment>
  <w:comment w:id="36" w:author="Clay Arango" w:date="2020-01-10T11:46:00Z" w:initials="CA">
    <w:p w14:paraId="6C9859D6" w14:textId="77777777" w:rsidR="004162F7" w:rsidRDefault="004162F7" w:rsidP="004162F7">
      <w:pPr>
        <w:pStyle w:val="CommentText"/>
      </w:pPr>
      <w:r>
        <w:rPr>
          <w:rStyle w:val="CommentReference"/>
        </w:rPr>
        <w:annotationRef/>
      </w:r>
      <w:r>
        <w:t>Stop word from putting extra space between paragraphs.  Home&gt;paragraph&gt;after set to 0 pt.  Do this on the whole document</w:t>
      </w:r>
    </w:p>
  </w:comment>
  <w:comment w:id="37" w:author="Clay Arango" w:date="2019-10-01T14:54:00Z" w:initials="CA">
    <w:p w14:paraId="2BBB4F1E" w14:textId="77777777" w:rsidR="004162F7" w:rsidRDefault="004162F7" w:rsidP="004162F7">
      <w:pPr>
        <w:pStyle w:val="CommentText"/>
      </w:pPr>
      <w:r>
        <w:rPr>
          <w:rStyle w:val="CommentReference"/>
        </w:rPr>
        <w:annotationRef/>
      </w:r>
      <w:r>
        <w:t>A picture would be nice here</w:t>
      </w:r>
    </w:p>
  </w:comment>
  <w:comment w:id="38" w:author="Clay Arango" w:date="2020-01-10T12:23:00Z" w:initials="CA">
    <w:p w14:paraId="097F8122" w14:textId="77777777" w:rsidR="004162F7" w:rsidRDefault="004162F7" w:rsidP="004162F7">
      <w:pPr>
        <w:pStyle w:val="CommentText"/>
      </w:pPr>
      <w:r>
        <w:rPr>
          <w:rStyle w:val="CommentReference"/>
        </w:rPr>
        <w:annotationRef/>
      </w:r>
      <w:r>
        <w:t>Defined above, so not necessary to redo.</w:t>
      </w:r>
    </w:p>
  </w:comment>
  <w:comment w:id="39" w:author="Clay Arango" w:date="2019-07-10T14:58:00Z" w:initials="CA">
    <w:p w14:paraId="3DB03FDE" w14:textId="77777777" w:rsidR="004162F7" w:rsidRDefault="004162F7" w:rsidP="004162F7">
      <w:pPr>
        <w:pStyle w:val="CommentText"/>
      </w:pPr>
      <w:r>
        <w:rPr>
          <w:rStyle w:val="CommentReference"/>
        </w:rPr>
        <w:annotationRef/>
      </w:r>
      <w:r>
        <w:t>Clarify handling loss (was it described above already or were both loss metrics applied?</w:t>
      </w:r>
    </w:p>
  </w:comment>
  <w:comment w:id="40" w:author="Izak Neziri" w:date="2019-07-10T14:58:00Z" w:initials="IN">
    <w:p w14:paraId="2D8EEBE9" w14:textId="77777777" w:rsidR="004162F7" w:rsidRDefault="004162F7" w:rsidP="004162F7">
      <w:pPr>
        <w:pStyle w:val="CommentText"/>
      </w:pPr>
      <w:r>
        <w:rPr>
          <w:rStyle w:val="CommentReference"/>
        </w:rPr>
        <w:annotationRef/>
      </w:r>
      <w:r>
        <w:t>Both loss metrics were applied</w:t>
      </w:r>
    </w:p>
  </w:comment>
  <w:comment w:id="41" w:author="Clay" w:date="2019-07-10T14:58:00Z" w:initials="C">
    <w:p w14:paraId="5EFD0F54" w14:textId="77777777" w:rsidR="004162F7" w:rsidRDefault="004162F7" w:rsidP="004162F7">
      <w:pPr>
        <w:pStyle w:val="CommentText"/>
      </w:pPr>
      <w:r>
        <w:rPr>
          <w:rStyle w:val="CommentReference"/>
        </w:rPr>
        <w:annotationRef/>
      </w:r>
      <w:r>
        <w:t xml:space="preserve">I think you just need to apply one metric of handling loss, and if you have the exact loss from each bag, </w:t>
      </w:r>
      <w:proofErr w:type="gramStart"/>
      <w:r>
        <w:t>that’s</w:t>
      </w:r>
      <w:proofErr w:type="gramEnd"/>
      <w:r>
        <w:t xml:space="preserve"> the better way to do it.</w:t>
      </w:r>
    </w:p>
  </w:comment>
  <w:comment w:id="42" w:author="Clay Arango" w:date="2020-01-10T12:40:00Z" w:initials="CA">
    <w:p w14:paraId="2D41E082" w14:textId="77777777" w:rsidR="004162F7" w:rsidRDefault="004162F7" w:rsidP="004162F7">
      <w:pPr>
        <w:pStyle w:val="CommentText"/>
      </w:pPr>
      <w:r>
        <w:rPr>
          <w:rStyle w:val="CommentReference"/>
        </w:rPr>
        <w:annotationRef/>
      </w:r>
      <w:r>
        <w:t>Equation looks great.  We can simplify it since the time details are mentioned in the text.  Should be centered and numbered.  Might need to use section breaks to center just the equation.  Double check grad school thesis style manual.  Same goes for all equations</w:t>
      </w:r>
    </w:p>
  </w:comment>
  <w:comment w:id="43" w:author="Clay Arango" w:date="2020-01-10T12:50:00Z" w:initials="CA">
    <w:p w14:paraId="534EB0A5" w14:textId="77777777" w:rsidR="004162F7" w:rsidRDefault="004162F7" w:rsidP="004162F7">
      <w:pPr>
        <w:pStyle w:val="CommentText"/>
      </w:pPr>
      <w:r>
        <w:rPr>
          <w:rStyle w:val="CommentReference"/>
        </w:rPr>
        <w:annotationRef/>
      </w:r>
      <w:r>
        <w:t xml:space="preserve">Go back to that Griffin and Turner paper to see what net changes indicated which outcome for </w:t>
      </w:r>
      <w:proofErr w:type="gramStart"/>
      <w:r>
        <w:t>N, and</w:t>
      </w:r>
      <w:proofErr w:type="gramEnd"/>
      <w:r>
        <w:t xml:space="preserve"> include them there.</w:t>
      </w:r>
    </w:p>
  </w:comment>
  <w:comment w:id="44" w:author="Clay Arango" w:date="2020-01-10T12:42:00Z" w:initials="CA">
    <w:p w14:paraId="0CDB867B" w14:textId="77777777" w:rsidR="004162F7" w:rsidRDefault="004162F7" w:rsidP="004162F7">
      <w:pPr>
        <w:pStyle w:val="CommentText"/>
      </w:pPr>
      <w:r>
        <w:rPr>
          <w:rStyle w:val="CommentReference"/>
        </w:rPr>
        <w:annotationRef/>
      </w:r>
      <w:proofErr w:type="gramStart"/>
      <w:r>
        <w:t>It’s</w:t>
      </w:r>
      <w:proofErr w:type="gramEnd"/>
      <w:r>
        <w:t xml:space="preserve"> super nitpicky, but usually N is described first.  I have no clue why</w:t>
      </w:r>
    </w:p>
  </w:comment>
  <w:comment w:id="45" w:author="Clay Arango" w:date="2019-07-10T14:58:00Z" w:initials="CA">
    <w:p w14:paraId="5CC2DCAC" w14:textId="77777777" w:rsidR="004162F7" w:rsidRDefault="004162F7" w:rsidP="004162F7">
      <w:pPr>
        <w:pStyle w:val="CommentText"/>
      </w:pPr>
      <w:r>
        <w:rPr>
          <w:rStyle w:val="CommentReference"/>
        </w:rPr>
        <w:annotationRef/>
      </w:r>
      <w:r>
        <w:t>Molar ratios</w:t>
      </w:r>
    </w:p>
    <w:p w14:paraId="3A9890F8" w14:textId="77777777" w:rsidR="004162F7" w:rsidRDefault="004162F7" w:rsidP="004162F7">
      <w:pPr>
        <w:pStyle w:val="CommentText"/>
      </w:pPr>
    </w:p>
    <w:p w14:paraId="09FE55CF" w14:textId="77777777" w:rsidR="004162F7" w:rsidRDefault="004162F7" w:rsidP="004162F7">
      <w:pPr>
        <w:pStyle w:val="CommentText"/>
      </w:pPr>
      <w:r>
        <w:t>Still need to address this…</w:t>
      </w:r>
      <w:proofErr w:type="gramStart"/>
      <w:r>
        <w:t>doesn’t</w:t>
      </w:r>
      <w:proofErr w:type="gramEnd"/>
      <w:r>
        <w:t xml:space="preserve"> the method specify a molar ratio?  If not, just let me know</w:t>
      </w:r>
    </w:p>
  </w:comment>
  <w:comment w:id="46" w:author="Clay Arango" w:date="2020-01-10T14:44:00Z" w:initials="CA">
    <w:p w14:paraId="7D2EA642" w14:textId="77777777" w:rsidR="004162F7" w:rsidRDefault="004162F7" w:rsidP="004162F7">
      <w:pPr>
        <w:pStyle w:val="CommentText"/>
      </w:pPr>
      <w:r>
        <w:rPr>
          <w:rStyle w:val="CommentReference"/>
        </w:rPr>
        <w:annotationRef/>
      </w:r>
      <w:r>
        <w:t xml:space="preserve">I </w:t>
      </w:r>
      <w:proofErr w:type="gramStart"/>
      <w:r>
        <w:t>don’t</w:t>
      </w:r>
      <w:proofErr w:type="gramEnd"/>
      <w:r>
        <w:t xml:space="preserve"> think this is the right description.  High and low </w:t>
      </w:r>
      <w:proofErr w:type="gramStart"/>
      <w:r>
        <w:t>can’t</w:t>
      </w:r>
      <w:proofErr w:type="gramEnd"/>
      <w:r>
        <w:t xml:space="preserve"> interact since they are independent of each other.  Leaf and location can but </w:t>
      </w:r>
      <w:proofErr w:type="gramStart"/>
      <w:r>
        <w:t>I’m</w:t>
      </w:r>
      <w:proofErr w:type="gramEnd"/>
      <w:r>
        <w:t xml:space="preserve"> not sure that makes sense to do that.  This should be a </w:t>
      </w:r>
      <w:proofErr w:type="gramStart"/>
      <w:r>
        <w:t>two factor</w:t>
      </w:r>
      <w:proofErr w:type="gramEnd"/>
      <w:r>
        <w:t xml:space="preserve"> blocked by location I think </w:t>
      </w:r>
    </w:p>
  </w:comment>
  <w:comment w:id="47" w:author="Clay Arango" w:date="2020-01-10T14:46:00Z" w:initials="CA">
    <w:p w14:paraId="01AD3DCC" w14:textId="77777777" w:rsidR="004162F7" w:rsidRDefault="004162F7" w:rsidP="004162F7">
      <w:pPr>
        <w:pStyle w:val="CommentText"/>
      </w:pPr>
      <w:r>
        <w:rPr>
          <w:rStyle w:val="CommentReference"/>
        </w:rPr>
        <w:annotationRef/>
      </w:r>
      <w:r>
        <w:t xml:space="preserve">This is different </w:t>
      </w:r>
      <w:proofErr w:type="spellStart"/>
      <w:r>
        <w:t>that</w:t>
      </w:r>
      <w:proofErr w:type="spellEnd"/>
      <w:r>
        <w:t xml:space="preserve"> what you just said too.</w:t>
      </w:r>
    </w:p>
  </w:comment>
  <w:comment w:id="49" w:author="Clay Arango" w:date="2020-01-10T14:50:00Z" w:initials="CA">
    <w:p w14:paraId="6E286C7C" w14:textId="77777777" w:rsidR="004162F7" w:rsidRDefault="004162F7" w:rsidP="004162F7">
      <w:pPr>
        <w:pStyle w:val="CommentText"/>
      </w:pPr>
      <w:r>
        <w:rPr>
          <w:rStyle w:val="CommentReference"/>
        </w:rPr>
        <w:annotationRef/>
      </w:r>
      <w:proofErr w:type="gramStart"/>
      <w:r>
        <w:t>We’ll</w:t>
      </w:r>
      <w:proofErr w:type="gramEnd"/>
      <w:r>
        <w:t xml:space="preserve"> want to flesh this out.  </w:t>
      </w:r>
      <w:proofErr w:type="gramStart"/>
      <w:r>
        <w:t>I’ll</w:t>
      </w:r>
      <w:proofErr w:type="gramEnd"/>
      <w:r>
        <w:t xml:space="preserve"> send you </w:t>
      </w:r>
      <w:proofErr w:type="spellStart"/>
      <w:r>
        <w:t>zach’s</w:t>
      </w:r>
      <w:proofErr w:type="spellEnd"/>
      <w:r>
        <w:t xml:space="preserve"> thesis so you can see how he described his model approach.  He did way more of a complex procedure, but you can see how he described it.  Also, I think this should be embedded in the above paragraph</w:t>
      </w:r>
    </w:p>
  </w:comment>
  <w:comment w:id="50" w:author="Izak Neziri" w:date="2020-05-05T13:02:00Z" w:initials="IN">
    <w:p w14:paraId="73A7855E" w14:textId="757AAFF8" w:rsidR="0094121F" w:rsidRDefault="0094121F">
      <w:pPr>
        <w:pStyle w:val="CommentText"/>
      </w:pPr>
      <w:r>
        <w:rPr>
          <w:rStyle w:val="CommentReference"/>
        </w:rPr>
        <w:annotationRef/>
      </w:r>
      <w:r>
        <w:t>Change ug N to P</w:t>
      </w:r>
    </w:p>
  </w:comment>
  <w:comment w:id="51" w:author="Neziri Izak - OHS" w:date="2020-05-22T11:46:00Z" w:initials="NI-O">
    <w:p w14:paraId="0CE94CC8" w14:textId="6670EED8" w:rsidR="00202422" w:rsidRDefault="00202422">
      <w:pPr>
        <w:pStyle w:val="CommentText"/>
      </w:pPr>
      <w:r>
        <w:rPr>
          <w:rStyle w:val="CommentReference"/>
        </w:rPr>
        <w:annotationRef/>
      </w:r>
      <w:r>
        <w:t>Will cite properly. Current place holder until I read a few more papers I book marked.</w:t>
      </w:r>
    </w:p>
  </w:comment>
  <w:comment w:id="52" w:author="Neziri Izak - OHS" w:date="2020-05-22T11:45:00Z" w:initials="NI-O">
    <w:p w14:paraId="64557782" w14:textId="70FEED66" w:rsidR="00202422" w:rsidRDefault="00202422">
      <w:pPr>
        <w:pStyle w:val="CommentText"/>
      </w:pPr>
      <w:r>
        <w:rPr>
          <w:rStyle w:val="CommentReference"/>
        </w:rPr>
        <w:annotationRef/>
      </w:r>
      <w:r>
        <w:t>Will cite properly. Current place holder until I read a few more papers I book marked.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13D8EB2" w15:done="0"/>
  <w15:commentEx w15:paraId="5197FBE9" w15:done="0"/>
  <w15:commentEx w15:paraId="4EA7EACB" w15:done="0"/>
  <w15:commentEx w15:paraId="52E8F767" w15:paraIdParent="4EA7EACB" w15:done="0"/>
  <w15:commentEx w15:paraId="1AE73CB9" w15:done="0"/>
  <w15:commentEx w15:paraId="390EFB69" w15:done="0"/>
  <w15:commentEx w15:paraId="33062BEF" w15:done="0"/>
  <w15:commentEx w15:paraId="1588B481" w15:done="0"/>
  <w15:commentEx w15:paraId="7E82C844" w15:done="0"/>
  <w15:commentEx w15:paraId="396F2AE6" w15:done="0"/>
  <w15:commentEx w15:paraId="7D49DC80" w15:done="0"/>
  <w15:commentEx w15:paraId="18DF3709" w15:done="0"/>
  <w15:commentEx w15:paraId="4E64D1B1" w15:done="0"/>
  <w15:commentEx w15:paraId="421E7ED1" w15:done="0"/>
  <w15:commentEx w15:paraId="5FFE191C" w15:done="0"/>
  <w15:commentEx w15:paraId="49D940AA" w15:done="0"/>
  <w15:commentEx w15:paraId="5BA2C336" w15:done="0"/>
  <w15:commentEx w15:paraId="43406EEB" w15:done="0"/>
  <w15:commentEx w15:paraId="61DE4520" w15:done="0"/>
  <w15:commentEx w15:paraId="6D69FEF8" w15:done="0"/>
  <w15:commentEx w15:paraId="41542FBA" w15:done="1"/>
  <w15:commentEx w15:paraId="55B7CCB5" w15:done="1"/>
  <w15:commentEx w15:paraId="0735294E" w15:done="1"/>
  <w15:commentEx w15:paraId="1D7E37E1" w15:done="1"/>
  <w15:commentEx w15:paraId="42C3CCE6" w15:done="1"/>
  <w15:commentEx w15:paraId="6C9859D6" w15:done="1"/>
  <w15:commentEx w15:paraId="2BBB4F1E" w15:done="0"/>
  <w15:commentEx w15:paraId="097F8122" w15:done="1"/>
  <w15:commentEx w15:paraId="3DB03FDE" w15:done="1"/>
  <w15:commentEx w15:paraId="2D8EEBE9" w15:paraIdParent="3DB03FDE" w15:done="1"/>
  <w15:commentEx w15:paraId="5EFD0F54" w15:done="1"/>
  <w15:commentEx w15:paraId="2D41E082" w15:done="1"/>
  <w15:commentEx w15:paraId="534EB0A5" w15:done="0"/>
  <w15:commentEx w15:paraId="0CDB867B" w15:done="1"/>
  <w15:commentEx w15:paraId="09FE55CF" w15:done="0"/>
  <w15:commentEx w15:paraId="7D2EA642" w15:done="0"/>
  <w15:commentEx w15:paraId="01AD3DCC" w15:done="0"/>
  <w15:commentEx w15:paraId="6E286C7C" w15:done="0"/>
  <w15:commentEx w15:paraId="73A7855E" w15:done="0"/>
  <w15:commentEx w15:paraId="0CE94CC8" w15:done="0"/>
  <w15:commentEx w15:paraId="6455778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723A17" w16cex:dateUtc="2020-05-22T18:46:00Z"/>
  <w16cex:commentExtensible w16cex:durableId="227239EE" w16cex:dateUtc="2020-05-22T1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13D8EB2" w16cid:durableId="200C1DCE"/>
  <w16cid:commentId w16cid:paraId="5197FBE9" w16cid:durableId="200C1DCF"/>
  <w16cid:commentId w16cid:paraId="4EA7EACB" w16cid:durableId="200C1DD0"/>
  <w16cid:commentId w16cid:paraId="52E8F767" w16cid:durableId="200C1FFE"/>
  <w16cid:commentId w16cid:paraId="1AE73CB9" w16cid:durableId="200C1DD1"/>
  <w16cid:commentId w16cid:paraId="390EFB69" w16cid:durableId="200C1DD2"/>
  <w16cid:commentId w16cid:paraId="33062BEF" w16cid:durableId="200C1DD3"/>
  <w16cid:commentId w16cid:paraId="1588B481" w16cid:durableId="200C1DD4"/>
  <w16cid:commentId w16cid:paraId="7E82C844" w16cid:durableId="200C1DD5"/>
  <w16cid:commentId w16cid:paraId="396F2AE6" w16cid:durableId="200C1DD6"/>
  <w16cid:commentId w16cid:paraId="7D49DC80" w16cid:durableId="200C1DD8"/>
  <w16cid:commentId w16cid:paraId="18DF3709" w16cid:durableId="200C1DD9"/>
  <w16cid:commentId w16cid:paraId="4E64D1B1" w16cid:durableId="200C1DDA"/>
  <w16cid:commentId w16cid:paraId="421E7ED1" w16cid:durableId="200C1DDC"/>
  <w16cid:commentId w16cid:paraId="5FFE191C" w16cid:durableId="200C1DDD"/>
  <w16cid:commentId w16cid:paraId="49D940AA" w16cid:durableId="200C1DDF"/>
  <w16cid:commentId w16cid:paraId="5BA2C336" w16cid:durableId="200C1DE0"/>
  <w16cid:commentId w16cid:paraId="43406EEB" w16cid:durableId="200C1DE1"/>
  <w16cid:commentId w16cid:paraId="61DE4520" w16cid:durableId="200C1DE3"/>
  <w16cid:commentId w16cid:paraId="6D69FEF8" w16cid:durableId="1F1BC7F9"/>
  <w16cid:commentId w16cid:paraId="41542FBA" w16cid:durableId="21C56C83"/>
  <w16cid:commentId w16cid:paraId="55B7CCB5" w16cid:durableId="20D08095"/>
  <w16cid:commentId w16cid:paraId="0735294E" w16cid:durableId="21C56C85"/>
  <w16cid:commentId w16cid:paraId="1D7E37E1" w16cid:durableId="21C56C86"/>
  <w16cid:commentId w16cid:paraId="42C3CCE6" w16cid:durableId="21C56C88"/>
  <w16cid:commentId w16cid:paraId="6C9859D6" w16cid:durableId="21C56C89"/>
  <w16cid:commentId w16cid:paraId="2BBB4F1E" w16cid:durableId="21725789"/>
  <w16cid:commentId w16cid:paraId="097F8122" w16cid:durableId="21C56C8E"/>
  <w16cid:commentId w16cid:paraId="3DB03FDE" w16cid:durableId="1F1BC804"/>
  <w16cid:commentId w16cid:paraId="2D8EEBE9" w16cid:durableId="20BF2622"/>
  <w16cid:commentId w16cid:paraId="5EFD0F54" w16cid:durableId="20D080A7"/>
  <w16cid:commentId w16cid:paraId="2D41E082" w16cid:durableId="21C56C95"/>
  <w16cid:commentId w16cid:paraId="534EB0A5" w16cid:durableId="21C56C97"/>
  <w16cid:commentId w16cid:paraId="0CDB867B" w16cid:durableId="21C56C98"/>
  <w16cid:commentId w16cid:paraId="09FE55CF" w16cid:durableId="21C56C9B"/>
  <w16cid:commentId w16cid:paraId="7D2EA642" w16cid:durableId="21C56C9C"/>
  <w16cid:commentId w16cid:paraId="01AD3DCC" w16cid:durableId="21C56C9D"/>
  <w16cid:commentId w16cid:paraId="6E286C7C" w16cid:durableId="21C56C9E"/>
  <w16cid:commentId w16cid:paraId="73A7855E" w16cid:durableId="225BE24F"/>
  <w16cid:commentId w16cid:paraId="0CE94CC8" w16cid:durableId="22723A17"/>
  <w16cid:commentId w16cid:paraId="64557782" w16cid:durableId="227239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C58F9D" w14:textId="77777777" w:rsidR="00EC741A" w:rsidRDefault="00EC741A">
      <w:pPr>
        <w:spacing w:after="0" w:line="240" w:lineRule="auto"/>
      </w:pPr>
      <w:r>
        <w:separator/>
      </w:r>
    </w:p>
  </w:endnote>
  <w:endnote w:type="continuationSeparator" w:id="0">
    <w:p w14:paraId="24FFA4F3" w14:textId="77777777" w:rsidR="00EC741A" w:rsidRDefault="00EC74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altName w:val="Segoe UI"/>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9663101"/>
      <w:docPartObj>
        <w:docPartGallery w:val="Page Numbers (Bottom of Page)"/>
        <w:docPartUnique/>
      </w:docPartObj>
    </w:sdtPr>
    <w:sdtEndPr>
      <w:rPr>
        <w:noProof/>
      </w:rPr>
    </w:sdtEndPr>
    <w:sdtContent>
      <w:p w14:paraId="427797B0" w14:textId="4F3E0D61" w:rsidR="005738BB" w:rsidRDefault="00667969">
        <w:pPr>
          <w:pStyle w:val="Footer"/>
          <w:jc w:val="center"/>
        </w:pPr>
        <w:r>
          <w:t>viii</w:t>
        </w:r>
      </w:p>
    </w:sdtContent>
  </w:sdt>
  <w:p w14:paraId="098B9F08" w14:textId="77777777" w:rsidR="008957DC" w:rsidRDefault="008957DC">
    <w:pPr>
      <w:pBdr>
        <w:top w:val="nil"/>
        <w:left w:val="nil"/>
        <w:bottom w:val="nil"/>
        <w:right w:val="nil"/>
        <w:between w:val="nil"/>
      </w:pBdr>
      <w:tabs>
        <w:tab w:val="center" w:pos="4680"/>
        <w:tab w:val="right" w:pos="9360"/>
      </w:tabs>
      <w:spacing w:after="72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2372712"/>
      <w:docPartObj>
        <w:docPartGallery w:val="Page Numbers (Bottom of Page)"/>
        <w:docPartUnique/>
      </w:docPartObj>
    </w:sdtPr>
    <w:sdtEndPr>
      <w:rPr>
        <w:noProof/>
      </w:rPr>
    </w:sdtEndPr>
    <w:sdtContent>
      <w:p w14:paraId="5D7F0E36" w14:textId="2B4CFAB1" w:rsidR="005738BB" w:rsidRDefault="005738BB">
        <w:pPr>
          <w:pStyle w:val="Footer"/>
          <w:jc w:val="center"/>
        </w:pPr>
        <w:proofErr w:type="spellStart"/>
        <w:r>
          <w:t>i</w:t>
        </w:r>
        <w:proofErr w:type="spellEnd"/>
      </w:p>
    </w:sdtContent>
  </w:sdt>
  <w:p w14:paraId="1186F56B" w14:textId="77777777" w:rsidR="005738BB" w:rsidRDefault="005738B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69D0A4" w14:textId="77777777" w:rsidR="00EC741A" w:rsidRDefault="00EC741A">
      <w:pPr>
        <w:spacing w:after="0" w:line="240" w:lineRule="auto"/>
      </w:pPr>
      <w:r>
        <w:separator/>
      </w:r>
    </w:p>
  </w:footnote>
  <w:footnote w:type="continuationSeparator" w:id="0">
    <w:p w14:paraId="53063DDA" w14:textId="77777777" w:rsidR="00EC741A" w:rsidRDefault="00EC741A">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Izak Neziri">
    <w15:presenceInfo w15:providerId="Windows Live" w15:userId="0c8ea4a09f2954d3"/>
  </w15:person>
  <w15:person w15:author="Clay Arango">
    <w15:presenceInfo w15:providerId="AD" w15:userId="S-1-5-21-284843130-3751062232-1573799400-5078"/>
  </w15:person>
  <w15:person w15:author="Neziri Izak - OHS">
    <w15:presenceInfo w15:providerId="None" w15:userId="Neziri Izak - OH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A5A"/>
    <w:rsid w:val="000275A4"/>
    <w:rsid w:val="000425FC"/>
    <w:rsid w:val="00096AE3"/>
    <w:rsid w:val="000F47C1"/>
    <w:rsid w:val="000F7550"/>
    <w:rsid w:val="001539E9"/>
    <w:rsid w:val="00172A83"/>
    <w:rsid w:val="00180C4B"/>
    <w:rsid w:val="001D4414"/>
    <w:rsid w:val="001D78FA"/>
    <w:rsid w:val="00202422"/>
    <w:rsid w:val="00207FE3"/>
    <w:rsid w:val="00235E3E"/>
    <w:rsid w:val="00257055"/>
    <w:rsid w:val="002D6B05"/>
    <w:rsid w:val="002F3E7B"/>
    <w:rsid w:val="00344C48"/>
    <w:rsid w:val="00351B70"/>
    <w:rsid w:val="0039393C"/>
    <w:rsid w:val="003A0528"/>
    <w:rsid w:val="003F3AB3"/>
    <w:rsid w:val="00412759"/>
    <w:rsid w:val="004162F7"/>
    <w:rsid w:val="00422551"/>
    <w:rsid w:val="004545ED"/>
    <w:rsid w:val="00462FD5"/>
    <w:rsid w:val="004A5C50"/>
    <w:rsid w:val="004F5D64"/>
    <w:rsid w:val="004F6786"/>
    <w:rsid w:val="005738BB"/>
    <w:rsid w:val="00573D7B"/>
    <w:rsid w:val="005A4ADD"/>
    <w:rsid w:val="005A62BD"/>
    <w:rsid w:val="005B04A4"/>
    <w:rsid w:val="005E7E67"/>
    <w:rsid w:val="006522D5"/>
    <w:rsid w:val="0065520E"/>
    <w:rsid w:val="00667969"/>
    <w:rsid w:val="00684F3D"/>
    <w:rsid w:val="006B3408"/>
    <w:rsid w:val="006B5FA2"/>
    <w:rsid w:val="006D1A3A"/>
    <w:rsid w:val="0073326E"/>
    <w:rsid w:val="00753C2F"/>
    <w:rsid w:val="007A1270"/>
    <w:rsid w:val="007C2178"/>
    <w:rsid w:val="007F59C5"/>
    <w:rsid w:val="00841890"/>
    <w:rsid w:val="00846864"/>
    <w:rsid w:val="00893CC9"/>
    <w:rsid w:val="008957DC"/>
    <w:rsid w:val="008C298B"/>
    <w:rsid w:val="008D36EA"/>
    <w:rsid w:val="008D796E"/>
    <w:rsid w:val="00902055"/>
    <w:rsid w:val="00910643"/>
    <w:rsid w:val="009349A6"/>
    <w:rsid w:val="009356E2"/>
    <w:rsid w:val="0094121F"/>
    <w:rsid w:val="00974F9D"/>
    <w:rsid w:val="009C385A"/>
    <w:rsid w:val="009F63F2"/>
    <w:rsid w:val="00A12A86"/>
    <w:rsid w:val="00A31EB0"/>
    <w:rsid w:val="00A32005"/>
    <w:rsid w:val="00A4764E"/>
    <w:rsid w:val="00A57681"/>
    <w:rsid w:val="00A61CBA"/>
    <w:rsid w:val="00A66999"/>
    <w:rsid w:val="00AC3C34"/>
    <w:rsid w:val="00B3142A"/>
    <w:rsid w:val="00B5362A"/>
    <w:rsid w:val="00C24DD2"/>
    <w:rsid w:val="00C55CE6"/>
    <w:rsid w:val="00D047D1"/>
    <w:rsid w:val="00D34869"/>
    <w:rsid w:val="00D5125E"/>
    <w:rsid w:val="00D72EB8"/>
    <w:rsid w:val="00D75D82"/>
    <w:rsid w:val="00D765D3"/>
    <w:rsid w:val="00D76DA6"/>
    <w:rsid w:val="00DA1B40"/>
    <w:rsid w:val="00DE10F3"/>
    <w:rsid w:val="00DE1705"/>
    <w:rsid w:val="00E02A5A"/>
    <w:rsid w:val="00E0657B"/>
    <w:rsid w:val="00E23D8F"/>
    <w:rsid w:val="00E953B1"/>
    <w:rsid w:val="00EB72F0"/>
    <w:rsid w:val="00EC741A"/>
    <w:rsid w:val="00EF2626"/>
    <w:rsid w:val="00F1534E"/>
    <w:rsid w:val="00F82EBD"/>
    <w:rsid w:val="00FB32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D96C2FF"/>
  <w15:docId w15:val="{38F80F2C-7479-40C3-8145-1461C76BDB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semiHidden/>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tiff"/><Relationship Id="rId18" Type="http://schemas.openxmlformats.org/officeDocument/2006/relationships/image" Target="media/image10.tiff"/><Relationship Id="rId26" Type="http://schemas.openxmlformats.org/officeDocument/2006/relationships/hyperlink" Target="https://link.springer.com/article/10.1007/s00442-005-0044-1" TargetMode="External"/><Relationship Id="rId3" Type="http://schemas.openxmlformats.org/officeDocument/2006/relationships/webSettings" Target="webSettings.xml"/><Relationship Id="rId21" Type="http://schemas.openxmlformats.org/officeDocument/2006/relationships/image" Target="media/image13.tiff"/><Relationship Id="rId7" Type="http://schemas.microsoft.com/office/2011/relationships/commentsExtended" Target="commentsExtended.xml"/><Relationship Id="rId12" Type="http://schemas.openxmlformats.org/officeDocument/2006/relationships/image" Target="media/image4.tiff"/><Relationship Id="rId17" Type="http://schemas.openxmlformats.org/officeDocument/2006/relationships/image" Target="media/image9.tiff"/><Relationship Id="rId25" Type="http://schemas.microsoft.com/office/2018/08/relationships/commentsExtensible" Target="commentsExtensible.xml"/><Relationship Id="rId2" Type="http://schemas.openxmlformats.org/officeDocument/2006/relationships/settings" Target="settings.xml"/><Relationship Id="rId16" Type="http://schemas.openxmlformats.org/officeDocument/2006/relationships/image" Target="media/image8.tiff"/><Relationship Id="rId20" Type="http://schemas.openxmlformats.org/officeDocument/2006/relationships/image" Target="media/image12.tiff"/><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comments" Target="comments.xml"/><Relationship Id="rId11" Type="http://schemas.openxmlformats.org/officeDocument/2006/relationships/image" Target="media/image3.tiff"/><Relationship Id="rId24" Type="http://schemas.openxmlformats.org/officeDocument/2006/relationships/hyperlink" Target="https://link.springer.com/article/10.1007/BF02183092" TargetMode="External"/><Relationship Id="rId5" Type="http://schemas.openxmlformats.org/officeDocument/2006/relationships/endnotes" Target="endnotes.xml"/><Relationship Id="rId15" Type="http://schemas.openxmlformats.org/officeDocument/2006/relationships/image" Target="media/image7.tiff"/><Relationship Id="rId23" Type="http://schemas.openxmlformats.org/officeDocument/2006/relationships/image" Target="media/image15.tiff"/><Relationship Id="rId28" Type="http://schemas.openxmlformats.org/officeDocument/2006/relationships/footer" Target="footer2.xml"/><Relationship Id="rId10" Type="http://schemas.openxmlformats.org/officeDocument/2006/relationships/image" Target="media/image2.tiff"/><Relationship Id="rId19" Type="http://schemas.openxmlformats.org/officeDocument/2006/relationships/image" Target="media/image11.tiff"/><Relationship Id="rId31"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1.tiff"/><Relationship Id="rId14" Type="http://schemas.openxmlformats.org/officeDocument/2006/relationships/image" Target="media/image6.tiff"/><Relationship Id="rId22" Type="http://schemas.openxmlformats.org/officeDocument/2006/relationships/image" Target="media/image14.tiff"/><Relationship Id="rId27" Type="http://schemas.openxmlformats.org/officeDocument/2006/relationships/footer" Target="footer1.xml"/><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1265</TotalTime>
  <Pages>40</Pages>
  <Words>6249</Words>
  <Characters>35622</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Izak Neziri</dc:creator>
  <cp:lastModifiedBy>Neziri Izak - OHS</cp:lastModifiedBy>
  <cp:revision>39</cp:revision>
  <dcterms:created xsi:type="dcterms:W3CDTF">2020-01-12T21:49:00Z</dcterms:created>
  <dcterms:modified xsi:type="dcterms:W3CDTF">2020-05-23T01:53:00Z</dcterms:modified>
</cp:coreProperties>
</file>