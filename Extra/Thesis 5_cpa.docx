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28E2050A" w:rsidR="00D5125E" w:rsidRPr="00D5125E" w:rsidRDefault="006522D5" w:rsidP="00D5125E">
      <w:pPr>
        <w:widowControl w:val="0"/>
        <w:spacing w:after="0" w:line="240" w:lineRule="auto"/>
        <w:jc w:val="center"/>
        <w:rPr>
          <w:rFonts w:eastAsia="Times New Roman" w:cs="Times New Roman"/>
          <w:snapToGrid w:val="0"/>
          <w:sz w:val="24"/>
          <w:szCs w:val="24"/>
        </w:rPr>
      </w:pPr>
      <w:commentRangeStart w:id="0"/>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commentRangeEnd w:id="0"/>
      <w:r w:rsidR="00655A30">
        <w:rPr>
          <w:rStyle w:val="CommentReference"/>
        </w:rPr>
        <w:commentReference w:id="0"/>
      </w:r>
    </w:p>
    <w:p w14:paraId="3187AECF" w14:textId="77777777" w:rsidR="00D5125E" w:rsidRPr="00D5125E" w:rsidRDefault="00D5125E" w:rsidP="00D5125E">
      <w:pPr>
        <w:widowControl w:val="0"/>
        <w:spacing w:after="0" w:line="240" w:lineRule="auto"/>
        <w:rPr>
          <w:rFonts w:eastAsia="Times New Roman" w:cs="Times New Roman"/>
          <w:snapToGrid w:val="0"/>
          <w:sz w:val="24"/>
          <w:szCs w:val="24"/>
        </w:rPr>
      </w:pPr>
    </w:p>
    <w:p w14:paraId="3D4A0D3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w:t>
      </w:r>
    </w:p>
    <w:p w14:paraId="5CEAFFC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626F19"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4CDFB5"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D2F037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A Thesis</w:t>
      </w:r>
    </w:p>
    <w:p w14:paraId="6FA598F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EB2629"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Presented to</w:t>
      </w:r>
    </w:p>
    <w:p w14:paraId="5E23BD4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C21F49D"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The Graduate Faculty</w:t>
      </w:r>
    </w:p>
    <w:p w14:paraId="5DB1E30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0C5E9181"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Central Washington University</w:t>
      </w:r>
    </w:p>
    <w:p w14:paraId="2300CA2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058B85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6A426C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270D6B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2DEB1C2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FA4CC6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04368E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51B868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In Partial Fulfillment</w:t>
      </w:r>
    </w:p>
    <w:p w14:paraId="5C0506D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7E4547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of the Requirements for the Degree</w:t>
      </w:r>
    </w:p>
    <w:p w14:paraId="1D89952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22BC1E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Master of Science</w:t>
      </w:r>
    </w:p>
    <w:p w14:paraId="23BB62E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6CD645F" w14:textId="6E482564"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Biological Sciences</w:t>
      </w:r>
    </w:p>
    <w:p w14:paraId="70907C6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201913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12C2F4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71E002B"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34F961D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E2C38D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8E97D4"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6639188"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24D2EF5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B359E46" w14:textId="0889BAB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6305B4F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CFBC017" w14:textId="586A544C"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J</w:t>
      </w:r>
      <w:r w:rsidR="006522D5">
        <w:rPr>
          <w:rFonts w:eastAsia="Times New Roman" w:cs="Times New Roman"/>
          <w:snapToGrid w:val="0"/>
          <w:sz w:val="24"/>
          <w:szCs w:val="24"/>
        </w:rPr>
        <w:t>uly</w:t>
      </w:r>
      <w:r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11052F3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CENTRAL WASHINGTON UNIVERSITY</w:t>
      </w:r>
    </w:p>
    <w:p w14:paraId="0EF00F9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A92F4D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Graduate Studies</w:t>
      </w:r>
    </w:p>
    <w:p w14:paraId="62C6AB0C" w14:textId="77777777" w:rsidR="00D5125E" w:rsidRPr="00D5125E" w:rsidRDefault="00D5125E" w:rsidP="00D5125E">
      <w:pPr>
        <w:widowControl w:val="0"/>
        <w:spacing w:after="0" w:line="240" w:lineRule="auto"/>
        <w:rPr>
          <w:rFonts w:eastAsia="Times New Roman" w:cs="Times New Roman"/>
          <w:snapToGrid w:val="0"/>
          <w:sz w:val="24"/>
          <w:szCs w:val="24"/>
        </w:rPr>
      </w:pPr>
    </w:p>
    <w:p w14:paraId="7A9CE33E" w14:textId="77777777" w:rsidR="00D5125E" w:rsidRPr="00D5125E" w:rsidRDefault="00D5125E" w:rsidP="00D5125E">
      <w:pPr>
        <w:widowControl w:val="0"/>
        <w:spacing w:after="0" w:line="240" w:lineRule="auto"/>
        <w:rPr>
          <w:rFonts w:eastAsia="Times New Roman" w:cs="Times New Roman"/>
          <w:snapToGrid w:val="0"/>
          <w:sz w:val="24"/>
          <w:szCs w:val="24"/>
        </w:rPr>
      </w:pPr>
    </w:p>
    <w:p w14:paraId="6FC6B356" w14:textId="77777777" w:rsidR="00D5125E" w:rsidRPr="00D5125E" w:rsidRDefault="00D5125E" w:rsidP="00D5125E">
      <w:pPr>
        <w:widowControl w:val="0"/>
        <w:spacing w:after="0" w:line="240" w:lineRule="auto"/>
        <w:rPr>
          <w:rFonts w:eastAsia="Times New Roman" w:cs="Times New Roman"/>
          <w:snapToGrid w:val="0"/>
          <w:sz w:val="24"/>
          <w:szCs w:val="24"/>
        </w:rPr>
      </w:pPr>
    </w:p>
    <w:p w14:paraId="34DAE726" w14:textId="77777777" w:rsidR="00D5125E" w:rsidRPr="00D5125E" w:rsidRDefault="00D5125E" w:rsidP="00D5125E">
      <w:pPr>
        <w:widowControl w:val="0"/>
        <w:spacing w:after="0" w:line="240" w:lineRule="auto"/>
        <w:rPr>
          <w:rFonts w:eastAsia="Times New Roman" w:cs="Times New Roman"/>
          <w:snapToGrid w:val="0"/>
          <w:sz w:val="24"/>
          <w:szCs w:val="24"/>
        </w:rPr>
      </w:pPr>
    </w:p>
    <w:p w14:paraId="4CE26E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We hereby approve the thesis of</w:t>
      </w:r>
    </w:p>
    <w:p w14:paraId="25C37711" w14:textId="77777777" w:rsidR="00D5125E" w:rsidRPr="00D5125E" w:rsidRDefault="00D5125E" w:rsidP="00D5125E">
      <w:pPr>
        <w:widowControl w:val="0"/>
        <w:spacing w:after="0" w:line="240" w:lineRule="auto"/>
        <w:rPr>
          <w:rFonts w:eastAsia="Times New Roman" w:cs="Times New Roman"/>
          <w:snapToGrid w:val="0"/>
          <w:sz w:val="24"/>
          <w:szCs w:val="24"/>
        </w:rPr>
      </w:pPr>
    </w:p>
    <w:p w14:paraId="56BB80CB" w14:textId="77777777" w:rsidR="00D5125E" w:rsidRPr="00D5125E" w:rsidRDefault="00D5125E" w:rsidP="00D5125E">
      <w:pPr>
        <w:widowControl w:val="0"/>
        <w:spacing w:after="0" w:line="240" w:lineRule="auto"/>
        <w:rPr>
          <w:rFonts w:eastAsia="Times New Roman" w:cs="Times New Roman"/>
          <w:snapToGrid w:val="0"/>
          <w:sz w:val="24"/>
          <w:szCs w:val="24"/>
        </w:rPr>
      </w:pPr>
    </w:p>
    <w:p w14:paraId="7248DFBB" w14:textId="3076236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70BC1007" w14:textId="77777777" w:rsidR="00D5125E" w:rsidRPr="00D5125E" w:rsidRDefault="00D5125E" w:rsidP="00D5125E">
      <w:pPr>
        <w:widowControl w:val="0"/>
        <w:spacing w:after="0" w:line="240" w:lineRule="auto"/>
        <w:rPr>
          <w:rFonts w:eastAsia="Times New Roman" w:cs="Times New Roman"/>
          <w:snapToGrid w:val="0"/>
          <w:sz w:val="24"/>
          <w:szCs w:val="24"/>
        </w:rPr>
      </w:pPr>
    </w:p>
    <w:p w14:paraId="79BFC98F" w14:textId="77777777" w:rsidR="00D5125E" w:rsidRPr="00D5125E" w:rsidRDefault="00D5125E" w:rsidP="00D5125E">
      <w:pPr>
        <w:widowControl w:val="0"/>
        <w:spacing w:after="0" w:line="240" w:lineRule="auto"/>
        <w:rPr>
          <w:rFonts w:eastAsia="Times New Roman" w:cs="Times New Roman"/>
          <w:snapToGrid w:val="0"/>
          <w:sz w:val="24"/>
          <w:szCs w:val="24"/>
        </w:rPr>
      </w:pPr>
    </w:p>
    <w:p w14:paraId="4DA47E3E"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Candidate for the degree of Master of Science</w:t>
      </w:r>
    </w:p>
    <w:p w14:paraId="3A8BDDC6" w14:textId="77777777" w:rsidR="00D5125E" w:rsidRPr="00D5125E" w:rsidRDefault="00D5125E" w:rsidP="00D5125E">
      <w:pPr>
        <w:widowControl w:val="0"/>
        <w:spacing w:after="0" w:line="240" w:lineRule="auto"/>
        <w:rPr>
          <w:rFonts w:eastAsia="Times New Roman" w:cs="Times New Roman"/>
          <w:snapToGrid w:val="0"/>
          <w:sz w:val="24"/>
          <w:szCs w:val="24"/>
        </w:rPr>
      </w:pPr>
    </w:p>
    <w:p w14:paraId="22C7D930" w14:textId="77777777" w:rsidR="00D5125E" w:rsidRPr="00D5125E" w:rsidRDefault="00D5125E" w:rsidP="00D5125E">
      <w:pPr>
        <w:widowControl w:val="0"/>
        <w:spacing w:after="0" w:line="240" w:lineRule="auto"/>
        <w:rPr>
          <w:rFonts w:eastAsia="Times New Roman" w:cs="Times New Roman"/>
          <w:snapToGrid w:val="0"/>
          <w:sz w:val="24"/>
          <w:szCs w:val="24"/>
        </w:rPr>
      </w:pPr>
    </w:p>
    <w:p w14:paraId="67E3BB43" w14:textId="77777777" w:rsidR="00D5125E" w:rsidRPr="00D5125E" w:rsidRDefault="00D5125E" w:rsidP="00D5125E">
      <w:pPr>
        <w:widowControl w:val="0"/>
        <w:spacing w:after="0" w:line="240" w:lineRule="auto"/>
        <w:rPr>
          <w:rFonts w:eastAsia="Times New Roman" w:cs="Times New Roman"/>
          <w:snapToGrid w:val="0"/>
          <w:sz w:val="24"/>
          <w:szCs w:val="24"/>
        </w:rPr>
      </w:pPr>
    </w:p>
    <w:p w14:paraId="2693D55B" w14:textId="77777777" w:rsidR="00D5125E" w:rsidRPr="00D5125E" w:rsidRDefault="00D5125E" w:rsidP="00D5125E">
      <w:pPr>
        <w:widowControl w:val="0"/>
        <w:spacing w:after="0" w:line="240" w:lineRule="auto"/>
        <w:rPr>
          <w:rFonts w:eastAsia="Times New Roman" w:cs="Times New Roman"/>
          <w:snapToGrid w:val="0"/>
          <w:sz w:val="24"/>
          <w:szCs w:val="24"/>
        </w:rPr>
      </w:pPr>
    </w:p>
    <w:p w14:paraId="106CB9A3" w14:textId="77777777" w:rsidR="00D5125E" w:rsidRPr="00D5125E" w:rsidRDefault="00D5125E" w:rsidP="00D5125E">
      <w:pPr>
        <w:widowControl w:val="0"/>
        <w:spacing w:after="0" w:line="240" w:lineRule="auto"/>
        <w:rPr>
          <w:rFonts w:eastAsia="Times New Roman" w:cs="Times New Roman"/>
          <w:snapToGrid w:val="0"/>
          <w:sz w:val="24"/>
          <w:szCs w:val="24"/>
        </w:rPr>
      </w:pPr>
    </w:p>
    <w:p w14:paraId="361A50D2"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APPROVED FOR THE GRADUATE FACULTY</w:t>
      </w:r>
    </w:p>
    <w:p w14:paraId="2A9B6161" w14:textId="77777777" w:rsidR="00D5125E" w:rsidRPr="00D5125E" w:rsidRDefault="00D5125E" w:rsidP="00D5125E">
      <w:pPr>
        <w:widowControl w:val="0"/>
        <w:spacing w:after="0" w:line="240" w:lineRule="auto"/>
        <w:rPr>
          <w:rFonts w:eastAsia="Times New Roman" w:cs="Times New Roman"/>
          <w:snapToGrid w:val="0"/>
          <w:sz w:val="24"/>
          <w:szCs w:val="24"/>
        </w:rPr>
      </w:pPr>
    </w:p>
    <w:p w14:paraId="25F39EF5" w14:textId="77777777" w:rsidR="00D5125E" w:rsidRPr="00D5125E" w:rsidRDefault="00D5125E" w:rsidP="00D5125E">
      <w:pPr>
        <w:widowControl w:val="0"/>
        <w:spacing w:after="0" w:line="240" w:lineRule="auto"/>
        <w:rPr>
          <w:rFonts w:eastAsia="Times New Roman" w:cs="Times New Roman"/>
          <w:snapToGrid w:val="0"/>
          <w:sz w:val="24"/>
          <w:szCs w:val="24"/>
        </w:rPr>
      </w:pPr>
    </w:p>
    <w:p w14:paraId="0E25D2E1"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5C17CC37" w14:textId="667CF268"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Clay Arango</w:t>
      </w:r>
      <w:r w:rsidRPr="00D5125E">
        <w:rPr>
          <w:rFonts w:eastAsia="Times New Roman" w:cs="Times New Roman"/>
          <w:snapToGrid w:val="0"/>
          <w:sz w:val="24"/>
          <w:szCs w:val="24"/>
        </w:rPr>
        <w:t>, Committee Chair</w:t>
      </w:r>
    </w:p>
    <w:p w14:paraId="180248F4" w14:textId="77777777" w:rsidR="00D5125E" w:rsidRPr="00D5125E" w:rsidRDefault="00D5125E" w:rsidP="00D5125E">
      <w:pPr>
        <w:widowControl w:val="0"/>
        <w:spacing w:after="0" w:line="240" w:lineRule="auto"/>
        <w:rPr>
          <w:rFonts w:eastAsia="Times New Roman" w:cs="Times New Roman"/>
          <w:snapToGrid w:val="0"/>
          <w:sz w:val="24"/>
          <w:szCs w:val="24"/>
        </w:rPr>
      </w:pPr>
    </w:p>
    <w:p w14:paraId="2AB56C7E"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FEBE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6DAA7E2" w14:textId="2F4A2D11"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Karl </w:t>
      </w:r>
      <w:proofErr w:type="spellStart"/>
      <w:r w:rsidR="006522D5">
        <w:rPr>
          <w:rFonts w:eastAsia="Times New Roman" w:cs="Times New Roman"/>
          <w:snapToGrid w:val="0"/>
          <w:sz w:val="24"/>
          <w:szCs w:val="24"/>
        </w:rPr>
        <w:t>Lillquist</w:t>
      </w:r>
      <w:proofErr w:type="spellEnd"/>
    </w:p>
    <w:p w14:paraId="7D675932" w14:textId="77777777" w:rsidR="00D5125E" w:rsidRPr="00D5125E" w:rsidRDefault="00D5125E" w:rsidP="00D5125E">
      <w:pPr>
        <w:widowControl w:val="0"/>
        <w:spacing w:after="0" w:line="240" w:lineRule="auto"/>
        <w:rPr>
          <w:rFonts w:eastAsia="Times New Roman" w:cs="Times New Roman"/>
          <w:snapToGrid w:val="0"/>
          <w:sz w:val="24"/>
          <w:szCs w:val="24"/>
        </w:rPr>
      </w:pPr>
    </w:p>
    <w:p w14:paraId="00D5DA0A" w14:textId="77777777" w:rsidR="00D5125E" w:rsidRPr="00D5125E" w:rsidRDefault="00D5125E" w:rsidP="00D5125E">
      <w:pPr>
        <w:widowControl w:val="0"/>
        <w:spacing w:after="0" w:line="240" w:lineRule="auto"/>
        <w:rPr>
          <w:rFonts w:eastAsia="Times New Roman" w:cs="Times New Roman"/>
          <w:snapToGrid w:val="0"/>
          <w:sz w:val="24"/>
          <w:szCs w:val="24"/>
        </w:rPr>
      </w:pPr>
    </w:p>
    <w:p w14:paraId="271A6350"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A60B7F3" w14:textId="55172490"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Paul James</w:t>
      </w:r>
    </w:p>
    <w:p w14:paraId="2B7DB9FC" w14:textId="77777777" w:rsidR="00D5125E" w:rsidRPr="00D5125E" w:rsidRDefault="00D5125E" w:rsidP="00D5125E">
      <w:pPr>
        <w:widowControl w:val="0"/>
        <w:spacing w:after="0" w:line="240" w:lineRule="auto"/>
        <w:rPr>
          <w:rFonts w:eastAsia="Times New Roman" w:cs="Times New Roman"/>
          <w:snapToGrid w:val="0"/>
          <w:sz w:val="24"/>
          <w:szCs w:val="24"/>
        </w:rPr>
      </w:pPr>
    </w:p>
    <w:p w14:paraId="1154CC78" w14:textId="77777777" w:rsidR="00D5125E" w:rsidRPr="00D5125E" w:rsidRDefault="00D5125E" w:rsidP="00D5125E">
      <w:pPr>
        <w:widowControl w:val="0"/>
        <w:spacing w:after="0" w:line="240" w:lineRule="auto"/>
        <w:rPr>
          <w:rFonts w:eastAsia="Times New Roman" w:cs="Times New Roman"/>
          <w:snapToGrid w:val="0"/>
          <w:sz w:val="24"/>
          <w:szCs w:val="24"/>
        </w:rPr>
      </w:pPr>
    </w:p>
    <w:p w14:paraId="7D34DB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6FE3263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Dean of Graduate Studies</w:t>
      </w:r>
    </w:p>
    <w:p w14:paraId="783EEFA9" w14:textId="77777777" w:rsidR="00D5125E" w:rsidRPr="00D5125E" w:rsidRDefault="00D5125E" w:rsidP="00D5125E">
      <w:pPr>
        <w:widowControl w:val="0"/>
        <w:spacing w:after="0" w:line="240" w:lineRule="auto"/>
        <w:rPr>
          <w:rFonts w:eastAsia="Times New Roman" w:cs="Times New Roman"/>
          <w:snapToGrid w:val="0"/>
          <w:sz w:val="20"/>
          <w:szCs w:val="20"/>
        </w:rPr>
      </w:pPr>
      <w:r w:rsidRPr="00D5125E">
        <w:rPr>
          <w:rFonts w:eastAsia="Times New Roman" w:cs="Times New Roman"/>
          <w:snapToGrid w:val="0"/>
          <w:sz w:val="24"/>
          <w:szCs w:val="24"/>
        </w:rPr>
        <w:tab/>
      </w:r>
      <w:r w:rsidRPr="00D5125E">
        <w:rPr>
          <w:rFonts w:eastAsia="Times New Roman" w:cs="Times New Roman"/>
          <w:snapToGrid w:val="0"/>
          <w:sz w:val="20"/>
          <w:szCs w:val="20"/>
        </w:rPr>
        <w:tab/>
      </w:r>
      <w:r w:rsidRPr="00D5125E">
        <w:rPr>
          <w:rFonts w:eastAsia="Times New Roman" w:cs="Times New Roman"/>
          <w:b/>
          <w:snapToGrid w:val="0"/>
          <w:sz w:val="20"/>
          <w:szCs w:val="20"/>
        </w:rPr>
        <w:tab/>
      </w:r>
      <w:r w:rsidRPr="00D5125E">
        <w:rPr>
          <w:rFonts w:eastAsia="Times New Roman" w:cs="Times New Roman"/>
          <w:b/>
          <w:snapToGrid w:val="0"/>
          <w:sz w:val="20"/>
          <w:szCs w:val="20"/>
        </w:rPr>
        <w:tab/>
      </w:r>
    </w:p>
    <w:p w14:paraId="217D3031" w14:textId="77777777"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4"/>
        </w:rPr>
        <w:br w:type="page"/>
      </w:r>
      <w:r w:rsidRPr="00D5125E">
        <w:rPr>
          <w:rFonts w:eastAsia="Times New Roman" w:cs="Times New Roman"/>
          <w:snapToGrid w:val="0"/>
          <w:sz w:val="24"/>
          <w:szCs w:val="24"/>
        </w:rPr>
        <w:lastRenderedPageBreak/>
        <w:t>ABSTRACT</w:t>
      </w:r>
    </w:p>
    <w:p w14:paraId="5AAE7CC6"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7A9D2636" w14:textId="77777777" w:rsidR="006522D5" w:rsidRPr="00D5125E" w:rsidRDefault="006522D5" w:rsidP="006522D5">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p>
    <w:p w14:paraId="155437EB"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5AF1DDC1"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0BD51579"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8A58D11" w14:textId="023AE736" w:rsidR="00D5125E" w:rsidRPr="00D5125E" w:rsidRDefault="006522D5" w:rsidP="00D5125E">
      <w:pPr>
        <w:tabs>
          <w:tab w:val="right" w:pos="10800"/>
        </w:tabs>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52216AF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67106801" w14:textId="2D020D63"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January 20</w:t>
      </w:r>
      <w:r w:rsidR="006522D5">
        <w:rPr>
          <w:rFonts w:eastAsia="Times New Roman" w:cs="Times New Roman"/>
          <w:snapToGrid w:val="0"/>
          <w:sz w:val="24"/>
          <w:szCs w:val="24"/>
        </w:rPr>
        <w:t>20</w:t>
      </w:r>
    </w:p>
    <w:p w14:paraId="7B72E10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12EB9C3" w14:textId="73E28A77" w:rsidR="00D5125E" w:rsidRPr="00D5125E" w:rsidRDefault="00D5125E" w:rsidP="00D5125E">
      <w:pPr>
        <w:spacing w:after="0" w:line="480" w:lineRule="atLeast"/>
        <w:rPr>
          <w:rFonts w:eastAsia="Times New Roman" w:cs="Times New Roman"/>
          <w:snapToGrid w:val="0"/>
          <w:sz w:val="24"/>
          <w:szCs w:val="24"/>
        </w:rPr>
      </w:pPr>
      <w:r w:rsidRPr="00D5125E">
        <w:rPr>
          <w:rFonts w:eastAsia="Times New Roman" w:cs="Times New Roman"/>
          <w:snapToGrid w:val="0"/>
          <w:sz w:val="24"/>
          <w:szCs w:val="24"/>
        </w:rPr>
        <w:tab/>
      </w:r>
    </w:p>
    <w:p w14:paraId="78990B95"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ACKNOWLEDGMENTS</w:t>
      </w:r>
    </w:p>
    <w:p w14:paraId="5CC95AB6" w14:textId="3F8FFCDE" w:rsidR="004162F7"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commentRangeStart w:id="1"/>
      <w:r>
        <w:rPr>
          <w:rFonts w:ascii="Times New Roman" w:eastAsia="Times New Roman" w:hAnsi="Times New Roman" w:cs="Times New Roman"/>
          <w:sz w:val="24"/>
          <w:szCs w:val="24"/>
        </w:rPr>
        <w:t xml:space="preserve">I would like to thank Dr. Clay Arango for taking me on as a graduate student under his budget and for helping me being my project related to the NSF EAGER Grant and his lab assistants for helping me with my research. </w:t>
      </w:r>
      <w:commentRangeEnd w:id="1"/>
      <w:r w:rsidR="00655A30">
        <w:rPr>
          <w:rStyle w:val="CommentReference"/>
        </w:rPr>
        <w:commentReference w:id="1"/>
      </w:r>
      <w:r>
        <w:rPr>
          <w:rFonts w:ascii="Times New Roman" w:eastAsia="Times New Roman" w:hAnsi="Times New Roman" w:cs="Times New Roman"/>
          <w:sz w:val="24"/>
          <w:szCs w:val="24"/>
        </w:rPr>
        <w:t xml:space="preserve">I would also like to thank my committee members Dr. Karl </w:t>
      </w:r>
      <w:proofErr w:type="spellStart"/>
      <w:r>
        <w:rPr>
          <w:rFonts w:ascii="Times New Roman" w:eastAsia="Times New Roman" w:hAnsi="Times New Roman" w:cs="Times New Roman"/>
          <w:sz w:val="24"/>
          <w:szCs w:val="24"/>
        </w:rPr>
        <w:t>Lillquist</w:t>
      </w:r>
      <w:proofErr w:type="spellEnd"/>
      <w:r>
        <w:rPr>
          <w:rFonts w:ascii="Times New Roman" w:eastAsia="Times New Roman" w:hAnsi="Times New Roman" w:cs="Times New Roman"/>
          <w:sz w:val="24"/>
          <w:szCs w:val="24"/>
        </w:rPr>
        <w:t>, and Dr. Paul James for helping me with my proposal and for offering advice on ways that I can improve my research.</w:t>
      </w:r>
      <w:r w:rsidR="007F59C5">
        <w:rPr>
          <w:rFonts w:ascii="Times New Roman" w:eastAsia="Times New Roman" w:hAnsi="Times New Roman" w:cs="Times New Roman"/>
          <w:sz w:val="24"/>
          <w:szCs w:val="24"/>
        </w:rPr>
        <w:t xml:space="preserve"> I also could not have done this without the people who helped me collect and process samples during the course of this project so a special thank you to Julia </w:t>
      </w:r>
      <w:proofErr w:type="spellStart"/>
      <w:r w:rsidR="007F59C5">
        <w:rPr>
          <w:rFonts w:ascii="Times New Roman" w:eastAsia="Times New Roman" w:hAnsi="Times New Roman" w:cs="Times New Roman"/>
          <w:sz w:val="24"/>
          <w:szCs w:val="24"/>
        </w:rPr>
        <w:t>Bramstedt</w:t>
      </w:r>
      <w:proofErr w:type="spellEnd"/>
      <w:r w:rsidR="007F59C5">
        <w:rPr>
          <w:rFonts w:ascii="Times New Roman" w:eastAsia="Times New Roman" w:hAnsi="Times New Roman" w:cs="Times New Roman"/>
          <w:sz w:val="24"/>
          <w:szCs w:val="24"/>
        </w:rPr>
        <w:t xml:space="preserve">, Michael Dallas, Natalie Levesque, </w:t>
      </w:r>
      <w:r w:rsidR="00E1157A">
        <w:rPr>
          <w:rFonts w:ascii="Times New Roman" w:eastAsia="Times New Roman" w:hAnsi="Times New Roman" w:cs="Times New Roman"/>
          <w:sz w:val="24"/>
          <w:szCs w:val="24"/>
        </w:rPr>
        <w:t xml:space="preserve">Antonia Stewart, </w:t>
      </w:r>
      <w:r w:rsidR="007F59C5">
        <w:rPr>
          <w:rFonts w:ascii="Times New Roman" w:eastAsia="Times New Roman" w:hAnsi="Times New Roman" w:cs="Times New Roman"/>
          <w:sz w:val="24"/>
          <w:szCs w:val="24"/>
        </w:rPr>
        <w:t xml:space="preserve">and Sarah </w:t>
      </w:r>
      <w:proofErr w:type="spellStart"/>
      <w:r w:rsidR="007F59C5">
        <w:rPr>
          <w:rFonts w:ascii="Times New Roman" w:eastAsia="Times New Roman" w:hAnsi="Times New Roman" w:cs="Times New Roman"/>
          <w:sz w:val="24"/>
          <w:szCs w:val="24"/>
        </w:rPr>
        <w:t>Trikha</w:t>
      </w:r>
      <w:proofErr w:type="spellEnd"/>
      <w:r w:rsidR="007F59C5">
        <w:rPr>
          <w:rFonts w:ascii="Times New Roman" w:eastAsia="Times New Roman" w:hAnsi="Times New Roman" w:cs="Times New Roman"/>
          <w:sz w:val="24"/>
          <w:szCs w:val="24"/>
        </w:rPr>
        <w:t xml:space="preserve"> for all of your time and effort in helping me complete my thesis project.</w:t>
      </w:r>
    </w:p>
    <w:p w14:paraId="185399B9"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r w:rsidRPr="00D5125E">
        <w:rPr>
          <w:rFonts w:eastAsia="Times New Roman" w:cs="Times New Roman"/>
          <w:snapToGrid w:val="0"/>
          <w:sz w:val="24"/>
          <w:szCs w:val="24"/>
        </w:rPr>
        <w:lastRenderedPageBreak/>
        <w:t>TABLE OF CONTENTS</w:t>
      </w:r>
    </w:p>
    <w:p w14:paraId="5A3CFB76" w14:textId="77777777" w:rsidR="00D5125E" w:rsidRPr="00D5125E" w:rsidRDefault="00D5125E" w:rsidP="00D5125E">
      <w:pPr>
        <w:widowControl w:val="0"/>
        <w:spacing w:after="0" w:line="480" w:lineRule="auto"/>
        <w:rPr>
          <w:rFonts w:eastAsia="Times New Roman" w:cs="Times New Roman"/>
          <w:snapToGrid w:val="0"/>
          <w:sz w:val="24"/>
          <w:szCs w:val="24"/>
        </w:rPr>
      </w:pPr>
      <w:r w:rsidRPr="00D5125E">
        <w:rPr>
          <w:rFonts w:eastAsia="Times New Roman" w:cs="Times New Roman"/>
          <w:snapToGrid w:val="0"/>
          <w:sz w:val="24"/>
          <w:szCs w:val="24"/>
        </w:rPr>
        <w:t>Chapter</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087D2FA"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I</w:t>
      </w:r>
      <w:r w:rsidRPr="00D5125E">
        <w:rPr>
          <w:rFonts w:eastAsia="Times New Roman" w:cs="Times New Roman"/>
          <w:snapToGrid w:val="0"/>
          <w:sz w:val="24"/>
          <w:szCs w:val="24"/>
        </w:rPr>
        <w:tab/>
        <w:t>INTRODUCTION</w:t>
      </w:r>
      <w:r w:rsidRPr="00D5125E">
        <w:rPr>
          <w:rFonts w:eastAsia="Times New Roman" w:cs="Times New Roman"/>
          <w:snapToGrid w:val="0"/>
          <w:sz w:val="24"/>
          <w:szCs w:val="24"/>
        </w:rPr>
        <w:tab/>
        <w:t>1</w:t>
      </w:r>
    </w:p>
    <w:p w14:paraId="25B5BD5A"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w:t>
      </w:r>
    </w:p>
    <w:p w14:paraId="482DFB57"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w:t>
      </w:r>
    </w:p>
    <w:p w14:paraId="271003AF"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w:t>
      </w:r>
    </w:p>
    <w:p w14:paraId="199623D9" w14:textId="2F8B2753"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II</w:t>
      </w:r>
      <w:r w:rsidRPr="00D5125E">
        <w:rPr>
          <w:rFonts w:eastAsia="Times New Roman" w:cs="Times New Roman"/>
          <w:snapToGrid w:val="0"/>
          <w:sz w:val="24"/>
          <w:szCs w:val="24"/>
        </w:rPr>
        <w:tab/>
        <w:t>METHODS</w:t>
      </w:r>
      <w:r w:rsidRPr="00D5125E">
        <w:rPr>
          <w:rFonts w:eastAsia="Times New Roman" w:cs="Times New Roman"/>
          <w:snapToGrid w:val="0"/>
          <w:sz w:val="24"/>
          <w:szCs w:val="24"/>
        </w:rPr>
        <w:tab/>
        <w:t>30</w:t>
      </w:r>
    </w:p>
    <w:p w14:paraId="2FEA00D8"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30</w:t>
      </w:r>
    </w:p>
    <w:p w14:paraId="3F2F1D1C"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46</w:t>
      </w:r>
    </w:p>
    <w:p w14:paraId="0D7C8F52"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55</w:t>
      </w:r>
    </w:p>
    <w:p w14:paraId="7E92EF96" w14:textId="14A1DCDA"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w:t>
      </w:r>
      <w:r w:rsidR="00893CC9">
        <w:rPr>
          <w:rFonts w:eastAsia="Times New Roman" w:cs="Times New Roman"/>
          <w:snapToGrid w:val="0"/>
          <w:sz w:val="24"/>
          <w:szCs w:val="24"/>
        </w:rPr>
        <w:t>II</w:t>
      </w:r>
      <w:r w:rsidRPr="00D5125E">
        <w:rPr>
          <w:rFonts w:eastAsia="Times New Roman" w:cs="Times New Roman"/>
          <w:snapToGrid w:val="0"/>
          <w:sz w:val="24"/>
          <w:szCs w:val="24"/>
        </w:rPr>
        <w:tab/>
        <w:t>RESULTS</w:t>
      </w:r>
      <w:r w:rsidRPr="00D5125E">
        <w:rPr>
          <w:rFonts w:eastAsia="Times New Roman" w:cs="Times New Roman"/>
          <w:snapToGrid w:val="0"/>
          <w:sz w:val="24"/>
          <w:szCs w:val="24"/>
        </w:rPr>
        <w:tab/>
        <w:t>60</w:t>
      </w:r>
    </w:p>
    <w:p w14:paraId="65FE5389"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60</w:t>
      </w:r>
    </w:p>
    <w:p w14:paraId="68D7AD52"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67</w:t>
      </w:r>
    </w:p>
    <w:p w14:paraId="35211AFA"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75</w:t>
      </w:r>
    </w:p>
    <w:p w14:paraId="5214A9C8" w14:textId="20A2638D"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00893CC9">
        <w:rPr>
          <w:rFonts w:eastAsia="Times New Roman" w:cs="Times New Roman"/>
          <w:snapToGrid w:val="0"/>
          <w:sz w:val="24"/>
          <w:szCs w:val="24"/>
        </w:rPr>
        <w:t>I</w:t>
      </w:r>
      <w:r w:rsidRPr="00D5125E">
        <w:rPr>
          <w:rFonts w:eastAsia="Times New Roman" w:cs="Times New Roman"/>
          <w:snapToGrid w:val="0"/>
          <w:sz w:val="24"/>
          <w:szCs w:val="24"/>
        </w:rPr>
        <w:t>V</w:t>
      </w:r>
      <w:r w:rsidRPr="00D5125E">
        <w:rPr>
          <w:rFonts w:eastAsia="Times New Roman" w:cs="Times New Roman"/>
          <w:snapToGrid w:val="0"/>
          <w:sz w:val="24"/>
          <w:szCs w:val="24"/>
        </w:rPr>
        <w:tab/>
        <w:t>DISCUSSION</w:t>
      </w:r>
      <w:r w:rsidRPr="00D5125E">
        <w:rPr>
          <w:rFonts w:eastAsia="Times New Roman" w:cs="Times New Roman"/>
          <w:snapToGrid w:val="0"/>
          <w:sz w:val="24"/>
          <w:szCs w:val="24"/>
        </w:rPr>
        <w:tab/>
        <w:t>78</w:t>
      </w:r>
    </w:p>
    <w:p w14:paraId="7DC24A00"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78</w:t>
      </w:r>
    </w:p>
    <w:p w14:paraId="219DD4DE"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81</w:t>
      </w:r>
    </w:p>
    <w:p w14:paraId="3EFC0DA8"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85</w:t>
      </w:r>
    </w:p>
    <w:p w14:paraId="66A4CB08" w14:textId="77777777" w:rsidR="00D5125E" w:rsidRPr="00D5125E" w:rsidRDefault="00D5125E" w:rsidP="00D5125E">
      <w:pPr>
        <w:widowControl w:val="0"/>
        <w:tabs>
          <w:tab w:val="right" w:pos="399"/>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REFERENCES</w:t>
      </w:r>
      <w:r w:rsidRPr="00D5125E">
        <w:rPr>
          <w:rFonts w:eastAsia="Times New Roman" w:cs="Times New Roman"/>
          <w:snapToGrid w:val="0"/>
          <w:sz w:val="24"/>
          <w:szCs w:val="24"/>
        </w:rPr>
        <w:tab/>
        <w:t>91</w:t>
      </w:r>
    </w:p>
    <w:p w14:paraId="650506BC" w14:textId="77777777" w:rsidR="00D5125E" w:rsidRPr="00D5125E" w:rsidRDefault="00D5125E" w:rsidP="00893CC9">
      <w:pPr>
        <w:widowControl w:val="0"/>
        <w:spacing w:after="0" w:line="240" w:lineRule="auto"/>
        <w:rPr>
          <w:rFonts w:eastAsia="Times New Roman" w:cs="Times New Roman"/>
          <w:snapToGrid w:val="0"/>
          <w:sz w:val="24"/>
          <w:szCs w:val="24"/>
        </w:rPr>
      </w:pPr>
    </w:p>
    <w:p w14:paraId="0CE04B84" w14:textId="77777777" w:rsidR="00D5125E" w:rsidRPr="00D5125E" w:rsidRDefault="00D5125E" w:rsidP="00D5125E">
      <w:pPr>
        <w:widowControl w:val="0"/>
        <w:spacing w:after="0" w:line="240" w:lineRule="auto"/>
        <w:rPr>
          <w:rFonts w:eastAsia="Times New Roman" w:cs="Times New Roman"/>
          <w:snapToGrid w:val="0"/>
          <w:sz w:val="24"/>
          <w:szCs w:val="24"/>
        </w:rPr>
      </w:pPr>
    </w:p>
    <w:p w14:paraId="13BDCC0A"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0"/>
        </w:rPr>
        <w:br w:type="page"/>
      </w:r>
      <w:r w:rsidRPr="00D5125E">
        <w:rPr>
          <w:rFonts w:eastAsia="Times New Roman" w:cs="Times New Roman"/>
          <w:snapToGrid w:val="0"/>
          <w:sz w:val="24"/>
          <w:szCs w:val="24"/>
        </w:rPr>
        <w:lastRenderedPageBreak/>
        <w:t>LIST OF TABLES</w:t>
      </w:r>
    </w:p>
    <w:p w14:paraId="7349613D"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Table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6124578C"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table—tables may be titled using sentence style or headline</w:t>
      </w:r>
    </w:p>
    <w:p w14:paraId="4A3F6F66"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style capitalization, depending on the rules of your style guide</w:t>
      </w:r>
      <w:r w:rsidRPr="00D5125E">
        <w:rPr>
          <w:rFonts w:eastAsia="Times New Roman" w:cs="Times New Roman"/>
          <w:snapToGrid w:val="0"/>
          <w:sz w:val="24"/>
          <w:szCs w:val="24"/>
        </w:rPr>
        <w:tab/>
        <w:t>60</w:t>
      </w:r>
    </w:p>
    <w:p w14:paraId="7EA17837"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61</w:t>
      </w:r>
    </w:p>
    <w:p w14:paraId="138DBFD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63</w:t>
      </w:r>
    </w:p>
    <w:p w14:paraId="4006015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64</w:t>
      </w:r>
    </w:p>
    <w:p w14:paraId="416F073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67</w:t>
      </w:r>
    </w:p>
    <w:p w14:paraId="5B752FFC"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69</w:t>
      </w:r>
    </w:p>
    <w:p w14:paraId="39BEB05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70</w:t>
      </w:r>
    </w:p>
    <w:p w14:paraId="637EB7C4"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0F5CB7B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7300B554"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table—some titles may wrap to more than one line, so use</w:t>
      </w:r>
    </w:p>
    <w:p w14:paraId="7D394D26"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titles should be formatted in </w:t>
      </w:r>
    </w:p>
    <w:p w14:paraId="1A51B1E7"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73</w:t>
      </w:r>
    </w:p>
    <w:p w14:paraId="4B22B193"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74</w:t>
      </w:r>
    </w:p>
    <w:p w14:paraId="0D03394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FB85F2F"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bookmarkStart w:id="2" w:name="_Hlk29728240"/>
      <w:r w:rsidRPr="00D5125E">
        <w:rPr>
          <w:rFonts w:eastAsia="Times New Roman" w:cs="Times New Roman"/>
          <w:snapToGrid w:val="0"/>
          <w:sz w:val="24"/>
          <w:szCs w:val="24"/>
        </w:rPr>
        <w:lastRenderedPageBreak/>
        <w:t>LIST OF FIGURES</w:t>
      </w:r>
    </w:p>
    <w:p w14:paraId="6F286F7A"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Figure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D49A09D"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0CA3ACA3"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7E22979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01E8CC5"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7F0B206D"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68E80502"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2815110B"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4B3B9B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3E901985" w14:textId="392FD4EA" w:rsidR="005314C2"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694BCC88"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1BF27E6F"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40E939EC"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E5FE52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bookmarkEnd w:id="2"/>
    <w:p w14:paraId="4FE701E0" w14:textId="77777777" w:rsidR="00D5125E" w:rsidRPr="00D5125E" w:rsidRDefault="00D5125E" w:rsidP="00D5125E">
      <w:pPr>
        <w:widowControl w:val="0"/>
        <w:spacing w:after="0" w:line="240" w:lineRule="auto"/>
        <w:rPr>
          <w:rFonts w:eastAsia="Times New Roman" w:cs="Times New Roman"/>
          <w:snapToGrid w:val="0"/>
          <w:sz w:val="24"/>
          <w:szCs w:val="24"/>
        </w:rPr>
      </w:pPr>
    </w:p>
    <w:p w14:paraId="604BC356" w14:textId="6C3FE01D" w:rsidR="00D5125E" w:rsidRDefault="00D5125E">
      <w:pPr>
        <w:rPr>
          <w:rFonts w:ascii="Times New Roman" w:eastAsia="Times New Roman" w:hAnsi="Times New Roman" w:cs="Times New Roman"/>
          <w:b/>
          <w:sz w:val="24"/>
          <w:szCs w:val="24"/>
          <w:u w:val="single"/>
        </w:rPr>
      </w:pPr>
    </w:p>
    <w:p w14:paraId="3E371BEA"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437F22C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0FA3005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1A275ADE" w14:textId="77777777" w:rsidR="00D12355" w:rsidRDefault="00D12355" w:rsidP="006522D5">
      <w:pPr>
        <w:widowControl w:val="0"/>
        <w:spacing w:after="0" w:line="480" w:lineRule="auto"/>
        <w:jc w:val="center"/>
        <w:rPr>
          <w:ins w:id="3" w:author="Neziri Izak - OHS" w:date="2020-07-01T14:20:00Z"/>
          <w:rFonts w:eastAsia="Times New Roman" w:cs="Times New Roman"/>
          <w:snapToGrid w:val="0"/>
          <w:sz w:val="24"/>
          <w:szCs w:val="24"/>
        </w:rPr>
      </w:pPr>
    </w:p>
    <w:p w14:paraId="0DD4B24B" w14:textId="77777777" w:rsidR="00D12355" w:rsidRDefault="00D12355" w:rsidP="006522D5">
      <w:pPr>
        <w:widowControl w:val="0"/>
        <w:spacing w:after="0" w:line="480" w:lineRule="auto"/>
        <w:jc w:val="center"/>
        <w:rPr>
          <w:ins w:id="4" w:author="Neziri Izak - OHS" w:date="2020-07-01T14:20:00Z"/>
          <w:rFonts w:eastAsia="Times New Roman" w:cs="Times New Roman"/>
          <w:snapToGrid w:val="0"/>
          <w:sz w:val="24"/>
          <w:szCs w:val="24"/>
        </w:rPr>
      </w:pPr>
    </w:p>
    <w:p w14:paraId="757D9978" w14:textId="72D5C432" w:rsidR="006522D5" w:rsidRPr="00D5125E" w:rsidRDefault="006522D5" w:rsidP="006522D5">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lastRenderedPageBreak/>
        <w:t xml:space="preserve">LIST OF </w:t>
      </w:r>
      <w:r>
        <w:rPr>
          <w:rFonts w:eastAsia="Times New Roman" w:cs="Times New Roman"/>
          <w:snapToGrid w:val="0"/>
          <w:sz w:val="24"/>
          <w:szCs w:val="24"/>
        </w:rPr>
        <w:t>EQUATIONS</w:t>
      </w:r>
    </w:p>
    <w:p w14:paraId="6E75936B" w14:textId="43AEAD65" w:rsidR="006522D5" w:rsidRPr="00D5125E" w:rsidRDefault="006522D5" w:rsidP="006522D5">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w:t>
      </w:r>
      <w:r>
        <w:rPr>
          <w:rFonts w:eastAsia="Times New Roman" w:cs="Times New Roman"/>
          <w:snapToGrid w:val="0"/>
          <w:sz w:val="24"/>
          <w:szCs w:val="24"/>
        </w:rPr>
        <w:t>EQUATION</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2FA54F68" w14:textId="77777777" w:rsidR="006522D5" w:rsidRPr="00D5125E" w:rsidRDefault="006522D5" w:rsidP="006522D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73E41308" w14:textId="77777777" w:rsidR="006522D5" w:rsidRPr="00D5125E" w:rsidRDefault="006522D5" w:rsidP="006522D5">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0FBB1A5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7EE159C"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23BFB64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07AFDB47" w14:textId="77777777" w:rsidR="006522D5" w:rsidRPr="00D5125E" w:rsidRDefault="006522D5" w:rsidP="006522D5">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007BE560" w14:textId="77777777" w:rsidR="006522D5" w:rsidRPr="00D5125E" w:rsidRDefault="006522D5" w:rsidP="006522D5">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2C1B384B" w14:textId="77777777" w:rsidR="006522D5" w:rsidRPr="00D5125E" w:rsidRDefault="006522D5" w:rsidP="006522D5">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7478CCA" w14:textId="03C9EC05" w:rsidR="006522D5" w:rsidRPr="006522D5"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p w14:paraId="62AE62E7" w14:textId="57C2FBA4" w:rsidR="00C97CB5" w:rsidRDefault="00C97CB5">
      <w:pPr>
        <w:rPr>
          <w:rFonts w:ascii="Times New Roman" w:eastAsia="Times New Roman" w:hAnsi="Times New Roman" w:cs="Times New Roman"/>
          <w:b/>
          <w:sz w:val="24"/>
          <w:szCs w:val="24"/>
          <w:u w:val="single"/>
        </w:rPr>
        <w:sectPr w:rsidR="00C97CB5" w:rsidSect="00667969">
          <w:footerReference w:type="default" r:id="rId10"/>
          <w:footerReference w:type="first" r:id="rId11"/>
          <w:pgSz w:w="12240" w:h="15840"/>
          <w:pgMar w:top="1440" w:right="1440" w:bottom="1440" w:left="1440" w:header="0" w:footer="720" w:gutter="0"/>
          <w:pgNumType w:fmt="lowerRoman"/>
          <w:cols w:space="720"/>
          <w:titlePg/>
        </w:sectPr>
      </w:pPr>
    </w:p>
    <w:p w14:paraId="0F7E2A3A" w14:textId="74CE17E5" w:rsidR="006522D5" w:rsidRDefault="000B4100" w:rsidP="00D614C5">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I</w:t>
      </w:r>
    </w:p>
    <w:p w14:paraId="6D4A49A8" w14:textId="4587CFA7" w:rsidR="00E02A5A" w:rsidRPr="004162F7" w:rsidRDefault="004162F7" w:rsidP="00623196">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commentRangeStart w:id="5"/>
      <w:r>
        <w:rPr>
          <w:rFonts w:ascii="Times New Roman" w:eastAsia="Times New Roman" w:hAnsi="Times New Roman" w:cs="Times New Roman"/>
          <w:b/>
          <w:sz w:val="28"/>
          <w:szCs w:val="28"/>
        </w:rPr>
        <w:t>INTRODUCTION</w:t>
      </w:r>
      <w:commentRangeEnd w:id="5"/>
      <w:r w:rsidR="00597DF9">
        <w:rPr>
          <w:rStyle w:val="CommentReference"/>
        </w:rPr>
        <w:commentReference w:id="5"/>
      </w:r>
    </w:p>
    <w:p w14:paraId="55F89370" w14:textId="4ABDB484"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 xml:space="preserve">act as a negative feedback loop for forests when they </w:t>
      </w:r>
      <w:r w:rsidR="00A76A2D">
        <w:rPr>
          <w:rFonts w:ascii="Times New Roman" w:eastAsia="Times New Roman" w:hAnsi="Times New Roman" w:cs="Times New Roman"/>
          <w:sz w:val="24"/>
          <w:szCs w:val="24"/>
        </w:rPr>
        <w:t xml:space="preserve">become </w:t>
      </w:r>
      <w:r>
        <w:rPr>
          <w:rFonts w:ascii="Times New Roman" w:eastAsia="Times New Roman" w:hAnsi="Times New Roman" w:cs="Times New Roman"/>
          <w:sz w:val="24"/>
          <w:szCs w:val="24"/>
        </w:rPr>
        <w:t>too thick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(CITATION)</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is an </w:t>
      </w:r>
      <w:r w:rsidR="009B7BE5">
        <w:rPr>
          <w:rFonts w:ascii="Times New Roman" w:eastAsia="Times New Roman" w:hAnsi="Times New Roman" w:cs="Times New Roman"/>
          <w:sz w:val="24"/>
          <w:szCs w:val="24"/>
        </w:rPr>
        <w:t>important</w:t>
      </w:r>
      <w:r w:rsidR="00A76A2D">
        <w:rPr>
          <w:rFonts w:ascii="Times New Roman" w:eastAsia="Times New Roman" w:hAnsi="Times New Roman" w:cs="Times New Roman"/>
          <w:sz w:val="24"/>
          <w:szCs w:val="24"/>
        </w:rPr>
        <w:t xml:space="preserve"> part of material cycling in forests by </w:t>
      </w:r>
      <w:r w:rsidR="00974F9D">
        <w:rPr>
          <w:rFonts w:ascii="Times New Roman" w:eastAsia="Times New Roman" w:hAnsi="Times New Roman" w:cs="Times New Roman"/>
          <w:sz w:val="24"/>
          <w:szCs w:val="24"/>
        </w:rPr>
        <w:t>return</w:t>
      </w:r>
      <w:r w:rsidR="00A76A2D">
        <w:rPr>
          <w:rFonts w:ascii="Times New Roman" w:eastAsia="Times New Roman" w:hAnsi="Times New Roman" w:cs="Times New Roman"/>
          <w:sz w:val="24"/>
          <w:szCs w:val="24"/>
        </w:rPr>
        <w:t>ing</w:t>
      </w:r>
      <w:r w:rsidR="00974F9D">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nutrients in 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through consumption </w:t>
      </w:r>
      <w:r w:rsidR="00A76A2D">
        <w:rPr>
          <w:rFonts w:ascii="Times New Roman" w:eastAsia="Times New Roman" w:hAnsi="Times New Roman" w:cs="Times New Roman"/>
          <w:sz w:val="24"/>
          <w:szCs w:val="24"/>
        </w:rPr>
        <w:t xml:space="preserve">of the canopy </w:t>
      </w:r>
      <w:r>
        <w:rPr>
          <w:rFonts w:ascii="Times New Roman" w:eastAsia="Times New Roman" w:hAnsi="Times New Roman" w:cs="Times New Roman"/>
          <w:sz w:val="24"/>
          <w:szCs w:val="24"/>
        </w:rPr>
        <w:t xml:space="preserve">and excretion </w:t>
      </w:r>
      <w:r w:rsidR="00A76A2D">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 xml:space="preserve">frass.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commentRangeStart w:id="6"/>
      <w:r w:rsidR="004A5C50">
        <w:rPr>
          <w:rFonts w:ascii="Times New Roman" w:eastAsia="Times New Roman" w:hAnsi="Times New Roman" w:cs="Times New Roman"/>
          <w:sz w:val="24"/>
          <w:szCs w:val="24"/>
        </w:rPr>
        <w:t xml:space="preserve">trends towards </w:t>
      </w:r>
      <w:r w:rsidR="004A5C50" w:rsidRPr="00624841">
        <w:rPr>
          <w:rFonts w:ascii="Times New Roman" w:eastAsia="Times New Roman" w:hAnsi="Times New Roman" w:cs="Times New Roman"/>
          <w:sz w:val="24"/>
          <w:szCs w:val="24"/>
          <w:highlight w:val="yellow"/>
        </w:rPr>
        <w:t>WHAT</w:t>
      </w:r>
      <w:r w:rsidR="004A5C50">
        <w:rPr>
          <w:rFonts w:ascii="Times New Roman" w:eastAsia="Times New Roman" w:hAnsi="Times New Roman" w:cs="Times New Roman"/>
          <w:sz w:val="24"/>
          <w:szCs w:val="24"/>
        </w:rPr>
        <w:t xml:space="preserve"> are being seen</w:t>
      </w:r>
      <w:commentRangeEnd w:id="6"/>
      <w:r w:rsidR="00A76A2D">
        <w:rPr>
          <w:rStyle w:val="CommentReference"/>
        </w:rPr>
        <w:commentReference w:id="6"/>
      </w:r>
      <w:r w:rsidR="004A5C50">
        <w:rPr>
          <w:rFonts w:ascii="Times New Roman" w:eastAsia="Times New Roman" w:hAnsi="Times New Roman" w:cs="Times New Roman"/>
          <w:sz w:val="24"/>
          <w:szCs w:val="24"/>
        </w:rPr>
        <w:t xml:space="preserve">. This can be attributed to </w:t>
      </w:r>
      <w:r>
        <w:rPr>
          <w:rFonts w:ascii="Times New Roman" w:eastAsia="Times New Roman" w:hAnsi="Times New Roman" w:cs="Times New Roman"/>
          <w:sz w:val="24"/>
          <w:szCs w:val="24"/>
        </w:rPr>
        <w:t xml:space="preserve">the rate at which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are </w:t>
      </w:r>
      <w:r w:rsidR="00344C48">
        <w:rPr>
          <w:rFonts w:ascii="Times New Roman" w:eastAsia="Times New Roman" w:hAnsi="Times New Roman" w:cs="Times New Roman"/>
          <w:sz w:val="24"/>
          <w:szCs w:val="24"/>
        </w:rPr>
        <w:t>occurring</w:t>
      </w:r>
      <w:r w:rsidR="004A5C50">
        <w:rPr>
          <w:rFonts w:ascii="Times New Roman" w:eastAsia="Times New Roman" w:hAnsi="Times New Roman" w:cs="Times New Roman"/>
          <w:sz w:val="24"/>
          <w:szCs w:val="24"/>
        </w:rPr>
        <w:t xml:space="preserve"> </w:t>
      </w:r>
      <w:r w:rsidR="00344C48">
        <w:rPr>
          <w:rFonts w:ascii="Times New Roman" w:eastAsia="Times New Roman" w:hAnsi="Times New Roman" w:cs="Times New Roman"/>
          <w:sz w:val="24"/>
          <w:szCs w:val="24"/>
        </w:rPr>
        <w:t>as</w:t>
      </w:r>
      <w:r>
        <w:rPr>
          <w:rFonts w:ascii="Times New Roman" w:eastAsia="Times New Roman" w:hAnsi="Times New Roman" w:cs="Times New Roman"/>
          <w:sz w:val="24"/>
          <w:szCs w:val="24"/>
        </w:rPr>
        <w:t xml:space="preserve"> well as outbreak severity</w:t>
      </w:r>
      <w:r w:rsidR="004A5C50">
        <w:rPr>
          <w:rFonts w:ascii="Times New Roman" w:eastAsia="Times New Roman" w:hAnsi="Times New Roman" w:cs="Times New Roman"/>
          <w:sz w:val="24"/>
          <w:szCs w:val="24"/>
        </w:rPr>
        <w:t xml:space="preserve">—which </w:t>
      </w:r>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the last century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w:t>
      </w:r>
    </w:p>
    <w:p w14:paraId="3C3D0E9F" w14:textId="50A71A4E"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intense fire suppression</w:t>
      </w:r>
      <w:commentRangeStart w:id="7"/>
      <w:commentRangeEnd w:id="7"/>
      <w:r w:rsidR="00597DF9">
        <w:rPr>
          <w:rStyle w:val="CommentReference"/>
        </w:rPr>
        <w:commentReference w:id="7"/>
      </w:r>
      <w:r w:rsidR="00597DF9">
        <w:rPr>
          <w:rFonts w:ascii="Times New Roman" w:eastAsia="Times New Roman" w:hAnsi="Times New Roman" w:cs="Times New Roman"/>
          <w:sz w:val="24"/>
          <w:szCs w:val="24"/>
        </w:rPr>
        <w:t xml:space="preserve"> throughout </w:t>
      </w:r>
      <w:r>
        <w:rPr>
          <w:rFonts w:ascii="Times New Roman" w:eastAsia="Times New Roman" w:hAnsi="Times New Roman" w:cs="Times New Roman"/>
          <w:sz w:val="24"/>
          <w:szCs w:val="24"/>
        </w:rPr>
        <w:t>the West has led to thicker forests with increased canopy cover (Keane et al, 2002). High frequency, low intensity wildfires that formerly maintained an open forest stand occur less often</w:t>
      </w:r>
      <w:r w:rsidR="004A5C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leading to increased incidence of forest insect pests. </w:t>
      </w:r>
      <w:r w:rsidR="004A5C50">
        <w:rPr>
          <w:rFonts w:ascii="Times New Roman" w:eastAsia="Times New Roman" w:hAnsi="Times New Roman" w:cs="Times New Roman"/>
          <w:sz w:val="24"/>
          <w:szCs w:val="24"/>
        </w:rPr>
        <w:t>Historic</w:t>
      </w:r>
      <w:r>
        <w:rPr>
          <w:rFonts w:ascii="Times New Roman" w:eastAsia="Times New Roman" w:hAnsi="Times New Roman" w:cs="Times New Roman"/>
          <w:sz w:val="24"/>
          <w:szCs w:val="24"/>
        </w:rPr>
        <w:t xml:space="preserve"> fire regime</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used to maintain insect pests </w:t>
      </w:r>
      <w:r w:rsidR="004A5C50">
        <w:rPr>
          <w:rFonts w:ascii="Times New Roman" w:eastAsia="Times New Roman" w:hAnsi="Times New Roman" w:cs="Times New Roman"/>
          <w:sz w:val="24"/>
          <w:szCs w:val="24"/>
        </w:rPr>
        <w:t>via two avenues.</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Fi</w:t>
      </w:r>
      <w:r>
        <w:rPr>
          <w:rFonts w:ascii="Times New Roman" w:eastAsia="Times New Roman" w:hAnsi="Times New Roman" w:cs="Times New Roman"/>
          <w:sz w:val="24"/>
          <w:szCs w:val="24"/>
        </w:rPr>
        <w:t>rst, frequent low intensity fires increased distance between trees making it challenging for insects to disperse</w:t>
      </w:r>
      <w:r w:rsidR="004A5C50">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decreas</w:t>
      </w:r>
      <w:r w:rsidR="004A5C50">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rate at which </w:t>
      </w:r>
      <w:r w:rsidR="004A5C50" w:rsidRPr="00624841">
        <w:rPr>
          <w:rFonts w:ascii="Times New Roman" w:eastAsia="Times New Roman" w:hAnsi="Times New Roman" w:cs="Times New Roman"/>
          <w:sz w:val="24"/>
          <w:szCs w:val="24"/>
          <w:highlight w:val="yellow"/>
        </w:rPr>
        <w:t>(</w:t>
      </w:r>
      <w:r w:rsidR="00597DF9">
        <w:rPr>
          <w:rFonts w:ascii="Times New Roman" w:eastAsia="Times New Roman" w:hAnsi="Times New Roman" w:cs="Times New Roman"/>
          <w:sz w:val="24"/>
          <w:szCs w:val="24"/>
          <w:highlight w:val="yellow"/>
        </w:rPr>
        <w:t>defoliators</w:t>
      </w:r>
      <w:r w:rsidR="004A5C50" w:rsidRPr="00624841">
        <w:rPr>
          <w:rFonts w:ascii="Times New Roman" w:eastAsia="Times New Roman" w:hAnsi="Times New Roman" w:cs="Times New Roman"/>
          <w:sz w:val="24"/>
          <w:szCs w:val="24"/>
          <w:highlight w:val="yellow"/>
        </w:rPr>
        <w:t>)</w:t>
      </w:r>
      <w:r>
        <w:rPr>
          <w:rFonts w:ascii="Times New Roman" w:eastAsia="Times New Roman" w:hAnsi="Times New Roman" w:cs="Times New Roman"/>
          <w:sz w:val="24"/>
          <w:szCs w:val="24"/>
        </w:rPr>
        <w:t xml:space="preserve"> damaged the forest</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econd</w:t>
      </w:r>
      <w:r w:rsidR="004A5C50">
        <w:rPr>
          <w:rFonts w:ascii="Times New Roman" w:eastAsia="Times New Roman" w:hAnsi="Times New Roman" w:cs="Times New Roman"/>
          <w:sz w:val="24"/>
          <w:szCs w:val="24"/>
        </w:rPr>
        <w:t>ly</w:t>
      </w:r>
      <w:r>
        <w:rPr>
          <w:rFonts w:ascii="Times New Roman" w:eastAsia="Times New Roman" w:hAnsi="Times New Roman" w:cs="Times New Roman"/>
          <w:sz w:val="24"/>
          <w:szCs w:val="24"/>
        </w:rPr>
        <w:t xml:space="preserve">, fires killed pests directly. A multi-decadal history of fire suppression, coupled with summer drought stress due to climate change, has generated conditions that encourage sustained insect outbreaks and disease in the forest (Keane et al, 2002). </w:t>
      </w:r>
      <w:r w:rsidR="00597DF9">
        <w:rPr>
          <w:rFonts w:ascii="Times New Roman" w:eastAsia="Times New Roman" w:hAnsi="Times New Roman" w:cs="Times New Roman"/>
          <w:sz w:val="24"/>
          <w:szCs w:val="24"/>
        </w:rPr>
        <w:t>As climate change progresses, theses insect outbreaks are expected to intensify (</w:t>
      </w:r>
      <w:r w:rsidR="002E11AF">
        <w:rPr>
          <w:rFonts w:ascii="Times New Roman" w:eastAsia="Times New Roman" w:hAnsi="Times New Roman" w:cs="Times New Roman"/>
          <w:sz w:val="24"/>
          <w:szCs w:val="24"/>
        </w:rPr>
        <w:t>Flower et al 2014</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 as outbreaks tend to occur more often during warmer, wet time periods.</w:t>
      </w:r>
    </w:p>
    <w:p w14:paraId="0D66C8ED" w14:textId="61B950DC"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8" w:name="_gjdgxs" w:colFirst="0" w:colLast="0"/>
      <w:bookmarkEnd w:id="8"/>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Senf</w:t>
      </w:r>
      <w:proofErr w:type="spellEnd"/>
      <w:r>
        <w:rPr>
          <w:rFonts w:ascii="Times New Roman" w:eastAsia="Times New Roman" w:hAnsi="Times New Roman" w:cs="Times New Roman"/>
          <w:color w:val="000000"/>
          <w:sz w:val="24"/>
          <w:szCs w:val="24"/>
          <w:highlight w:val="white"/>
        </w:rPr>
        <w:t xml:space="preserve"> et al. 2016), </w:t>
      </w:r>
      <w:r>
        <w:rPr>
          <w:rFonts w:ascii="Times New Roman" w:eastAsia="Times New Roman" w:hAnsi="Times New Roman" w:cs="Times New Roman"/>
          <w:sz w:val="24"/>
          <w:szCs w:val="24"/>
        </w:rPr>
        <w:t xml:space="preserve"> is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udworm (WSB) </w:t>
      </w:r>
      <w:r>
        <w:rPr>
          <w:rFonts w:ascii="Times New Roman" w:eastAsia="Times New Roman" w:hAnsi="Times New Roman" w:cs="Times New Roman"/>
          <w:sz w:val="24"/>
          <w:szCs w:val="24"/>
        </w:rPr>
        <w:lastRenderedPageBreak/>
        <w:t>(</w:t>
      </w:r>
      <w:proofErr w:type="spellStart"/>
      <w:r>
        <w:rPr>
          <w:rFonts w:ascii="Times New Roman" w:eastAsia="Times New Roman" w:hAnsi="Times New Roman" w:cs="Times New Roman"/>
          <w:i/>
          <w:color w:val="000000"/>
          <w:sz w:val="24"/>
          <w:szCs w:val="24"/>
          <w:highlight w:val="white"/>
        </w:rPr>
        <w:t>Choristoneura</w:t>
      </w:r>
      <w:proofErr w:type="spellEnd"/>
      <w:r>
        <w:rPr>
          <w:rFonts w:ascii="Times New Roman" w:eastAsia="Times New Roman" w:hAnsi="Times New Roman" w:cs="Times New Roman"/>
          <w:i/>
          <w:color w:val="000000"/>
          <w:sz w:val="24"/>
          <w:szCs w:val="24"/>
          <w:highlight w:val="white"/>
        </w:rPr>
        <w:t xml:space="preserve"> </w:t>
      </w:r>
      <w:proofErr w:type="spellStart"/>
      <w:r w:rsidR="00A618C4">
        <w:rPr>
          <w:rFonts w:ascii="Times New Roman" w:eastAsia="Times New Roman" w:hAnsi="Times New Roman" w:cs="Times New Roman"/>
          <w:i/>
          <w:color w:val="000000"/>
          <w:sz w:val="24"/>
          <w:szCs w:val="24"/>
          <w:highlight w:val="white"/>
        </w:rPr>
        <w:t>freemani</w:t>
      </w:r>
      <w:proofErr w:type="spellEnd"/>
      <w:r>
        <w:rPr>
          <w:rFonts w:ascii="Times New Roman" w:eastAsia="Times New Roman" w:hAnsi="Times New Roman" w:cs="Times New Roman"/>
          <w:i/>
          <w:color w:val="000000"/>
          <w:sz w:val="24"/>
          <w:szCs w:val="24"/>
          <w:highlight w:val="white"/>
        </w:rPr>
        <w:t>)</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a native lepidopteran that ranges from Southern British Columbia to Arizona and New Mexico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Pr>
          <w:rFonts w:ascii="Times New Roman" w:eastAsia="Times New Roman" w:hAnsi="Times New Roman" w:cs="Times New Roman"/>
          <w:i/>
          <w:color w:val="000000"/>
          <w:sz w:val="24"/>
          <w:szCs w:val="24"/>
          <w:highlight w:val="white"/>
        </w:rPr>
        <w:t>Pseudotsuga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menziesii</w:t>
      </w:r>
      <w:proofErr w:type="spellEnd"/>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proofErr w:type="spell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grandis</w:t>
      </w:r>
      <w:proofErr w:type="spellEnd"/>
      <w:r>
        <w:rPr>
          <w:rFonts w:ascii="Times New Roman" w:eastAsia="Times New Roman" w:hAnsi="Times New Roman" w:cs="Times New Roman"/>
          <w:color w:val="000000"/>
          <w:sz w:val="24"/>
          <w:szCs w:val="24"/>
          <w:highlight w:val="white"/>
        </w:rPr>
        <w:t>)</w:t>
      </w:r>
      <w:r w:rsidR="00974F9D">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w:t>
      </w:r>
      <w:commentRangeStart w:id="9"/>
      <w:r>
        <w:rPr>
          <w:rFonts w:ascii="Times New Roman" w:eastAsia="Times New Roman" w:hAnsi="Times New Roman" w:cs="Times New Roman"/>
          <w:color w:val="000000"/>
          <w:sz w:val="24"/>
          <w:szCs w:val="24"/>
          <w:highlight w:val="white"/>
        </w:rPr>
        <w:t xml:space="preserve"> </w:t>
      </w:r>
      <w:r w:rsidR="00974F9D">
        <w:rPr>
          <w:rFonts w:ascii="Times New Roman" w:eastAsia="Times New Roman" w:hAnsi="Times New Roman" w:cs="Times New Roman"/>
          <w:color w:val="000000"/>
          <w:sz w:val="24"/>
          <w:szCs w:val="24"/>
          <w:highlight w:val="white"/>
        </w:rPr>
        <w:t>T</w:t>
      </w:r>
      <w:r>
        <w:rPr>
          <w:rFonts w:ascii="Times New Roman" w:eastAsia="Times New Roman" w:hAnsi="Times New Roman" w:cs="Times New Roman"/>
          <w:color w:val="000000"/>
          <w:sz w:val="24"/>
          <w:szCs w:val="24"/>
          <w:highlight w:val="white"/>
        </w:rPr>
        <w:t>hey are known to feed on a handful of other species as well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w:t>
      </w:r>
      <w:commentRangeEnd w:id="9"/>
      <w:r w:rsidR="00A618C4">
        <w:rPr>
          <w:rStyle w:val="CommentReference"/>
        </w:rPr>
        <w:commentReference w:id="9"/>
      </w:r>
      <w:r>
        <w:rPr>
          <w:rFonts w:ascii="Times New Roman" w:eastAsia="Times New Roman" w:hAnsi="Times New Roman" w:cs="Times New Roman"/>
          <w:color w:val="000000"/>
          <w:sz w:val="24"/>
          <w:szCs w:val="24"/>
          <w:highlight w:val="white"/>
        </w:rPr>
        <w:t xml:space="preserve">, until late June or early July. They then pupate and emerge as adults, taking flight around mid to late July for oviposition.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arvae then emerge the following year in mid-May to repeat their life cycle. 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A618C4">
        <w:rPr>
          <w:rFonts w:ascii="Times New Roman" w:eastAsia="Times New Roman" w:hAnsi="Times New Roman" w:cs="Times New Roman"/>
          <w:color w:val="000000"/>
          <w:sz w:val="24"/>
          <w:szCs w:val="24"/>
          <w:highlight w:val="white"/>
        </w:rPr>
        <w:t xml:space="preserve"> (Flowers 2014</w:t>
      </w:r>
      <w:del w:id="10" w:author="Neziri Izak - OHS" w:date="2020-07-03T13:53:00Z">
        <w:r w:rsidR="00A618C4" w:rsidDel="003E7416">
          <w:rPr>
            <w:rFonts w:ascii="Times New Roman" w:eastAsia="Times New Roman" w:hAnsi="Times New Roman" w:cs="Times New Roman"/>
            <w:color w:val="000000"/>
            <w:sz w:val="24"/>
            <w:szCs w:val="24"/>
            <w:highlight w:val="white"/>
          </w:rPr>
          <w:delText xml:space="preserve">? </w:delText>
        </w:r>
        <w:r w:rsidR="001A443B" w:rsidDel="003E7416">
          <w:rPr>
            <w:rFonts w:ascii="Times New Roman" w:eastAsia="Times New Roman" w:hAnsi="Times New Roman" w:cs="Times New Roman"/>
            <w:color w:val="000000"/>
            <w:sz w:val="24"/>
            <w:szCs w:val="24"/>
            <w:highlight w:val="white"/>
          </w:rPr>
          <w:delText>Paper. I</w:delText>
        </w:r>
        <w:r w:rsidR="00A618C4" w:rsidDel="003E7416">
          <w:rPr>
            <w:rFonts w:ascii="Times New Roman" w:eastAsia="Times New Roman" w:hAnsi="Times New Roman" w:cs="Times New Roman"/>
            <w:color w:val="000000"/>
            <w:sz w:val="24"/>
            <w:szCs w:val="24"/>
            <w:highlight w:val="white"/>
          </w:rPr>
          <w:delText xml:space="preserve"> think she cites 30 years</w:delText>
        </w:r>
      </w:del>
      <w:r w:rsidR="00A618C4">
        <w:rPr>
          <w:rFonts w:ascii="Times New Roman" w:eastAsia="Times New Roman" w:hAnsi="Times New Roman" w:cs="Times New Roman"/>
          <w:color w:val="000000"/>
          <w:sz w:val="24"/>
          <w:szCs w:val="24"/>
          <w:highlight w:val="white"/>
        </w:rPr>
        <w:t>)</w:t>
      </w:r>
      <w:r w:rsidR="00E23D8F">
        <w:rPr>
          <w:rFonts w:ascii="Times New Roman" w:eastAsia="Times New Roman" w:hAnsi="Times New Roman" w:cs="Times New Roman"/>
          <w:color w:val="000000"/>
          <w:sz w:val="24"/>
          <w:szCs w:val="24"/>
          <w:highlight w:val="white"/>
        </w:rPr>
        <w:t>. 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r w:rsidR="00A618C4">
        <w:rPr>
          <w:rFonts w:ascii="Times New Roman" w:eastAsia="Times New Roman" w:hAnsi="Times New Roman" w:cs="Times New Roman"/>
          <w:sz w:val="24"/>
          <w:szCs w:val="24"/>
        </w:rPr>
        <w:t>ve</w:t>
      </w:r>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 and </w:t>
      </w:r>
      <w:r w:rsidR="00A618C4">
        <w:rPr>
          <w:rFonts w:ascii="Times New Roman" w:eastAsia="Times New Roman" w:hAnsi="Times New Roman" w:cs="Times New Roman"/>
          <w:sz w:val="24"/>
          <w:szCs w:val="24"/>
        </w:rPr>
        <w:t>widespread</w:t>
      </w:r>
      <w:r>
        <w:rPr>
          <w:rFonts w:ascii="Times New Roman" w:eastAsia="Times New Roman" w:hAnsi="Times New Roman" w:cs="Times New Roman"/>
          <w:sz w:val="24"/>
          <w:szCs w:val="24"/>
        </w:rPr>
        <w:t xml:space="preserve"> WSB outbreaks (Willis et al, 2008; Lovett et al, 2006).  </w:t>
      </w:r>
      <w:r w:rsidR="00A618C4">
        <w:rPr>
          <w:rFonts w:ascii="Times New Roman" w:eastAsia="Times New Roman" w:hAnsi="Times New Roman" w:cs="Times New Roman"/>
          <w:sz w:val="24"/>
          <w:szCs w:val="24"/>
        </w:rPr>
        <w:t xml:space="preserve">Furthermore, the cold weather that would have normally killed off pests in the past is occurring less </w:t>
      </w:r>
      <w:r w:rsidR="009B7BE5">
        <w:rPr>
          <w:rFonts w:ascii="Times New Roman" w:eastAsia="Times New Roman" w:hAnsi="Times New Roman" w:cs="Times New Roman"/>
          <w:sz w:val="24"/>
          <w:szCs w:val="24"/>
        </w:rPr>
        <w:t>often.</w:t>
      </w:r>
      <w:r w:rsidR="00A618C4">
        <w:rPr>
          <w:rFonts w:ascii="Times New Roman" w:eastAsia="Times New Roman" w:hAnsi="Times New Roman" w:cs="Times New Roman"/>
          <w:sz w:val="24"/>
          <w:szCs w:val="24"/>
        </w:rPr>
        <w:t xml:space="preserve"> This allows these pests to stay out longer, causing more damage to plants more often than they otherwise would (Griffin and Turner, 2012). </w:t>
      </w:r>
      <w:r>
        <w:rPr>
          <w:rFonts w:ascii="Times New Roman" w:eastAsia="Times New Roman" w:hAnsi="Times New Roman" w:cs="Times New Roman"/>
          <w:sz w:val="24"/>
          <w:szCs w:val="24"/>
        </w:rPr>
        <w:t xml:space="preserve">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commentRangeStart w:id="11"/>
      <w:r>
        <w:rPr>
          <w:rFonts w:ascii="Times New Roman" w:eastAsia="Times New Roman" w:hAnsi="Times New Roman" w:cs="Times New Roman"/>
          <w:sz w:val="24"/>
          <w:szCs w:val="24"/>
        </w:rPr>
        <w:t>forest-stream connectivity</w:t>
      </w:r>
      <w:commentRangeEnd w:id="11"/>
      <w:r w:rsidR="004726F9">
        <w:rPr>
          <w:rStyle w:val="CommentReference"/>
        </w:rPr>
        <w:commentReference w:id="11"/>
      </w:r>
      <w:r>
        <w:rPr>
          <w:rFonts w:ascii="Times New Roman" w:eastAsia="Times New Roman" w:hAnsi="Times New Roman" w:cs="Times New Roman"/>
          <w:sz w:val="24"/>
          <w:szCs w:val="24"/>
        </w:rPr>
        <w:t xml:space="preserve">. </w:t>
      </w:r>
      <w:commentRangeStart w:id="12"/>
      <w:r>
        <w:rPr>
          <w:rFonts w:ascii="Times New Roman" w:eastAsia="Times New Roman" w:hAnsi="Times New Roman" w:cs="Times New Roman"/>
          <w:sz w:val="24"/>
          <w:szCs w:val="24"/>
        </w:rPr>
        <w:t xml:space="preserve">It has also been suggested that pest outbreaks can lead to increased fires due to the dead and dying trees they leave behind (Schlesinger et al, 2015), but new research has </w:t>
      </w:r>
      <w:r w:rsidR="00351B70">
        <w:rPr>
          <w:rFonts w:ascii="Times New Roman" w:eastAsia="Times New Roman" w:hAnsi="Times New Roman" w:cs="Times New Roman"/>
          <w:sz w:val="24"/>
          <w:szCs w:val="24"/>
        </w:rPr>
        <w:t>shown that</w:t>
      </w:r>
      <w:r>
        <w:rPr>
          <w:rFonts w:ascii="Times New Roman" w:eastAsia="Times New Roman" w:hAnsi="Times New Roman" w:cs="Times New Roman"/>
          <w:sz w:val="24"/>
          <w:szCs w:val="24"/>
        </w:rPr>
        <w:t xml:space="preserve"> this may not be the case, and in fact may have the opposite </w:t>
      </w:r>
      <w:r w:rsidR="00344C48">
        <w:rPr>
          <w:rFonts w:ascii="Times New Roman" w:eastAsia="Times New Roman" w:hAnsi="Times New Roman" w:cs="Times New Roman"/>
          <w:sz w:val="24"/>
          <w:szCs w:val="24"/>
        </w:rPr>
        <w:t>effect. These</w:t>
      </w:r>
      <w:r>
        <w:rPr>
          <w:rFonts w:ascii="Times New Roman" w:eastAsia="Times New Roman" w:hAnsi="Times New Roman" w:cs="Times New Roman"/>
          <w:sz w:val="24"/>
          <w:szCs w:val="24"/>
        </w:rPr>
        <w:t xml:space="preserve"> insects are defoliators as opposed to wood burrowers and therefore potentially have different effects on ecosystem dynamics. </w:t>
      </w:r>
      <w:commentRangeEnd w:id="12"/>
      <w:r w:rsidR="00A618C4">
        <w:rPr>
          <w:rStyle w:val="CommentReference"/>
        </w:rPr>
        <w:commentReference w:id="12"/>
      </w:r>
    </w:p>
    <w:p w14:paraId="3B36D370" w14:textId="741CBAF6" w:rsidR="00E02A5A" w:rsidRDefault="00AC3C34">
      <w:pPr>
        <w:pBdr>
          <w:top w:val="nil"/>
          <w:left w:val="nil"/>
          <w:bottom w:val="nil"/>
          <w:right w:val="nil"/>
          <w:between w:val="nil"/>
        </w:pBdr>
        <w:spacing w:line="480" w:lineRule="auto"/>
        <w:ind w:firstLine="720"/>
        <w:contextualSpacing/>
      </w:pPr>
      <w:commentRangeStart w:id="13"/>
      <w:r>
        <w:rPr>
          <w:rFonts w:ascii="Times New Roman" w:eastAsia="Times New Roman" w:hAnsi="Times New Roman" w:cs="Times New Roman"/>
          <w:sz w:val="24"/>
          <w:szCs w:val="24"/>
        </w:rPr>
        <w:t xml:space="preserve">This study </w:t>
      </w:r>
      <w:commentRangeEnd w:id="13"/>
      <w:r w:rsidR="004726F9">
        <w:rPr>
          <w:rStyle w:val="CommentReference"/>
        </w:rPr>
        <w:commentReference w:id="13"/>
      </w:r>
      <w:r>
        <w:rPr>
          <w:rFonts w:ascii="Times New Roman" w:eastAsia="Times New Roman" w:hAnsi="Times New Roman" w:cs="Times New Roman"/>
          <w:sz w:val="24"/>
          <w:szCs w:val="24"/>
        </w:rPr>
        <w:t>examine</w:t>
      </w:r>
      <w:r w:rsidR="00974F9D">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some of the possible ecological effects of sustained WSB herbivory</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including the rate of decomposition of mixed conifer needles to see whether or not that rate is increasing in areas highly impacted by WSB meaning that more nutrients would be </w:t>
      </w:r>
      <w:r>
        <w:rPr>
          <w:rFonts w:ascii="Times New Roman" w:eastAsia="Times New Roman" w:hAnsi="Times New Roman" w:cs="Times New Roman"/>
          <w:sz w:val="24"/>
          <w:szCs w:val="24"/>
        </w:rPr>
        <w:lastRenderedPageBreak/>
        <w:t>added to the system. Under non WSB conditions</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Areas highly impacted by WSB </w:t>
      </w:r>
      <w:r w:rsidR="00351B70">
        <w:rPr>
          <w:rFonts w:ascii="Times New Roman" w:eastAsia="Times New Roman" w:hAnsi="Times New Roman" w:cs="Times New Roman"/>
          <w:sz w:val="24"/>
          <w:szCs w:val="24"/>
        </w:rPr>
        <w:t>have the</w:t>
      </w:r>
      <w:r>
        <w:rPr>
          <w:rFonts w:ascii="Times New Roman" w:eastAsia="Times New Roman" w:hAnsi="Times New Roman" w:cs="Times New Roman"/>
          <w:sz w:val="24"/>
          <w:szCs w:val="24"/>
        </w:rPr>
        <w:t xml:space="preserve"> potential to lead to increased nutrient availability in soils</w:t>
      </w:r>
      <w:r w:rsidR="00E23D8F">
        <w:rPr>
          <w:rFonts w:ascii="Times New Roman" w:eastAsia="Times New Roman" w:hAnsi="Times New Roman" w:cs="Times New Roman"/>
          <w:sz w:val="24"/>
          <w:szCs w:val="24"/>
        </w:rPr>
        <w:t xml:space="preserve"> due to</w:t>
      </w:r>
      <w:r>
        <w:rPr>
          <w:rFonts w:ascii="Times New Roman" w:eastAsia="Times New Roman" w:hAnsi="Times New Roman" w:cs="Times New Roman"/>
          <w:sz w:val="24"/>
          <w:szCs w:val="24"/>
        </w:rPr>
        <w:t xml:space="preserve"> the large amounts of frass that these defoliators excrete that then fall</w:t>
      </w:r>
      <w:r w:rsidR="00974F9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the forest floor. Once rainfall occurs, the leaching </w:t>
      </w:r>
      <w:r w:rsidR="00E23D8F">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frass frees up those nutrients</w:t>
      </w:r>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system to use. </w:t>
      </w:r>
      <w:r w:rsidR="007F5497">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f </w:t>
      </w:r>
      <w:r w:rsidR="007F5497" w:rsidRPr="007F5497">
        <w:rPr>
          <w:rFonts w:ascii="Times New Roman" w:eastAsia="Times New Roman" w:hAnsi="Times New Roman" w:cs="Times New Roman"/>
          <w:sz w:val="24"/>
          <w:szCs w:val="24"/>
        </w:rPr>
        <w:t>NO</w:t>
      </w:r>
      <w:r w:rsidR="007F5497" w:rsidRPr="007F5497">
        <w:rPr>
          <w:rFonts w:ascii="Times New Roman" w:eastAsia="Times New Roman" w:hAnsi="Times New Roman" w:cs="Times New Roman"/>
          <w:sz w:val="24"/>
          <w:szCs w:val="24"/>
          <w:vertAlign w:val="subscript"/>
        </w:rPr>
        <w:t>3</w:t>
      </w:r>
      <w:r w:rsidR="007F5497" w:rsidRPr="007F5497">
        <w:rPr>
          <w:rFonts w:ascii="Times New Roman" w:eastAsia="Times New Roman" w:hAnsi="Times New Roman" w:cs="Times New Roman"/>
          <w:sz w:val="24"/>
          <w:szCs w:val="24"/>
          <w:vertAlign w:val="superscript"/>
        </w:rPr>
        <w:t>-</w:t>
      </w:r>
      <w:r w:rsidR="007F549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amounts are decreasing (net mineralization) then it can be inferred that nitrogen is taking the form of ammonium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and is be taken up by plants and bacterial immobilization. If </w:t>
      </w:r>
      <w:r w:rsidR="007F5497">
        <w:rPr>
          <w:rFonts w:ascii="Times New Roman" w:eastAsia="Times New Roman" w:hAnsi="Times New Roman" w:cs="Times New Roman"/>
          <w:sz w:val="24"/>
          <w:szCs w:val="24"/>
        </w:rPr>
        <w:t>NH</w:t>
      </w:r>
      <w:r w:rsidR="007F5497">
        <w:rPr>
          <w:rFonts w:ascii="Times New Roman" w:eastAsia="Times New Roman" w:hAnsi="Times New Roman" w:cs="Times New Roman"/>
          <w:sz w:val="24"/>
          <w:szCs w:val="24"/>
          <w:vertAlign w:val="subscript"/>
        </w:rPr>
        <w:t>4</w:t>
      </w:r>
      <w:r w:rsidR="007F5497">
        <w:rPr>
          <w:rFonts w:ascii="Times New Roman" w:eastAsia="Times New Roman" w:hAnsi="Times New Roman" w:cs="Times New Roman"/>
          <w:sz w:val="24"/>
          <w:szCs w:val="24"/>
          <w:vertAlign w:val="superscript"/>
        </w:rPr>
        <w:t>+</w:t>
      </w:r>
      <w:r w:rsidR="004726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levels are </w:t>
      </w:r>
      <w:r w:rsidR="007F5497">
        <w:rPr>
          <w:rFonts w:ascii="Times New Roman" w:eastAsia="Times New Roman" w:hAnsi="Times New Roman" w:cs="Times New Roman"/>
          <w:sz w:val="24"/>
          <w:szCs w:val="24"/>
        </w:rPr>
        <w:t>decreasing</w:t>
      </w:r>
      <w:r>
        <w:rPr>
          <w:rFonts w:ascii="Times New Roman" w:eastAsia="Times New Roman" w:hAnsi="Times New Roman" w:cs="Times New Roman"/>
          <w:sz w:val="24"/>
          <w:szCs w:val="24"/>
        </w:rPr>
        <w:t xml:space="preserve"> (net nitrification) then it can be inferred that it is taking the form of nitrate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that </w:t>
      </w:r>
      <w:r w:rsidR="007F5497">
        <w:rPr>
          <w:rFonts w:ascii="Times New Roman" w:eastAsia="Times New Roman" w:hAnsi="Times New Roman" w:cs="Times New Roman"/>
          <w:sz w:val="24"/>
          <w:szCs w:val="24"/>
        </w:rPr>
        <w:t xml:space="preserve">is then subjected to </w:t>
      </w:r>
      <w:r w:rsidR="00E818AD">
        <w:rPr>
          <w:rFonts w:ascii="Times New Roman" w:eastAsia="Times New Roman" w:hAnsi="Times New Roman" w:cs="Times New Roman"/>
          <w:sz w:val="24"/>
          <w:szCs w:val="24"/>
        </w:rPr>
        <w:t>leaching (</w:t>
      </w:r>
      <w:r>
        <w:rPr>
          <w:rFonts w:ascii="Times New Roman" w:eastAsia="Times New Roman" w:hAnsi="Times New Roman" w:cs="Times New Roman"/>
          <w:sz w:val="24"/>
          <w:szCs w:val="24"/>
        </w:rPr>
        <w:t xml:space="preserve">Lewis and Likens, 2006). Defoliation by WSB also has the potential to increase microbial activity </w:t>
      </w:r>
      <w:r w:rsidR="008957DC">
        <w:rPr>
          <w:rFonts w:ascii="Times New Roman" w:eastAsia="Times New Roman" w:hAnsi="Times New Roman" w:cs="Times New Roman"/>
          <w:sz w:val="24"/>
          <w:szCs w:val="24"/>
        </w:rPr>
        <w:t xml:space="preserve">via the changing of an ecosystem’s chemistry through </w:t>
      </w:r>
      <w:r>
        <w:rPr>
          <w:rFonts w:ascii="Times New Roman" w:eastAsia="Times New Roman" w:hAnsi="Times New Roman" w:cs="Times New Roman"/>
          <w:sz w:val="24"/>
          <w:szCs w:val="24"/>
        </w:rPr>
        <w:t>allowing more light and rainfall to reach the forest floor, in turn leading to a quicker break down in litter</w:t>
      </w:r>
      <w:r w:rsidR="002570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(Chapman et al, 2013). Pests, mixed with the current drought in the region are likely to alter the areas nutrient cycles on the forest floor as well as in soils (Schlesinger et al, 2015).</w:t>
      </w:r>
    </w:p>
    <w:p w14:paraId="415A3106" w14:textId="3CD43418"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14"/>
      <w:r>
        <w:rPr>
          <w:rFonts w:ascii="Times New Roman" w:eastAsia="Times New Roman" w:hAnsi="Times New Roman" w:cs="Times New Roman"/>
          <w:sz w:val="24"/>
          <w:szCs w:val="24"/>
        </w:rPr>
        <w:t>Any time an ecosystem experiences a major disturbance, there is an overall change in balance</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 It has been shown that in fish, removing even one key species in the food web can greatly alter an ecosystem's health (Taylor et al, 2006). If the WSB are altering the nitrogen and phosphorous cycles in soils, it is important to know how the process happens. Looking at total phosphorus, net nitrification/net mineralization, canopy damage, and decomposition rates will help</w:t>
      </w:r>
      <w:r w:rsidR="00235E3E">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offer explanations as to </w:t>
      </w:r>
      <w:r w:rsidR="00235E3E">
        <w:rPr>
          <w:rFonts w:ascii="Times New Roman" w:eastAsia="Times New Roman" w:hAnsi="Times New Roman" w:cs="Times New Roman"/>
          <w:sz w:val="24"/>
          <w:szCs w:val="24"/>
        </w:rPr>
        <w:t xml:space="preserve">the nature of the </w:t>
      </w:r>
      <w:r>
        <w:rPr>
          <w:rFonts w:ascii="Times New Roman" w:eastAsia="Times New Roman" w:hAnsi="Times New Roman" w:cs="Times New Roman"/>
          <w:sz w:val="24"/>
          <w:szCs w:val="24"/>
        </w:rPr>
        <w:t xml:space="preserve">cycle </w:t>
      </w:r>
      <w:r w:rsidR="00235E3E">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This can show where there might be potential problems and may help </w:t>
      </w:r>
      <w:r w:rsidR="0067052F">
        <w:rPr>
          <w:rFonts w:ascii="Times New Roman" w:eastAsia="Times New Roman" w:hAnsi="Times New Roman" w:cs="Times New Roman"/>
          <w:sz w:val="24"/>
          <w:szCs w:val="24"/>
        </w:rPr>
        <w:t>us to better understand the consequences of outbreaks and how we can predict future outbreaks and changes that may occur</w:t>
      </w:r>
      <w:r>
        <w:rPr>
          <w:rFonts w:ascii="Times New Roman" w:eastAsia="Times New Roman" w:hAnsi="Times New Roman" w:cs="Times New Roman"/>
          <w:sz w:val="24"/>
          <w:szCs w:val="24"/>
        </w:rPr>
        <w:t>. As outbreaks occur, there is a shift in biomass</w:t>
      </w:r>
      <w:r w:rsidR="00235E3E">
        <w:rPr>
          <w:rFonts w:ascii="Times New Roman" w:eastAsia="Times New Roman" w:hAnsi="Times New Roman" w:cs="Times New Roman"/>
          <w:sz w:val="24"/>
          <w:szCs w:val="24"/>
        </w:rPr>
        <w:t xml:space="preserve">. Through </w:t>
      </w:r>
      <w:r>
        <w:rPr>
          <w:rFonts w:ascii="Times New Roman" w:eastAsia="Times New Roman" w:hAnsi="Times New Roman" w:cs="Times New Roman"/>
          <w:sz w:val="24"/>
          <w:szCs w:val="24"/>
        </w:rPr>
        <w:t xml:space="preserve">knowing </w:t>
      </w:r>
      <w:r w:rsidR="00235E3E">
        <w:rPr>
          <w:rFonts w:ascii="Times New Roman" w:eastAsia="Times New Roman" w:hAnsi="Times New Roman" w:cs="Times New Roman"/>
          <w:sz w:val="24"/>
          <w:szCs w:val="24"/>
        </w:rPr>
        <w:lastRenderedPageBreak/>
        <w:t>the degree of</w:t>
      </w:r>
      <w:r>
        <w:rPr>
          <w:rFonts w:ascii="Times New Roman" w:eastAsia="Times New Roman" w:hAnsi="Times New Roman" w:cs="Times New Roman"/>
          <w:sz w:val="24"/>
          <w:szCs w:val="24"/>
        </w:rPr>
        <w:t xml:space="preserve"> shift, we can then look at overall litter quality to provide more explanations of the effects of these pests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w:t>
      </w:r>
      <w:commentRangeEnd w:id="14"/>
      <w:r w:rsidR="002E09C5">
        <w:rPr>
          <w:rStyle w:val="CommentReference"/>
        </w:rPr>
        <w:commentReference w:id="14"/>
      </w:r>
    </w:p>
    <w:p w14:paraId="3C179C01" w14:textId="20AEB2B3"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15"/>
      <w:r>
        <w:rPr>
          <w:rFonts w:ascii="Times New Roman" w:eastAsia="Times New Roman" w:hAnsi="Times New Roman" w:cs="Times New Roman"/>
          <w:sz w:val="24"/>
          <w:szCs w:val="24"/>
        </w:rPr>
        <w:t xml:space="preserve">Little research has been done on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udworm. Griffin and Turner (2012) did an extensive field study on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pseudotsugae</w:t>
      </w:r>
      <w:proofErr w:type="spellEnd"/>
      <w:r>
        <w:rPr>
          <w:rFonts w:ascii="Times New Roman" w:eastAsia="Times New Roman" w:hAnsi="Times New Roman" w:cs="Times New Roman"/>
          <w:sz w:val="24"/>
          <w:szCs w:val="24"/>
        </w:rPr>
        <w:t xml:space="preserve"> (Douglas fir beetle) and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ponderosae</w:t>
      </w:r>
      <w:proofErr w:type="spellEnd"/>
      <w:r>
        <w:rPr>
          <w:rFonts w:ascii="Times New Roman" w:eastAsia="Times New Roman" w:hAnsi="Times New Roman" w:cs="Times New Roman"/>
          <w:sz w:val="24"/>
          <w:szCs w:val="24"/>
        </w:rPr>
        <w:t xml:space="preserve"> (Mountain pine beetle) and found that herbivorous insect outbreaks cause noticeable changes to soil nitrogen cycling (2012). </w:t>
      </w:r>
      <w:commentRangeStart w:id="16"/>
      <w:r>
        <w:rPr>
          <w:rFonts w:ascii="Times New Roman" w:eastAsia="Times New Roman" w:hAnsi="Times New Roman" w:cs="Times New Roman"/>
          <w:sz w:val="24"/>
          <w:szCs w:val="24"/>
        </w:rPr>
        <w:t>There is also no evidence that the new growth of conifers is occurring earlier or that it is lasting for longer in our region as it is in many flowering plants on the East Coast (Miller-Rushing and Primack, 2008</w:t>
      </w:r>
      <w:commentRangeEnd w:id="16"/>
      <w:r w:rsidR="002E09C5">
        <w:rPr>
          <w:rStyle w:val="CommentReference"/>
        </w:rPr>
        <w:commentReference w:id="16"/>
      </w:r>
      <w:r>
        <w:rPr>
          <w:rFonts w:ascii="Times New Roman" w:eastAsia="Times New Roman" w:hAnsi="Times New Roman" w:cs="Times New Roman"/>
          <w:sz w:val="24"/>
          <w:szCs w:val="24"/>
        </w:rPr>
        <w:t>).</w:t>
      </w:r>
      <w:commentRangeEnd w:id="15"/>
      <w:r w:rsidR="002E09C5">
        <w:rPr>
          <w:rStyle w:val="CommentReference"/>
        </w:rPr>
        <w:commentReference w:id="15"/>
      </w:r>
    </w:p>
    <w:p w14:paraId="70C8B09F" w14:textId="721ACB8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 summarize, this study is important to local soil ecosystem dynamics. By looking at the rate of decomposition</w:t>
      </w:r>
      <w:r w:rsidR="002D6B0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is possible to see </w:t>
      </w:r>
      <w:r w:rsidR="00974F9D">
        <w:rPr>
          <w:rFonts w:ascii="Times New Roman" w:eastAsia="Times New Roman" w:hAnsi="Times New Roman" w:cs="Times New Roman"/>
          <w:sz w:val="24"/>
          <w:szCs w:val="24"/>
        </w:rPr>
        <w:t>if the rate of conifer leaf breakdown is influenced by</w:t>
      </w:r>
      <w:r>
        <w:rPr>
          <w:rFonts w:ascii="Times New Roman" w:eastAsia="Times New Roman" w:hAnsi="Times New Roman" w:cs="Times New Roman"/>
          <w:sz w:val="24"/>
          <w:szCs w:val="24"/>
        </w:rPr>
        <w:t xml:space="preserve"> herbivory and microbial activity </w:t>
      </w:r>
      <w:r w:rsidR="00974F9D">
        <w:rPr>
          <w:rFonts w:ascii="Times New Roman" w:eastAsia="Times New Roman" w:hAnsi="Times New Roman" w:cs="Times New Roman"/>
          <w:sz w:val="24"/>
          <w:szCs w:val="24"/>
        </w:rPr>
        <w:t>Leading to the addition of supplemental nutrients to the soil.</w:t>
      </w:r>
      <w:r>
        <w:rPr>
          <w:rFonts w:ascii="Times New Roman" w:eastAsia="Times New Roman" w:hAnsi="Times New Roman" w:cs="Times New Roman"/>
          <w:sz w:val="24"/>
          <w:szCs w:val="24"/>
        </w:rPr>
        <w:t xml:space="preserve"> </w:t>
      </w:r>
      <w:r w:rsidR="00974F9D">
        <w:rPr>
          <w:rFonts w:ascii="Times New Roman" w:eastAsia="Times New Roman" w:hAnsi="Times New Roman" w:cs="Times New Roman"/>
          <w:sz w:val="24"/>
          <w:szCs w:val="24"/>
        </w:rPr>
        <w:t>W</w:t>
      </w:r>
      <w:r>
        <w:rPr>
          <w:rFonts w:ascii="Times New Roman" w:eastAsia="Times New Roman" w:hAnsi="Times New Roman" w:cs="Times New Roman"/>
          <w:sz w:val="24"/>
          <w:szCs w:val="24"/>
        </w:rPr>
        <w:t>e can measure whether those soil nutrients are being taken up by plants or are accumulating with potential to enter the stream due to runoff</w:t>
      </w:r>
      <w:r w:rsidR="00974F9D">
        <w:rPr>
          <w:rFonts w:ascii="Times New Roman" w:eastAsia="Times New Roman" w:hAnsi="Times New Roman" w:cs="Times New Roman"/>
          <w:sz w:val="24"/>
          <w:szCs w:val="24"/>
        </w:rPr>
        <w:t xml:space="preserve"> to monitor</w:t>
      </w:r>
      <w:r>
        <w:rPr>
          <w:rFonts w:ascii="Times New Roman" w:eastAsia="Times New Roman" w:hAnsi="Times New Roman" w:cs="Times New Roman"/>
          <w:sz w:val="24"/>
          <w:szCs w:val="24"/>
        </w:rPr>
        <w:t xml:space="preserve"> change</w:t>
      </w:r>
      <w:r w:rsidR="00412759">
        <w:rPr>
          <w:rFonts w:ascii="Times New Roman" w:eastAsia="Times New Roman" w:hAnsi="Times New Roman" w:cs="Times New Roman"/>
          <w:sz w:val="24"/>
          <w:szCs w:val="24"/>
        </w:rPr>
        <w:t>s in</w:t>
      </w:r>
      <w:r>
        <w:rPr>
          <w:rFonts w:ascii="Times New Roman" w:eastAsia="Times New Roman" w:hAnsi="Times New Roman" w:cs="Times New Roman"/>
          <w:sz w:val="24"/>
          <w:szCs w:val="24"/>
        </w:rPr>
        <w:t xml:space="preserve"> stream chemistry and the community food web. From that information we can look at whether those changes are significant and </w:t>
      </w:r>
      <w:r w:rsidR="00A61CBA">
        <w:rPr>
          <w:rFonts w:ascii="Times New Roman" w:eastAsia="Times New Roman" w:hAnsi="Times New Roman" w:cs="Times New Roman"/>
          <w:sz w:val="24"/>
          <w:szCs w:val="24"/>
        </w:rPr>
        <w:t>whether</w:t>
      </w:r>
      <w:r>
        <w:rPr>
          <w:rFonts w:ascii="Times New Roman" w:eastAsia="Times New Roman" w:hAnsi="Times New Roman" w:cs="Times New Roman"/>
          <w:sz w:val="24"/>
          <w:szCs w:val="24"/>
        </w:rPr>
        <w:t xml:space="preserve"> we should be concerned with the WSB outbreaks.</w:t>
      </w:r>
    </w:p>
    <w:p w14:paraId="55886A7C" w14:textId="13B8DC9B" w:rsidR="00E953B1" w:rsidRDefault="001A443B" w:rsidP="00214AB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r w:rsidR="0045263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better</w:t>
      </w:r>
      <w:r w:rsidR="00452631">
        <w:rPr>
          <w:rFonts w:ascii="Times New Roman" w:eastAsia="Times New Roman" w:hAnsi="Times New Roman" w:cs="Times New Roman"/>
          <w:sz w:val="24"/>
          <w:szCs w:val="24"/>
        </w:rPr>
        <w:t xml:space="preserve"> understand how outbreak insects affect forest internal forest nutrient cycles, I studied how WSB feeding affected </w:t>
      </w:r>
      <w:r w:rsidR="00EF47A4">
        <w:rPr>
          <w:rFonts w:ascii="Times New Roman" w:eastAsia="Times New Roman" w:hAnsi="Times New Roman" w:cs="Times New Roman"/>
          <w:sz w:val="24"/>
          <w:szCs w:val="24"/>
        </w:rPr>
        <w:t xml:space="preserve">throughfall nutrient </w:t>
      </w:r>
      <w:r w:rsidR="00452631">
        <w:rPr>
          <w:rFonts w:ascii="Times New Roman" w:eastAsia="Times New Roman" w:hAnsi="Times New Roman" w:cs="Times New Roman"/>
          <w:sz w:val="24"/>
          <w:szCs w:val="24"/>
        </w:rPr>
        <w:t>composition</w:t>
      </w:r>
      <w:r w:rsidR="00EF47A4">
        <w:rPr>
          <w:rFonts w:ascii="Times New Roman" w:eastAsia="Times New Roman" w:hAnsi="Times New Roman" w:cs="Times New Roman"/>
          <w:sz w:val="24"/>
          <w:szCs w:val="24"/>
        </w:rPr>
        <w:t>, leaf litter decomposition rate</w:t>
      </w:r>
      <w:del w:id="17" w:author="Clay" w:date="2020-07-02T10:44:00Z">
        <w:r w:rsidR="00EF47A4" w:rsidDel="00452631">
          <w:rPr>
            <w:rFonts w:ascii="Times New Roman" w:eastAsia="Times New Roman" w:hAnsi="Times New Roman" w:cs="Times New Roman"/>
            <w:sz w:val="24"/>
            <w:szCs w:val="24"/>
          </w:rPr>
          <w:delText>s</w:delText>
        </w:r>
      </w:del>
      <w:r w:rsidR="00EF47A4">
        <w:rPr>
          <w:rFonts w:ascii="Times New Roman" w:eastAsia="Times New Roman" w:hAnsi="Times New Roman" w:cs="Times New Roman"/>
          <w:sz w:val="24"/>
          <w:szCs w:val="24"/>
        </w:rPr>
        <w:t>, soil chemistry</w:t>
      </w:r>
      <w:r w:rsidR="00452631">
        <w:rPr>
          <w:rFonts w:ascii="Times New Roman" w:eastAsia="Times New Roman" w:hAnsi="Times New Roman" w:cs="Times New Roman"/>
          <w:sz w:val="24"/>
          <w:szCs w:val="24"/>
        </w:rPr>
        <w:t>, and net nitrification</w:t>
      </w:r>
      <w:r w:rsidR="00EF47A4">
        <w:rPr>
          <w:rFonts w:ascii="Times New Roman" w:eastAsia="Times New Roman" w:hAnsi="Times New Roman" w:cs="Times New Roman"/>
          <w:sz w:val="24"/>
          <w:szCs w:val="24"/>
        </w:rPr>
        <w:t xml:space="preserve"> in the </w:t>
      </w:r>
      <w:r w:rsidR="00452631">
        <w:rPr>
          <w:rFonts w:ascii="Times New Roman" w:eastAsia="Times New Roman" w:hAnsi="Times New Roman" w:cs="Times New Roman"/>
          <w:sz w:val="24"/>
          <w:szCs w:val="24"/>
        </w:rPr>
        <w:t xml:space="preserve">eastern </w:t>
      </w:r>
      <w:r w:rsidR="00EF47A4">
        <w:rPr>
          <w:rFonts w:ascii="Times New Roman" w:eastAsia="Times New Roman" w:hAnsi="Times New Roman" w:cs="Times New Roman"/>
          <w:sz w:val="24"/>
          <w:szCs w:val="24"/>
        </w:rPr>
        <w:t>Cascades</w:t>
      </w:r>
      <w:r w:rsidR="00452631">
        <w:rPr>
          <w:rFonts w:ascii="Times New Roman" w:eastAsia="Times New Roman" w:hAnsi="Times New Roman" w:cs="Times New Roman"/>
          <w:sz w:val="24"/>
          <w:szCs w:val="24"/>
        </w:rPr>
        <w:t xml:space="preserve"> of central Washington</w:t>
      </w:r>
      <w:r w:rsidR="00E953B1">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 xml:space="preserve">In general, I hypothesized that WSB activity would:  1) increase throughfall nutrient concentration, 2) increase litter </w:t>
      </w:r>
      <w:r w:rsidR="00EF47A4">
        <w:rPr>
          <w:rFonts w:ascii="Times New Roman" w:eastAsia="Times New Roman" w:hAnsi="Times New Roman" w:cs="Times New Roman"/>
          <w:sz w:val="24"/>
          <w:szCs w:val="24"/>
        </w:rPr>
        <w:t xml:space="preserve">decomposition </w:t>
      </w:r>
      <w:r w:rsidR="00452631">
        <w:rPr>
          <w:rFonts w:ascii="Times New Roman" w:eastAsia="Times New Roman" w:hAnsi="Times New Roman" w:cs="Times New Roman"/>
          <w:sz w:val="24"/>
          <w:szCs w:val="24"/>
        </w:rPr>
        <w:t>rate</w:t>
      </w:r>
      <w:r w:rsidR="00EF47A4">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3) increase soil nutrient concentrations, and 4) increase net nitrification in soils</w:t>
      </w:r>
      <w:r w:rsidR="00EF47A4">
        <w:rPr>
          <w:rFonts w:ascii="Times New Roman" w:eastAsia="Times New Roman" w:hAnsi="Times New Roman" w:cs="Times New Roman"/>
          <w:sz w:val="24"/>
          <w:szCs w:val="24"/>
        </w:rPr>
        <w:t xml:space="preserve">. </w:t>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r w:rsidRPr="003C2BA0">
        <w:rPr>
          <w:rFonts w:ascii="Times New Roman" w:eastAsia="Times New Roman" w:hAnsi="Times New Roman" w:cs="Times New Roman"/>
          <w:b/>
          <w:sz w:val="28"/>
          <w:szCs w:val="28"/>
        </w:rPr>
        <w:lastRenderedPageBreak/>
        <w:t>M</w:t>
      </w:r>
      <w:r>
        <w:rPr>
          <w:rFonts w:ascii="Times New Roman" w:eastAsia="Times New Roman" w:hAnsi="Times New Roman" w:cs="Times New Roman"/>
          <w:b/>
          <w:sz w:val="28"/>
          <w:szCs w:val="28"/>
        </w:rPr>
        <w:t>ETHODS</w:t>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660CE112" w14:textId="00603D7C" w:rsidR="004162F7" w:rsidRPr="001276A3"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astern Cascades in </w:t>
      </w:r>
      <w:r w:rsidR="00452631">
        <w:rPr>
          <w:rFonts w:ascii="Times New Roman" w:eastAsia="Times New Roman" w:hAnsi="Times New Roman" w:cs="Times New Roman"/>
          <w:sz w:val="24"/>
          <w:szCs w:val="24"/>
        </w:rPr>
        <w:t xml:space="preserve">central </w:t>
      </w:r>
      <w:r>
        <w:rPr>
          <w:rFonts w:ascii="Times New Roman" w:eastAsia="Times New Roman" w:hAnsi="Times New Roman" w:cs="Times New Roman"/>
          <w:sz w:val="24"/>
          <w:szCs w:val="24"/>
        </w:rPr>
        <w:t xml:space="preserve">Washington </w:t>
      </w:r>
      <w:r w:rsidR="00452631">
        <w:rPr>
          <w:rFonts w:ascii="Times New Roman" w:eastAsia="Times New Roman" w:hAnsi="Times New Roman" w:cs="Times New Roman"/>
          <w:sz w:val="24"/>
          <w:szCs w:val="24"/>
        </w:rPr>
        <w:t>state</w:t>
      </w:r>
      <w:r w:rsidR="00D74CAC">
        <w:rPr>
          <w:rFonts w:ascii="Times New Roman" w:eastAsia="Times New Roman" w:hAnsi="Times New Roman" w:cs="Times New Roman"/>
          <w:sz w:val="24"/>
          <w:szCs w:val="24"/>
        </w:rPr>
        <w:t xml:space="preserve">.  In the </w:t>
      </w:r>
      <w:r w:rsidR="003E7416">
        <w:rPr>
          <w:rFonts w:ascii="Times New Roman" w:eastAsia="Times New Roman" w:hAnsi="Times New Roman" w:cs="Times New Roman"/>
          <w:sz w:val="24"/>
          <w:szCs w:val="24"/>
        </w:rPr>
        <w:t>rain shadow</w:t>
      </w:r>
      <w:r w:rsidR="00D74CAC">
        <w:rPr>
          <w:rFonts w:ascii="Times New Roman" w:eastAsia="Times New Roman" w:hAnsi="Times New Roman" w:cs="Times New Roman"/>
          <w:sz w:val="24"/>
          <w:szCs w:val="24"/>
        </w:rPr>
        <w:t xml:space="preserve"> of the Cascades, s</w:t>
      </w:r>
      <w:r>
        <w:rPr>
          <w:rFonts w:ascii="Times New Roman" w:eastAsia="Times New Roman" w:hAnsi="Times New Roman" w:cs="Times New Roman"/>
          <w:sz w:val="24"/>
          <w:szCs w:val="24"/>
        </w:rPr>
        <w:t>ummers (May-September) are relatively dry, with seasonal drought and temperatures ranging from 15°C-25°C</w:t>
      </w:r>
      <w:r w:rsidR="00D74CAC">
        <w:rPr>
          <w:rFonts w:ascii="Times New Roman" w:eastAsia="Times New Roman" w:hAnsi="Times New Roman" w:cs="Times New Roman"/>
          <w:sz w:val="24"/>
          <w:szCs w:val="24"/>
        </w:rPr>
        <w:t xml:space="preserve"> whereas </w:t>
      </w:r>
      <w:r>
        <w:rPr>
          <w:rFonts w:ascii="Times New Roman" w:eastAsia="Times New Roman" w:hAnsi="Times New Roman" w:cs="Times New Roman"/>
          <w:sz w:val="24"/>
          <w:szCs w:val="24"/>
        </w:rPr>
        <w:t xml:space="preserve">winters (October-April) are wet with temperatures ranging from -5°C-11°C.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average precipitation for the area is 720 mm (Northwest River Forecast Center, NOAA, </w:t>
      </w:r>
      <w:r w:rsidRPr="00620DBB">
        <w:rPr>
          <w:rFonts w:ascii="Times New Roman" w:eastAsia="Times New Roman" w:hAnsi="Times New Roman" w:cs="Times New Roman"/>
          <w:sz w:val="24"/>
          <w:szCs w:val="24"/>
        </w:rPr>
        <w:t xml:space="preserve">https://www. </w:t>
      </w:r>
      <w:proofErr w:type="spellStart"/>
      <w:r w:rsidRPr="00620DBB">
        <w:rPr>
          <w:rFonts w:ascii="Times New Roman" w:eastAsia="Times New Roman" w:hAnsi="Times New Roman" w:cs="Times New Roman"/>
          <w:sz w:val="24"/>
          <w:szCs w:val="24"/>
        </w:rPr>
        <w:t>ncdc.noaa.gov,</w:t>
      </w:r>
      <w:r>
        <w:rPr>
          <w:rFonts w:ascii="Times New Roman" w:eastAsia="Times New Roman" w:hAnsi="Times New Roman" w:cs="Times New Roman"/>
          <w:sz w:val="24"/>
          <w:szCs w:val="24"/>
        </w:rPr>
        <w:t>accessed</w:t>
      </w:r>
      <w:proofErr w:type="spellEnd"/>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September</w:t>
      </w:r>
      <w:r w:rsidR="00E10E0D">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D74CAC">
        <w:rPr>
          <w:rFonts w:ascii="Times New Roman" w:eastAsia="Times New Roman" w:hAnsi="Times New Roman" w:cs="Times New Roman"/>
          <w:sz w:val="24"/>
          <w:szCs w:val="24"/>
        </w:rPr>
        <w:t xml:space="preserve">as snow </w:t>
      </w:r>
      <w:r w:rsidR="00E10E0D">
        <w:rPr>
          <w:rFonts w:ascii="Times New Roman" w:eastAsia="Times New Roman" w:hAnsi="Times New Roman" w:cs="Times New Roman"/>
          <w:sz w:val="24"/>
          <w:szCs w:val="24"/>
        </w:rPr>
        <w:t xml:space="preserve">between </w:t>
      </w:r>
      <w:r w:rsidR="003E7416">
        <w:rPr>
          <w:rFonts w:ascii="Times New Roman" w:eastAsia="Times New Roman" w:hAnsi="Times New Roman" w:cs="Times New Roman"/>
          <w:sz w:val="24"/>
          <w:szCs w:val="24"/>
        </w:rPr>
        <w:t>November - February</w:t>
      </w:r>
      <w:r>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xml:space="preserve">, eastern Cascades forests are characterized by </w:t>
      </w:r>
      <w:r w:rsidR="00D74CAC">
        <w:rPr>
          <w:rFonts w:ascii="Times New Roman" w:eastAsia="Times New Roman" w:hAnsi="Times New Roman" w:cs="Times New Roman"/>
          <w:sz w:val="24"/>
          <w:szCs w:val="24"/>
        </w:rPr>
        <w:t xml:space="preserve">drought tolerant trees such as </w:t>
      </w:r>
      <w:r>
        <w:rPr>
          <w:rFonts w:ascii="Times New Roman" w:eastAsia="Times New Roman" w:hAnsi="Times New Roman" w:cs="Times New Roman"/>
          <w:sz w:val="24"/>
          <w:szCs w:val="24"/>
        </w:rPr>
        <w:t>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r w:rsidRPr="001276A3">
        <w:rPr>
          <w:rFonts w:ascii="Times New Roman" w:eastAsia="Times New Roman" w:hAnsi="Times New Roman" w:cs="Times New Roman"/>
          <w:i/>
          <w:iCs/>
          <w:sz w:val="24"/>
          <w:szCs w:val="24"/>
        </w:rPr>
        <w:t>Pinus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r w:rsidRPr="001276A3">
        <w:rPr>
          <w:rFonts w:ascii="Times New Roman" w:eastAsia="Times New Roman" w:hAnsi="Times New Roman" w:cs="Times New Roman"/>
          <w:i/>
          <w:iCs/>
          <w:sz w:val="24"/>
          <w:szCs w:val="24"/>
        </w:rPr>
        <w:t xml:space="preserve">Larix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at higher elevations, lodgepole pine (</w:t>
      </w:r>
      <w:r w:rsidRPr="001276A3">
        <w:rPr>
          <w:rFonts w:ascii="Times New Roman" w:eastAsia="Times New Roman" w:hAnsi="Times New Roman" w:cs="Times New Roman"/>
          <w:i/>
          <w:iCs/>
          <w:sz w:val="24"/>
          <w:szCs w:val="24"/>
        </w:rPr>
        <w:t xml:space="preserve">Pinus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5C4C623C" w14:textId="35C077DD" w:rsidR="00D74CAC" w:rsidRDefault="00F477CC" w:rsidP="004162F7">
      <w:pPr>
        <w:spacing w:after="0" w:line="480" w:lineRule="auto"/>
        <w:ind w:firstLine="720"/>
        <w:contextualSpacing/>
        <w:rPr>
          <w:ins w:id="18" w:author="Clay" w:date="2020-07-02T11:13:00Z"/>
          <w:rFonts w:ascii="Times New Roman" w:hAnsi="Times New Roman" w:cs="Times New Roman"/>
          <w:sz w:val="24"/>
          <w:szCs w:val="24"/>
        </w:rPr>
      </w:pPr>
      <w:ins w:id="19" w:author="Neziri Izak - OHS" w:date="2020-07-02T13:53:00Z">
        <w:r>
          <w:rPr>
            <w:noProof/>
          </w:rPr>
          <mc:AlternateContent>
            <mc:Choice Requires="wps">
              <w:drawing>
                <wp:anchor distT="0" distB="0" distL="114300" distR="114300" simplePos="0" relativeHeight="251659776" behindDoc="0" locked="0" layoutInCell="1" allowOverlap="1" wp14:anchorId="6CDC1D95" wp14:editId="6145CACC">
                  <wp:simplePos x="0" y="0"/>
                  <wp:positionH relativeFrom="column">
                    <wp:posOffset>-85725</wp:posOffset>
                  </wp:positionH>
                  <wp:positionV relativeFrom="paragraph">
                    <wp:posOffset>5688330</wp:posOffset>
                  </wp:positionV>
                  <wp:extent cx="594360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E78AFAB" w14:textId="531A663D" w:rsidR="001A443B" w:rsidRPr="001A443B" w:rsidRDefault="001A443B" w:rsidP="00F477CC">
                              <w:pPr>
                                <w:pStyle w:val="Caption"/>
                                <w:rPr>
                                  <w:rFonts w:ascii="Times New Roman" w:hAnsi="Times New Roman" w:cs="Times New Roman"/>
                                  <w:i w:val="0"/>
                                  <w:iCs w:val="0"/>
                                  <w:noProof/>
                                  <w:sz w:val="24"/>
                                  <w:szCs w:val="24"/>
                                  <w:lang w:eastAsia="ja-JP"/>
                                </w:rPr>
                              </w:pPr>
                              <w:r w:rsidRPr="001A443B">
                                <w:rPr>
                                  <w:rFonts w:ascii="Times New Roman" w:hAnsi="Times New Roman" w:cs="Times New Roman"/>
                                  <w:i w:val="0"/>
                                  <w:iCs w:val="0"/>
                                  <w:color w:val="auto"/>
                                  <w:sz w:val="24"/>
                                  <w:szCs w:val="24"/>
                                </w:rPr>
                                <w:t xml:space="preserve">Figure </w:t>
                              </w:r>
                              <w:r w:rsidRPr="001A443B">
                                <w:rPr>
                                  <w:rFonts w:ascii="Times New Roman" w:hAnsi="Times New Roman" w:cs="Times New Roman"/>
                                  <w:i w:val="0"/>
                                  <w:iCs w:val="0"/>
                                  <w:color w:val="auto"/>
                                  <w:sz w:val="24"/>
                                  <w:szCs w:val="24"/>
                                </w:rPr>
                                <w:fldChar w:fldCharType="begin"/>
                              </w:r>
                              <w:r w:rsidRPr="001A443B">
                                <w:rPr>
                                  <w:rFonts w:ascii="Times New Roman" w:hAnsi="Times New Roman" w:cs="Times New Roman"/>
                                  <w:i w:val="0"/>
                                  <w:iCs w:val="0"/>
                                  <w:color w:val="auto"/>
                                  <w:sz w:val="24"/>
                                  <w:szCs w:val="24"/>
                                </w:rPr>
                                <w:instrText xml:space="preserve"> SEQ Figure \* ARABIC </w:instrText>
                              </w:r>
                              <w:r w:rsidRPr="001A443B">
                                <w:rPr>
                                  <w:rFonts w:ascii="Times New Roman" w:hAnsi="Times New Roman" w:cs="Times New Roman"/>
                                  <w:i w:val="0"/>
                                  <w:iCs w:val="0"/>
                                  <w:color w:val="auto"/>
                                  <w:sz w:val="24"/>
                                  <w:szCs w:val="24"/>
                                </w:rPr>
                                <w:fldChar w:fldCharType="separate"/>
                              </w:r>
                              <w:r w:rsidRPr="001A443B">
                                <w:rPr>
                                  <w:rFonts w:ascii="Times New Roman" w:hAnsi="Times New Roman" w:cs="Times New Roman"/>
                                  <w:i w:val="0"/>
                                  <w:iCs w:val="0"/>
                                  <w:noProof/>
                                  <w:color w:val="auto"/>
                                  <w:sz w:val="24"/>
                                  <w:szCs w:val="24"/>
                                </w:rPr>
                                <w:t>1</w:t>
                              </w:r>
                              <w:r w:rsidRPr="001A443B">
                                <w:rPr>
                                  <w:rFonts w:ascii="Times New Roman" w:hAnsi="Times New Roman" w:cs="Times New Roman"/>
                                  <w:i w:val="0"/>
                                  <w:iCs w:val="0"/>
                                  <w:color w:val="auto"/>
                                  <w:sz w:val="24"/>
                                  <w:szCs w:val="24"/>
                                </w:rPr>
                                <w:fldChar w:fldCharType="end"/>
                              </w:r>
                              <w:r w:rsidRPr="001A443B">
                                <w:rPr>
                                  <w:rFonts w:ascii="Times New Roman" w:hAnsi="Times New Roman" w:cs="Times New Roman"/>
                                  <w:i w:val="0"/>
                                  <w:iCs w:val="0"/>
                                  <w:color w:val="auto"/>
                                  <w:sz w:val="24"/>
                                  <w:szCs w:val="24"/>
                                </w:rPr>
                                <w:t>: Site locations with activity level shown in relation to major city</w:t>
                              </w:r>
                              <w:r w:rsidRPr="001A443B">
                                <w:rPr>
                                  <w:rFonts w:ascii="Times New Roman" w:hAnsi="Times New Roman" w:cs="Times New Roman"/>
                                  <w:i w:val="0"/>
                                  <w:iCs w:val="0"/>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DC1D95" id="_x0000_t202" coordsize="21600,21600" o:spt="202" path="m,l,21600r21600,l21600,xe">
                  <v:stroke joinstyle="miter"/>
                  <v:path gradientshapeok="t" o:connecttype="rect"/>
                </v:shapetype>
                <v:shape id="Text Box 3" o:spid="_x0000_s1026" type="#_x0000_t202" style="position:absolute;left:0;text-align:left;margin-left:-6.75pt;margin-top:447.9pt;width:468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" stroked="f">
                  <v:textbox style="mso-fit-shape-to-text:t" inset="0,0,0,0">
                    <w:txbxContent>
                      <w:p w14:paraId="7E78AFAB" w14:textId="531A663D" w:rsidR="001A443B" w:rsidRPr="001A443B" w:rsidRDefault="001A443B" w:rsidP="00F477CC">
                        <w:pPr>
                          <w:pStyle w:val="Caption"/>
                          <w:rPr>
                            <w:rFonts w:ascii="Times New Roman" w:hAnsi="Times New Roman" w:cs="Times New Roman"/>
                            <w:i w:val="0"/>
                            <w:iCs w:val="0"/>
                            <w:noProof/>
                            <w:sz w:val="24"/>
                            <w:szCs w:val="24"/>
                            <w:lang w:eastAsia="ja-JP"/>
                          </w:rPr>
                        </w:pPr>
                        <w:r w:rsidRPr="001A443B">
                          <w:rPr>
                            <w:rFonts w:ascii="Times New Roman" w:hAnsi="Times New Roman" w:cs="Times New Roman"/>
                            <w:i w:val="0"/>
                            <w:iCs w:val="0"/>
                            <w:color w:val="auto"/>
                            <w:sz w:val="24"/>
                            <w:szCs w:val="24"/>
                          </w:rPr>
                          <w:t xml:space="preserve">Figure </w:t>
                        </w:r>
                        <w:r w:rsidRPr="001A443B">
                          <w:rPr>
                            <w:rFonts w:ascii="Times New Roman" w:hAnsi="Times New Roman" w:cs="Times New Roman"/>
                            <w:i w:val="0"/>
                            <w:iCs w:val="0"/>
                            <w:color w:val="auto"/>
                            <w:sz w:val="24"/>
                            <w:szCs w:val="24"/>
                          </w:rPr>
                          <w:fldChar w:fldCharType="begin"/>
                        </w:r>
                        <w:r w:rsidRPr="001A443B">
                          <w:rPr>
                            <w:rFonts w:ascii="Times New Roman" w:hAnsi="Times New Roman" w:cs="Times New Roman"/>
                            <w:i w:val="0"/>
                            <w:iCs w:val="0"/>
                            <w:color w:val="auto"/>
                            <w:sz w:val="24"/>
                            <w:szCs w:val="24"/>
                          </w:rPr>
                          <w:instrText xml:space="preserve"> SEQ Figure \* ARABIC </w:instrText>
                        </w:r>
                        <w:r w:rsidRPr="001A443B">
                          <w:rPr>
                            <w:rFonts w:ascii="Times New Roman" w:hAnsi="Times New Roman" w:cs="Times New Roman"/>
                            <w:i w:val="0"/>
                            <w:iCs w:val="0"/>
                            <w:color w:val="auto"/>
                            <w:sz w:val="24"/>
                            <w:szCs w:val="24"/>
                          </w:rPr>
                          <w:fldChar w:fldCharType="separate"/>
                        </w:r>
                        <w:r w:rsidRPr="001A443B">
                          <w:rPr>
                            <w:rFonts w:ascii="Times New Roman" w:hAnsi="Times New Roman" w:cs="Times New Roman"/>
                            <w:i w:val="0"/>
                            <w:iCs w:val="0"/>
                            <w:noProof/>
                            <w:color w:val="auto"/>
                            <w:sz w:val="24"/>
                            <w:szCs w:val="24"/>
                          </w:rPr>
                          <w:t>1</w:t>
                        </w:r>
                        <w:r w:rsidRPr="001A443B">
                          <w:rPr>
                            <w:rFonts w:ascii="Times New Roman" w:hAnsi="Times New Roman" w:cs="Times New Roman"/>
                            <w:i w:val="0"/>
                            <w:iCs w:val="0"/>
                            <w:color w:val="auto"/>
                            <w:sz w:val="24"/>
                            <w:szCs w:val="24"/>
                          </w:rPr>
                          <w:fldChar w:fldCharType="end"/>
                        </w:r>
                        <w:r w:rsidRPr="001A443B">
                          <w:rPr>
                            <w:rFonts w:ascii="Times New Roman" w:hAnsi="Times New Roman" w:cs="Times New Roman"/>
                            <w:i w:val="0"/>
                            <w:iCs w:val="0"/>
                            <w:color w:val="auto"/>
                            <w:sz w:val="24"/>
                            <w:szCs w:val="24"/>
                          </w:rPr>
                          <w:t>: Site locations with activity level shown in relation to major city</w:t>
                        </w:r>
                        <w:r w:rsidRPr="001A443B">
                          <w:rPr>
                            <w:rFonts w:ascii="Times New Roman" w:hAnsi="Times New Roman" w:cs="Times New Roman"/>
                            <w:i w:val="0"/>
                            <w:iCs w:val="0"/>
                            <w:sz w:val="24"/>
                            <w:szCs w:val="24"/>
                          </w:rPr>
                          <w:t>.</w:t>
                        </w:r>
                      </w:p>
                    </w:txbxContent>
                  </v:textbox>
                  <w10:wrap type="topAndBottom"/>
                </v:shape>
              </w:pict>
            </mc:Fallback>
          </mc:AlternateContent>
        </w:r>
      </w:ins>
      <w:del w:id="20" w:author="Clay" w:date="2020-07-02T11:19:00Z">
        <w:r w:rsidR="009652CB" w:rsidRPr="009356E2" w:rsidDel="009652CB">
          <w:rPr>
            <w:i/>
            <w:iCs/>
            <w:noProof/>
            <w:lang w:eastAsia="ja-JP"/>
          </w:rPr>
          <w:drawing>
            <wp:anchor distT="0" distB="0" distL="114300" distR="114300" simplePos="0" relativeHeight="251655680" behindDoc="0" locked="0" layoutInCell="1" allowOverlap="1" wp14:anchorId="1F6DCD7A" wp14:editId="0058F483">
              <wp:simplePos x="0" y="0"/>
              <wp:positionH relativeFrom="margin">
                <wp:posOffset>-85725</wp:posOffset>
              </wp:positionH>
              <wp:positionV relativeFrom="paragraph">
                <wp:posOffset>2954655</wp:posOffset>
              </wp:positionV>
              <wp:extent cx="5943600" cy="40690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9652CB">
        <w:rPr>
          <w:rFonts w:ascii="Times New Roman" w:eastAsia="Times New Roman" w:hAnsi="Times New Roman" w:cs="Times New Roman"/>
          <w:sz w:val="24"/>
          <w:szCs w:val="24"/>
        </w:rPr>
        <w:t xml:space="preserve">I used a nested study design with repeated sampling through time to investigate how budworm herbivory influenced throughfall composition, litter decomposition, and soil nutrient </w:t>
      </w:r>
      <w:r w:rsidR="009652CB">
        <w:rPr>
          <w:rFonts w:ascii="Times New Roman" w:eastAsia="Times New Roman" w:hAnsi="Times New Roman" w:cs="Times New Roman"/>
          <w:sz w:val="24"/>
          <w:szCs w:val="24"/>
        </w:rPr>
        <w:lastRenderedPageBreak/>
        <w:t xml:space="preserve">concentrations.  </w:t>
      </w:r>
      <w:r w:rsidR="00D74CAC">
        <w:rPr>
          <w:rFonts w:ascii="Times New Roman" w:eastAsia="Times New Roman" w:hAnsi="Times New Roman" w:cs="Times New Roman"/>
          <w:sz w:val="24"/>
          <w:szCs w:val="24"/>
        </w:rPr>
        <w:t>I established 4 study sites each within low and high budworm herbivory level stands (n=8 study sites)</w:t>
      </w:r>
      <w:r w:rsidR="009652CB">
        <w:rPr>
          <w:rFonts w:ascii="Times New Roman" w:eastAsia="Times New Roman" w:hAnsi="Times New Roman" w:cs="Times New Roman"/>
          <w:sz w:val="24"/>
          <w:szCs w:val="24"/>
        </w:rPr>
        <w:t xml:space="preserve">, and at each study site I established three replicate plots approximately 15 m from each other from upstream to downstream (n=24 total sample plots).  </w:t>
      </w:r>
      <w:r w:rsidR="00D74CAC" w:rsidRPr="009356E2">
        <w:rPr>
          <w:rFonts w:ascii="Times New Roman" w:eastAsia="Times New Roman" w:hAnsi="Times New Roman" w:cs="Times New Roman"/>
          <w:sz w:val="24"/>
          <w:szCs w:val="24"/>
        </w:rPr>
        <w:t xml:space="preserve">The low budworm sites were located in the </w:t>
      </w:r>
      <w:proofErr w:type="spellStart"/>
      <w:r w:rsidR="00D74CAC" w:rsidRPr="009356E2">
        <w:rPr>
          <w:rFonts w:ascii="Times New Roman" w:eastAsia="Times New Roman" w:hAnsi="Times New Roman" w:cs="Times New Roman"/>
          <w:sz w:val="24"/>
          <w:szCs w:val="24"/>
        </w:rPr>
        <w:t>Teanaway</w:t>
      </w:r>
      <w:proofErr w:type="spellEnd"/>
      <w:r w:rsidR="00D74CAC" w:rsidRPr="009356E2">
        <w:rPr>
          <w:rFonts w:ascii="Times New Roman" w:eastAsia="Times New Roman" w:hAnsi="Times New Roman" w:cs="Times New Roman"/>
          <w:sz w:val="24"/>
          <w:szCs w:val="24"/>
        </w:rPr>
        <w:t xml:space="preserve"> Community Forest in Washington State, approximately 40 miles northeast of Central Washington University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w:t>
      </w:r>
      <w:ins w:id="21" w:author="Clay" w:date="2020-07-02T11:17:00Z">
        <w:r w:rsidR="00D74CAC">
          <w:rPr>
            <w:rFonts w:ascii="Times New Roman" w:eastAsia="Times New Roman" w:hAnsi="Times New Roman" w:cs="Times New Roman"/>
            <w:sz w:val="24"/>
            <w:szCs w:val="24"/>
          </w:rPr>
          <w:t xml:space="preserve"> </w:t>
        </w:r>
      </w:ins>
      <w:r w:rsidR="00D74CAC" w:rsidRPr="009356E2">
        <w:rPr>
          <w:rFonts w:ascii="Times New Roman" w:eastAsia="Times New Roman" w:hAnsi="Times New Roman" w:cs="Times New Roman"/>
          <w:sz w:val="24"/>
          <w:szCs w:val="24"/>
        </w:rPr>
        <w:t xml:space="preserve">near the following creeks: Stand Up Creek (903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on a slope with light tree cover, Jungle Creek (824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often disturbed by free range cattle, Jack Creek (963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under moderately heavy tree cover, and Moonbeam Creek (973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also under moderately heavy tree cover. </w:t>
      </w:r>
      <w:ins w:id="22" w:author="Clay" w:date="2020-07-02T11:17:00Z">
        <w:r w:rsidR="00D74CAC">
          <w:rPr>
            <w:rFonts w:ascii="Times New Roman" w:eastAsia="Times New Roman" w:hAnsi="Times New Roman" w:cs="Times New Roman"/>
            <w:sz w:val="24"/>
            <w:szCs w:val="24"/>
          </w:rPr>
          <w:t xml:space="preserve"> </w:t>
        </w:r>
      </w:ins>
      <w:r w:rsidR="00D74CAC" w:rsidRPr="009356E2">
        <w:rPr>
          <w:rFonts w:ascii="Times New Roman" w:eastAsia="Times New Roman" w:hAnsi="Times New Roman" w:cs="Times New Roman"/>
          <w:sz w:val="24"/>
          <w:szCs w:val="24"/>
        </w:rPr>
        <w:t xml:space="preserve">The high budworm sites were located in the Swauk drainage in the Okanogan-Wenatchee National Forest in Washington State approximately 45 miles north of Central Washington University and east of the low budworm sites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 xml:space="preserve">). These study sites were located near the following creeks: Cougar Creek (984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on a slope, Hurley Creek (978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located further away from the stream in comparison to other sites due to the stream being less accessible in a confined valley, Hovey Creek (1050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under moderately heavy tree cover, and Blue Creek (1055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also further away from the stream due to </w:t>
      </w:r>
      <w:r w:rsidR="009652CB">
        <w:rPr>
          <w:rFonts w:ascii="Times New Roman" w:eastAsia="Times New Roman" w:hAnsi="Times New Roman" w:cs="Times New Roman"/>
          <w:sz w:val="24"/>
          <w:szCs w:val="24"/>
        </w:rPr>
        <w:t>access difficulty</w:t>
      </w:r>
      <w:r w:rsidR="00D74CAC">
        <w:rPr>
          <w:rFonts w:ascii="Times New Roman" w:eastAsia="Times New Roman" w:hAnsi="Times New Roman" w:cs="Times New Roman"/>
          <w:sz w:val="24"/>
          <w:szCs w:val="24"/>
        </w:rPr>
        <w:t>.</w:t>
      </w:r>
      <w:ins w:id="23" w:author="Clay" w:date="2020-07-02T11:18:00Z">
        <w:r w:rsidR="009652CB">
          <w:rPr>
            <w:rFonts w:ascii="Times New Roman" w:eastAsia="Times New Roman" w:hAnsi="Times New Roman" w:cs="Times New Roman"/>
            <w:sz w:val="24"/>
            <w:szCs w:val="24"/>
          </w:rPr>
          <w:t xml:space="preserve"> </w:t>
        </w:r>
      </w:ins>
      <w:r w:rsidR="00D74CAC">
        <w:rPr>
          <w:rFonts w:ascii="Times New Roman" w:eastAsia="Times New Roman" w:hAnsi="Times New Roman" w:cs="Times New Roman"/>
          <w:sz w:val="24"/>
          <w:szCs w:val="24"/>
        </w:rPr>
        <w:t xml:space="preserve"> </w:t>
      </w:r>
      <w:r w:rsidR="00D74CAC" w:rsidRPr="00624841">
        <w:rPr>
          <w:rFonts w:ascii="Times New Roman" w:hAnsi="Times New Roman" w:cs="Times New Roman"/>
          <w:sz w:val="24"/>
          <w:szCs w:val="24"/>
        </w:rPr>
        <w:t>Although each individual site varied based on microclimatic factors, sites were exposed to similar temperature and precipitation patterns based on similar elevation and being within</w:t>
      </w:r>
      <w:r w:rsidR="003E7416">
        <w:rPr>
          <w:rFonts w:ascii="Times New Roman" w:hAnsi="Times New Roman" w:cs="Times New Roman"/>
          <w:sz w:val="24"/>
          <w:szCs w:val="24"/>
        </w:rPr>
        <w:t xml:space="preserve"> roughly</w:t>
      </w:r>
      <w:r w:rsidR="00D74CAC" w:rsidRPr="00624841">
        <w:rPr>
          <w:rFonts w:ascii="Times New Roman" w:hAnsi="Times New Roman" w:cs="Times New Roman"/>
          <w:sz w:val="24"/>
          <w:szCs w:val="24"/>
        </w:rPr>
        <w:t xml:space="preserve"> </w:t>
      </w:r>
      <w:r w:rsidR="003E7416">
        <w:rPr>
          <w:rFonts w:ascii="Times New Roman" w:hAnsi="Times New Roman" w:cs="Times New Roman"/>
          <w:sz w:val="24"/>
          <w:szCs w:val="24"/>
        </w:rPr>
        <w:t>20</w:t>
      </w:r>
      <w:r w:rsidR="00D74CAC" w:rsidRPr="00624841">
        <w:rPr>
          <w:rFonts w:ascii="Times New Roman" w:hAnsi="Times New Roman" w:cs="Times New Roman"/>
          <w:sz w:val="24"/>
          <w:szCs w:val="24"/>
        </w:rPr>
        <w:t xml:space="preserve"> km of each other.</w:t>
      </w:r>
    </w:p>
    <w:p w14:paraId="17235B70" w14:textId="3EE4B730" w:rsidR="004162F7" w:rsidDel="001A443B" w:rsidRDefault="004162F7" w:rsidP="004162F7">
      <w:pPr>
        <w:spacing w:after="0" w:line="480" w:lineRule="auto"/>
        <w:ind w:firstLine="720"/>
        <w:contextualSpacing/>
        <w:rPr>
          <w:del w:id="24" w:author="Neziri Izak - OHS" w:date="2020-07-02T14:09: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replicate plot, I measured </w:t>
      </w:r>
      <w:commentRangeStart w:id="25"/>
      <w:commentRangeStart w:id="26"/>
      <w:commentRangeStart w:id="27"/>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and litterfall</w:t>
      </w:r>
      <w:commentRangeEnd w:id="25"/>
      <w:r w:rsidR="00D74CAC">
        <w:rPr>
          <w:rStyle w:val="CommentReference"/>
        </w:rPr>
        <w:commentReference w:id="25"/>
      </w:r>
      <w:commentRangeEnd w:id="26"/>
      <w:r w:rsidR="0067052F">
        <w:rPr>
          <w:rStyle w:val="CommentReference"/>
        </w:rPr>
        <w:commentReference w:id="26"/>
      </w:r>
      <w:commentRangeEnd w:id="27"/>
      <w:r w:rsidR="0067052F">
        <w:rPr>
          <w:rStyle w:val="CommentReference"/>
        </w:rPr>
        <w:commentReference w:id="27"/>
      </w:r>
      <w:r>
        <w:rPr>
          <w:rFonts w:ascii="Times New Roman" w:eastAsia="Times New Roman" w:hAnsi="Times New Roman" w:cs="Times New Roman"/>
          <w:sz w:val="24"/>
          <w:szCs w:val="24"/>
        </w:rPr>
        <w:t xml:space="preserve">,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early November 2016</w:t>
      </w:r>
      <w:r w:rsidR="009652CB">
        <w:rPr>
          <w:rFonts w:ascii="Times New Roman" w:eastAsia="Times New Roman" w:hAnsi="Times New Roman" w:cs="Times New Roman"/>
          <w:sz w:val="24"/>
          <w:szCs w:val="24"/>
        </w:rPr>
        <w:t>, roughly every 6 weeks with a break from sampling when snow pack precluded site access</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At each sample event, I collected decomposition bags to calculate one </w:t>
      </w:r>
      <w:r>
        <w:rPr>
          <w:rFonts w:ascii="Times New Roman" w:eastAsia="Times New Roman" w:hAnsi="Times New Roman" w:cs="Times New Roman"/>
          <w:sz w:val="24"/>
          <w:szCs w:val="24"/>
        </w:rPr>
        <w:lastRenderedPageBreak/>
        <w:t>decomposition rate for each plot over the course of the study.</w:t>
      </w:r>
      <w:r w:rsidDel="00EE12F7">
        <w:rPr>
          <w:rFonts w:ascii="Times New Roman" w:eastAsia="Times New Roman" w:hAnsi="Times New Roman" w:cs="Times New Roman"/>
          <w:sz w:val="24"/>
          <w:szCs w:val="24"/>
        </w:rPr>
        <w:t xml:space="preserve"> </w:t>
      </w:r>
      <w:r w:rsidR="009652CB">
        <w:rPr>
          <w:rFonts w:ascii="Times New Roman" w:eastAsia="Times New Roman" w:hAnsi="Times New Roman" w:cs="Times New Roman"/>
          <w:sz w:val="24"/>
          <w:szCs w:val="24"/>
        </w:rPr>
        <w:t xml:space="preserve"> Throughfall water chemistry was collected on an event basis when accumulated precipitation allowed (&gt; 100 mL).  </w:t>
      </w:r>
      <w:r w:rsidR="003E7416">
        <w:rPr>
          <w:rFonts w:ascii="Times New Roman" w:eastAsia="Times New Roman" w:hAnsi="Times New Roman" w:cs="Times New Roman"/>
          <w:sz w:val="24"/>
          <w:szCs w:val="24"/>
        </w:rPr>
        <w:t>Thus,</w:t>
      </w:r>
      <w:r w:rsidR="009652CB">
        <w:rPr>
          <w:rFonts w:ascii="Times New Roman" w:eastAsia="Times New Roman" w:hAnsi="Times New Roman" w:cs="Times New Roman"/>
          <w:sz w:val="24"/>
          <w:szCs w:val="24"/>
        </w:rPr>
        <w:t xml:space="preserve"> my study design included measurements taken before, during, and after, one complete WSB life cycle</w:t>
      </w:r>
      <w:r w:rsidR="00E50987">
        <w:rPr>
          <w:rFonts w:ascii="Times New Roman" w:eastAsia="Times New Roman" w:hAnsi="Times New Roman" w:cs="Times New Roman"/>
          <w:sz w:val="24"/>
          <w:szCs w:val="24"/>
        </w:rPr>
        <w:t>.</w:t>
      </w:r>
    </w:p>
    <w:p w14:paraId="025E76B0" w14:textId="5E81BAA1" w:rsidR="004162F7" w:rsidRPr="00624841" w:rsidRDefault="004162F7" w:rsidP="001A443B">
      <w:pPr>
        <w:spacing w:after="0" w:line="480" w:lineRule="auto"/>
        <w:ind w:firstLine="720"/>
        <w:contextualSpacing/>
      </w:pP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Throughfall</w:t>
      </w:r>
    </w:p>
    <w:p w14:paraId="68B3FDD1" w14:textId="6478D458"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throughfall collector was installed under the canopy of a randomly selected tree close to each </w:t>
      </w:r>
      <w:r w:rsidR="00E50987">
        <w:rPr>
          <w:rFonts w:ascii="Times New Roman" w:eastAsia="Times New Roman" w:hAnsi="Times New Roman" w:cs="Times New Roman"/>
          <w:sz w:val="24"/>
          <w:szCs w:val="24"/>
        </w:rPr>
        <w:t>sample plot (n=24)</w:t>
      </w:r>
      <w:r>
        <w:rPr>
          <w:rFonts w:ascii="Times New Roman" w:eastAsia="Times New Roman" w:hAnsi="Times New Roman" w:cs="Times New Roman"/>
          <w:sz w:val="24"/>
          <w:szCs w:val="24"/>
        </w:rPr>
        <w:t xml:space="preserv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throughfall collector consisted of a funnel (20 mm diameter) that 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  </w:t>
      </w:r>
      <w:r w:rsidR="00E50987">
        <w:rPr>
          <w:rFonts w:ascii="Times New Roman" w:eastAsia="Times New Roman" w:hAnsi="Times New Roman" w:cs="Times New Roman"/>
          <w:sz w:val="24"/>
          <w:szCs w:val="24"/>
        </w:rPr>
        <w:t>T</w:t>
      </w:r>
      <w:r>
        <w:rPr>
          <w:rFonts w:ascii="Times New Roman" w:eastAsia="Times New Roman" w:hAnsi="Times New Roman" w:cs="Times New Roman"/>
          <w:sz w:val="24"/>
          <w:szCs w:val="24"/>
        </w:rPr>
        <w:t>he tubing</w:t>
      </w:r>
      <w:r w:rsidR="00E50987">
        <w:rPr>
          <w:rFonts w:ascii="Times New Roman" w:eastAsia="Times New Roman" w:hAnsi="Times New Roman" w:cs="Times New Roman"/>
          <w:sz w:val="24"/>
          <w:szCs w:val="24"/>
        </w:rPr>
        <w:t xml:space="preserve"> was protected by feeding </w:t>
      </w:r>
      <w:r>
        <w:rPr>
          <w:rFonts w:ascii="Times New Roman" w:eastAsia="Times New Roman" w:hAnsi="Times New Roman" w:cs="Times New Roman"/>
          <w:sz w:val="24"/>
          <w:szCs w:val="24"/>
        </w:rPr>
        <w:t>it through a PVC pipe</w:t>
      </w:r>
      <w:del w:id="28" w:author="Clay" w:date="2020-07-02T11:29:00Z">
        <w:r w:rsidDel="00E50987">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pounded into the ground with </w:t>
      </w:r>
      <w:r w:rsidR="00E50987">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hole in the side so the tubing could </w:t>
      </w:r>
      <w:r w:rsidR="00E50987">
        <w:rPr>
          <w:rFonts w:ascii="Times New Roman" w:eastAsia="Times New Roman" w:hAnsi="Times New Roman" w:cs="Times New Roman"/>
          <w:sz w:val="24"/>
          <w:szCs w:val="24"/>
        </w:rPr>
        <w:t xml:space="preserve">leave the PVC and </w:t>
      </w:r>
      <w:r>
        <w:rPr>
          <w:rFonts w:ascii="Times New Roman" w:eastAsia="Times New Roman" w:hAnsi="Times New Roman" w:cs="Times New Roman"/>
          <w:sz w:val="24"/>
          <w:szCs w:val="24"/>
        </w:rPr>
        <w:t xml:space="preserve">enter the collection jug.  The PVC pipe was stabilized by wiring it to a piece of rebar pounded into the ground.  To prevent material from entering the collection jug, </w:t>
      </w:r>
      <w:proofErr w:type="spellStart"/>
      <w:r w:rsidR="00E50987">
        <w:rPr>
          <w:rFonts w:ascii="Times New Roman" w:eastAsia="Times New Roman" w:hAnsi="Times New Roman" w:cs="Times New Roman"/>
          <w:sz w:val="24"/>
          <w:szCs w:val="24"/>
        </w:rPr>
        <w:t>polywool</w:t>
      </w:r>
      <w:proofErr w:type="spellEnd"/>
      <w:r w:rsidR="00E50987">
        <w:rPr>
          <w:rFonts w:ascii="Times New Roman" w:eastAsia="Times New Roman" w:hAnsi="Times New Roman" w:cs="Times New Roman"/>
          <w:sz w:val="24"/>
          <w:szCs w:val="24"/>
        </w:rPr>
        <w:t xml:space="preserve"> was placed at the base of the funnel, and </w:t>
      </w:r>
      <w:r>
        <w:rPr>
          <w:rFonts w:ascii="Times New Roman" w:eastAsia="Times New Roman" w:hAnsi="Times New Roman" w:cs="Times New Roman"/>
          <w:sz w:val="24"/>
          <w:szCs w:val="24"/>
        </w:rPr>
        <w:t xml:space="preserve">the opening </w:t>
      </w:r>
      <w:r w:rsidR="00E50987">
        <w:rPr>
          <w:rFonts w:ascii="Times New Roman" w:eastAsia="Times New Roman" w:hAnsi="Times New Roman" w:cs="Times New Roman"/>
          <w:sz w:val="24"/>
          <w:szCs w:val="24"/>
        </w:rPr>
        <w:t xml:space="preserve">of the jug </w:t>
      </w:r>
      <w:r>
        <w:rPr>
          <w:rFonts w:ascii="Times New Roman" w:eastAsia="Times New Roman" w:hAnsi="Times New Roman" w:cs="Times New Roman"/>
          <w:sz w:val="24"/>
          <w:szCs w:val="24"/>
        </w:rPr>
        <w:t xml:space="preserve">was sealed with parafilm </w:t>
      </w:r>
      <w:r w:rsidR="00E50987">
        <w:rPr>
          <w:rFonts w:ascii="Times New Roman" w:eastAsia="Times New Roman" w:hAnsi="Times New Roman" w:cs="Times New Roman"/>
          <w:sz w:val="24"/>
          <w:szCs w:val="24"/>
        </w:rPr>
        <w:t xml:space="preserve">which also kept </w:t>
      </w:r>
      <w:r>
        <w:rPr>
          <w:rFonts w:ascii="Times New Roman" w:eastAsia="Times New Roman" w:hAnsi="Times New Roman" w:cs="Times New Roman"/>
          <w:sz w:val="24"/>
          <w:szCs w:val="24"/>
        </w:rPr>
        <w:t xml:space="preserve">the tubing in place. </w:t>
      </w:r>
    </w:p>
    <w:p w14:paraId="5C1D3356" w14:textId="6C072D4D"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w:t>
      </w:r>
      <w:ins w:id="29" w:author="Clay" w:date="2020-07-02T11:36:00Z">
        <w:r w:rsidR="00E5098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w:t>
      </w:r>
      <w:ins w:id="30" w:author="Clay" w:date="2020-07-02T11:36:00Z">
        <w:r w:rsidR="00E5098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Samples were frozen until later water chemistry analysis</w:t>
      </w:r>
      <w:r w:rsidR="00E50987">
        <w:rPr>
          <w:rFonts w:ascii="Times New Roman" w:eastAsia="Times New Roman" w:hAnsi="Times New Roman" w:cs="Times New Roman"/>
          <w:sz w:val="24"/>
          <w:szCs w:val="24"/>
        </w:rPr>
        <w:t xml:space="preserve"> (described below)</w:t>
      </w:r>
      <w:r>
        <w:rPr>
          <w:rFonts w:ascii="Times New Roman" w:eastAsia="Times New Roman" w:hAnsi="Times New Roman" w:cs="Times New Roman"/>
          <w:sz w:val="24"/>
          <w:szCs w:val="24"/>
        </w:rPr>
        <w:t xml:space="preserve">. </w:t>
      </w:r>
      <w:r w:rsidRPr="00231C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order to differentiate nutrients in bulk rainfall compared to throughfall that had percolated through the canopy, a total of four rainfall collectors were set up in areas with no canopy cover, two in the low budworm study sites and two in the high budworm study sites</w:t>
      </w:r>
      <w:r w:rsidR="00DB599A">
        <w:rPr>
          <w:rFonts w:ascii="Times New Roman" w:eastAsia="Times New Roman" w:hAnsi="Times New Roman" w:cs="Times New Roman"/>
          <w:sz w:val="24"/>
          <w:szCs w:val="24"/>
        </w:rPr>
        <w:t>.</w:t>
      </w:r>
    </w:p>
    <w:p w14:paraId="6747401C" w14:textId="5257197E" w:rsidR="004162F7" w:rsidRDefault="00E5098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4 samples in 2015, throughfall </w:t>
      </w:r>
      <w:r w:rsidR="004162F7">
        <w:rPr>
          <w:rFonts w:ascii="Times New Roman" w:eastAsia="Times New Roman" w:hAnsi="Times New Roman" w:cs="Times New Roman"/>
          <w:sz w:val="24"/>
          <w:szCs w:val="24"/>
        </w:rPr>
        <w:t xml:space="preserve">and rainfall collectors were taken down November </w:t>
      </w:r>
      <w:r w:rsidR="003E7416">
        <w:rPr>
          <w:rFonts w:ascii="Times New Roman" w:eastAsia="Times New Roman" w:hAnsi="Times New Roman" w:cs="Times New Roman"/>
          <w:sz w:val="24"/>
          <w:szCs w:val="24"/>
        </w:rPr>
        <w:t>5</w:t>
      </w:r>
      <w:r w:rsidR="004162F7">
        <w:rPr>
          <w:rFonts w:ascii="Times New Roman" w:eastAsia="Times New Roman" w:hAnsi="Times New Roman" w:cs="Times New Roman"/>
          <w:sz w:val="24"/>
          <w:szCs w:val="24"/>
        </w:rPr>
        <w:t xml:space="preserve"> 2015 </w:t>
      </w:r>
      <w:r w:rsidR="00802F59">
        <w:rPr>
          <w:rFonts w:ascii="Times New Roman" w:eastAsia="Times New Roman" w:hAnsi="Times New Roman" w:cs="Times New Roman"/>
          <w:sz w:val="24"/>
          <w:szCs w:val="24"/>
        </w:rPr>
        <w:t>to prevent damage to the apparatus</w:t>
      </w:r>
      <w:r w:rsidR="00802F59" w:rsidDel="00802F59">
        <w:rPr>
          <w:rFonts w:ascii="Times New Roman" w:eastAsia="Times New Roman" w:hAnsi="Times New Roman" w:cs="Times New Roman"/>
          <w:sz w:val="24"/>
          <w:szCs w:val="24"/>
        </w:rPr>
        <w:t xml:space="preserve"> </w:t>
      </w:r>
      <w:r w:rsidR="00DB599A">
        <w:rPr>
          <w:rFonts w:ascii="Times New Roman" w:eastAsia="Times New Roman" w:hAnsi="Times New Roman" w:cs="Times New Roman"/>
          <w:sz w:val="24"/>
          <w:szCs w:val="24"/>
        </w:rPr>
        <w:t xml:space="preserve">due to </w:t>
      </w:r>
      <w:r w:rsidR="003E7416">
        <w:rPr>
          <w:rFonts w:ascii="Times New Roman" w:eastAsia="Times New Roman" w:hAnsi="Times New Roman" w:cs="Times New Roman"/>
          <w:sz w:val="24"/>
          <w:szCs w:val="24"/>
        </w:rPr>
        <w:t>snowpack,</w:t>
      </w:r>
      <w:r w:rsidR="004162F7">
        <w:rPr>
          <w:rFonts w:ascii="Times New Roman" w:eastAsia="Times New Roman" w:hAnsi="Times New Roman" w:cs="Times New Roman"/>
          <w:sz w:val="24"/>
          <w:szCs w:val="24"/>
        </w:rPr>
        <w:t xml:space="preserve"> and they were redeployed April 23, </w:t>
      </w:r>
      <w:r w:rsidR="004162F7">
        <w:rPr>
          <w:rFonts w:ascii="Times New Roman" w:eastAsia="Times New Roman" w:hAnsi="Times New Roman" w:cs="Times New Roman"/>
          <w:sz w:val="24"/>
          <w:szCs w:val="24"/>
        </w:rPr>
        <w:lastRenderedPageBreak/>
        <w:t>2016 just after snowmelt to begin sampling again.  All collectors were taken down on November 5, 2016</w:t>
      </w:r>
      <w:r w:rsidR="00802F59">
        <w:rPr>
          <w:rFonts w:ascii="Times New Roman" w:eastAsia="Times New Roman" w:hAnsi="Times New Roman" w:cs="Times New Roman"/>
          <w:sz w:val="24"/>
          <w:szCs w:val="24"/>
        </w:rPr>
        <w:t xml:space="preserve"> after collecting </w:t>
      </w:r>
      <w:r w:rsidR="003E7416">
        <w:rPr>
          <w:rFonts w:ascii="Times New Roman" w:eastAsia="Times New Roman" w:hAnsi="Times New Roman" w:cs="Times New Roman"/>
          <w:sz w:val="24"/>
          <w:szCs w:val="24"/>
        </w:rPr>
        <w:t>6</w:t>
      </w:r>
      <w:r w:rsidR="00802F59">
        <w:rPr>
          <w:rFonts w:ascii="Times New Roman" w:eastAsia="Times New Roman" w:hAnsi="Times New Roman" w:cs="Times New Roman"/>
          <w:sz w:val="24"/>
          <w:szCs w:val="24"/>
        </w:rPr>
        <w:t xml:space="preserve"> sample</w:t>
      </w:r>
      <w:r w:rsidR="003E7416">
        <w:rPr>
          <w:rFonts w:ascii="Times New Roman" w:eastAsia="Times New Roman" w:hAnsi="Times New Roman" w:cs="Times New Roman"/>
          <w:sz w:val="24"/>
          <w:szCs w:val="24"/>
        </w:rPr>
        <w:t>s</w:t>
      </w:r>
      <w:r w:rsidR="00802F59">
        <w:rPr>
          <w:rFonts w:ascii="Times New Roman" w:eastAsia="Times New Roman" w:hAnsi="Times New Roman" w:cs="Times New Roman"/>
          <w:sz w:val="24"/>
          <w:szCs w:val="24"/>
        </w:rPr>
        <w:t xml:space="preserve"> in 2016</w:t>
      </w:r>
      <w:r w:rsidR="00DB599A">
        <w:rPr>
          <w:rFonts w:ascii="Times New Roman" w:eastAsia="Times New Roman" w:hAnsi="Times New Roman" w:cs="Times New Roman"/>
          <w:sz w:val="24"/>
          <w:szCs w:val="24"/>
        </w:rPr>
        <w:t>.</w:t>
      </w:r>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7A84D4B6"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del w:id="31" w:author="Clay" w:date="2020-07-02T11:38:00Z">
        <w:r w:rsidDel="00802F59">
          <w:rPr>
            <w:rFonts w:ascii="Times New Roman" w:eastAsia="Times New Roman" w:hAnsi="Times New Roman" w:cs="Times New Roman"/>
            <w:sz w:val="24"/>
            <w:szCs w:val="24"/>
          </w:rPr>
          <w:delText xml:space="preserve"> </w:delText>
        </w:r>
      </w:del>
      <w:r w:rsidR="00DB599A">
        <w:rPr>
          <w:rFonts w:ascii="Times New Roman" w:eastAsia="Times New Roman" w:hAnsi="Times New Roman" w:cs="Times New Roman"/>
          <w:sz w:val="24"/>
          <w:szCs w:val="24"/>
        </w:rPr>
        <w:t xml:space="preserve">To </w:t>
      </w:r>
      <w:r w:rsidR="00DC3D92">
        <w:rPr>
          <w:rFonts w:ascii="Times New Roman" w:eastAsia="Times New Roman" w:hAnsi="Times New Roman" w:cs="Times New Roman"/>
          <w:sz w:val="24"/>
          <w:szCs w:val="24"/>
        </w:rPr>
        <w:t>measure</w:t>
      </w:r>
      <w:r w:rsidR="00DB599A">
        <w:rPr>
          <w:rFonts w:ascii="Times New Roman" w:eastAsia="Times New Roman" w:hAnsi="Times New Roman" w:cs="Times New Roman"/>
          <w:sz w:val="24"/>
          <w:szCs w:val="24"/>
        </w:rPr>
        <w:t xml:space="preserve"> organic matter movement from the canopy to the forest floor, I collect</w:t>
      </w:r>
      <w:r w:rsidR="00802F59">
        <w:rPr>
          <w:rFonts w:ascii="Times New Roman" w:eastAsia="Times New Roman" w:hAnsi="Times New Roman" w:cs="Times New Roman"/>
          <w:sz w:val="24"/>
          <w:szCs w:val="24"/>
        </w:rPr>
        <w:t>ed</w:t>
      </w:r>
      <w:r w:rsidR="00DB599A">
        <w:rPr>
          <w:rFonts w:ascii="Times New Roman" w:eastAsia="Times New Roman" w:hAnsi="Times New Roman" w:cs="Times New Roman"/>
          <w:sz w:val="24"/>
          <w:szCs w:val="24"/>
        </w:rPr>
        <w:t xml:space="preserve"> frass and litterfall at each site</w:t>
      </w:r>
      <w:r>
        <w:rPr>
          <w:rFonts w:ascii="Times New Roman" w:eastAsia="Times New Roman" w:hAnsi="Times New Roman" w:cs="Times New Roman"/>
          <w:sz w:val="24"/>
          <w:szCs w:val="24"/>
        </w:rPr>
        <w:t xml:space="preserve">. </w:t>
      </w:r>
      <w:ins w:id="32" w:author="Clay" w:date="2020-07-02T11:38:00Z">
        <w:r w:rsidR="00802F59">
          <w:rPr>
            <w:rFonts w:ascii="Times New Roman" w:eastAsia="Times New Roman" w:hAnsi="Times New Roman" w:cs="Times New Roman"/>
            <w:sz w:val="24"/>
            <w:szCs w:val="24"/>
          </w:rPr>
          <w:t xml:space="preserve"> </w:t>
        </w:r>
      </w:ins>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 xml:space="preserve">tree at each </w:t>
      </w:r>
      <w:r w:rsidR="00802F59">
        <w:rPr>
          <w:rFonts w:ascii="Times New Roman" w:eastAsia="Times New Roman" w:hAnsi="Times New Roman" w:cs="Times New Roman"/>
          <w:sz w:val="24"/>
          <w:szCs w:val="24"/>
        </w:rPr>
        <w:t xml:space="preserve">sample </w:t>
      </w:r>
      <w:r w:rsidR="00317DE0">
        <w:rPr>
          <w:rFonts w:ascii="Times New Roman" w:eastAsia="Times New Roman" w:hAnsi="Times New Roman" w:cs="Times New Roman"/>
          <w:sz w:val="24"/>
          <w:szCs w:val="24"/>
        </w:rPr>
        <w:t>plot</w:t>
      </w:r>
      <w:r w:rsidR="00802F59">
        <w:rPr>
          <w:rFonts w:ascii="Times New Roman" w:eastAsia="Times New Roman" w:hAnsi="Times New Roman" w:cs="Times New Roman"/>
          <w:sz w:val="24"/>
          <w:szCs w:val="24"/>
        </w:rPr>
        <w:t xml:space="preserve"> (n=24)</w:t>
      </w:r>
      <w:r>
        <w:rPr>
          <w:rFonts w:ascii="Times New Roman" w:eastAsia="Times New Roman" w:hAnsi="Times New Roman" w:cs="Times New Roman"/>
          <w:sz w:val="24"/>
          <w:szCs w:val="24"/>
        </w:rPr>
        <w:t>.  These were sampled regularly during budworm feeding and less frequently after feeding.  The samples were dried, sorted by frass versus litter, weighed in the laboratory</w:t>
      </w:r>
      <w:r w:rsidR="00802F59">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converted to a daily litter or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rate </w:t>
      </w:r>
      <w:ins w:id="33" w:author="Clay" w:date="2020-07-02T11:40:00Z">
        <w:r w:rsidR="00802F59">
          <w:rPr>
            <w:rFonts w:ascii="Times New Roman" w:eastAsia="Times New Roman" w:hAnsi="Times New Roman" w:cs="Times New Roman"/>
            <w:sz w:val="24"/>
            <w:szCs w:val="24"/>
          </w:rPr>
          <w:t>(</w:t>
        </w:r>
      </w:ins>
      <w:r>
        <w:rPr>
          <w:rFonts w:ascii="Times New Roman" w:eastAsia="Times New Roman" w:hAnsi="Times New Roman" w:cs="Times New Roman"/>
          <w:sz w:val="24"/>
          <w:szCs w:val="24"/>
        </w:rPr>
        <w:t>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Frass collectors were taken down in November 5, 2015 to prevent damage</w:t>
      </w:r>
      <w:r w:rsidR="00317DE0">
        <w:rPr>
          <w:rFonts w:ascii="Times New Roman" w:eastAsia="Times New Roman" w:hAnsi="Times New Roman" w:cs="Times New Roman"/>
          <w:sz w:val="24"/>
          <w:szCs w:val="24"/>
        </w:rPr>
        <w:t xml:space="preserve"> during winter snow accumulation</w:t>
      </w:r>
      <w:r>
        <w:rPr>
          <w:rFonts w:ascii="Times New Roman" w:eastAsia="Times New Roman" w:hAnsi="Times New Roman" w:cs="Times New Roman"/>
          <w:sz w:val="24"/>
          <w:szCs w:val="24"/>
        </w:rPr>
        <w:t xml:space="preserve">, and they were reinstalled in April 23, 2016.  Unfortunately, due to frequent rains in the spring months of 2016, samples decomposed before they could be collected and measured, so no data are available for the second half of the study. </w:t>
      </w:r>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43D9BA8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(García-Palacios et al., 2016)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and a bottom sieve size of 0.5 mm (Schweitzer et al, 2005) to reduce content loss while still allowing small detritivores to enter the bags.  I deployed a total of 480 bags across all </w:t>
      </w:r>
      <w:r w:rsidR="00802F59">
        <w:rPr>
          <w:rFonts w:ascii="Times New Roman" w:eastAsia="Times New Roman" w:hAnsi="Times New Roman" w:cs="Times New Roman"/>
          <w:sz w:val="24"/>
          <w:szCs w:val="24"/>
        </w:rPr>
        <w:t>plots</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Ten bags at each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mixed conifer needle sample of Douglas fir,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represent the most abundant species in the study area.  The other ten bags at each replicate plot contained sugar maple (</w:t>
      </w:r>
      <w:r>
        <w:rPr>
          <w:rFonts w:ascii="Times New Roman" w:eastAsia="Times New Roman" w:hAnsi="Times New Roman" w:cs="Times New Roman"/>
          <w:i/>
          <w:sz w:val="24"/>
          <w:szCs w:val="24"/>
        </w:rPr>
        <w:t>Acer saccharum</w:t>
      </w:r>
      <w:r>
        <w:rPr>
          <w:rFonts w:ascii="Times New Roman" w:eastAsia="Times New Roman" w:hAnsi="Times New Roman" w:cs="Times New Roman"/>
          <w:sz w:val="24"/>
          <w:szCs w:val="24"/>
        </w:rPr>
        <w:t xml:space="preserve">) leaves which are non-native to the area but are commonly used in decomposition studies for comparison across biomes (Webster and Benfield </w:t>
      </w:r>
      <w:r w:rsidR="00841890">
        <w:rPr>
          <w:rFonts w:ascii="Times New Roman" w:eastAsia="Times New Roman" w:hAnsi="Times New Roman" w:cs="Times New Roman"/>
          <w:sz w:val="24"/>
          <w:szCs w:val="24"/>
        </w:rPr>
        <w:t>19</w:t>
      </w:r>
      <w:r>
        <w:rPr>
          <w:rFonts w:ascii="Times New Roman" w:eastAsia="Times New Roman" w:hAnsi="Times New Roman" w:cs="Times New Roman"/>
          <w:sz w:val="24"/>
          <w:szCs w:val="24"/>
        </w:rPr>
        <w:t>69</w:t>
      </w:r>
      <w:r w:rsidR="00243CE1">
        <w:rPr>
          <w:rFonts w:ascii="Times New Roman" w:eastAsia="Times New Roman" w:hAnsi="Times New Roman" w:cs="Times New Roman"/>
          <w:sz w:val="24"/>
          <w:szCs w:val="24"/>
        </w:rPr>
        <w:t xml:space="preserve">; </w:t>
      </w:r>
      <w:proofErr w:type="spellStart"/>
      <w:r w:rsidRPr="004D0251">
        <w:rPr>
          <w:rFonts w:ascii="Times New Roman" w:eastAsia="Times New Roman" w:hAnsi="Times New Roman" w:cs="Times New Roman"/>
          <w:sz w:val="24"/>
          <w:szCs w:val="24"/>
        </w:rPr>
        <w:t>Graça</w:t>
      </w:r>
      <w:proofErr w:type="spellEnd"/>
      <w:r>
        <w:rPr>
          <w:rFonts w:ascii="Times New Roman" w:eastAsia="Times New Roman" w:hAnsi="Times New Roman" w:cs="Times New Roman"/>
          <w:sz w:val="24"/>
          <w:szCs w:val="24"/>
        </w:rPr>
        <w:t xml:space="preserve"> et al, 2005).</w:t>
      </w:r>
      <w:del w:id="34" w:author="Clay" w:date="2020-07-02T11:42:00Z">
        <w:r w:rsidDel="00802F59">
          <w:rPr>
            <w:rFonts w:ascii="Times New Roman" w:eastAsia="Times New Roman" w:hAnsi="Times New Roman" w:cs="Times New Roman"/>
            <w:sz w:val="24"/>
            <w:szCs w:val="24"/>
          </w:rPr>
          <w:delText xml:space="preserve">  </w:delText>
        </w:r>
      </w:del>
    </w:p>
    <w:p w14:paraId="6E6F8E8D" w14:textId="7F5BF79A"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Within each litter bag, I placed ~3-5 g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leaves (Benfield, 1996)</w:t>
      </w:r>
      <w:ins w:id="35" w:author="Clay" w:date="2020-07-02T11:44:00Z">
        <w:r w:rsidR="00802F59">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recorded </w:t>
      </w:r>
      <w:r>
        <w:rPr>
          <w:rFonts w:ascii="Times New Roman" w:eastAsia="Times New Roman" w:hAnsi="Times New Roman" w:cs="Times New Roman"/>
          <w:sz w:val="24"/>
          <w:szCs w:val="24"/>
        </w:rPr>
        <w:t xml:space="preserve">the needle mass, and added an aluminum tag with a unique ID.  Bags were assembled by stapling the two sieve sizes together and by reinforcing them with super glue at the corners.  The bags stayed intact throughout the 14-month deployment.  Mesh bags with needles or leaves were subsequently placed into red peanut bags (mesh size ~ 3.1 mm) to further protect them during deployment and to simplify sample collection, and each individual bag was placed into a Ziploc for transport to the field. </w:t>
      </w:r>
    </w:p>
    <w:p w14:paraId="48BCB5DA" w14:textId="39952E8E"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September 8,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parachute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w:t>
      </w:r>
      <w:ins w:id="36" w:author="Clay" w:date="2020-07-02T11:51:00Z">
        <w:r w:rsidR="005528A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The rebar anchors and parachute cord prevented bags from being moved by the wind, displaced by hillslope runoff, or moved by animals.  A coin flip determined which bags (conifers or deciduous maple) were placed upstream and downstream at each site. </w:t>
      </w:r>
      <w:ins w:id="37" w:author="Clay" w:date="2020-07-02T11:51:00Z">
        <w:r w:rsidR="005528A9">
          <w:rPr>
            <w:rFonts w:ascii="Times New Roman" w:eastAsia="Times New Roman" w:hAnsi="Times New Roman" w:cs="Times New Roman"/>
            <w:sz w:val="24"/>
            <w:szCs w:val="24"/>
          </w:rPr>
          <w:t xml:space="preserve"> </w:t>
        </w:r>
      </w:ins>
      <w:r w:rsidR="00314DEC">
        <w:rPr>
          <w:rFonts w:ascii="Times New Roman" w:eastAsia="Times New Roman" w:hAnsi="Times New Roman" w:cs="Times New Roman"/>
          <w:sz w:val="24"/>
          <w:szCs w:val="24"/>
        </w:rPr>
        <w:t xml:space="preserve">To </w:t>
      </w:r>
      <w:r w:rsidR="005528A9">
        <w:rPr>
          <w:rFonts w:ascii="Times New Roman" w:eastAsia="Times New Roman" w:hAnsi="Times New Roman" w:cs="Times New Roman"/>
          <w:sz w:val="24"/>
          <w:szCs w:val="24"/>
        </w:rPr>
        <w:t>determine mass loss per bag during deployment and extraction</w:t>
      </w:r>
      <w:r w:rsidR="00314DEC">
        <w:rPr>
          <w:rFonts w:ascii="Times New Roman" w:eastAsia="Times New Roman" w:hAnsi="Times New Roman" w:cs="Times New Roman"/>
          <w:sz w:val="24"/>
          <w:szCs w:val="24"/>
        </w:rPr>
        <w:t xml:space="preserve">, I </w:t>
      </w:r>
      <w:r w:rsidR="00314DEC" w:rsidRPr="00624841">
        <w:rPr>
          <w:rStyle w:val="CommentReference"/>
          <w:rFonts w:ascii="Times New Roman" w:hAnsi="Times New Roman" w:cs="Times New Roman"/>
          <w:sz w:val="24"/>
          <w:szCs w:val="24"/>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 xml:space="preserve">them immediately. </w:t>
      </w:r>
      <w:ins w:id="38" w:author="Clay" w:date="2020-07-02T11:52:00Z">
        <w:r w:rsidR="005528A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Mass loss per bag was averaged and applied to all bags extracted throughout the study</w:t>
      </w:r>
      <w:r w:rsidR="005528A9">
        <w:rPr>
          <w:rFonts w:ascii="Times New Roman" w:eastAsia="Times New Roman" w:hAnsi="Times New Roman" w:cs="Times New Roman"/>
          <w:sz w:val="24"/>
          <w:szCs w:val="24"/>
        </w:rPr>
        <w:t xml:space="preserve">, with separate calculations </w:t>
      </w:r>
      <w:r>
        <w:rPr>
          <w:rFonts w:ascii="Times New Roman" w:eastAsia="Times New Roman" w:hAnsi="Times New Roman" w:cs="Times New Roman"/>
          <w:sz w:val="24"/>
          <w:szCs w:val="24"/>
        </w:rPr>
        <w:t>for conifer and deciduous leaves.</w:t>
      </w:r>
    </w:p>
    <w:p w14:paraId="0A994524" w14:textId="43BE9485" w:rsidR="004162F7" w:rsidRPr="00623196" w:rsidRDefault="004162F7" w:rsidP="004162F7">
      <w:pPr>
        <w:spacing w:after="0" w:line="480" w:lineRule="auto"/>
        <w:ind w:firstLine="720"/>
        <w:contextualSpacing/>
        <w:rPr>
          <w:rFonts w:ascii="Times New Roman" w:eastAsia="Times New Roman" w:hAnsi="Times New Roman" w:cs="Times New Roman"/>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October 11, 2015 and ending November 6,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2015 to April 2016) when sites were inaccessible.  During each retrieval from the field, one 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randomly collected from each plot and returned to the lab in a Ziploc bag to prevent additional leaf mass loss.  On the final collection day, all remaining bags were collected from the sites (n=4 per leaf type at each plot).  </w:t>
      </w:r>
      <w:r w:rsidR="005528A9">
        <w:rPr>
          <w:rFonts w:ascii="Times New Roman" w:eastAsia="Times New Roman" w:hAnsi="Times New Roman" w:cs="Times New Roman"/>
          <w:sz w:val="24"/>
          <w:szCs w:val="24"/>
        </w:rPr>
        <w:t xml:space="preserve">Upon retrieval decomposition </w:t>
      </w:r>
      <w:r>
        <w:rPr>
          <w:rFonts w:ascii="Times New Roman" w:eastAsia="Times New Roman" w:hAnsi="Times New Roman" w:cs="Times New Roman"/>
          <w:sz w:val="24"/>
          <w:szCs w:val="24"/>
        </w:rPr>
        <w:t>bags were air dried in the lab to constant mass (Schweitzer, 2005) in paper bags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w:t>
      </w:r>
      <w:r>
        <w:rPr>
          <w:rFonts w:ascii="Times New Roman" w:eastAsia="Times New Roman" w:hAnsi="Times New Roman" w:cs="Times New Roman"/>
          <w:sz w:val="24"/>
          <w:szCs w:val="24"/>
        </w:rPr>
        <w:lastRenderedPageBreak/>
        <w:t>hung on a clothesline.</w:t>
      </w:r>
      <w:ins w:id="39" w:author="Clay" w:date="2020-07-02T11:55:00Z">
        <w:r w:rsidR="005528A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Pr>
          <w:rFonts w:ascii="Times New Roman" w:eastAsia="Times New Roman" w:hAnsi="Times New Roman" w:cs="Times New Roman"/>
          <w:sz w:val="24"/>
          <w:szCs w:val="24"/>
        </w:rPr>
        <w:t xml:space="preserve">was calculated as: </w:t>
      </w:r>
      <m:oMath>
        <m:r>
          <m:rPr>
            <m:sty m:val="p"/>
          </m:rPr>
          <w:rPr>
            <w:rFonts w:ascii="Cambria Math" w:hAnsi="Cambria Math"/>
          </w:rPr>
          <w:br/>
        </m:r>
      </m:oMath>
      <m:oMathPara>
        <m:oMathParaPr>
          <m:jc m:val="center"/>
        </m:oMathParaPr>
        <m:oMath>
          <m:r>
            <w:rPr>
              <w:rFonts w:ascii="Cambria Math" w:hAnsi="Cambria Math" w:cs="Times New Roman"/>
              <w:sz w:val="24"/>
              <w:szCs w:val="24"/>
            </w:rPr>
            <m:t xml:space="preserve">Rate </m:t>
          </m:r>
          <m:d>
            <m:dPr>
              <m:ctrlPr>
                <w:rPr>
                  <w:rFonts w:ascii="Cambria Math" w:hAnsi="Cambria Math" w:cs="Times New Roman"/>
                  <w:i/>
                  <w:sz w:val="24"/>
                  <w:szCs w:val="24"/>
                </w:rPr>
              </m:ctrlPr>
            </m:dPr>
            <m:e>
              <m:r>
                <w:rPr>
                  <w:rFonts w:ascii="Cambria Math" w:hAnsi="Cambria Math" w:cs="Times New Roman"/>
                  <w:sz w:val="24"/>
                  <w:szCs w:val="24"/>
                </w:rPr>
                <m:t>-k</m:t>
              </m:r>
            </m:e>
          </m:d>
          <m:r>
            <w:rPr>
              <w:rFonts w:ascii="Cambria Math" w:hAnsi="Cambria Math" w:cs="Times New Roman"/>
              <w:sz w:val="24"/>
              <w:szCs w:val="24"/>
            </w:rPr>
            <m:t>=-slope=</m:t>
          </m:r>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ln </m:t>
              </m:r>
            </m:fNa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percent mass remaining</m:t>
                  </m:r>
                </m:num>
                <m:den>
                  <m:r>
                    <w:rPr>
                      <w:rFonts w:ascii="Cambria Math" w:hAnsi="Cambria Math" w:cs="Times New Roman"/>
                      <w:sz w:val="24"/>
                      <w:szCs w:val="24"/>
                    </w:rPr>
                    <m:t>number of days deployed</m:t>
                  </m:r>
                </m:den>
              </m:f>
              <m:r>
                <w:rPr>
                  <w:rFonts w:ascii="Cambria Math" w:hAnsi="Cambria Math" w:cs="Times New Roman"/>
                  <w:sz w:val="24"/>
                  <w:szCs w:val="24"/>
                </w:rPr>
                <m:t>)</m:t>
              </m:r>
            </m:e>
          </m:func>
        </m:oMath>
      </m:oMathPara>
    </w:p>
    <w:p w14:paraId="2B496796" w14:textId="086FA9FE"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1:</w:t>
      </w:r>
      <w:r w:rsidRPr="00D614C5">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rate of decomposition where k is the slope.</w:t>
      </w:r>
    </w:p>
    <w:p w14:paraId="34FE1A7F" w14:textId="77777777"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Soil Analyses</w:t>
      </w:r>
    </w:p>
    <w:p w14:paraId="134B3841" w14:textId="122248D8"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Upon each collection of decomposition bags, I also used a thermocouple to measure temperature at three soil depths:  2 cm, 10 cm, 20 cm</w:t>
      </w:r>
      <w:r w:rsidR="000D2F64">
        <w:rPr>
          <w:rFonts w:ascii="Times New Roman" w:eastAsia="Times New Roman" w:hAnsi="Times New Roman" w:cs="Times New Roman"/>
          <w:sz w:val="24"/>
          <w:szCs w:val="24"/>
        </w:rPr>
        <w:t xml:space="preserve">, corresponding </w:t>
      </w:r>
      <w:r>
        <w:rPr>
          <w:rFonts w:ascii="Times New Roman" w:eastAsia="Times New Roman" w:hAnsi="Times New Roman" w:cs="Times New Roman"/>
          <w:sz w:val="24"/>
          <w:szCs w:val="24"/>
        </w:rPr>
        <w:t xml:space="preserve">approximately to the O horizon, the top of the A horizon, and within the A horizon respectively. A soil core of ~10 cm depth was also collected from each replicate plot </w:t>
      </w:r>
      <w:r w:rsidR="00841FDC">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t>I collected litter bags.</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Soil cores were stored on ice for return to the laboratory whereupon each core was homogenized in a Ziploc bag.  Soils were immediately analyzed for moisture content and percent organic matter, and soils were frozen for later analysis of ammoni</w:t>
      </w:r>
      <w:r w:rsidR="00841FDC">
        <w:rPr>
          <w:rFonts w:ascii="Times New Roman" w:eastAsia="Times New Roman" w:hAnsi="Times New Roman" w:cs="Times New Roman"/>
          <w:sz w:val="24"/>
          <w:szCs w:val="24"/>
        </w:rPr>
        <w:t>um</w:t>
      </w:r>
      <w:r>
        <w:rPr>
          <w:rFonts w:ascii="Times New Roman" w:eastAsia="Times New Roman" w:hAnsi="Times New Roman" w:cs="Times New Roman"/>
          <w:sz w:val="24"/>
          <w:szCs w:val="24"/>
        </w:rPr>
        <w:t xml:space="preserve">,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r w:rsidR="009F44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227DA7A" w14:textId="52E50E4B" w:rsidR="0063048D" w:rsidRDefault="00841FDC" w:rsidP="00DC3D92">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Homogenized soil </w:t>
      </w:r>
      <w:r w:rsidR="004162F7">
        <w:rPr>
          <w:rFonts w:ascii="Times New Roman" w:eastAsia="Times New Roman" w:hAnsi="Times New Roman" w:cs="Times New Roman"/>
          <w:sz w:val="24"/>
          <w:szCs w:val="24"/>
        </w:rPr>
        <w:t xml:space="preserve">was sieved at 2 mm and a subsample was placed into an </w:t>
      </w:r>
      <w:proofErr w:type="spellStart"/>
      <w:r w:rsidR="004162F7">
        <w:rPr>
          <w:rFonts w:ascii="Times New Roman" w:eastAsia="Times New Roman" w:hAnsi="Times New Roman" w:cs="Times New Roman"/>
          <w:sz w:val="24"/>
          <w:szCs w:val="24"/>
        </w:rPr>
        <w:t>ashed</w:t>
      </w:r>
      <w:proofErr w:type="spellEnd"/>
      <w:r w:rsidR="004162F7">
        <w:rPr>
          <w:rFonts w:ascii="Times New Roman" w:eastAsia="Times New Roman" w:hAnsi="Times New Roman" w:cs="Times New Roman"/>
          <w:sz w:val="24"/>
          <w:szCs w:val="24"/>
        </w:rPr>
        <w:t xml:space="preserve"> aluminum pan and weighed immediately for</w:t>
      </w:r>
      <w:r w:rsidR="009605B3">
        <w:rPr>
          <w:rFonts w:ascii="Times New Roman" w:eastAsia="Times New Roman" w:hAnsi="Times New Roman" w:cs="Times New Roman"/>
          <w:sz w:val="24"/>
          <w:szCs w:val="24"/>
        </w:rPr>
        <w:t xml:space="preserve"> initial</w:t>
      </w:r>
      <w:r w:rsidR="004162F7">
        <w:rPr>
          <w:rFonts w:ascii="Times New Roman" w:eastAsia="Times New Roman" w:hAnsi="Times New Roman" w:cs="Times New Roman"/>
          <w:sz w:val="24"/>
          <w:szCs w:val="24"/>
        </w:rPr>
        <w:t xml:space="preserve"> field mass. </w:t>
      </w:r>
      <w:ins w:id="40" w:author="Clay" w:date="2020-07-02T12:11:00Z">
        <w:r>
          <w:rPr>
            <w:rFonts w:ascii="Times New Roman" w:eastAsia="Times New Roman" w:hAnsi="Times New Roman" w:cs="Times New Roman"/>
            <w:sz w:val="24"/>
            <w:szCs w:val="24"/>
          </w:rPr>
          <w:t xml:space="preserve"> </w:t>
        </w:r>
      </w:ins>
      <w:r w:rsidR="004162F7">
        <w:rPr>
          <w:rFonts w:ascii="Times New Roman" w:eastAsia="Times New Roman" w:hAnsi="Times New Roman" w:cs="Times New Roman"/>
          <w:sz w:val="24"/>
          <w:szCs w:val="24"/>
        </w:rPr>
        <w:t xml:space="preserve">Pans were then placed in a drying oven at </w:t>
      </w:r>
      <w:r w:rsidR="004162F7" w:rsidRPr="00B02A83">
        <w:rPr>
          <w:rFonts w:ascii="Times New Roman" w:eastAsia="Times New Roman" w:hAnsi="Times New Roman" w:cs="Times New Roman"/>
          <w:sz w:val="24"/>
          <w:szCs w:val="24"/>
        </w:rPr>
        <w:t>60ºC</w:t>
      </w:r>
      <w:r w:rsidR="004162F7">
        <w:rPr>
          <w:rFonts w:ascii="Times New Roman" w:eastAsia="Times New Roman" w:hAnsi="Times New Roman" w:cs="Times New Roman"/>
          <w:sz w:val="24"/>
          <w:szCs w:val="24"/>
        </w:rPr>
        <w:t xml:space="preserve"> until constant mass, cooled to room temperature, and weighed to obtain dry mass (DM).  The difference between </w:t>
      </w:r>
      <w:r w:rsidR="009605B3">
        <w:rPr>
          <w:rFonts w:ascii="Times New Roman" w:eastAsia="Times New Roman" w:hAnsi="Times New Roman" w:cs="Times New Roman"/>
          <w:sz w:val="24"/>
          <w:szCs w:val="24"/>
        </w:rPr>
        <w:t>initial field</w:t>
      </w:r>
      <w:r w:rsidR="004162F7">
        <w:rPr>
          <w:rFonts w:ascii="Times New Roman" w:eastAsia="Times New Roman" w:hAnsi="Times New Roman" w:cs="Times New Roman"/>
          <w:sz w:val="24"/>
          <w:szCs w:val="24"/>
        </w:rPr>
        <w:t xml:space="preserve"> mass and dry mass was used to calculate percent moisture. </w:t>
      </w:r>
    </w:p>
    <w:p w14:paraId="08AB4AEB" w14:textId="5CF59D00" w:rsidR="00623196" w:rsidRPr="00C213DE" w:rsidRDefault="004162F7" w:rsidP="00623196">
      <w:pPr>
        <w:spacing w:after="0" w:line="480" w:lineRule="auto"/>
        <w:ind w:firstLine="720"/>
        <w:contextualSpacing/>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r>
                <w:rPr>
                  <w:rFonts w:ascii="Cambria Math" w:eastAsia="Times New Roman" w:hAnsi="Cambria Math" w:cs="Times New Roman"/>
                  <w:sz w:val="24"/>
                  <w:szCs w:val="24"/>
                </w:rPr>
                <m:t>-Mass loss after 48</m:t>
              </m:r>
              <m:r>
                <w:rPr>
                  <w:rFonts w:ascii="Cambria Math" w:eastAsia="Times New Roman" w:hAnsi="Cambria Math" w:cs="Times New Roman"/>
                  <w:sz w:val="24"/>
                  <w:szCs w:val="24"/>
                </w:rPr>
                <m:t>h in drying oven</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m:oMathPara>
    </w:p>
    <w:p w14:paraId="16D04EFC" w14:textId="489B7C82"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2</w:t>
      </w:r>
      <w:r w:rsidRPr="00D614C5">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moisture content in soil samples.</w:t>
      </w:r>
    </w:p>
    <w:p w14:paraId="17566643" w14:textId="6A1F4212" w:rsidR="0063048D"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placed 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w:t>
      </w:r>
      <w:ins w:id="41" w:author="Clay" w:date="2020-07-02T12:12:00Z">
        <w:r w:rsidR="00841FD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xml:space="preserve">, samples were cooled to room temperature, rehydrated with Milli-Q water to rehydrate clays and colloids containing water molecules, and then placed again into a drying oven until constant mass. </w:t>
      </w:r>
      <w:ins w:id="42" w:author="Clay" w:date="2020-07-02T12:12:00Z">
        <w:r w:rsidR="00841FD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Pans were cooled to room temperature and reweighed to obtain ash-free dry mass, with the difference between dry mass and ash-free dry mass used to calculate percent organic matter.</w:t>
      </w:r>
    </w:p>
    <w:p w14:paraId="07662D46" w14:textId="1C92D6E8" w:rsidR="004162F7" w:rsidRPr="00C213DE" w:rsidRDefault="004162F7" w:rsidP="0063048D">
      <w:pPr>
        <w:spacing w:after="0" w:line="480" w:lineRule="auto"/>
        <w:contextualSpacing/>
        <w:jc w:val="center"/>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Percent Organic Matter=</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-Mass after ashing</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m:oMathPara>
    </w:p>
    <w:p w14:paraId="22313BF2" w14:textId="0FB61F4C" w:rsidR="00623196" w:rsidRPr="00C213DE"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3</w:t>
      </w:r>
      <w:r w:rsidRPr="00D614C5">
        <w:rPr>
          <w:rFonts w:ascii="Times New Roman" w:eastAsia="Times New Roman" w:hAnsi="Times New Roman" w:cs="Times New Roman"/>
          <w:b/>
          <w:bCs/>
          <w:sz w:val="24"/>
          <w:szCs w:val="24"/>
        </w:rPr>
        <w:t>:</w:t>
      </w:r>
      <w:r w:rsidRPr="00C213DE">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how much organic matter each soil sample contained.</w:t>
      </w:r>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5B37B81F" w14:textId="05394119" w:rsidR="0063048D"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 measure changes in the soil inorganic N pool</w:t>
      </w:r>
      <w:del w:id="43" w:author="Clay" w:date="2020-07-02T12:14:00Z">
        <w:r w:rsidDel="00841FDC">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at each </w:t>
      </w:r>
      <w:r w:rsidR="004162F7">
        <w:rPr>
          <w:rFonts w:ascii="Times New Roman" w:eastAsia="Times New Roman" w:hAnsi="Times New Roman" w:cs="Times New Roman"/>
          <w:sz w:val="24"/>
          <w:szCs w:val="24"/>
        </w:rPr>
        <w:t>site</w:t>
      </w:r>
      <w:ins w:id="44" w:author="Clay" w:date="2020-07-02T12:14:00Z">
        <w:r w:rsidR="00841FDC">
          <w:rPr>
            <w:rFonts w:ascii="Times New Roman" w:eastAsia="Times New Roman" w:hAnsi="Times New Roman" w:cs="Times New Roman"/>
            <w:sz w:val="24"/>
            <w:szCs w:val="24"/>
          </w:rPr>
          <w:t>,</w:t>
        </w:r>
      </w:ins>
      <w:r w:rsidR="004162F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November 2015</w:t>
      </w:r>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November 2015 </w:t>
      </w:r>
      <w:r w:rsidR="004162F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April 2016.  Net changes in the inorganic N pool were calculated as</w:t>
      </w:r>
      <w:r w:rsidR="0063048D">
        <w:rPr>
          <w:rFonts w:ascii="Times New Roman" w:eastAsia="Times New Roman" w:hAnsi="Times New Roman" w:cs="Times New Roman"/>
          <w:sz w:val="24"/>
          <w:szCs w:val="24"/>
        </w:rPr>
        <w:t>:</w:t>
      </w:r>
    </w:p>
    <w:p w14:paraId="62D20853" w14:textId="2E964CF8" w:rsidR="00623196" w:rsidRPr="00C213DE" w:rsidRDefault="009F44CA" w:rsidP="00D614C5">
      <w:pPr>
        <w:spacing w:after="0" w:line="480" w:lineRule="auto"/>
        <w:ind w:firstLine="720"/>
        <w:contextualSpacing/>
        <w:jc w:val="center"/>
        <w:rPr>
          <w:rFonts w:ascii="Times New Roman" w:eastAsia="Times New Roman" w:hAnsi="Times New Roman" w:cs="Times New Roman"/>
          <w:sz w:val="24"/>
          <w:szCs w:val="24"/>
        </w:rPr>
      </w:pPr>
      <m:oMathPara>
        <m:oMathParaPr>
          <m:jc m:val="center"/>
        </m:oMathParaPr>
        <m:oMath>
          <m:r>
            <w:rPr>
              <w:rFonts w:ascii="Cambria Math" w:hAnsi="Cambria Math" w:cs="Times New Roman"/>
              <w:sz w:val="24"/>
              <w:szCs w:val="24"/>
            </w:rPr>
            <m:t>Net changes in inorganic N=</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Final Soil N+Resin Bag N-Initial Soil N</m:t>
                  </m:r>
                </m:e>
              </m:d>
            </m:num>
            <m:den>
              <m:r>
                <w:rPr>
                  <w:rFonts w:ascii="Cambria Math" w:hAnsi="Cambria Math" w:cs="Times New Roman"/>
                  <w:sz w:val="24"/>
                  <w:szCs w:val="24"/>
                </w:rPr>
                <m:t>Incubation Time</m:t>
              </m:r>
            </m:den>
          </m:f>
        </m:oMath>
      </m:oMathPara>
    </w:p>
    <w:p w14:paraId="6E2369B5" w14:textId="6836D823" w:rsidR="00C213DE" w:rsidRDefault="00C213DE"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4:</w:t>
      </w:r>
      <w:r>
        <w:rPr>
          <w:rFonts w:ascii="Times New Roman" w:eastAsia="Times New Roman" w:hAnsi="Times New Roman" w:cs="Times New Roman"/>
          <w:sz w:val="24"/>
          <w:szCs w:val="24"/>
        </w:rPr>
        <w:t xml:space="preserve"> Where N is the combination of ammonium and nitrate.</w:t>
      </w:r>
    </w:p>
    <w:p w14:paraId="374DA283" w14:textId="47499D46"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(Griffin and Turner, 2012</w:t>
      </w:r>
      <w:commentRangeStart w:id="45"/>
      <w:r w:rsidR="0063048D">
        <w:rPr>
          <w:rFonts w:ascii="Times New Roman" w:eastAsia="Times New Roman" w:hAnsi="Times New Roman" w:cs="Times New Roman"/>
          <w:sz w:val="24"/>
          <w:szCs w:val="24"/>
        </w:rPr>
        <w:t>) Net</w:t>
      </w:r>
      <w:r>
        <w:rPr>
          <w:rFonts w:ascii="Times New Roman" w:eastAsia="Times New Roman" w:hAnsi="Times New Roman" w:cs="Times New Roman"/>
          <w:sz w:val="24"/>
          <w:szCs w:val="24"/>
        </w:rPr>
        <w:t xml:space="preserve"> nitrification was indicated by … and net mineralization</w:t>
      </w:r>
      <w:r w:rsidDel="00CE72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was indicated by … </w:t>
      </w:r>
      <w:commentRangeStart w:id="46"/>
      <w:r>
        <w:rPr>
          <w:rFonts w:ascii="Times New Roman" w:eastAsia="Times New Roman" w:hAnsi="Times New Roman" w:cs="Times New Roman"/>
          <w:sz w:val="24"/>
          <w:szCs w:val="24"/>
        </w:rPr>
        <w:t>etc</w:t>
      </w:r>
      <w:commentRangeEnd w:id="46"/>
      <w:r w:rsidR="00841FDC">
        <w:rPr>
          <w:rStyle w:val="CommentReference"/>
        </w:rPr>
        <w:commentReference w:id="46"/>
      </w:r>
      <w:r>
        <w:rPr>
          <w:rFonts w:ascii="Times New Roman" w:eastAsia="Times New Roman" w:hAnsi="Times New Roman" w:cs="Times New Roman"/>
          <w:sz w:val="24"/>
          <w:szCs w:val="24"/>
        </w:rPr>
        <w:t>.</w:t>
      </w:r>
      <w:commentRangeEnd w:id="45"/>
      <w:r>
        <w:rPr>
          <w:rStyle w:val="CommentReference"/>
        </w:rPr>
        <w:commentReference w:id="45"/>
      </w:r>
    </w:p>
    <w:p w14:paraId="38604971" w14:textId="2871FE9F" w:rsidR="004162F7" w:rsidRPr="00D614C5" w:rsidRDefault="00FB23F1"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Chemi</w:t>
      </w:r>
      <w:r w:rsidR="003E7416">
        <w:rPr>
          <w:rFonts w:ascii="Times New Roman" w:eastAsia="Times New Roman" w:hAnsi="Times New Roman" w:cs="Times New Roman"/>
          <w:iCs/>
          <w:sz w:val="24"/>
          <w:szCs w:val="24"/>
          <w:u w:val="single"/>
        </w:rPr>
        <w:t>cal</w:t>
      </w:r>
      <w:r w:rsidRPr="00D614C5">
        <w:rPr>
          <w:rFonts w:ascii="Times New Roman" w:eastAsia="Times New Roman" w:hAnsi="Times New Roman" w:cs="Times New Roman"/>
          <w:iCs/>
          <w:sz w:val="24"/>
          <w:szCs w:val="24"/>
          <w:u w:val="single"/>
        </w:rPr>
        <w:t xml:space="preserve"> </w:t>
      </w:r>
      <w:r w:rsidR="003E7416">
        <w:rPr>
          <w:rFonts w:ascii="Times New Roman" w:eastAsia="Times New Roman" w:hAnsi="Times New Roman" w:cs="Times New Roman"/>
          <w:iCs/>
          <w:sz w:val="24"/>
          <w:szCs w:val="24"/>
          <w:u w:val="single"/>
        </w:rPr>
        <w:t>a</w:t>
      </w:r>
      <w:r w:rsidRPr="00D614C5">
        <w:rPr>
          <w:rFonts w:ascii="Times New Roman" w:eastAsia="Times New Roman" w:hAnsi="Times New Roman" w:cs="Times New Roman"/>
          <w:iCs/>
          <w:sz w:val="24"/>
          <w:szCs w:val="24"/>
          <w:u w:val="single"/>
        </w:rPr>
        <w:t>nalyses</w:t>
      </w:r>
      <w:r w:rsidR="003E7416">
        <w:rPr>
          <w:rFonts w:ascii="Times New Roman" w:eastAsia="Times New Roman" w:hAnsi="Times New Roman" w:cs="Times New Roman"/>
          <w:iCs/>
          <w:sz w:val="24"/>
          <w:szCs w:val="24"/>
          <w:u w:val="single"/>
        </w:rPr>
        <w:t xml:space="preserve"> for throughfall and soil</w:t>
      </w:r>
    </w:p>
    <w:p w14:paraId="60EE4353" w14:textId="14D576A0"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w:t>
      </w:r>
      <w:r w:rsidR="003E7416">
        <w:rPr>
          <w:rFonts w:ascii="Times New Roman" w:eastAsia="Times New Roman" w:hAnsi="Times New Roman" w:cs="Times New Roman"/>
          <w:sz w:val="24"/>
          <w:szCs w:val="24"/>
        </w:rPr>
        <w:t xml:space="preserve"> (Keeney and Nelson 1987)</w:t>
      </w:r>
      <w:r>
        <w:rPr>
          <w:rFonts w:ascii="Times New Roman" w:eastAsia="Times New Roman" w:hAnsi="Times New Roman" w:cs="Times New Roman"/>
          <w:sz w:val="24"/>
          <w:szCs w:val="24"/>
        </w:rPr>
        <w:t xml:space="preserve"> was used to extract inorganic nitrogen from each soil sample.</w:t>
      </w:r>
      <w:ins w:id="47" w:author="Clay" w:date="2020-07-02T12:34: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Five grams of air-dried soil were added to 37.5 mL</w:t>
      </w:r>
      <w:del w:id="48" w:author="Clay" w:date="2020-07-02T12:34:00Z">
        <w:r w:rsidDel="005B4BB7">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and shaken at 100 rpm for 2 hours on a shaker table and then centrifuged at 10,000 g.</w:t>
      </w:r>
      <w:ins w:id="49" w:author="Clay" w:date="2020-07-02T12:34: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The sample was then filtered with a syringe through a 1.0 µm </w:t>
      </w:r>
      <w:r w:rsidR="00F53E32">
        <w:rPr>
          <w:rFonts w:ascii="Times New Roman" w:eastAsia="Times New Roman" w:hAnsi="Times New Roman" w:cs="Times New Roman"/>
          <w:sz w:val="24"/>
          <w:szCs w:val="24"/>
        </w:rPr>
        <w:t xml:space="preserve">glass fiber </w:t>
      </w:r>
      <w:r>
        <w:rPr>
          <w:rFonts w:ascii="Times New Roman" w:eastAsia="Times New Roman" w:hAnsi="Times New Roman" w:cs="Times New Roman"/>
          <w:sz w:val="24"/>
          <w:szCs w:val="24"/>
        </w:rPr>
        <w:t xml:space="preserve">filter and stored in the freezer until analysis. </w:t>
      </w:r>
      <w:ins w:id="50" w:author="Clay" w:date="2020-07-02T12:34: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method (</w:t>
      </w:r>
      <w:r w:rsidR="003E7416">
        <w:rPr>
          <w:rFonts w:ascii="Times New Roman" w:eastAsia="Times New Roman" w:hAnsi="Times New Roman" w:cs="Times New Roman"/>
          <w:sz w:val="24"/>
          <w:szCs w:val="24"/>
        </w:rPr>
        <w:t>U.S. Environmental Protection Agency (EPA) 1993</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phenate method </w:t>
      </w:r>
      <w:r w:rsidR="00F53E32">
        <w:rPr>
          <w:rFonts w:ascii="Times New Roman" w:eastAsia="Times New Roman" w:hAnsi="Times New Roman" w:cs="Times New Roman"/>
          <w:sz w:val="24"/>
          <w:szCs w:val="24"/>
        </w:rPr>
        <w:t>(</w:t>
      </w:r>
      <w:r w:rsidR="003E7416">
        <w:rPr>
          <w:rFonts w:ascii="Times New Roman" w:eastAsia="Times New Roman" w:hAnsi="Times New Roman" w:cs="Times New Roman"/>
          <w:sz w:val="24"/>
          <w:szCs w:val="24"/>
        </w:rPr>
        <w:t>Solórzano, 1969</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2F99A7BC" w14:textId="77777777"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Phosphorous Analysis</w:t>
      </w:r>
    </w:p>
    <w:p w14:paraId="34C4B64F" w14:textId="3841D9D4"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Bray P1 method was used to extract phosphorus from each soil sample (</w:t>
      </w:r>
      <w:r w:rsidR="003E7416">
        <w:rPr>
          <w:rFonts w:ascii="Times New Roman" w:eastAsia="Times New Roman" w:hAnsi="Times New Roman" w:cs="Times New Roman"/>
          <w:sz w:val="24"/>
          <w:szCs w:val="24"/>
        </w:rPr>
        <w:t>Bray and Kurtz 1945</w:t>
      </w:r>
      <w:r>
        <w:rPr>
          <w:rFonts w:ascii="Times New Roman" w:eastAsia="Times New Roman" w:hAnsi="Times New Roman" w:cs="Times New Roman"/>
          <w:sz w:val="24"/>
          <w:szCs w:val="24"/>
        </w:rPr>
        <w:t xml:space="preserve">). </w:t>
      </w:r>
      <w:ins w:id="51" w:author="Clay" w:date="2020-07-02T12:35: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One gram of air dried soil was added to 10 mL</w:t>
      </w:r>
      <w:del w:id="52" w:author="Clay" w:date="2020-07-02T12:35:00Z">
        <w:r w:rsidDel="005B4BB7">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of the Bray P1 extractant solution (30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HCl) and </w:t>
      </w:r>
      <w:del w:id="53" w:author="Clay" w:date="2020-07-02T12:35:00Z">
        <w:r w:rsidDel="005B4BB7">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shaken </w:t>
      </w:r>
      <w:r w:rsidR="005B4BB7">
        <w:rPr>
          <w:rFonts w:ascii="Times New Roman" w:eastAsia="Times New Roman" w:hAnsi="Times New Roman" w:cs="Times New Roman"/>
          <w:sz w:val="24"/>
          <w:szCs w:val="24"/>
        </w:rPr>
        <w:t xml:space="preserve">at 100 rpm for 15 minutes </w:t>
      </w:r>
      <w:r>
        <w:rPr>
          <w:rFonts w:ascii="Times New Roman" w:eastAsia="Times New Roman" w:hAnsi="Times New Roman" w:cs="Times New Roman"/>
          <w:sz w:val="24"/>
          <w:szCs w:val="24"/>
        </w:rPr>
        <w:t xml:space="preserve">on a shaking table </w:t>
      </w:r>
      <w:r w:rsidR="005B4BB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then centrifuged at 10,000 g.  The sample was then filtered with a syringe through a 1.0 µm glass fiber filter and stored in the freezer until analysis.  Samples were analyzed for inorganic phosphorous using the ascorbic acid method (Murphy and Riley, 1962)</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7992B476" w14:textId="77777777" w:rsidR="004162F7" w:rsidRPr="00C213DE" w:rsidRDefault="004162F7" w:rsidP="004162F7">
      <w:pPr>
        <w:spacing w:after="0" w:line="480" w:lineRule="auto"/>
        <w:contextualSpacing/>
        <w:rPr>
          <w:rFonts w:ascii="Times New Roman" w:eastAsia="Times New Roman" w:hAnsi="Times New Roman" w:cs="Times New Roman"/>
          <w:bCs/>
          <w:sz w:val="24"/>
          <w:szCs w:val="24"/>
        </w:rPr>
      </w:pPr>
      <w:r w:rsidRPr="00D614C5">
        <w:rPr>
          <w:rFonts w:ascii="Times New Roman" w:eastAsia="Times New Roman" w:hAnsi="Times New Roman" w:cs="Times New Roman"/>
          <w:bCs/>
          <w:sz w:val="24"/>
          <w:szCs w:val="24"/>
          <w:u w:val="single"/>
        </w:rPr>
        <w:t>Statistical Analysis</w:t>
      </w:r>
    </w:p>
    <w:p w14:paraId="69917EB0" w14:textId="514E591B" w:rsidR="00F53E32" w:rsidDel="005B4BB7" w:rsidRDefault="004162F7" w:rsidP="00F53E32">
      <w:pPr>
        <w:spacing w:after="0" w:line="480" w:lineRule="auto"/>
        <w:ind w:firstLine="720"/>
        <w:contextualSpacing/>
        <w:rPr>
          <w:del w:id="54" w:author="Clay" w:date="2020-07-02T12:42:00Z"/>
          <w:sz w:val="24"/>
          <w:szCs w:val="24"/>
        </w:rPr>
      </w:pPr>
      <w:commentRangeStart w:id="55"/>
      <w:r>
        <w:rPr>
          <w:rFonts w:ascii="Times New Roman" w:eastAsia="Times New Roman" w:hAnsi="Times New Roman" w:cs="Times New Roman"/>
          <w:sz w:val="24"/>
          <w:szCs w:val="24"/>
        </w:rPr>
        <w:t xml:space="preserve">All </w:t>
      </w:r>
      <w:commentRangeEnd w:id="55"/>
      <w:r w:rsidR="005B4BB7">
        <w:rPr>
          <w:rStyle w:val="CommentReference"/>
        </w:rPr>
        <w:commentReference w:id="55"/>
      </w:r>
      <w:r>
        <w:rPr>
          <w:rFonts w:ascii="Times New Roman" w:eastAsia="Times New Roman" w:hAnsi="Times New Roman" w:cs="Times New Roman"/>
          <w:sz w:val="24"/>
          <w:szCs w:val="24"/>
        </w:rPr>
        <w:t>data was analyzed in R</w:t>
      </w:r>
      <w:ins w:id="56" w:author="Clay" w:date="2020-07-02T12:36: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version 3.6.2</w:t>
      </w:r>
      <w:r w:rsidR="005B4BB7">
        <w:rPr>
          <w:rFonts w:ascii="Times New Roman" w:eastAsia="Times New Roman" w:hAnsi="Times New Roman" w:cs="Times New Roman"/>
          <w:sz w:val="24"/>
          <w:szCs w:val="24"/>
        </w:rPr>
        <w:t xml:space="preserve"> (CITATION)</w:t>
      </w:r>
      <w:r>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Throughfall was analyzed using XXX (package).  Frass and litterfall was compared using a generalized least squares (GLS) model (package).  Decomposition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 xml:space="preserve">a linear model (LM) with leaf type and </w:t>
      </w:r>
      <w:r>
        <w:rPr>
          <w:rFonts w:ascii="Times New Roman" w:eastAsia="Times New Roman" w:hAnsi="Times New Roman" w:cs="Times New Roman"/>
          <w:sz w:val="24"/>
          <w:szCs w:val="24"/>
        </w:rPr>
        <w:lastRenderedPageBreak/>
        <w:t xml:space="preserve">location as factors as well as looking at the interaction between </w:t>
      </w:r>
      <w:r w:rsidR="008048BF">
        <w:rPr>
          <w:rFonts w:ascii="Times New Roman" w:eastAsia="Times New Roman" w:hAnsi="Times New Roman" w:cs="Times New Roman"/>
          <w:sz w:val="24"/>
          <w:szCs w:val="24"/>
        </w:rPr>
        <w:t xml:space="preserve">impact and </w:t>
      </w:r>
      <w:r w:rsidR="005B4BB7">
        <w:rPr>
          <w:rFonts w:ascii="Times New Roman" w:eastAsia="Times New Roman" w:hAnsi="Times New Roman" w:cs="Times New Roman"/>
          <w:sz w:val="24"/>
          <w:szCs w:val="24"/>
        </w:rPr>
        <w:t xml:space="preserve">leaf </w:t>
      </w:r>
      <w:r w:rsidR="00D614C5">
        <w:rPr>
          <w:rFonts w:ascii="Times New Roman" w:eastAsia="Times New Roman" w:hAnsi="Times New Roman" w:cs="Times New Roman"/>
          <w:sz w:val="24"/>
          <w:szCs w:val="24"/>
        </w:rPr>
        <w:t>type.</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I used linear mixed effects (LME) models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level (low versus high) influenced percent soil moisture, percent organic matter, temperature,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NH4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SRP,</w:t>
      </w:r>
      <w:del w:id="57" w:author="Neziri Izak - OHS" w:date="2020-07-03T13:59:00Z">
        <w:r w:rsidDel="0067052F">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 and net nitrification/mineralization through </w:t>
      </w:r>
      <w:commentRangeStart w:id="58"/>
      <w:r>
        <w:rPr>
          <w:rFonts w:ascii="Times New Roman" w:eastAsia="Times New Roman" w:hAnsi="Times New Roman" w:cs="Times New Roman"/>
          <w:sz w:val="24"/>
          <w:szCs w:val="24"/>
        </w:rPr>
        <w:t>time</w:t>
      </w:r>
      <w:commentRangeEnd w:id="58"/>
      <w:r w:rsidR="005B4BB7">
        <w:rPr>
          <w:rStyle w:val="CommentReference"/>
        </w:rPr>
        <w:commentReference w:id="58"/>
      </w:r>
      <w:r>
        <w:rPr>
          <w:rFonts w:ascii="Times New Roman" w:eastAsia="Times New Roman" w:hAnsi="Times New Roman" w:cs="Times New Roman"/>
          <w:sz w:val="24"/>
          <w:szCs w:val="24"/>
        </w:rPr>
        <w:t>.</w:t>
      </w:r>
      <w:ins w:id="59" w:author="Clay" w:date="2020-07-02T12:38: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To optimize </w:t>
      </w:r>
      <w:r w:rsidR="00F53E32">
        <w:rPr>
          <w:rFonts w:ascii="Times New Roman" w:eastAsia="Times New Roman" w:hAnsi="Times New Roman" w:cs="Times New Roman"/>
          <w:sz w:val="24"/>
          <w:szCs w:val="24"/>
        </w:rPr>
        <w:t xml:space="preserve">models, I compared </w:t>
      </w:r>
      <w:r w:rsidR="005B4BB7">
        <w:rPr>
          <w:rFonts w:ascii="Times New Roman" w:eastAsia="Times New Roman" w:hAnsi="Times New Roman" w:cs="Times New Roman"/>
          <w:sz w:val="24"/>
          <w:szCs w:val="24"/>
        </w:rPr>
        <w:t xml:space="preserve">alternate model structures </w:t>
      </w:r>
      <w:r w:rsidR="00F53E32">
        <w:rPr>
          <w:rFonts w:ascii="Times New Roman" w:eastAsia="Times New Roman" w:hAnsi="Times New Roman" w:cs="Times New Roman"/>
          <w:sz w:val="24"/>
          <w:szCs w:val="24"/>
        </w:rPr>
        <w:t xml:space="preserve">with an interaction between impact factors and sample event and </w:t>
      </w:r>
      <w:r w:rsidR="005B4BB7">
        <w:rPr>
          <w:rFonts w:ascii="Times New Roman" w:eastAsia="Times New Roman" w:hAnsi="Times New Roman" w:cs="Times New Roman"/>
          <w:sz w:val="24"/>
          <w:szCs w:val="24"/>
        </w:rPr>
        <w:t xml:space="preserve">models </w:t>
      </w:r>
      <w:r w:rsidR="00F53E32">
        <w:rPr>
          <w:rFonts w:ascii="Times New Roman" w:eastAsia="Times New Roman" w:hAnsi="Times New Roman" w:cs="Times New Roman"/>
          <w:sz w:val="24"/>
          <w:szCs w:val="24"/>
        </w:rPr>
        <w:t>with a nested design</w:t>
      </w:r>
      <w:r w:rsidR="005B4BB7">
        <w:rPr>
          <w:rFonts w:ascii="Times New Roman" w:eastAsia="Times New Roman" w:hAnsi="Times New Roman" w:cs="Times New Roman"/>
          <w:sz w:val="24"/>
          <w:szCs w:val="24"/>
        </w:rPr>
        <w:t xml:space="preserve"> (</w:t>
      </w:r>
      <w:proofErr w:type="spellStart"/>
      <w:r w:rsidR="005B4BB7">
        <w:rPr>
          <w:rFonts w:ascii="Times New Roman" w:eastAsia="Times New Roman" w:hAnsi="Times New Roman" w:cs="Times New Roman"/>
          <w:sz w:val="24"/>
          <w:szCs w:val="24"/>
        </w:rPr>
        <w:t>Zuur</w:t>
      </w:r>
      <w:proofErr w:type="spellEnd"/>
      <w:r w:rsidR="003E7416">
        <w:rPr>
          <w:rFonts w:ascii="Times New Roman" w:eastAsia="Times New Roman" w:hAnsi="Times New Roman" w:cs="Times New Roman"/>
          <w:sz w:val="24"/>
          <w:szCs w:val="24"/>
        </w:rPr>
        <w:t xml:space="preserve"> et al. 2009</w:t>
      </w:r>
      <w:r w:rsidR="005B4BB7">
        <w:rPr>
          <w:rFonts w:ascii="Times New Roman" w:eastAsia="Times New Roman" w:hAnsi="Times New Roman" w:cs="Times New Roman"/>
          <w:sz w:val="24"/>
          <w:szCs w:val="24"/>
        </w:rPr>
        <w:t>)</w:t>
      </w:r>
      <w:r w:rsidR="00F53E32">
        <w:rPr>
          <w:rFonts w:ascii="Times New Roman" w:eastAsia="Times New Roman" w:hAnsi="Times New Roman" w:cs="Times New Roman"/>
          <w:sz w:val="24"/>
          <w:szCs w:val="24"/>
        </w:rPr>
        <w:t xml:space="preserve">. </w:t>
      </w:r>
      <w:ins w:id="60" w:author="Clay" w:date="2020-07-02T12:40:00Z">
        <w:r w:rsidR="005B4BB7">
          <w:rPr>
            <w:rFonts w:ascii="Times New Roman" w:eastAsia="Times New Roman" w:hAnsi="Times New Roman" w:cs="Times New Roman"/>
            <w:sz w:val="24"/>
            <w:szCs w:val="24"/>
          </w:rPr>
          <w:t xml:space="preserve"> </w:t>
        </w:r>
      </w:ins>
      <w:r w:rsidR="005B4BB7">
        <w:rPr>
          <w:rFonts w:ascii="Times New Roman" w:eastAsia="Times New Roman" w:hAnsi="Times New Roman" w:cs="Times New Roman"/>
          <w:sz w:val="24"/>
          <w:szCs w:val="24"/>
        </w:rPr>
        <w:t xml:space="preserve">Additional models were constructed with weighted variances to help reduce residual patterns. Models were compared using the </w:t>
      </w:r>
      <w:proofErr w:type="spellStart"/>
      <w:r w:rsidR="005B4BB7">
        <w:rPr>
          <w:rFonts w:ascii="Times New Roman" w:eastAsia="Times New Roman" w:hAnsi="Times New Roman" w:cs="Times New Roman"/>
          <w:sz w:val="24"/>
          <w:szCs w:val="24"/>
        </w:rPr>
        <w:t>anova</w:t>
      </w:r>
      <w:proofErr w:type="spellEnd"/>
      <w:r w:rsidR="005B4BB7">
        <w:rPr>
          <w:rFonts w:ascii="Times New Roman" w:eastAsia="Times New Roman" w:hAnsi="Times New Roman" w:cs="Times New Roman"/>
          <w:sz w:val="24"/>
          <w:szCs w:val="24"/>
        </w:rPr>
        <w:t xml:space="preserve"> command in R and the model with the lowest AIC score was selected.  To evaluate the assumptions of the model, </w:t>
      </w:r>
      <w:r w:rsidR="00F53E32">
        <w:rPr>
          <w:rFonts w:ascii="Times New Roman" w:eastAsia="Times New Roman" w:hAnsi="Times New Roman" w:cs="Times New Roman"/>
          <w:sz w:val="24"/>
          <w:szCs w:val="24"/>
        </w:rPr>
        <w:t xml:space="preserve">I plotted the residuals using a Q-Q Normal Plot and normalized when applicable. </w:t>
      </w:r>
      <w:ins w:id="61" w:author="Clay" w:date="2020-07-02T12:42:00Z">
        <w:r w:rsidR="005B4BB7">
          <w:rPr>
            <w:rFonts w:ascii="Times New Roman" w:eastAsia="Times New Roman" w:hAnsi="Times New Roman" w:cs="Times New Roman"/>
            <w:sz w:val="24"/>
            <w:szCs w:val="24"/>
          </w:rPr>
          <w:t xml:space="preserve"> </w:t>
        </w:r>
      </w:ins>
    </w:p>
    <w:p w14:paraId="0C2202D0" w14:textId="0AECFAA8" w:rsidR="004162F7" w:rsidRDefault="004162F7" w:rsidP="005B4BB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LME models that yielded significant results, estimated marginal means (EMM</w:t>
      </w:r>
      <w:r w:rsidR="00F53E3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analysis (package) was used as a post hoc test on data </w:t>
      </w:r>
      <w:bookmarkStart w:id="62" w:name="_Hlk24272010"/>
      <w:r>
        <w:rPr>
          <w:rFonts w:ascii="Times New Roman" w:eastAsia="Times New Roman" w:hAnsi="Times New Roman" w:cs="Times New Roman"/>
          <w:sz w:val="24"/>
          <w:szCs w:val="24"/>
        </w:rPr>
        <w:t>to determine which sample events differed significantly.</w:t>
      </w:r>
      <w:bookmarkEnd w:id="62"/>
      <w:r>
        <w:rPr>
          <w:rFonts w:ascii="Times New Roman" w:eastAsia="Times New Roman" w:hAnsi="Times New Roman" w:cs="Times New Roman"/>
          <w:sz w:val="24"/>
          <w:szCs w:val="24"/>
        </w:rPr>
        <w:t xml:space="preserve">  All statistical tests </w:t>
      </w:r>
      <w:r w:rsidR="005B4BB7">
        <w:rPr>
          <w:rFonts w:ascii="Times New Roman" w:eastAsia="Times New Roman" w:hAnsi="Times New Roman" w:cs="Times New Roman"/>
          <w:sz w:val="24"/>
          <w:szCs w:val="24"/>
        </w:rPr>
        <w:t xml:space="preserve">were evaluated against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374D719B" w14:textId="63EAB16D" w:rsidR="004162F7"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III</w:t>
      </w:r>
    </w:p>
    <w:p w14:paraId="3DA580EF" w14:textId="3FA6C86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RESULTS</w:t>
      </w:r>
    </w:p>
    <w:p w14:paraId="4F40426B" w14:textId="1C533534" w:rsidR="00DE10F3" w:rsidRPr="009C385A" w:rsidDel="00A06F9E" w:rsidRDefault="00DE10F3" w:rsidP="009356E2">
      <w:pPr>
        <w:spacing w:line="480" w:lineRule="auto"/>
        <w:contextualSpacing/>
        <w:rPr>
          <w:del w:id="63" w:author="Clay" w:date="2020-07-02T12:42:00Z"/>
          <w:rFonts w:ascii="Times New Roman" w:eastAsia="Times New Roman" w:hAnsi="Times New Roman" w:cs="Times New Roman"/>
          <w:sz w:val="24"/>
          <w:szCs w:val="24"/>
        </w:rPr>
      </w:pPr>
      <w:del w:id="64" w:author="Clay" w:date="2020-07-02T12:43:00Z">
        <w:r w:rsidDel="00A06F9E">
          <w:rPr>
            <w:rFonts w:ascii="Times New Roman" w:eastAsia="Times New Roman" w:hAnsi="Times New Roman" w:cs="Times New Roman"/>
            <w:i/>
            <w:iCs/>
            <w:sz w:val="24"/>
            <w:szCs w:val="24"/>
          </w:rPr>
          <w:tab/>
        </w:r>
      </w:del>
    </w:p>
    <w:p w14:paraId="091F67A5" w14:textId="2A64915D" w:rsidR="00D72EB8" w:rsidRDefault="009356E2" w:rsidP="006463F6">
      <w:pPr>
        <w:spacing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sz w:val="24"/>
          <w:szCs w:val="24"/>
          <w:u w:val="single"/>
        </w:rPr>
        <w:t>Throughfall</w:t>
      </w:r>
      <w:r w:rsidR="00540744" w:rsidRPr="00D614C5">
        <w:rPr>
          <w:rFonts w:ascii="Times New Roman" w:eastAsia="Times New Roman" w:hAnsi="Times New Roman" w:cs="Times New Roman"/>
          <w:sz w:val="24"/>
          <w:szCs w:val="24"/>
          <w:u w:val="single"/>
        </w:rPr>
        <w:t xml:space="preserve"> Chemistry</w:t>
      </w:r>
    </w:p>
    <w:p w14:paraId="7669DFB1" w14:textId="57236E10" w:rsidR="00B13FC2" w:rsidRDefault="00B13FC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05424F5B" wp14:editId="20D8DC9B">
            <wp:extent cx="5943600" cy="54864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F_N.tiff"/>
                    <pic:cNvPicPr/>
                  </pic:nvPicPr>
                  <pic:blipFill>
                    <a:blip r:embed="rId14"/>
                    <a:stretch>
                      <a:fillRect/>
                    </a:stretch>
                  </pic:blipFill>
                  <pic:spPr>
                    <a:xfrm>
                      <a:off x="0" y="0"/>
                      <a:ext cx="5943600" cy="5486400"/>
                    </a:xfrm>
                    <a:prstGeom prst="rect">
                      <a:avLst/>
                    </a:prstGeom>
                  </pic:spPr>
                </pic:pic>
              </a:graphicData>
            </a:graphic>
          </wp:inline>
        </w:drawing>
      </w:r>
    </w:p>
    <w:p w14:paraId="27AD26C8" w14:textId="437F5B92" w:rsidR="00422551" w:rsidRDefault="00422551"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 xml:space="preserve">2: </w:t>
      </w:r>
      <w:r w:rsidR="00D91838">
        <w:rPr>
          <w:rFonts w:ascii="Times New Roman" w:eastAsia="Times New Roman" w:hAnsi="Times New Roman" w:cs="Times New Roman"/>
          <w:sz w:val="24"/>
          <w:szCs w:val="24"/>
        </w:rPr>
        <w:t xml:space="preserve">Estimated marginal means (EMM) of </w:t>
      </w:r>
      <w:r w:rsidR="00215CA2">
        <w:rPr>
          <w:rFonts w:ascii="Times New Roman" w:eastAsia="Times New Roman" w:hAnsi="Times New Roman" w:cs="Times New Roman"/>
          <w:sz w:val="24"/>
          <w:szCs w:val="24"/>
        </w:rPr>
        <w:t xml:space="preserve">(A) </w:t>
      </w:r>
      <w:r w:rsidR="00D91838">
        <w:rPr>
          <w:rFonts w:ascii="Times New Roman" w:eastAsia="Times New Roman" w:hAnsi="Times New Roman" w:cs="Times New Roman"/>
          <w:sz w:val="24"/>
          <w:szCs w:val="24"/>
        </w:rPr>
        <w:t>t</w:t>
      </w:r>
      <w:r w:rsidR="005B04A4">
        <w:rPr>
          <w:rFonts w:ascii="Times New Roman" w:eastAsia="Times New Roman" w:hAnsi="Times New Roman" w:cs="Times New Roman"/>
          <w:sz w:val="24"/>
          <w:szCs w:val="24"/>
        </w:rPr>
        <w:t>hroughfall</w:t>
      </w:r>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w:t>
      </w:r>
      <w:r w:rsidR="004D0407">
        <w:rPr>
          <w:rFonts w:ascii="Times New Roman" w:eastAsia="Times New Roman" w:hAnsi="Times New Roman" w:cs="Times New Roman"/>
          <w:sz w:val="24"/>
          <w:szCs w:val="24"/>
        </w:rPr>
        <w:t xml:space="preserve"> </w:t>
      </w:r>
      <w:r w:rsidR="009349A6">
        <w:rPr>
          <w:rFonts w:ascii="Times New Roman" w:eastAsia="Times New Roman" w:hAnsi="Times New Roman" w:cs="Times New Roman"/>
          <w:sz w:val="24"/>
          <w:szCs w:val="24"/>
        </w:rPr>
        <w:t xml:space="preserve">concentrations </w:t>
      </w:r>
      <w:r w:rsidR="00215CA2">
        <w:rPr>
          <w:rFonts w:ascii="Times New Roman" w:eastAsia="Times New Roman" w:hAnsi="Times New Roman" w:cs="Times New Roman"/>
          <w:sz w:val="24"/>
          <w:szCs w:val="24"/>
        </w:rPr>
        <w:t>and (B) throughfall nitrate (NO</w:t>
      </w:r>
      <w:r w:rsidR="00215CA2" w:rsidRPr="00215CA2">
        <w:rPr>
          <w:rFonts w:ascii="Times New Roman" w:eastAsia="Times New Roman" w:hAnsi="Times New Roman" w:cs="Times New Roman"/>
          <w:sz w:val="24"/>
          <w:szCs w:val="24"/>
          <w:vertAlign w:val="subscript"/>
        </w:rPr>
        <w:t>3</w:t>
      </w:r>
      <w:r w:rsidR="00215CA2" w:rsidRPr="00215CA2">
        <w:rPr>
          <w:rFonts w:ascii="Times New Roman" w:eastAsia="Times New Roman" w:hAnsi="Times New Roman" w:cs="Times New Roman"/>
          <w:sz w:val="24"/>
          <w:szCs w:val="24"/>
          <w:vertAlign w:val="superscript"/>
        </w:rPr>
        <w:t>-</w:t>
      </w:r>
      <w:r w:rsidR="00215CA2">
        <w:rPr>
          <w:rFonts w:ascii="Times New Roman" w:eastAsia="Times New Roman" w:hAnsi="Times New Roman" w:cs="Times New Roman"/>
          <w:sz w:val="24"/>
          <w:szCs w:val="24"/>
        </w:rPr>
        <w:t xml:space="preserve">) concentrations </w:t>
      </w:r>
      <w:r w:rsidR="00D91838">
        <w:rPr>
          <w:rFonts w:ascii="Times New Roman" w:eastAsia="Times New Roman" w:hAnsi="Times New Roman" w:cs="Times New Roman"/>
          <w:sz w:val="24"/>
          <w:szCs w:val="24"/>
        </w:rPr>
        <w:t>in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Significant interactions are noted with an asterisk.</w:t>
      </w:r>
    </w:p>
    <w:p w14:paraId="7F71467E" w14:textId="7A8CE95D" w:rsidR="0094121F" w:rsidRDefault="00FA6272" w:rsidP="00215CA2">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Concentrations of throughfall ammonium </w:t>
      </w:r>
      <w:r w:rsidR="00D91838">
        <w:rPr>
          <w:rFonts w:ascii="Times New Roman" w:eastAsia="Times New Roman" w:hAnsi="Times New Roman" w:cs="Times New Roman"/>
          <w:sz w:val="24"/>
          <w:szCs w:val="24"/>
        </w:rPr>
        <w:t xml:space="preserve">differed in low and high budworm stands (LME, p=0.015) and by sample event (LME, p&lt;0.001) </w:t>
      </w:r>
      <w:r>
        <w:rPr>
          <w:rFonts w:ascii="Times New Roman" w:eastAsia="Times New Roman" w:hAnsi="Times New Roman" w:cs="Times New Roman"/>
          <w:sz w:val="24"/>
          <w:szCs w:val="24"/>
        </w:rPr>
        <w:t xml:space="preserve">throughout the course of the </w:t>
      </w:r>
      <w:r w:rsidR="00336661">
        <w:rPr>
          <w:rFonts w:ascii="Times New Roman" w:eastAsia="Times New Roman" w:hAnsi="Times New Roman" w:cs="Times New Roman"/>
          <w:sz w:val="24"/>
          <w:szCs w:val="24"/>
        </w:rPr>
        <w:t>two-year</w:t>
      </w:r>
      <w:r w:rsidR="00D91838">
        <w:rPr>
          <w:rFonts w:ascii="Times New Roman" w:eastAsia="Times New Roman" w:hAnsi="Times New Roman" w:cs="Times New Roman"/>
          <w:sz w:val="24"/>
          <w:szCs w:val="24"/>
        </w:rPr>
        <w:t xml:space="preserve"> study</w:t>
      </w:r>
      <w:r w:rsidR="00754A94">
        <w:rPr>
          <w:rFonts w:ascii="Times New Roman" w:hAnsi="Times New Roman" w:cs="Times New Roman" w:hint="eastAsia"/>
          <w:sz w:val="24"/>
          <w:szCs w:val="24"/>
          <w:lang w:eastAsia="ja-JP"/>
        </w:rPr>
        <w:t xml:space="preserve"> (Figure XA)</w:t>
      </w:r>
      <w:r>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There was a significant interaction (LME, p&lt;0.001) whereby on four dates </w:t>
      </w:r>
      <w:r w:rsidR="00D91838">
        <w:rPr>
          <w:rFonts w:ascii="Times New Roman" w:eastAsia="Times New Roman" w:hAnsi="Times New Roman" w:cs="Times New Roman"/>
          <w:sz w:val="24"/>
          <w:szCs w:val="24"/>
        </w:rPr>
        <w:lastRenderedPageBreak/>
        <w:t>(11 Sep 15, 21 Jun 16, 13 Jul 16, and 21 Jul 16) throughfall NH</w:t>
      </w:r>
      <w:r w:rsidR="00D91838" w:rsidRPr="00215CA2">
        <w:rPr>
          <w:rFonts w:ascii="Times New Roman" w:eastAsia="Times New Roman" w:hAnsi="Times New Roman" w:cs="Times New Roman"/>
          <w:sz w:val="24"/>
          <w:szCs w:val="24"/>
          <w:vertAlign w:val="subscript"/>
        </w:rPr>
        <w:t>4</w:t>
      </w:r>
      <w:r w:rsidR="00D91838" w:rsidRPr="00215CA2">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 xml:space="preserve"> was higher in high budworm stands, but on 4 Jun 16, it was higher in low budworm stands.  Generally </w:t>
      </w:r>
      <w:r w:rsidR="004D0407">
        <w:rPr>
          <w:rFonts w:ascii="Times New Roman" w:eastAsia="Times New Roman" w:hAnsi="Times New Roman" w:cs="Times New Roman"/>
          <w:sz w:val="24"/>
          <w:szCs w:val="24"/>
        </w:rPr>
        <w:t>speaking,</w:t>
      </w:r>
      <w:r w:rsidR="00D91838">
        <w:rPr>
          <w:rFonts w:ascii="Times New Roman" w:eastAsia="Times New Roman" w:hAnsi="Times New Roman" w:cs="Times New Roman"/>
          <w:sz w:val="24"/>
          <w:szCs w:val="24"/>
        </w:rPr>
        <w:t xml:space="preserve"> in times where budworms were inactive (11 Oct 15, 29 Oct 15, 8 Nov 15, 9 Sep 16), there was no difference in throughfall NH</w:t>
      </w:r>
      <w:r w:rsidR="00D91838" w:rsidRPr="003E4C9B">
        <w:rPr>
          <w:rFonts w:ascii="Times New Roman" w:eastAsia="Times New Roman" w:hAnsi="Times New Roman" w:cs="Times New Roman"/>
          <w:sz w:val="24"/>
          <w:szCs w:val="24"/>
          <w:vertAlign w:val="subscript"/>
        </w:rPr>
        <w:t>4</w:t>
      </w:r>
      <w:r w:rsidR="00D91838" w:rsidRPr="003E4C9B">
        <w:rPr>
          <w:rFonts w:ascii="Times New Roman" w:eastAsia="Times New Roman" w:hAnsi="Times New Roman" w:cs="Times New Roman"/>
          <w:sz w:val="24"/>
          <w:szCs w:val="24"/>
          <w:vertAlign w:val="superscript"/>
        </w:rPr>
        <w:t>+</w:t>
      </w:r>
      <w:ins w:id="65" w:author="Clay" w:date="2020-07-02T12:44:00Z">
        <w:r w:rsidR="0001670D" w:rsidRPr="009605B3">
          <w:rPr>
            <w:rFonts w:ascii="Times New Roman" w:eastAsia="Times New Roman" w:hAnsi="Times New Roman" w:cs="Times New Roman"/>
            <w:sz w:val="24"/>
            <w:szCs w:val="24"/>
          </w:rPr>
          <w:t xml:space="preserve"> </w:t>
        </w:r>
      </w:ins>
      <w:r w:rsidR="00D91838">
        <w:rPr>
          <w:rFonts w:ascii="Times New Roman" w:eastAsia="Times New Roman" w:hAnsi="Times New Roman" w:cs="Times New Roman"/>
          <w:sz w:val="24"/>
          <w:szCs w:val="24"/>
        </w:rPr>
        <w:t>concentration</w:t>
      </w:r>
      <w:r w:rsidR="004D0407">
        <w:rPr>
          <w:rFonts w:ascii="Times New Roman" w:eastAsia="Times New Roman" w:hAnsi="Times New Roman" w:cs="Times New Roman"/>
          <w:sz w:val="24"/>
          <w:szCs w:val="24"/>
        </w:rPr>
        <w:t xml:space="preserve">. </w:t>
      </w:r>
      <w:ins w:id="66" w:author="Clay" w:date="2020-07-02T12:44:00Z">
        <w:r w:rsidR="00A06F9E">
          <w:rPr>
            <w:rFonts w:ascii="Times New Roman" w:eastAsia="Times New Roman" w:hAnsi="Times New Roman" w:cs="Times New Roman"/>
            <w:sz w:val="24"/>
            <w:szCs w:val="24"/>
          </w:rPr>
          <w:t xml:space="preserve"> </w:t>
        </w:r>
      </w:ins>
      <w:r w:rsidR="004D0407">
        <w:rPr>
          <w:rFonts w:ascii="Times New Roman" w:eastAsia="Times New Roman" w:hAnsi="Times New Roman" w:cs="Times New Roman"/>
          <w:sz w:val="24"/>
          <w:szCs w:val="24"/>
        </w:rPr>
        <w:t xml:space="preserve">Throughfall nitrate differed by sample event (LME, p&lt;0.001) </w:t>
      </w:r>
      <w:r w:rsidR="00754A94">
        <w:rPr>
          <w:rFonts w:ascii="Times New Roman" w:hAnsi="Times New Roman" w:cs="Times New Roman" w:hint="eastAsia"/>
          <w:sz w:val="24"/>
          <w:szCs w:val="24"/>
          <w:lang w:eastAsia="ja-JP"/>
        </w:rPr>
        <w:t xml:space="preserve">but not budworm activity level </w:t>
      </w:r>
      <w:r w:rsidR="004D0407">
        <w:rPr>
          <w:rFonts w:ascii="Times New Roman" w:eastAsia="Times New Roman" w:hAnsi="Times New Roman" w:cs="Times New Roman"/>
          <w:sz w:val="24"/>
          <w:szCs w:val="24"/>
        </w:rPr>
        <w:t>throughout the course of the two-year study</w:t>
      </w:r>
      <w:r w:rsidR="00754A94">
        <w:rPr>
          <w:rFonts w:ascii="Times New Roman" w:hAnsi="Times New Roman" w:cs="Times New Roman" w:hint="eastAsia"/>
          <w:sz w:val="24"/>
          <w:szCs w:val="24"/>
          <w:lang w:eastAsia="ja-JP"/>
        </w:rPr>
        <w:t xml:space="preserve"> (F</w:t>
      </w:r>
      <w:r w:rsidR="00754A94">
        <w:rPr>
          <w:rFonts w:ascii="Times New Roman" w:hAnsi="Times New Roman" w:cs="Times New Roman"/>
          <w:sz w:val="24"/>
          <w:szCs w:val="24"/>
          <w:lang w:eastAsia="ja-JP"/>
        </w:rPr>
        <w:t>i</w:t>
      </w:r>
      <w:r w:rsidR="00754A94">
        <w:rPr>
          <w:rFonts w:ascii="Times New Roman" w:hAnsi="Times New Roman" w:cs="Times New Roman" w:hint="eastAsia"/>
          <w:sz w:val="24"/>
          <w:szCs w:val="24"/>
          <w:lang w:eastAsia="ja-JP"/>
        </w:rPr>
        <w:t>gure XB)</w:t>
      </w:r>
      <w:r w:rsidR="004D0407">
        <w:rPr>
          <w:rFonts w:ascii="Times New Roman" w:eastAsia="Times New Roman" w:hAnsi="Times New Roman" w:cs="Times New Roman"/>
          <w:sz w:val="24"/>
          <w:szCs w:val="24"/>
        </w:rPr>
        <w:t xml:space="preserve">. </w:t>
      </w:r>
      <w:ins w:id="67" w:author="Clay" w:date="2020-07-02T12:44:00Z">
        <w:r w:rsidR="00A06F9E">
          <w:rPr>
            <w:rFonts w:ascii="Times New Roman" w:eastAsia="Times New Roman" w:hAnsi="Times New Roman" w:cs="Times New Roman"/>
            <w:sz w:val="24"/>
            <w:szCs w:val="24"/>
          </w:rPr>
          <w:t xml:space="preserve"> </w:t>
        </w:r>
      </w:ins>
      <w:r w:rsidR="004D0407">
        <w:rPr>
          <w:rFonts w:ascii="Times New Roman" w:eastAsia="Times New Roman" w:hAnsi="Times New Roman" w:cs="Times New Roman"/>
          <w:sz w:val="24"/>
          <w:szCs w:val="24"/>
        </w:rPr>
        <w:t xml:space="preserve">There was a significant interaction (LME, p&lt;0.001) </w:t>
      </w:r>
      <w:r w:rsidR="00754A94">
        <w:rPr>
          <w:rFonts w:ascii="Times New Roman" w:hAnsi="Times New Roman" w:cs="Times New Roman" w:hint="eastAsia"/>
          <w:sz w:val="24"/>
          <w:szCs w:val="24"/>
          <w:lang w:eastAsia="ja-JP"/>
        </w:rPr>
        <w:t xml:space="preserve">whereby the low budworm stands had </w:t>
      </w:r>
      <w:r w:rsidR="004D0407">
        <w:rPr>
          <w:rFonts w:ascii="Times New Roman" w:eastAsia="Times New Roman" w:hAnsi="Times New Roman" w:cs="Times New Roman"/>
          <w:sz w:val="24"/>
          <w:szCs w:val="24"/>
        </w:rPr>
        <w:t xml:space="preserve">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NO</w:t>
      </w:r>
      <w:r w:rsidR="00754A94" w:rsidRPr="009605B3">
        <w:rPr>
          <w:rFonts w:ascii="Times New Roman" w:hAnsi="Times New Roman" w:cs="Times New Roman"/>
          <w:sz w:val="24"/>
          <w:szCs w:val="24"/>
          <w:vertAlign w:val="subscript"/>
          <w:lang w:eastAsia="ja-JP"/>
        </w:rPr>
        <w:t>3</w:t>
      </w:r>
      <w:r w:rsidR="00754A94" w:rsidRPr="009605B3">
        <w:rPr>
          <w:rFonts w:ascii="Times New Roman" w:hAnsi="Times New Roman" w:cs="Times New Roman"/>
          <w:sz w:val="24"/>
          <w:szCs w:val="24"/>
          <w:vertAlign w:val="superscript"/>
          <w:lang w:eastAsia="ja-JP"/>
        </w:rPr>
        <w:t>-</w:t>
      </w:r>
      <w:r w:rsidR="00754A94">
        <w:rPr>
          <w:rFonts w:ascii="Times New Roman" w:hAnsi="Times New Roman" w:cs="Times New Roman" w:hint="eastAsia"/>
          <w:sz w:val="24"/>
          <w:szCs w:val="24"/>
          <w:lang w:eastAsia="ja-JP"/>
        </w:rPr>
        <w:t xml:space="preserve"> on 8 May 16, but </w:t>
      </w:r>
      <w:r w:rsidR="00754A94">
        <w:rPr>
          <w:rFonts w:ascii="Times New Roman" w:hAnsi="Times New Roman" w:cs="Times New Roman"/>
          <w:sz w:val="24"/>
          <w:szCs w:val="24"/>
          <w:lang w:eastAsia="ja-JP"/>
        </w:rPr>
        <w:t>the</w:t>
      </w:r>
      <w:r w:rsidR="00754A94">
        <w:rPr>
          <w:rFonts w:ascii="Times New Roman" w:hAnsi="Times New Roman" w:cs="Times New Roman" w:hint="eastAsia"/>
          <w:sz w:val="24"/>
          <w:szCs w:val="24"/>
          <w:lang w:eastAsia="ja-JP"/>
        </w:rPr>
        <w:t xml:space="preserve"> high budworm stands had 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w:t>
      </w:r>
      <w:r w:rsidR="004D0407">
        <w:rPr>
          <w:rFonts w:ascii="Times New Roman" w:eastAsia="Times New Roman" w:hAnsi="Times New Roman" w:cs="Times New Roman"/>
          <w:sz w:val="24"/>
          <w:szCs w:val="24"/>
        </w:rPr>
        <w:t>on 13 Jul 16, 21 Jul 16</w:t>
      </w:r>
      <w:r w:rsidR="00754A94">
        <w:rPr>
          <w:rFonts w:ascii="Times New Roman" w:hAnsi="Times New Roman" w:cs="Times New Roman" w:hint="eastAsia"/>
          <w:sz w:val="24"/>
          <w:szCs w:val="24"/>
          <w:lang w:eastAsia="ja-JP"/>
        </w:rPr>
        <w:t>, which were generally during or</w:t>
      </w:r>
      <w:r w:rsidR="00624841">
        <w:rPr>
          <w:rFonts w:ascii="Times New Roman" w:eastAsia="Times New Roman" w:hAnsi="Times New Roman" w:cs="Times New Roman"/>
          <w:sz w:val="24"/>
          <w:szCs w:val="24"/>
        </w:rPr>
        <w:t xml:space="preserve"> after peak budworm herbivory.</w:t>
      </w:r>
      <w:r w:rsidR="0001670D">
        <w:rPr>
          <w:rFonts w:ascii="Times New Roman" w:eastAsia="Times New Roman" w:hAnsi="Times New Roman" w:cs="Times New Roman"/>
          <w:sz w:val="24"/>
          <w:szCs w:val="24"/>
        </w:rPr>
        <w:t xml:space="preserve">  There was a general trend of increasing concentration of throughfall ammonium and nitrate during the time of WSB budworm activity between 8 May 16 and 13 Jul 16. </w:t>
      </w:r>
    </w:p>
    <w:p w14:paraId="1D3BFEA7" w14:textId="28994558" w:rsidR="00A32005" w:rsidRDefault="004D0407"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anchor distT="0" distB="0" distL="114300" distR="114300" simplePos="0" relativeHeight="251657728" behindDoc="0" locked="0" layoutInCell="1" allowOverlap="1" wp14:anchorId="1269D2F8" wp14:editId="1DF7AF9D">
            <wp:simplePos x="0" y="0"/>
            <wp:positionH relativeFrom="column">
              <wp:posOffset>-9525</wp:posOffset>
            </wp:positionH>
            <wp:positionV relativeFrom="paragraph">
              <wp:posOffset>358140</wp:posOffset>
            </wp:positionV>
            <wp:extent cx="5943600" cy="5486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_SRP_DOC.tiff"/>
                    <pic:cNvPicPr/>
                  </pic:nvPicPr>
                  <pic:blipFill>
                    <a:blip r:embed="rId15"/>
                    <a:stretch>
                      <a:fillRect/>
                    </a:stretch>
                  </pic:blipFill>
                  <pic:spPr>
                    <a:xfrm>
                      <a:off x="0" y="0"/>
                      <a:ext cx="5943600" cy="5486400"/>
                    </a:xfrm>
                    <a:prstGeom prst="rect">
                      <a:avLst/>
                    </a:prstGeom>
                  </pic:spPr>
                </pic:pic>
              </a:graphicData>
            </a:graphic>
            <wp14:sizeRelH relativeFrom="page">
              <wp14:pctWidth>0</wp14:pctWidth>
            </wp14:sizeRelH>
            <wp14:sizeRelV relativeFrom="page">
              <wp14:pctHeight>0</wp14:pctHeight>
            </wp14:sizeRelV>
          </wp:anchor>
        </w:drawing>
      </w:r>
    </w:p>
    <w:p w14:paraId="7A1BEFC4" w14:textId="0A149AAF" w:rsidR="000B32D9" w:rsidRDefault="000B32D9" w:rsidP="000B32D9">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3:</w:t>
      </w:r>
      <w:r>
        <w:rPr>
          <w:rFonts w:ascii="Times New Roman" w:eastAsia="Times New Roman" w:hAnsi="Times New Roman" w:cs="Times New Roman"/>
          <w:sz w:val="24"/>
          <w:szCs w:val="24"/>
        </w:rPr>
        <w:t xml:space="preserve"> Estimated marginal means (EMM) of </w:t>
      </w:r>
      <w:r w:rsidR="00215CA2">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throughfall </w:t>
      </w:r>
      <w:r w:rsidR="00215CA2">
        <w:rPr>
          <w:rFonts w:ascii="Times New Roman" w:eastAsia="Times New Roman" w:hAnsi="Times New Roman" w:cs="Times New Roman"/>
          <w:sz w:val="24"/>
          <w:szCs w:val="24"/>
        </w:rPr>
        <w:t>s</w:t>
      </w:r>
      <w:r w:rsidR="0095679A">
        <w:rPr>
          <w:rFonts w:ascii="Times New Roman" w:eastAsia="Times New Roman" w:hAnsi="Times New Roman" w:cs="Times New Roman"/>
          <w:sz w:val="24"/>
          <w:szCs w:val="24"/>
        </w:rPr>
        <w:t xml:space="preserve">oluble </w:t>
      </w:r>
      <w:r w:rsidR="00215CA2">
        <w:rPr>
          <w:rFonts w:ascii="Times New Roman" w:eastAsia="Times New Roman" w:hAnsi="Times New Roman" w:cs="Times New Roman"/>
          <w:sz w:val="24"/>
          <w:szCs w:val="24"/>
        </w:rPr>
        <w:t>r</w:t>
      </w:r>
      <w:r w:rsidR="0095679A">
        <w:rPr>
          <w:rFonts w:ascii="Times New Roman" w:eastAsia="Times New Roman" w:hAnsi="Times New Roman" w:cs="Times New Roman"/>
          <w:sz w:val="24"/>
          <w:szCs w:val="24"/>
        </w:rPr>
        <w:t xml:space="preserve">eactive </w:t>
      </w:r>
      <w:r w:rsidR="00215CA2">
        <w:rPr>
          <w:rFonts w:ascii="Times New Roman" w:eastAsia="Times New Roman" w:hAnsi="Times New Roman" w:cs="Times New Roman"/>
          <w:sz w:val="24"/>
          <w:szCs w:val="24"/>
        </w:rPr>
        <w:t>p</w:t>
      </w:r>
      <w:r>
        <w:rPr>
          <w:rFonts w:ascii="Times New Roman" w:eastAsia="Times New Roman" w:hAnsi="Times New Roman" w:cs="Times New Roman"/>
          <w:sz w:val="24"/>
          <w:szCs w:val="24"/>
        </w:rPr>
        <w:t>hosphorous (</w:t>
      </w:r>
      <w:r w:rsidR="0095679A">
        <w:rPr>
          <w:rFonts w:ascii="Times New Roman" w:eastAsia="Times New Roman" w:hAnsi="Times New Roman" w:cs="Times New Roman"/>
          <w:sz w:val="24"/>
          <w:szCs w:val="24"/>
        </w:rPr>
        <w:t>SRP</w:t>
      </w:r>
      <w:r>
        <w:rPr>
          <w:rFonts w:ascii="Times New Roman" w:eastAsia="Times New Roman" w:hAnsi="Times New Roman" w:cs="Times New Roman"/>
          <w:sz w:val="24"/>
          <w:szCs w:val="24"/>
        </w:rPr>
        <w:t>) concentration</w:t>
      </w:r>
      <w:r w:rsidR="0095679A">
        <w:rPr>
          <w:rFonts w:ascii="Times New Roman" w:eastAsia="Times New Roman" w:hAnsi="Times New Roman" w:cs="Times New Roman"/>
          <w:sz w:val="24"/>
          <w:szCs w:val="24"/>
        </w:rPr>
        <w:t xml:space="preserve"> and </w:t>
      </w:r>
      <w:r w:rsidR="00215CA2">
        <w:rPr>
          <w:rFonts w:ascii="Times New Roman" w:eastAsia="Times New Roman" w:hAnsi="Times New Roman" w:cs="Times New Roman"/>
          <w:sz w:val="24"/>
          <w:szCs w:val="24"/>
        </w:rPr>
        <w:t>(B) d</w:t>
      </w:r>
      <w:r w:rsidR="0095679A">
        <w:rPr>
          <w:rFonts w:ascii="Times New Roman" w:eastAsia="Times New Roman" w:hAnsi="Times New Roman" w:cs="Times New Roman"/>
          <w:sz w:val="24"/>
          <w:szCs w:val="24"/>
        </w:rPr>
        <w:t xml:space="preserve">issolved </w:t>
      </w:r>
      <w:r w:rsidR="00215CA2">
        <w:rPr>
          <w:rFonts w:ascii="Times New Roman" w:eastAsia="Times New Roman" w:hAnsi="Times New Roman" w:cs="Times New Roman"/>
          <w:sz w:val="24"/>
          <w:szCs w:val="24"/>
        </w:rPr>
        <w:t>o</w:t>
      </w:r>
      <w:r w:rsidR="0095679A">
        <w:rPr>
          <w:rFonts w:ascii="Times New Roman" w:eastAsia="Times New Roman" w:hAnsi="Times New Roman" w:cs="Times New Roman"/>
          <w:sz w:val="24"/>
          <w:szCs w:val="24"/>
        </w:rPr>
        <w:t xml:space="preserve">rganic </w:t>
      </w:r>
      <w:r w:rsidR="00215CA2">
        <w:rPr>
          <w:rFonts w:ascii="Times New Roman" w:eastAsia="Times New Roman" w:hAnsi="Times New Roman" w:cs="Times New Roman"/>
          <w:sz w:val="24"/>
          <w:szCs w:val="24"/>
        </w:rPr>
        <w:t>c</w:t>
      </w:r>
      <w:r w:rsidR="0095679A">
        <w:rPr>
          <w:rFonts w:ascii="Times New Roman" w:eastAsia="Times New Roman" w:hAnsi="Times New Roman" w:cs="Times New Roman"/>
          <w:sz w:val="24"/>
          <w:szCs w:val="24"/>
        </w:rPr>
        <w:t>arbon (DOC)</w:t>
      </w:r>
      <w:r>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 xml:space="preserve">concentration </w:t>
      </w:r>
      <w:r>
        <w:rPr>
          <w:rFonts w:ascii="Times New Roman" w:eastAsia="Times New Roman" w:hAnsi="Times New Roman" w:cs="Times New Roman"/>
          <w:sz w:val="24"/>
          <w:szCs w:val="24"/>
        </w:rPr>
        <w:t xml:space="preserve">in low and high budworm stands by sample date.  Significant </w:t>
      </w:r>
      <w:r w:rsidR="00395401">
        <w:rPr>
          <w:rFonts w:ascii="Times New Roman" w:eastAsia="Times New Roman" w:hAnsi="Times New Roman" w:cs="Times New Roman"/>
          <w:sz w:val="24"/>
          <w:szCs w:val="24"/>
        </w:rPr>
        <w:t>differences among sample events</w:t>
      </w:r>
      <w:r>
        <w:rPr>
          <w:rFonts w:ascii="Times New Roman" w:eastAsia="Times New Roman" w:hAnsi="Times New Roman" w:cs="Times New Roman"/>
          <w:sz w:val="24"/>
          <w:szCs w:val="24"/>
        </w:rPr>
        <w:t xml:space="preserve"> are noted with </w:t>
      </w:r>
      <w:r w:rsidR="0095679A">
        <w:rPr>
          <w:rFonts w:ascii="Times New Roman" w:eastAsia="Times New Roman" w:hAnsi="Times New Roman" w:cs="Times New Roman"/>
          <w:sz w:val="24"/>
          <w:szCs w:val="24"/>
        </w:rPr>
        <w:t>letters.</w:t>
      </w:r>
    </w:p>
    <w:p w14:paraId="68574D72" w14:textId="4D97C96D" w:rsidR="00D765D3" w:rsidRDefault="00395401"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95679A">
        <w:rPr>
          <w:rFonts w:ascii="Times New Roman" w:eastAsia="Times New Roman" w:hAnsi="Times New Roman" w:cs="Times New Roman"/>
          <w:sz w:val="24"/>
          <w:szCs w:val="24"/>
        </w:rPr>
        <w:t xml:space="preserve">hroughfall </w:t>
      </w:r>
      <w:r w:rsidR="003C4EA8">
        <w:rPr>
          <w:rFonts w:ascii="Times New Roman" w:hAnsi="Times New Roman" w:cs="Times New Roman" w:hint="eastAsia"/>
          <w:sz w:val="24"/>
          <w:szCs w:val="24"/>
          <w:lang w:eastAsia="ja-JP"/>
        </w:rPr>
        <w:t>SRP</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 </w:t>
      </w:r>
      <w:r w:rsidR="0095679A">
        <w:rPr>
          <w:rFonts w:ascii="Times New Roman" w:eastAsia="Times New Roman" w:hAnsi="Times New Roman" w:cs="Times New Roman"/>
          <w:sz w:val="24"/>
          <w:szCs w:val="24"/>
        </w:rPr>
        <w:t>differed by sample event (LME, p&lt;0.001) throughout the course of the two-year study</w:t>
      </w:r>
      <w:r>
        <w:rPr>
          <w:rFonts w:ascii="Times New Roman" w:eastAsia="Times New Roman" w:hAnsi="Times New Roman" w:cs="Times New Roman"/>
          <w:sz w:val="24"/>
          <w:szCs w:val="24"/>
        </w:rPr>
        <w:t xml:space="preserve"> with highest concentration on</w:t>
      </w:r>
      <w:r w:rsidR="0095679A">
        <w:rPr>
          <w:rFonts w:ascii="Times New Roman" w:eastAsia="Times New Roman" w:hAnsi="Times New Roman" w:cs="Times New Roman"/>
          <w:sz w:val="24"/>
          <w:szCs w:val="24"/>
        </w:rPr>
        <w:t xml:space="preserve"> two dates (</w:t>
      </w:r>
      <w:r w:rsidR="0001670D">
        <w:rPr>
          <w:rFonts w:ascii="Times New Roman" w:eastAsia="Times New Roman" w:hAnsi="Times New Roman" w:cs="Times New Roman"/>
          <w:sz w:val="24"/>
          <w:szCs w:val="24"/>
        </w:rPr>
        <w:t xml:space="preserve">8 Nov </w:t>
      </w:r>
      <w:r w:rsidR="0095679A">
        <w:rPr>
          <w:rFonts w:ascii="Times New Roman" w:eastAsia="Times New Roman" w:hAnsi="Times New Roman" w:cs="Times New Roman"/>
          <w:sz w:val="24"/>
          <w:szCs w:val="24"/>
        </w:rPr>
        <w:t xml:space="preserve">15 and 21 </w:t>
      </w:r>
      <w:r w:rsidR="0001670D">
        <w:rPr>
          <w:rFonts w:ascii="Times New Roman" w:eastAsia="Times New Roman" w:hAnsi="Times New Roman" w:cs="Times New Roman"/>
          <w:sz w:val="24"/>
          <w:szCs w:val="24"/>
        </w:rPr>
        <w:t xml:space="preserve">Jul </w:t>
      </w:r>
      <w:r w:rsidR="0095679A">
        <w:rPr>
          <w:rFonts w:ascii="Times New Roman" w:eastAsia="Times New Roman" w:hAnsi="Times New Roman" w:cs="Times New Roman"/>
          <w:sz w:val="24"/>
          <w:szCs w:val="24"/>
        </w:rPr>
        <w:t>16</w:t>
      </w:r>
      <w:r>
        <w:rPr>
          <w:rFonts w:ascii="Times New Roman" w:eastAsia="Times New Roman" w:hAnsi="Times New Roman" w:cs="Times New Roman"/>
          <w:sz w:val="24"/>
          <w:szCs w:val="24"/>
        </w:rPr>
        <w:t>)</w:t>
      </w:r>
      <w:r w:rsidR="009567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However</w:t>
      </w:r>
      <w:r w:rsidR="0095679A">
        <w:rPr>
          <w:rFonts w:ascii="Times New Roman" w:eastAsia="Times New Roman" w:hAnsi="Times New Roman" w:cs="Times New Roman"/>
          <w:sz w:val="24"/>
          <w:szCs w:val="24"/>
        </w:rPr>
        <w:t xml:space="preserve">, SRP </w:t>
      </w:r>
      <w:r>
        <w:rPr>
          <w:rFonts w:ascii="Times New Roman" w:eastAsia="Times New Roman" w:hAnsi="Times New Roman" w:cs="Times New Roman"/>
          <w:sz w:val="24"/>
          <w:szCs w:val="24"/>
        </w:rPr>
        <w:t xml:space="preserve">concentration did not differ between high and low </w:t>
      </w:r>
      <w:r w:rsidR="0095679A">
        <w:rPr>
          <w:rFonts w:ascii="Times New Roman" w:eastAsia="Times New Roman" w:hAnsi="Times New Roman" w:cs="Times New Roman"/>
          <w:sz w:val="24"/>
          <w:szCs w:val="24"/>
        </w:rPr>
        <w:t>budworm sites</w:t>
      </w:r>
      <w:r>
        <w:rPr>
          <w:rFonts w:ascii="Times New Roman" w:eastAsia="Times New Roman" w:hAnsi="Times New Roman" w:cs="Times New Roman"/>
          <w:sz w:val="24"/>
          <w:szCs w:val="24"/>
        </w:rPr>
        <w:t xml:space="preserve">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p=0.43).  T</w:t>
      </w:r>
      <w:r w:rsidR="0095679A">
        <w:rPr>
          <w:rFonts w:ascii="Times New Roman" w:eastAsia="Times New Roman" w:hAnsi="Times New Roman" w:cs="Times New Roman"/>
          <w:sz w:val="24"/>
          <w:szCs w:val="24"/>
        </w:rPr>
        <w:t xml:space="preserve">hroughfall DOC </w:t>
      </w:r>
      <w:r>
        <w:rPr>
          <w:rFonts w:ascii="Times New Roman" w:eastAsia="Times New Roman" w:hAnsi="Times New Roman" w:cs="Times New Roman"/>
          <w:sz w:val="24"/>
          <w:szCs w:val="24"/>
        </w:rPr>
        <w:t xml:space="preserve">concentration also </w:t>
      </w:r>
      <w:r w:rsidR="0095679A">
        <w:rPr>
          <w:rFonts w:ascii="Times New Roman" w:eastAsia="Times New Roman" w:hAnsi="Times New Roman" w:cs="Times New Roman"/>
          <w:sz w:val="24"/>
          <w:szCs w:val="24"/>
        </w:rPr>
        <w:t xml:space="preserve">differed by sample event (LME, p&lt;0.001) </w:t>
      </w:r>
      <w:r>
        <w:rPr>
          <w:rFonts w:ascii="Times New Roman" w:eastAsia="Times New Roman" w:hAnsi="Times New Roman" w:cs="Times New Roman"/>
          <w:sz w:val="24"/>
          <w:szCs w:val="24"/>
        </w:rPr>
        <w:t xml:space="preserve">with </w:t>
      </w:r>
      <w:r w:rsidR="0009519D">
        <w:rPr>
          <w:rFonts w:ascii="Times New Roman" w:eastAsia="Times New Roman" w:hAnsi="Times New Roman" w:cs="Times New Roman"/>
          <w:sz w:val="24"/>
          <w:szCs w:val="24"/>
        </w:rPr>
        <w:t>8 Nov 15</w:t>
      </w:r>
      <w:r>
        <w:rPr>
          <w:rFonts w:ascii="Times New Roman" w:eastAsia="Times New Roman" w:hAnsi="Times New Roman" w:cs="Times New Roman"/>
          <w:sz w:val="24"/>
          <w:szCs w:val="24"/>
        </w:rPr>
        <w:t xml:space="preserve"> having the highest concentration.  Like SRP, DOC did not differ between high and low budworm sites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p=0.26)</w:t>
      </w:r>
      <w:r w:rsidR="0001670D">
        <w:rPr>
          <w:rFonts w:ascii="Times New Roman" w:eastAsia="Times New Roman" w:hAnsi="Times New Roman" w:cs="Times New Roman"/>
          <w:sz w:val="24"/>
          <w:szCs w:val="24"/>
        </w:rPr>
        <w:t xml:space="preserve">.  The biggest pulses of SRP and DOC from the canopy appeared on the same dates (8 Nov 15 and 21 Jul 16), </w:t>
      </w:r>
      <w:commentRangeStart w:id="68"/>
      <w:r w:rsidR="0001670D">
        <w:rPr>
          <w:rFonts w:ascii="Times New Roman" w:eastAsia="Times New Roman" w:hAnsi="Times New Roman" w:cs="Times New Roman"/>
          <w:sz w:val="24"/>
          <w:szCs w:val="24"/>
        </w:rPr>
        <w:t xml:space="preserve">which also coincided with the two rainfall events with the most water </w:t>
      </w:r>
      <w:commentRangeStart w:id="69"/>
      <w:r w:rsidR="0001670D">
        <w:rPr>
          <w:rFonts w:ascii="Times New Roman" w:eastAsia="Times New Roman" w:hAnsi="Times New Roman" w:cs="Times New Roman"/>
          <w:sz w:val="24"/>
          <w:szCs w:val="24"/>
        </w:rPr>
        <w:t>collected</w:t>
      </w:r>
      <w:commentRangeEnd w:id="69"/>
      <w:r w:rsidR="000E2596">
        <w:rPr>
          <w:rStyle w:val="CommentReference"/>
        </w:rPr>
        <w:commentReference w:id="69"/>
      </w:r>
      <w:r w:rsidR="0001670D">
        <w:rPr>
          <w:rFonts w:ascii="Times New Roman" w:eastAsia="Times New Roman" w:hAnsi="Times New Roman" w:cs="Times New Roman"/>
          <w:sz w:val="24"/>
          <w:szCs w:val="24"/>
        </w:rPr>
        <w:t>.</w:t>
      </w:r>
      <w:commentRangeEnd w:id="68"/>
      <w:r w:rsidR="0001670D">
        <w:rPr>
          <w:rStyle w:val="CommentReference"/>
        </w:rPr>
        <w:commentReference w:id="68"/>
      </w:r>
    </w:p>
    <w:p w14:paraId="37B3CD85" w14:textId="7723F82A" w:rsidR="00DE10F3" w:rsidRPr="00D614C5" w:rsidRDefault="00DE10F3" w:rsidP="00E0657B">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Decomposition</w:t>
      </w:r>
      <w:r w:rsidR="00540744" w:rsidRPr="00D614C5">
        <w:rPr>
          <w:rFonts w:ascii="Times New Roman" w:eastAsia="Times New Roman" w:hAnsi="Times New Roman" w:cs="Times New Roman"/>
          <w:sz w:val="24"/>
          <w:szCs w:val="24"/>
          <w:u w:val="single"/>
        </w:rPr>
        <w:t xml:space="preserve"> Rates</w:t>
      </w:r>
    </w:p>
    <w:p w14:paraId="7127C910" w14:textId="071F3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3D25F36C" wp14:editId="32AD190D">
            <wp:extent cx="5943598" cy="3792909"/>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tretch>
                      <a:fillRect/>
                    </a:stretch>
                  </pic:blipFill>
                  <pic:spPr bwMode="auto">
                    <a:xfrm>
                      <a:off x="0" y="0"/>
                      <a:ext cx="5943598" cy="3792909"/>
                    </a:xfrm>
                    <a:prstGeom prst="rect">
                      <a:avLst/>
                    </a:prstGeom>
                    <a:noFill/>
                    <a:ln>
                      <a:noFill/>
                    </a:ln>
                  </pic:spPr>
                </pic:pic>
              </a:graphicData>
            </a:graphic>
          </wp:inline>
        </w:drawing>
      </w:r>
    </w:p>
    <w:p w14:paraId="47923F34" w14:textId="3128ECE3" w:rsidR="00EB7C4C" w:rsidRDefault="00D765D3"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4:</w:t>
      </w:r>
      <w:r>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ecomposition rates </w:t>
      </w:r>
      <w:r w:rsidR="00EB7C4C">
        <w:rPr>
          <w:rFonts w:ascii="Times New Roman" w:eastAsia="Times New Roman" w:hAnsi="Times New Roman" w:cs="Times New Roman"/>
          <w:sz w:val="24"/>
          <w:szCs w:val="24"/>
        </w:rPr>
        <w:t>(-</w:t>
      </w:r>
      <w:r w:rsidR="00EB7C4C" w:rsidRPr="00624841">
        <w:rPr>
          <w:rFonts w:ascii="Times New Roman" w:eastAsia="Times New Roman" w:hAnsi="Times New Roman" w:cs="Times New Roman"/>
          <w:i/>
          <w:sz w:val="24"/>
          <w:szCs w:val="24"/>
        </w:rPr>
        <w:t>k</w:t>
      </w:r>
      <w:r w:rsidR="00EB7C4C">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deciduous and coniferous leaf litter </w:t>
      </w:r>
      <w:r w:rsidR="00395401">
        <w:rPr>
          <w:rFonts w:ascii="Times New Roman" w:eastAsia="Times New Roman" w:hAnsi="Times New Roman" w:cs="Times New Roman"/>
          <w:sz w:val="24"/>
          <w:szCs w:val="24"/>
        </w:rPr>
        <w:t xml:space="preserve">in high and low budworm sites.  </w:t>
      </w:r>
    </w:p>
    <w:p w14:paraId="7B7015C7" w14:textId="619EF8F1" w:rsidR="000E2596" w:rsidRDefault="00EB7C4C" w:rsidP="000E259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Decomposition of coniferous and deciduous leaf litter did not vary by leaf type (p=0.68) however decomposition was faster in low budworm sites for both leaf litter types (</w:t>
      </w:r>
      <w:r w:rsidR="00EB0B7B">
        <w:rPr>
          <w:rFonts w:ascii="Times New Roman" w:eastAsia="Times New Roman" w:hAnsi="Times New Roman" w:cs="Times New Roman"/>
          <w:sz w:val="24"/>
          <w:szCs w:val="24"/>
        </w:rPr>
        <w:t>p=0.0024</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LME</w:t>
      </w:r>
      <w:r w:rsidR="000E2596">
        <w:rPr>
          <w:rFonts w:ascii="Times New Roman" w:eastAsia="Times New Roman" w:hAnsi="Times New Roman" w:cs="Times New Roman"/>
          <w:sz w:val="24"/>
          <w:szCs w:val="24"/>
        </w:rPr>
        <w:t>; Figure X</w:t>
      </w:r>
      <w:r w:rsidR="00EB0B7B">
        <w:rPr>
          <w:rFonts w:ascii="Times New Roman" w:eastAsia="Times New Roman" w:hAnsi="Times New Roman" w:cs="Times New Roman"/>
          <w:sz w:val="24"/>
          <w:szCs w:val="24"/>
        </w:rPr>
        <w:t>)</w:t>
      </w:r>
      <w:r w:rsidR="00D765D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The mass of DIN deposited by throughfall was positively associated with the deciduous decomposition rate (R</w:t>
      </w:r>
      <w:r w:rsidR="000E2596">
        <w:rPr>
          <w:rFonts w:ascii="Times New Roman" w:eastAsia="Times New Roman" w:hAnsi="Times New Roman" w:cs="Times New Roman"/>
          <w:sz w:val="24"/>
          <w:szCs w:val="24"/>
          <w:vertAlign w:val="superscript"/>
        </w:rPr>
        <w:t>2</w:t>
      </w:r>
      <w:r w:rsidR="000E2596">
        <w:rPr>
          <w:rFonts w:ascii="Times New Roman" w:eastAsia="Times New Roman" w:hAnsi="Times New Roman" w:cs="Times New Roman"/>
          <w:sz w:val="24"/>
          <w:szCs w:val="24"/>
        </w:rPr>
        <w:t>=.15, p=0.033; Figure X) but not the coniferous decomposition rate (p=0.13), and the decomposition rate for both leaf types was unrelated to rainfall sampled .</w:t>
      </w:r>
    </w:p>
    <w:p w14:paraId="561849D1" w14:textId="1FC0BB93" w:rsidR="00B04664" w:rsidRDefault="00B04664" w:rsidP="006463F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622B0F8B" wp14:editId="71010AD7">
            <wp:extent cx="5943600" cy="3827145"/>
            <wp:effectExtent l="0" t="0" r="0" b="1905"/>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F DIN Maple Reg.tiff"/>
                    <pic:cNvPicPr/>
                  </pic:nvPicPr>
                  <pic:blipFill>
                    <a:blip r:embed="rId17"/>
                    <a:stretch>
                      <a:fillRect/>
                    </a:stretch>
                  </pic:blipFill>
                  <pic:spPr>
                    <a:xfrm>
                      <a:off x="0" y="0"/>
                      <a:ext cx="5943600" cy="3827145"/>
                    </a:xfrm>
                    <a:prstGeom prst="rect">
                      <a:avLst/>
                    </a:prstGeom>
                  </pic:spPr>
                </pic:pic>
              </a:graphicData>
            </a:graphic>
          </wp:inline>
        </w:drawing>
      </w:r>
    </w:p>
    <w:p w14:paraId="24EC1BBE" w14:textId="2F88E0E8" w:rsidR="00B04664" w:rsidRDefault="00B04664"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5:</w:t>
      </w:r>
      <w:r w:rsidR="00522A9B">
        <w:rPr>
          <w:rFonts w:ascii="Times New Roman" w:eastAsia="Times New Roman" w:hAnsi="Times New Roman" w:cs="Times New Roman"/>
          <w:sz w:val="24"/>
          <w:szCs w:val="24"/>
        </w:rPr>
        <w:t xml:space="preserve"> Regression analysis of throughfall DIN and deciduous decomposition rate.</w:t>
      </w:r>
    </w:p>
    <w:p w14:paraId="6C3ED5C5" w14:textId="3D730448" w:rsidR="00DE10F3" w:rsidRPr="00D614C5" w:rsidRDefault="00DE10F3" w:rsidP="00EB7C4C">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540744" w:rsidRPr="00D614C5">
        <w:rPr>
          <w:rFonts w:ascii="Times New Roman" w:eastAsia="Times New Roman" w:hAnsi="Times New Roman" w:cs="Times New Roman"/>
          <w:sz w:val="24"/>
          <w:szCs w:val="24"/>
          <w:u w:val="single"/>
        </w:rPr>
        <w:t>Chemi</w:t>
      </w:r>
      <w:r w:rsidRPr="00D614C5">
        <w:rPr>
          <w:rFonts w:ascii="Times New Roman" w:eastAsia="Times New Roman" w:hAnsi="Times New Roman" w:cs="Times New Roman"/>
          <w:sz w:val="24"/>
          <w:szCs w:val="24"/>
          <w:u w:val="single"/>
        </w:rPr>
        <w:t>s</w:t>
      </w:r>
      <w:r w:rsidR="00540744" w:rsidRPr="00D614C5">
        <w:rPr>
          <w:rFonts w:ascii="Times New Roman" w:eastAsia="Times New Roman" w:hAnsi="Times New Roman" w:cs="Times New Roman"/>
          <w:sz w:val="24"/>
          <w:szCs w:val="24"/>
          <w:u w:val="single"/>
        </w:rPr>
        <w:t>try</w:t>
      </w:r>
      <w:r w:rsidRPr="00D614C5">
        <w:rPr>
          <w:rFonts w:ascii="Times New Roman" w:eastAsia="Times New Roman" w:hAnsi="Times New Roman" w:cs="Times New Roman"/>
          <w:sz w:val="24"/>
          <w:szCs w:val="24"/>
          <w:u w:val="single"/>
        </w:rPr>
        <w:t>:</w:t>
      </w:r>
    </w:p>
    <w:p w14:paraId="4C7090AA" w14:textId="4D317E43" w:rsidR="00EB7C4C" w:rsidRDefault="00EB7C4C" w:rsidP="00EB7C4C">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7EC5ACDF" wp14:editId="25838742">
            <wp:extent cx="59436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il_Chemistry.tiff"/>
                    <pic:cNvPicPr/>
                  </pic:nvPicPr>
                  <pic:blipFill>
                    <a:blip r:embed="rId18"/>
                    <a:stretch>
                      <a:fillRect/>
                    </a:stretch>
                  </pic:blipFill>
                  <pic:spPr>
                    <a:xfrm>
                      <a:off x="0" y="0"/>
                      <a:ext cx="5943600" cy="5486400"/>
                    </a:xfrm>
                    <a:prstGeom prst="rect">
                      <a:avLst/>
                    </a:prstGeom>
                  </pic:spPr>
                </pic:pic>
              </a:graphicData>
            </a:graphic>
          </wp:inline>
        </w:drawing>
      </w:r>
    </w:p>
    <w:p w14:paraId="60AB77D0" w14:textId="46EA8F51" w:rsidR="007A48E1" w:rsidRDefault="007A48E1" w:rsidP="007A48E1">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6:</w:t>
      </w:r>
      <w:r>
        <w:rPr>
          <w:rFonts w:ascii="Times New Roman" w:eastAsia="Times New Roman" w:hAnsi="Times New Roman" w:cs="Times New Roman"/>
          <w:sz w:val="24"/>
          <w:szCs w:val="24"/>
        </w:rPr>
        <w:t xml:space="preserve"> Estimated marginal means (EMM) of soil (A) ammonium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(B) nitrate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p>
    <w:p w14:paraId="33608947" w14:textId="4F5234A4" w:rsidR="007A48E1" w:rsidRPr="009B7BE5" w:rsidRDefault="007A48E1" w:rsidP="00624841">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ammonium concentrations </w:t>
      </w:r>
      <w:r w:rsidR="00C97580">
        <w:rPr>
          <w:rFonts w:ascii="Times New Roman" w:eastAsia="Times New Roman" w:hAnsi="Times New Roman" w:cs="Times New Roman"/>
          <w:sz w:val="24"/>
          <w:szCs w:val="24"/>
        </w:rPr>
        <w:t>differed by sample date</w:t>
      </w:r>
      <w:r>
        <w:rPr>
          <w:rFonts w:ascii="Times New Roman" w:eastAsia="Times New Roman" w:hAnsi="Times New Roman" w:cs="Times New Roman"/>
          <w:sz w:val="24"/>
          <w:szCs w:val="24"/>
        </w:rPr>
        <w:t xml:space="preserve"> (LME, p&lt;0.001) </w:t>
      </w:r>
      <w:r w:rsidR="00C97580">
        <w:rPr>
          <w:rFonts w:ascii="Times New Roman" w:eastAsia="Times New Roman" w:hAnsi="Times New Roman" w:cs="Times New Roman"/>
          <w:sz w:val="24"/>
          <w:szCs w:val="24"/>
        </w:rPr>
        <w:t>with higher concentrations on 8 Nov 15 and 8 May 16 compared to 13 Jun 16</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times </w:t>
      </w:r>
      <w:r w:rsidR="00C97580">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lastRenderedPageBreak/>
        <w:t xml:space="preserve">budworms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generally not active</w:t>
      </w:r>
      <w:r w:rsidR="00C97580">
        <w:rPr>
          <w:rFonts w:ascii="Times New Roman" w:eastAsia="Times New Roman" w:hAnsi="Times New Roman" w:cs="Times New Roman"/>
          <w:sz w:val="24"/>
          <w:szCs w:val="24"/>
        </w:rPr>
        <w:t>, however there was no difference between high and low budworm site (p=0.33, LME)</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commentRangeStart w:id="70"/>
      <w:r w:rsidR="000E2596">
        <w:rPr>
          <w:rFonts w:ascii="Times New Roman" w:eastAsia="Times New Roman" w:hAnsi="Times New Roman" w:cs="Times New Roman"/>
          <w:sz w:val="24"/>
          <w:szCs w:val="24"/>
        </w:rPr>
        <w:t xml:space="preserve">These times also coincided with the end of and the beginning of the growing season respectively.  </w:t>
      </w:r>
      <w:commentRangeEnd w:id="70"/>
      <w:r w:rsidR="000E2596">
        <w:rPr>
          <w:rStyle w:val="CommentReference"/>
        </w:rPr>
        <w:commentReference w:id="70"/>
      </w:r>
      <w:r w:rsidR="00C97580">
        <w:rPr>
          <w:rFonts w:ascii="Times New Roman" w:eastAsia="Times New Roman" w:hAnsi="Times New Roman" w:cs="Times New Roman"/>
          <w:sz w:val="24"/>
          <w:szCs w:val="24"/>
        </w:rPr>
        <w:t>Although soil nitrate did not differ between high and low budworm sites (p=0.76, LME), it did differ by sample event (p&lt;0.0001, LME) with a significant interaction between sample event and budworm (p=0.003, LME).  In the interaction, high budworm sites had higher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concentration than low budworm sites on 6 Nov 16 whereas as </w:t>
      </w:r>
      <w:r w:rsidR="00CB2AA5">
        <w:rPr>
          <w:rFonts w:ascii="Times New Roman" w:eastAsia="Times New Roman" w:hAnsi="Times New Roman" w:cs="Times New Roman"/>
          <w:sz w:val="24"/>
          <w:szCs w:val="24"/>
        </w:rPr>
        <w:t xml:space="preserve">low budworm sites had higher </w:t>
      </w:r>
      <w:r w:rsidR="00CB2AA5" w:rsidRPr="00CB2AA5">
        <w:rPr>
          <w:rFonts w:ascii="Times New Roman" w:eastAsia="Times New Roman" w:hAnsi="Times New Roman" w:cs="Times New Roman"/>
          <w:sz w:val="24"/>
          <w:szCs w:val="24"/>
        </w:rPr>
        <w:t>NO</w:t>
      </w:r>
      <w:r w:rsidR="00CB2AA5" w:rsidRPr="00CB2AA5">
        <w:rPr>
          <w:rFonts w:ascii="Times New Roman" w:eastAsia="Times New Roman" w:hAnsi="Times New Roman" w:cs="Times New Roman"/>
          <w:sz w:val="24"/>
          <w:szCs w:val="24"/>
          <w:vertAlign w:val="subscript"/>
        </w:rPr>
        <w:t>3</w:t>
      </w:r>
      <w:r w:rsidR="00CB2AA5">
        <w:rPr>
          <w:rFonts w:ascii="Times New Roman" w:eastAsia="Times New Roman" w:hAnsi="Times New Roman" w:cs="Times New Roman"/>
          <w:sz w:val="24"/>
          <w:szCs w:val="24"/>
          <w:vertAlign w:val="superscript"/>
        </w:rPr>
        <w:t>-</w:t>
      </w:r>
      <w:r w:rsidR="00CB2AA5">
        <w:rPr>
          <w:rFonts w:ascii="Times New Roman" w:eastAsia="Times New Roman" w:hAnsi="Times New Roman" w:cs="Times New Roman"/>
          <w:sz w:val="24"/>
          <w:szCs w:val="24"/>
          <w:vertAlign w:val="subscript"/>
        </w:rPr>
        <w:t xml:space="preserve"> </w:t>
      </w:r>
      <w:r w:rsidR="00C97580">
        <w:rPr>
          <w:rFonts w:ascii="Times New Roman" w:eastAsia="Times New Roman" w:hAnsi="Times New Roman" w:cs="Times New Roman"/>
          <w:sz w:val="24"/>
          <w:szCs w:val="24"/>
        </w:rPr>
        <w:t xml:space="preserve">on 4 Aug 16.  </w:t>
      </w:r>
      <w:commentRangeStart w:id="71"/>
      <w:r w:rsidR="00C97580">
        <w:rPr>
          <w:rFonts w:ascii="Times New Roman" w:eastAsia="Times New Roman" w:hAnsi="Times New Roman" w:cs="Times New Roman"/>
          <w:sz w:val="24"/>
          <w:szCs w:val="24"/>
        </w:rPr>
        <w:t>Usually soil NH</w:t>
      </w:r>
      <w:r w:rsidR="00C97580" w:rsidRPr="00624841">
        <w:rPr>
          <w:rFonts w:ascii="Times New Roman" w:eastAsia="Times New Roman" w:hAnsi="Times New Roman" w:cs="Times New Roman"/>
          <w:sz w:val="24"/>
          <w:szCs w:val="24"/>
          <w:vertAlign w:val="subscript"/>
        </w:rPr>
        <w:t>4</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was </w:t>
      </w:r>
      <w:r w:rsidR="00004298">
        <w:rPr>
          <w:rFonts w:ascii="Times New Roman" w:eastAsia="Times New Roman" w:hAnsi="Times New Roman" w:cs="Times New Roman"/>
          <w:sz w:val="24"/>
          <w:szCs w:val="24"/>
        </w:rPr>
        <w:t>60</w:t>
      </w:r>
      <w:ins w:id="72" w:author="Clay" w:date="2020-07-02T13:03:00Z">
        <w:r w:rsidR="000E2596">
          <w:rPr>
            <w:rFonts w:ascii="Times New Roman" w:eastAsia="Times New Roman" w:hAnsi="Times New Roman" w:cs="Times New Roman"/>
            <w:sz w:val="24"/>
            <w:szCs w:val="24"/>
          </w:rPr>
          <w:t xml:space="preserve"> </w:t>
        </w:r>
      </w:ins>
      <w:r w:rsidR="00C97580">
        <w:rPr>
          <w:rFonts w:ascii="Times New Roman" w:eastAsia="Times New Roman" w:hAnsi="Times New Roman" w:cs="Times New Roman"/>
          <w:sz w:val="24"/>
          <w:szCs w:val="24"/>
        </w:rPr>
        <w:t>times higher than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t>
      </w:r>
      <w:commentRangeEnd w:id="71"/>
      <w:r w:rsidR="00761844">
        <w:rPr>
          <w:rStyle w:val="CommentReference"/>
        </w:rPr>
        <w:commentReference w:id="71"/>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Soil SRP was </w:t>
      </w:r>
      <w:r w:rsidR="00C97580">
        <w:rPr>
          <w:rFonts w:ascii="Times New Roman" w:eastAsia="Times New Roman" w:hAnsi="Times New Roman" w:cs="Times New Roman"/>
          <w:sz w:val="24"/>
          <w:szCs w:val="24"/>
        </w:rPr>
        <w:t xml:space="preserve">significantly </w:t>
      </w:r>
      <w:r>
        <w:rPr>
          <w:rFonts w:ascii="Times New Roman" w:eastAsia="Times New Roman" w:hAnsi="Times New Roman" w:cs="Times New Roman"/>
          <w:sz w:val="24"/>
          <w:szCs w:val="24"/>
        </w:rPr>
        <w:t xml:space="preserve">higher in high impact </w:t>
      </w:r>
      <w:r w:rsidR="00C97580">
        <w:rPr>
          <w:rFonts w:ascii="Times New Roman" w:eastAsia="Times New Roman" w:hAnsi="Times New Roman" w:cs="Times New Roman"/>
          <w:sz w:val="24"/>
          <w:szCs w:val="24"/>
        </w:rPr>
        <w:t xml:space="preserve">sites </w:t>
      </w:r>
      <w:r>
        <w:rPr>
          <w:rFonts w:ascii="Times New Roman" w:eastAsia="Times New Roman" w:hAnsi="Times New Roman" w:cs="Times New Roman"/>
          <w:sz w:val="24"/>
          <w:szCs w:val="24"/>
        </w:rPr>
        <w:t>for every sample event</w:t>
      </w:r>
      <w:r w:rsidR="00C97580">
        <w:rPr>
          <w:rFonts w:ascii="Times New Roman" w:eastAsia="Times New Roman" w:hAnsi="Times New Roman" w:cs="Times New Roman"/>
          <w:sz w:val="24"/>
          <w:szCs w:val="24"/>
        </w:rPr>
        <w:t xml:space="preserve"> (p=0.047, LME) but did not differ by sample event (p=</w:t>
      </w:r>
      <w:r w:rsidR="00033C10">
        <w:rPr>
          <w:rFonts w:ascii="Times New Roman" w:eastAsia="Times New Roman" w:hAnsi="Times New Roman" w:cs="Times New Roman"/>
          <w:sz w:val="24"/>
          <w:szCs w:val="24"/>
        </w:rPr>
        <w:t>0.91)</w:t>
      </w:r>
      <w:r>
        <w:rPr>
          <w:rFonts w:ascii="Times New Roman" w:eastAsia="Times New Roman" w:hAnsi="Times New Roman" w:cs="Times New Roman"/>
          <w:sz w:val="24"/>
          <w:szCs w:val="24"/>
        </w:rPr>
        <w:t>.</w:t>
      </w:r>
      <w:r w:rsidR="006238CE">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 </w:t>
      </w:r>
      <w:commentRangeStart w:id="73"/>
      <w:r w:rsidR="00E7265A">
        <w:rPr>
          <w:rFonts w:ascii="Times New Roman" w:eastAsia="Times New Roman" w:hAnsi="Times New Roman" w:cs="Times New Roman"/>
          <w:sz w:val="24"/>
          <w:szCs w:val="24"/>
        </w:rPr>
        <w:t xml:space="preserve">Changes in the soil N pool indicated net nitrification (instead of net immobilization or net mineralization), but net nitrification </w:t>
      </w:r>
      <w:r w:rsidR="006238CE">
        <w:rPr>
          <w:rFonts w:ascii="Times New Roman" w:eastAsia="Times New Roman" w:hAnsi="Times New Roman" w:cs="Times New Roman"/>
          <w:sz w:val="24"/>
          <w:szCs w:val="24"/>
        </w:rPr>
        <w:t>did not differ b</w:t>
      </w:r>
      <w:commentRangeEnd w:id="73"/>
      <w:r w:rsidR="00E7265A">
        <w:rPr>
          <w:rStyle w:val="CommentReference"/>
        </w:rPr>
        <w:commentReference w:id="73"/>
      </w:r>
      <w:r w:rsidR="006238CE">
        <w:rPr>
          <w:rFonts w:ascii="Times New Roman" w:eastAsia="Times New Roman" w:hAnsi="Times New Roman" w:cs="Times New Roman"/>
          <w:sz w:val="24"/>
          <w:szCs w:val="24"/>
        </w:rPr>
        <w:t>y budworm impact (p=0.53</w:t>
      </w:r>
      <w:r w:rsidR="009C21F1">
        <w:rPr>
          <w:rFonts w:ascii="Times New Roman" w:eastAsia="Times New Roman" w:hAnsi="Times New Roman" w:cs="Times New Roman"/>
          <w:sz w:val="24"/>
          <w:szCs w:val="24"/>
        </w:rPr>
        <w:t>, LME</w:t>
      </w:r>
      <w:r w:rsidR="006238CE">
        <w:rPr>
          <w:rFonts w:ascii="Times New Roman" w:eastAsia="Times New Roman" w:hAnsi="Times New Roman" w:cs="Times New Roman"/>
          <w:sz w:val="24"/>
          <w:szCs w:val="24"/>
        </w:rPr>
        <w:t>)</w:t>
      </w:r>
      <w:r w:rsidR="000E2596">
        <w:rPr>
          <w:rFonts w:ascii="Times New Roman" w:eastAsia="Times New Roman" w:hAnsi="Times New Roman" w:cs="Times New Roman"/>
          <w:sz w:val="24"/>
          <w:szCs w:val="24"/>
        </w:rPr>
        <w:t xml:space="preserve"> despite the very high NO</w:t>
      </w:r>
      <w:r w:rsidR="000E2596" w:rsidRPr="001A443B">
        <w:rPr>
          <w:rFonts w:ascii="Times New Roman" w:eastAsia="Times New Roman" w:hAnsi="Times New Roman" w:cs="Times New Roman"/>
          <w:sz w:val="24"/>
          <w:szCs w:val="24"/>
          <w:vertAlign w:val="subscript"/>
        </w:rPr>
        <w:t>3</w:t>
      </w:r>
      <w:r w:rsidR="000E2596" w:rsidRPr="001A443B">
        <w:rPr>
          <w:rFonts w:ascii="Times New Roman" w:eastAsia="Times New Roman" w:hAnsi="Times New Roman" w:cs="Times New Roman"/>
          <w:sz w:val="24"/>
          <w:szCs w:val="24"/>
          <w:vertAlign w:val="superscript"/>
        </w:rPr>
        <w:t>-</w:t>
      </w:r>
      <w:r w:rsidR="000E2596">
        <w:rPr>
          <w:rFonts w:ascii="Times New Roman" w:eastAsia="Times New Roman" w:hAnsi="Times New Roman" w:cs="Times New Roman"/>
          <w:sz w:val="24"/>
          <w:szCs w:val="24"/>
        </w:rPr>
        <w:t xml:space="preserve"> value on 6 Nov 16</w:t>
      </w:r>
      <w:r w:rsidR="00761844">
        <w:rPr>
          <w:rFonts w:ascii="Times New Roman" w:eastAsia="Times New Roman" w:hAnsi="Times New Roman" w:cs="Times New Roman"/>
          <w:sz w:val="24"/>
          <w:szCs w:val="24"/>
        </w:rPr>
        <w:t>, suggesting an alternate source for that recorded NO</w:t>
      </w:r>
      <w:r w:rsidR="00761844" w:rsidRPr="00834553">
        <w:rPr>
          <w:rFonts w:ascii="Times New Roman" w:eastAsia="Times New Roman" w:hAnsi="Times New Roman" w:cs="Times New Roman"/>
          <w:sz w:val="24"/>
          <w:szCs w:val="24"/>
          <w:vertAlign w:val="subscript"/>
        </w:rPr>
        <w:t>3</w:t>
      </w:r>
      <w:r w:rsidR="00761844" w:rsidRPr="00834553">
        <w:rPr>
          <w:rFonts w:ascii="Times New Roman" w:eastAsia="Times New Roman" w:hAnsi="Times New Roman" w:cs="Times New Roman"/>
          <w:sz w:val="24"/>
          <w:szCs w:val="24"/>
          <w:vertAlign w:val="superscript"/>
        </w:rPr>
        <w:t>-</w:t>
      </w:r>
      <w:r w:rsidR="00761844">
        <w:rPr>
          <w:rFonts w:ascii="Times New Roman" w:eastAsia="Times New Roman" w:hAnsi="Times New Roman" w:cs="Times New Roman"/>
          <w:sz w:val="24"/>
          <w:szCs w:val="24"/>
        </w:rPr>
        <w:t xml:space="preserve"> spike</w:t>
      </w:r>
      <w:r w:rsidR="009C21F1">
        <w:rPr>
          <w:rFonts w:ascii="Times New Roman" w:eastAsia="Times New Roman" w:hAnsi="Times New Roman" w:cs="Times New Roman"/>
          <w:sz w:val="24"/>
          <w:szCs w:val="24"/>
        </w:rPr>
        <w:t>.</w:t>
      </w:r>
    </w:p>
    <w:p w14:paraId="3DD7BD02" w14:textId="75099B12" w:rsidR="00DE10F3" w:rsidRDefault="00DE10F3" w:rsidP="00DE10F3">
      <w:pPr>
        <w:spacing w:line="480" w:lineRule="auto"/>
        <w:contextualSpacing/>
        <w:rPr>
          <w:rFonts w:ascii="Times New Roman" w:eastAsia="Times New Roman" w:hAnsi="Times New Roman" w:cs="Times New Roman"/>
          <w:i/>
          <w:iCs/>
          <w:sz w:val="24"/>
          <w:szCs w:val="24"/>
        </w:rPr>
      </w:pPr>
    </w:p>
    <w:p w14:paraId="0EA3E935" w14:textId="64FC5514" w:rsidR="00310614" w:rsidRPr="00033C10" w:rsidRDefault="00310614"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4D5A7D4" w14:textId="49E86F7B" w:rsidR="00F841B8" w:rsidRDefault="00F841B8"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776ACEE0" wp14:editId="6EE233DF">
            <wp:extent cx="5943600" cy="548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il h20 and organics.tiff"/>
                    <pic:cNvPicPr/>
                  </pic:nvPicPr>
                  <pic:blipFill>
                    <a:blip r:embed="rId19"/>
                    <a:stretch>
                      <a:fillRect/>
                    </a:stretch>
                  </pic:blipFill>
                  <pic:spPr>
                    <a:xfrm>
                      <a:off x="0" y="0"/>
                      <a:ext cx="5943600" cy="5486400"/>
                    </a:xfrm>
                    <a:prstGeom prst="rect">
                      <a:avLst/>
                    </a:prstGeom>
                  </pic:spPr>
                </pic:pic>
              </a:graphicData>
            </a:graphic>
          </wp:inline>
        </w:drawing>
      </w:r>
    </w:p>
    <w:p w14:paraId="4B9A2E77" w14:textId="58738BD2" w:rsidR="00720826" w:rsidRDefault="00720826" w:rsidP="0072082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B13FC2">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Estimated marginal means (EMM) of </w:t>
      </w:r>
      <w:r w:rsidR="00033C10">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soil moisture and </w:t>
      </w:r>
      <w:r w:rsidR="00033C10">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soil organic matter in low and high budworm stands by sample date.  Significant</w:t>
      </w:r>
      <w:r w:rsidR="00033C10">
        <w:rPr>
          <w:rFonts w:ascii="Times New Roman" w:eastAsia="Times New Roman" w:hAnsi="Times New Roman" w:cs="Times New Roman"/>
          <w:sz w:val="24"/>
          <w:szCs w:val="24"/>
        </w:rPr>
        <w:t>ly different</w:t>
      </w:r>
      <w:r>
        <w:rPr>
          <w:rFonts w:ascii="Times New Roman" w:eastAsia="Times New Roman" w:hAnsi="Times New Roman" w:cs="Times New Roman"/>
          <w:sz w:val="24"/>
          <w:szCs w:val="24"/>
        </w:rPr>
        <w:t xml:space="preserve"> sample events are noted with letters.</w:t>
      </w:r>
    </w:p>
    <w:p w14:paraId="7E32E0C7" w14:textId="1A2079F8" w:rsidR="00EB72F0" w:rsidRDefault="00033C1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Soil moisture varied among sample events (p&lt;0.001, LME) and was greater during the sample events 11 Oct 15, 8 Nov 15, 4 Aug 16, and 19 Sep 16, but there was no difference between high and low budworm sites (p=0.86, LME)</w:t>
      </w:r>
      <w:r w:rsidR="009C21F1">
        <w:rPr>
          <w:rFonts w:ascii="Times New Roman" w:eastAsia="Times New Roman" w:hAnsi="Times New Roman" w:cs="Times New Roman"/>
          <w:sz w:val="24"/>
          <w:szCs w:val="24"/>
        </w:rPr>
        <w:t xml:space="preserve"> (Figure _ A)</w:t>
      </w:r>
      <w:ins w:id="74" w:author="Clay" w:date="2020-07-02T13:09:00Z">
        <w:r w:rsidR="00761844">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Soil organic matter did not differ between </w:t>
      </w:r>
      <w:r>
        <w:rPr>
          <w:rFonts w:ascii="Times New Roman" w:eastAsia="Times New Roman" w:hAnsi="Times New Roman" w:cs="Times New Roman"/>
          <w:sz w:val="24"/>
          <w:szCs w:val="24"/>
        </w:rPr>
        <w:lastRenderedPageBreak/>
        <w:t>high and low budworm sites (p=0.49, LME) or among sample dates (p=0.70, LME)</w:t>
      </w:r>
      <w:r w:rsidR="009C21F1">
        <w:rPr>
          <w:rFonts w:ascii="Times New Roman" w:eastAsia="Times New Roman" w:hAnsi="Times New Roman" w:cs="Times New Roman"/>
          <w:sz w:val="24"/>
          <w:szCs w:val="24"/>
        </w:rPr>
        <w:t xml:space="preserve"> (Figure _ B)</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noProof/>
          <w:sz w:val="24"/>
          <w:szCs w:val="24"/>
          <w:lang w:eastAsia="ja-JP"/>
        </w:rPr>
        <w:drawing>
          <wp:inline distT="0" distB="0" distL="0" distR="0" wp14:anchorId="5E3A19C0" wp14:editId="1ADA82B0">
            <wp:extent cx="5943600" cy="37997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 Reg.tiff"/>
                    <pic:cNvPicPr/>
                  </pic:nvPicPr>
                  <pic:blipFill>
                    <a:blip r:embed="rId20"/>
                    <a:stretch>
                      <a:fillRect/>
                    </a:stretch>
                  </pic:blipFill>
                  <pic:spPr>
                    <a:xfrm>
                      <a:off x="0" y="0"/>
                      <a:ext cx="5943600" cy="3799781"/>
                    </a:xfrm>
                    <a:prstGeom prst="rect">
                      <a:avLst/>
                    </a:prstGeom>
                  </pic:spPr>
                </pic:pic>
              </a:graphicData>
            </a:graphic>
          </wp:inline>
        </w:drawing>
      </w:r>
    </w:p>
    <w:p w14:paraId="63648DC1" w14:textId="3D83A22C" w:rsidR="00EB72F0" w:rsidRDefault="00EB72F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B13FC2">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A regression analysis comparing </w:t>
      </w:r>
      <w:r w:rsidR="00761844">
        <w:rPr>
          <w:rFonts w:ascii="Times New Roman" w:eastAsia="Times New Roman" w:hAnsi="Times New Roman" w:cs="Times New Roman"/>
          <w:sz w:val="24"/>
          <w:szCs w:val="24"/>
        </w:rPr>
        <w:t xml:space="preserve">soil </w:t>
      </w:r>
      <w:r>
        <w:rPr>
          <w:rFonts w:ascii="Times New Roman" w:eastAsia="Times New Roman" w:hAnsi="Times New Roman" w:cs="Times New Roman"/>
          <w:sz w:val="24"/>
          <w:szCs w:val="24"/>
        </w:rPr>
        <w:t>temperature</w:t>
      </w:r>
      <w:r w:rsidR="0031750B">
        <w:rPr>
          <w:rFonts w:ascii="Times New Roman" w:eastAsia="Times New Roman" w:hAnsi="Times New Roman" w:cs="Times New Roman"/>
          <w:sz w:val="24"/>
          <w:szCs w:val="24"/>
        </w:rPr>
        <w:t xml:space="preserve"> at 2</w:t>
      </w:r>
      <w:ins w:id="75" w:author="Clay" w:date="2020-07-02T13:10:00Z">
        <w:r w:rsidR="00761844">
          <w:rPr>
            <w:rFonts w:ascii="Times New Roman" w:eastAsia="Times New Roman" w:hAnsi="Times New Roman" w:cs="Times New Roman"/>
            <w:sz w:val="24"/>
            <w:szCs w:val="24"/>
          </w:rPr>
          <w:t xml:space="preserve"> </w:t>
        </w:r>
      </w:ins>
      <w:r w:rsidR="0031750B">
        <w:rPr>
          <w:rFonts w:ascii="Times New Roman" w:eastAsia="Times New Roman" w:hAnsi="Times New Roman" w:cs="Times New Roman"/>
          <w:sz w:val="24"/>
          <w:szCs w:val="24"/>
        </w:rPr>
        <w:t>cm dep</w:t>
      </w:r>
      <w:r w:rsidR="00761844">
        <w:rPr>
          <w:rFonts w:ascii="Times New Roman" w:eastAsia="Times New Roman" w:hAnsi="Times New Roman" w:cs="Times New Roman"/>
          <w:sz w:val="24"/>
          <w:szCs w:val="24"/>
        </w:rPr>
        <w:t>th</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and air temperature</w:t>
      </w:r>
      <w:r>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(p</w:t>
      </w:r>
      <w:r>
        <w:rPr>
          <w:rFonts w:ascii="Times New Roman" w:eastAsia="Times New Roman" w:hAnsi="Times New Roman" w:cs="Times New Roman"/>
          <w:sz w:val="24"/>
          <w:szCs w:val="24"/>
        </w:rPr>
        <w:t>&lt;0.0001</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w:t>
      </w:r>
      <w:r w:rsidR="00B121CA">
        <w:rPr>
          <w:rFonts w:ascii="Times New Roman" w:eastAsia="Times New Roman" w:hAnsi="Times New Roman" w:cs="Times New Roman"/>
          <w:sz w:val="24"/>
          <w:szCs w:val="24"/>
        </w:rPr>
        <w:t>78</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51E4B440" w14:textId="3786FD3C" w:rsidR="0022258E" w:rsidRDefault="00540744" w:rsidP="00EF27FA">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Soil temperature followed the expected pattern of increasing during spring and summer months and decreasing during winter and fall months</w:t>
      </w:r>
      <w:r w:rsidR="00B121CA">
        <w:rPr>
          <w:rFonts w:ascii="Times New Roman" w:eastAsia="Times New Roman" w:hAnsi="Times New Roman" w:cs="Times New Roman"/>
          <w:sz w:val="24"/>
          <w:szCs w:val="24"/>
        </w:rPr>
        <w:t xml:space="preserve"> (data not shown), and soil temperature was strongly correlated with air temperature (R</w:t>
      </w:r>
      <w:r w:rsidR="00B121CA" w:rsidRPr="00EF27FA">
        <w:rPr>
          <w:rFonts w:ascii="Times New Roman" w:eastAsia="Times New Roman" w:hAnsi="Times New Roman" w:cs="Times New Roman"/>
          <w:sz w:val="24"/>
          <w:szCs w:val="24"/>
          <w:vertAlign w:val="superscript"/>
        </w:rPr>
        <w:t>2</w:t>
      </w:r>
      <w:r w:rsidR="00B121CA">
        <w:rPr>
          <w:rFonts w:ascii="Times New Roman" w:eastAsia="Times New Roman" w:hAnsi="Times New Roman" w:cs="Times New Roman"/>
          <w:sz w:val="24"/>
          <w:szCs w:val="24"/>
        </w:rPr>
        <w:t xml:space="preserve"> = 0.78, p&lt;0.0001, linear regression)</w:t>
      </w:r>
      <w:r w:rsidR="0022258E">
        <w:rPr>
          <w:rFonts w:ascii="Times New Roman" w:eastAsia="Times New Roman" w:hAnsi="Times New Roman" w:cs="Times New Roman"/>
          <w:sz w:val="24"/>
          <w:szCs w:val="24"/>
        </w:rPr>
        <w:t>.</w:t>
      </w:r>
      <w:r w:rsidR="003C4EA8">
        <w:rPr>
          <w:rFonts w:ascii="Times New Roman" w:hAnsi="Times New Roman" w:cs="Times New Roman" w:hint="eastAsia"/>
          <w:sz w:val="24"/>
          <w:szCs w:val="24"/>
          <w:lang w:eastAsia="ja-JP"/>
        </w:rPr>
        <w:t xml:space="preserve">  </w:t>
      </w:r>
      <w:r w:rsidR="00761844">
        <w:rPr>
          <w:rFonts w:ascii="Times New Roman" w:hAnsi="Times New Roman" w:cs="Times New Roman"/>
          <w:sz w:val="24"/>
          <w:szCs w:val="24"/>
          <w:lang w:eastAsia="ja-JP"/>
        </w:rPr>
        <w:t xml:space="preserve">Budworm herbivory level did not influence soil temperature.  As expected, </w:t>
      </w:r>
      <w:r w:rsidR="00761844">
        <w:rPr>
          <w:rFonts w:ascii="Times New Roman" w:eastAsia="Times New Roman" w:hAnsi="Times New Roman" w:cs="Times New Roman"/>
          <w:sz w:val="24"/>
          <w:szCs w:val="24"/>
        </w:rPr>
        <w:t xml:space="preserve">temperature </w:t>
      </w:r>
      <w:r w:rsidR="0022258E">
        <w:rPr>
          <w:rFonts w:ascii="Times New Roman" w:eastAsia="Times New Roman" w:hAnsi="Times New Roman" w:cs="Times New Roman"/>
          <w:sz w:val="24"/>
          <w:szCs w:val="24"/>
        </w:rPr>
        <w:t xml:space="preserve">increased and decreased more rapidly at shallow compared to deeper </w:t>
      </w:r>
      <w:r w:rsidR="00761844">
        <w:rPr>
          <w:rFonts w:ascii="Times New Roman" w:eastAsia="Times New Roman" w:hAnsi="Times New Roman" w:cs="Times New Roman"/>
          <w:sz w:val="24"/>
          <w:szCs w:val="24"/>
        </w:rPr>
        <w:t>depths</w:t>
      </w:r>
      <w:r w:rsidR="0022258E">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 xml:space="preserve">and soil temperature differences among dates were less variable in deepest measurement at 10 cm </w:t>
      </w:r>
      <w:r w:rsidR="003C4EA8">
        <w:rPr>
          <w:rFonts w:ascii="Times New Roman" w:hAnsi="Times New Roman" w:cs="Times New Roman" w:hint="eastAsia"/>
          <w:sz w:val="24"/>
          <w:szCs w:val="24"/>
          <w:lang w:eastAsia="ja-JP"/>
        </w:rPr>
        <w:t>(data not shown)</w:t>
      </w:r>
      <w:r w:rsidR="0022258E">
        <w:rPr>
          <w:rFonts w:ascii="Times New Roman" w:eastAsia="Times New Roman" w:hAnsi="Times New Roman" w:cs="Times New Roman"/>
          <w:sz w:val="24"/>
          <w:szCs w:val="24"/>
        </w:rPr>
        <w:t>.</w:t>
      </w:r>
    </w:p>
    <w:p w14:paraId="415CE971" w14:textId="77777777" w:rsidR="00540744" w:rsidRPr="00EB72F0" w:rsidRDefault="00540744" w:rsidP="00DA1B40">
      <w:pPr>
        <w:spacing w:line="480" w:lineRule="auto"/>
        <w:contextualSpacing/>
        <w:rPr>
          <w:rFonts w:ascii="Times New Roman" w:eastAsia="Times New Roman" w:hAnsi="Times New Roman" w:cs="Times New Roman"/>
          <w:sz w:val="24"/>
          <w:szCs w:val="24"/>
        </w:rPr>
      </w:pPr>
    </w:p>
    <w:p w14:paraId="436FC7D7" w14:textId="1CF27F8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IV</w:t>
      </w:r>
    </w:p>
    <w:p w14:paraId="7F32F4FF" w14:textId="4F8AB031"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lastRenderedPageBreak/>
        <w:t>DISCUSSION</w:t>
      </w:r>
    </w:p>
    <w:p w14:paraId="44A88C5D" w14:textId="23C2C2AF" w:rsidR="004162F7" w:rsidRDefault="00B13FC2" w:rsidP="007C217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study I investigated</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how </w:t>
      </w:r>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throughfall </w:t>
      </w:r>
      <w:r w:rsidR="00030485">
        <w:rPr>
          <w:rFonts w:ascii="Times New Roman" w:eastAsia="Times New Roman" w:hAnsi="Times New Roman" w:cs="Times New Roman"/>
          <w:sz w:val="24"/>
          <w:szCs w:val="24"/>
        </w:rPr>
        <w:t xml:space="preserve">chemistry, </w:t>
      </w:r>
      <w:r>
        <w:rPr>
          <w:rFonts w:ascii="Times New Roman" w:eastAsia="Times New Roman" w:hAnsi="Times New Roman" w:cs="Times New Roman"/>
          <w:sz w:val="24"/>
          <w:szCs w:val="24"/>
        </w:rPr>
        <w:t xml:space="preserve">leaf litter </w:t>
      </w:r>
      <w:r w:rsidR="00030485">
        <w:rPr>
          <w:rFonts w:ascii="Times New Roman" w:eastAsia="Times New Roman" w:hAnsi="Times New Roman" w:cs="Times New Roman"/>
          <w:sz w:val="24"/>
          <w:szCs w:val="24"/>
        </w:rPr>
        <w:t xml:space="preserve">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w:t>
      </w:r>
      <w:r w:rsidR="006B24B5">
        <w:rPr>
          <w:rFonts w:ascii="Times New Roman" w:eastAsia="Times New Roman" w:hAnsi="Times New Roman" w:cs="Times New Roman"/>
          <w:sz w:val="24"/>
          <w:szCs w:val="24"/>
        </w:rPr>
        <w:t xml:space="preserve">eastern </w:t>
      </w:r>
      <w:r w:rsidR="00A31EB0">
        <w:rPr>
          <w:rFonts w:ascii="Times New Roman" w:eastAsia="Times New Roman" w:hAnsi="Times New Roman" w:cs="Times New Roman"/>
          <w:sz w:val="24"/>
          <w:szCs w:val="24"/>
        </w:rPr>
        <w:t>Cascades</w:t>
      </w:r>
      <w:r w:rsidR="006B24B5">
        <w:rPr>
          <w:rFonts w:ascii="Times New Roman" w:eastAsia="Times New Roman" w:hAnsi="Times New Roman" w:cs="Times New Roman"/>
          <w:sz w:val="24"/>
          <w:szCs w:val="24"/>
        </w:rPr>
        <w:t xml:space="preserve"> of central Washington</w:t>
      </w:r>
      <w:r w:rsidR="00A31EB0">
        <w:rPr>
          <w:rFonts w:ascii="Times New Roman" w:eastAsia="Times New Roman" w:hAnsi="Times New Roman" w:cs="Times New Roman"/>
          <w:sz w:val="24"/>
          <w:szCs w:val="24"/>
        </w:rPr>
        <w:t xml:space="preserve">. </w:t>
      </w:r>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r w:rsidR="006242DB">
        <w:rPr>
          <w:rFonts w:ascii="Times New Roman" w:eastAsia="Times New Roman" w:hAnsi="Times New Roman" w:cs="Times New Roman"/>
          <w:sz w:val="24"/>
          <w:szCs w:val="24"/>
        </w:rPr>
        <w:t xml:space="preserve">herbivory seemed to positively </w:t>
      </w:r>
      <w:r w:rsidR="00540744">
        <w:rPr>
          <w:rFonts w:ascii="Times New Roman" w:eastAsia="Times New Roman" w:hAnsi="Times New Roman" w:cs="Times New Roman"/>
          <w:sz w:val="24"/>
          <w:szCs w:val="24"/>
        </w:rPr>
        <w:t>influence</w:t>
      </w:r>
      <w:r w:rsidR="006242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 loss from the canopy</w:t>
      </w:r>
      <w:r w:rsidR="006B24B5">
        <w:rPr>
          <w:rFonts w:ascii="Times New Roman" w:eastAsia="Times New Roman" w:hAnsi="Times New Roman" w:cs="Times New Roman"/>
          <w:sz w:val="24"/>
          <w:szCs w:val="24"/>
        </w:rPr>
        <w:t>, especially for NH</w:t>
      </w:r>
      <w:r w:rsidR="006B24B5" w:rsidRPr="001A443B">
        <w:rPr>
          <w:rFonts w:ascii="Times New Roman" w:eastAsia="Times New Roman" w:hAnsi="Times New Roman" w:cs="Times New Roman"/>
          <w:sz w:val="24"/>
          <w:szCs w:val="24"/>
          <w:vertAlign w:val="subscript"/>
        </w:rPr>
        <w:t>4</w:t>
      </w:r>
      <w:r w:rsidR="006B24B5" w:rsidRPr="001A443B">
        <w:rPr>
          <w:rFonts w:ascii="Times New Roman" w:eastAsia="Times New Roman" w:hAnsi="Times New Roman" w:cs="Times New Roman"/>
          <w:sz w:val="24"/>
          <w:szCs w:val="24"/>
          <w:vertAlign w:val="superscript"/>
        </w:rPr>
        <w:t>+</w:t>
      </w:r>
      <w:r w:rsidR="006242DB">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WSB did not seem to influence throughfall SRP and DOC, but higher concentrations of these in throughfall were seen in </w:t>
      </w:r>
      <w:commentRangeStart w:id="76"/>
      <w:r w:rsidR="006B24B5">
        <w:rPr>
          <w:rFonts w:ascii="Times New Roman" w:eastAsia="Times New Roman" w:hAnsi="Times New Roman" w:cs="Times New Roman"/>
          <w:sz w:val="24"/>
          <w:szCs w:val="24"/>
        </w:rPr>
        <w:t>two heavy rainfall events</w:t>
      </w:r>
      <w:commentRangeEnd w:id="76"/>
      <w:r w:rsidR="006B24B5">
        <w:rPr>
          <w:rStyle w:val="CommentReference"/>
        </w:rPr>
        <w:commentReference w:id="76"/>
      </w:r>
      <w:r w:rsidR="006B24B5">
        <w:rPr>
          <w:rFonts w:ascii="Times New Roman" w:eastAsia="Times New Roman" w:hAnsi="Times New Roman" w:cs="Times New Roman"/>
          <w:sz w:val="24"/>
          <w:szCs w:val="24"/>
        </w:rPr>
        <w:t xml:space="preserve"> suggesting hydrologic control.  </w:t>
      </w:r>
      <w:r w:rsidR="001A443B">
        <w:rPr>
          <w:rFonts w:ascii="Times New Roman" w:eastAsia="Times New Roman" w:hAnsi="Times New Roman" w:cs="Times New Roman"/>
          <w:sz w:val="24"/>
          <w:szCs w:val="24"/>
        </w:rPr>
        <w:t>Unexpectedly, decomposition</w:t>
      </w:r>
      <w:r w:rsidR="006B24B5">
        <w:rPr>
          <w:rFonts w:ascii="Times New Roman" w:eastAsia="Times New Roman" w:hAnsi="Times New Roman" w:cs="Times New Roman"/>
          <w:sz w:val="24"/>
          <w:szCs w:val="24"/>
        </w:rPr>
        <w:t xml:space="preserve"> rates were faster </w:t>
      </w:r>
      <w:r w:rsidR="001243B3">
        <w:rPr>
          <w:rFonts w:ascii="Times New Roman" w:eastAsia="Times New Roman" w:hAnsi="Times New Roman" w:cs="Times New Roman"/>
          <w:sz w:val="24"/>
          <w:szCs w:val="24"/>
        </w:rPr>
        <w:t xml:space="preserve">low budworm sites </w:t>
      </w:r>
      <w:r w:rsidR="006B24B5">
        <w:rPr>
          <w:rFonts w:ascii="Times New Roman" w:eastAsia="Times New Roman" w:hAnsi="Times New Roman" w:cs="Times New Roman"/>
          <w:sz w:val="24"/>
          <w:szCs w:val="24"/>
        </w:rPr>
        <w:t xml:space="preserve">compared to </w:t>
      </w:r>
      <w:r w:rsidR="001243B3">
        <w:rPr>
          <w:rFonts w:ascii="Times New Roman" w:eastAsia="Times New Roman" w:hAnsi="Times New Roman" w:cs="Times New Roman"/>
          <w:sz w:val="24"/>
          <w:szCs w:val="24"/>
        </w:rPr>
        <w:t>high budworm sites</w:t>
      </w:r>
      <w:r w:rsidR="006B24B5">
        <w:rPr>
          <w:rFonts w:ascii="Times New Roman" w:eastAsia="Times New Roman" w:hAnsi="Times New Roman" w:cs="Times New Roman"/>
          <w:sz w:val="24"/>
          <w:szCs w:val="24"/>
        </w:rPr>
        <w:t xml:space="preserve"> for non-native deciduous litter and for native coniferous litter</w:t>
      </w:r>
      <w:r w:rsidR="001243B3">
        <w:rPr>
          <w:rFonts w:ascii="Times New Roman" w:eastAsia="Times New Roman" w:hAnsi="Times New Roman" w:cs="Times New Roman"/>
          <w:sz w:val="24"/>
          <w:szCs w:val="24"/>
        </w:rPr>
        <w:t>.</w:t>
      </w:r>
      <w:r w:rsidR="007C2178">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 Decomposition of deciduous litter was additionally positively influenced by total N deposited by throughfall.  </w:t>
      </w:r>
      <w:r w:rsidR="001243B3">
        <w:rPr>
          <w:rFonts w:ascii="Times New Roman" w:eastAsia="Times New Roman" w:hAnsi="Times New Roman" w:cs="Times New Roman"/>
          <w:sz w:val="24"/>
          <w:szCs w:val="24"/>
        </w:rPr>
        <w:t>S</w:t>
      </w:r>
      <w:r w:rsidR="007C2178">
        <w:rPr>
          <w:rFonts w:ascii="Times New Roman" w:eastAsia="Times New Roman" w:hAnsi="Times New Roman" w:cs="Times New Roman"/>
          <w:sz w:val="24"/>
          <w:szCs w:val="24"/>
        </w:rPr>
        <w:t xml:space="preserve">easonality </w:t>
      </w:r>
      <w:r w:rsidR="001243B3">
        <w:rPr>
          <w:rFonts w:ascii="Times New Roman" w:eastAsia="Times New Roman" w:hAnsi="Times New Roman" w:cs="Times New Roman"/>
          <w:sz w:val="24"/>
          <w:szCs w:val="24"/>
        </w:rPr>
        <w:t>was the</w:t>
      </w:r>
      <w:r w:rsidR="006B24B5">
        <w:rPr>
          <w:rFonts w:ascii="Times New Roman" w:eastAsia="Times New Roman" w:hAnsi="Times New Roman" w:cs="Times New Roman"/>
          <w:sz w:val="24"/>
          <w:szCs w:val="24"/>
        </w:rPr>
        <w:t xml:space="preserve"> main</w:t>
      </w:r>
      <w:r w:rsidR="001243B3">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driver of differences in </w:t>
      </w:r>
      <w:r w:rsidR="001243B3">
        <w:rPr>
          <w:rFonts w:ascii="Times New Roman" w:eastAsia="Times New Roman" w:hAnsi="Times New Roman" w:cs="Times New Roman"/>
          <w:sz w:val="24"/>
          <w:szCs w:val="24"/>
        </w:rPr>
        <w:t>soil moisture, soil temperature, and soil ammonium</w:t>
      </w:r>
      <w:r w:rsidR="006B24B5">
        <w:rPr>
          <w:rFonts w:ascii="Times New Roman" w:eastAsia="Times New Roman" w:hAnsi="Times New Roman" w:cs="Times New Roman"/>
          <w:sz w:val="24"/>
          <w:szCs w:val="24"/>
        </w:rPr>
        <w:t xml:space="preserve"> whereas </w:t>
      </w:r>
      <w:r w:rsidR="006242DB">
        <w:rPr>
          <w:rFonts w:ascii="Times New Roman" w:eastAsia="Times New Roman" w:hAnsi="Times New Roman" w:cs="Times New Roman"/>
          <w:sz w:val="24"/>
          <w:szCs w:val="24"/>
        </w:rPr>
        <w:t xml:space="preserve">budworm herbivory and seasonality interacted in </w:t>
      </w:r>
      <w:r w:rsidR="001B10C3">
        <w:rPr>
          <w:rFonts w:ascii="Times New Roman" w:eastAsia="Times New Roman" w:hAnsi="Times New Roman" w:cs="Times New Roman"/>
          <w:sz w:val="24"/>
          <w:szCs w:val="24"/>
        </w:rPr>
        <w:t xml:space="preserve">soil nitrate </w:t>
      </w:r>
      <w:r w:rsidR="006B24B5">
        <w:rPr>
          <w:rFonts w:ascii="Times New Roman" w:eastAsia="Times New Roman" w:hAnsi="Times New Roman" w:cs="Times New Roman"/>
          <w:sz w:val="24"/>
          <w:szCs w:val="24"/>
        </w:rPr>
        <w:t>concentrations.  Unexpectedly, budworms did not influence net nitrification rate, but soil phosphorus concentrations were clearly higher in high compared to low budworm sites</w:t>
      </w:r>
      <w:r w:rsidR="001B10C3">
        <w:rPr>
          <w:rFonts w:ascii="Times New Roman" w:eastAsia="Times New Roman" w:hAnsi="Times New Roman" w:cs="Times New Roman"/>
          <w:sz w:val="24"/>
          <w:szCs w:val="24"/>
        </w:rPr>
        <w:t>.</w:t>
      </w:r>
    </w:p>
    <w:p w14:paraId="29F0C2D6" w14:textId="191CEBFF"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Throughfall </w:t>
      </w:r>
      <w:r w:rsidR="00684F3D" w:rsidRPr="00D614C5">
        <w:rPr>
          <w:rFonts w:ascii="Times New Roman" w:eastAsia="Times New Roman" w:hAnsi="Times New Roman" w:cs="Times New Roman"/>
          <w:sz w:val="24"/>
          <w:szCs w:val="24"/>
          <w:u w:val="single"/>
        </w:rPr>
        <w:t>Nitrogen</w:t>
      </w:r>
    </w:p>
    <w:p w14:paraId="446CBDC8" w14:textId="33F7432C" w:rsidR="00684F3D" w:rsidRDefault="00A57681" w:rsidP="009349A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suggesting an N limited system.</w:t>
      </w:r>
    </w:p>
    <w:p w14:paraId="2B215260" w14:textId="77777777" w:rsidR="000B32D9" w:rsidRDefault="000B32D9" w:rsidP="000B32D9">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This could be due to fluctuation of nitrification and mineralization throughout the duration of this study. These results are similar to soil nitrogen, as we also see a lot of variability in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 as well. In addition to the similarities between throughfall and soil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xml:space="preserve"> concentrations were also comparable. I saw the same peaks in the nitrate throughfall as I did in the soil, and confirmed this using the ion exchange resin beads, again seeing two large pulses of nitrate entering the system. Although we see spikes in the data shape, the concentrations are still relatively low in comparison to SRP.</w:t>
      </w:r>
    </w:p>
    <w:p w14:paraId="2FD8CC45" w14:textId="77777777" w:rsidR="000B32D9" w:rsidRPr="00A57681" w:rsidRDefault="000B32D9" w:rsidP="009349A6">
      <w:pPr>
        <w:spacing w:line="480" w:lineRule="auto"/>
        <w:contextualSpacing/>
        <w:rPr>
          <w:rFonts w:ascii="Times New Roman" w:eastAsia="Times New Roman" w:hAnsi="Times New Roman" w:cs="Times New Roman"/>
          <w:sz w:val="24"/>
          <w:szCs w:val="24"/>
        </w:rPr>
      </w:pPr>
    </w:p>
    <w:p w14:paraId="5C075626" w14:textId="6F3703F8"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lastRenderedPageBreak/>
        <w:t>Throughfall SRP</w:t>
      </w:r>
    </w:p>
    <w:p w14:paraId="1BC74CB0" w14:textId="47D5BAF4" w:rsidR="00720826" w:rsidRDefault="00FB3225" w:rsidP="00FB3225">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was not what I hypothesized. I would have expected that phosphorus levels would be higher in heavily impacted areas due to an increase in frass input. </w:t>
      </w:r>
    </w:p>
    <w:p w14:paraId="5ED729F1" w14:textId="544B456F"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Throughfall DOC</w:t>
      </w:r>
    </w:p>
    <w:p w14:paraId="690C15B0" w14:textId="09A09FE4" w:rsidR="008D796E" w:rsidRDefault="008D796E" w:rsidP="008D796E">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in turn will eventually be exported to streams, which has the potential to increase stream metabolism. </w:t>
      </w:r>
      <w:r>
        <w:rPr>
          <w:rFonts w:ascii="Times New Roman" w:eastAsia="Times New Roman" w:hAnsi="Times New Roman" w:cs="Times New Roman"/>
          <w:sz w:val="24"/>
          <w:szCs w:val="24"/>
        </w:rPr>
        <w:tab/>
      </w:r>
      <w:r w:rsidR="001D4414">
        <w:rPr>
          <w:rFonts w:ascii="Times New Roman" w:eastAsia="Times New Roman" w:hAnsi="Times New Roman" w:cs="Times New Roman"/>
          <w:sz w:val="24"/>
          <w:szCs w:val="24"/>
        </w:rPr>
        <w:t xml:space="preserve"> </w:t>
      </w:r>
    </w:p>
    <w:p w14:paraId="46C78BC8" w14:textId="2F61B827"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Leaf Litter Decomposition</w:t>
      </w:r>
    </w:p>
    <w:p w14:paraId="52E26F08" w14:textId="0B0B31E5"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 had hypothesized that in high herbivory areas, decomposition would occur at a faster rate, as a decrease in forest canopy would allow more water to reach the forest floor, simulating fungal and bacterial growth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 xml:space="preserve">. It is possible that with less cover, greater amounts of light could reach the forest floor during the warmer months, drying out the forest floor, and slowing the rate of decay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w:t>
      </w:r>
    </w:p>
    <w:p w14:paraId="0DD2E5E2" w14:textId="52317797"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Soil N</w:t>
      </w:r>
      <w:r w:rsidR="00A66999" w:rsidRPr="00D614C5">
        <w:rPr>
          <w:rFonts w:ascii="Times New Roman" w:eastAsia="Times New Roman" w:hAnsi="Times New Roman" w:cs="Times New Roman"/>
          <w:sz w:val="24"/>
          <w:szCs w:val="24"/>
          <w:u w:val="single"/>
        </w:rPr>
        <w:t>itrogen</w:t>
      </w:r>
    </w:p>
    <w:p w14:paraId="78A91A9C" w14:textId="1D108291" w:rsidR="00A66999" w:rsidRPr="004F6786" w:rsidRDefault="00A66999" w:rsidP="00A66999">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could be due to fluctuation of nitrification and mineralization throughout the duration of this study,</w:t>
      </w:r>
      <w:r w:rsidR="00D76DA6">
        <w:rPr>
          <w:rFonts w:ascii="Times New Roman" w:eastAsia="Times New Roman" w:hAnsi="Times New Roman" w:cs="Times New Roman"/>
          <w:sz w:val="24"/>
          <w:szCs w:val="24"/>
        </w:rPr>
        <w:t xml:space="preserve"> and it suggests N limitation.</w:t>
      </w:r>
      <w:r>
        <w:rPr>
          <w:rFonts w:ascii="Times New Roman" w:eastAsia="Times New Roman" w:hAnsi="Times New Roman" w:cs="Times New Roman"/>
          <w:sz w:val="24"/>
          <w:szCs w:val="24"/>
        </w:rPr>
        <w:t xml:space="preserve"> </w:t>
      </w:r>
      <w:r w:rsidR="004F6786">
        <w:rPr>
          <w:rFonts w:ascii="Times New Roman" w:eastAsia="Times New Roman" w:hAnsi="Times New Roman" w:cs="Times New Roman"/>
          <w:sz w:val="24"/>
          <w:szCs w:val="24"/>
        </w:rPr>
        <w:t>More available NH</w:t>
      </w:r>
      <w:r w:rsidR="004F6786">
        <w:rPr>
          <w:rFonts w:ascii="Times New Roman" w:eastAsia="Times New Roman" w:hAnsi="Times New Roman" w:cs="Times New Roman"/>
          <w:sz w:val="24"/>
          <w:szCs w:val="24"/>
          <w:vertAlign w:val="subscript"/>
        </w:rPr>
        <w:t>4</w:t>
      </w:r>
      <w:r w:rsidR="004F6786">
        <w:rPr>
          <w:rFonts w:ascii="Times New Roman" w:eastAsia="Times New Roman" w:hAnsi="Times New Roman" w:cs="Times New Roman"/>
          <w:sz w:val="24"/>
          <w:szCs w:val="24"/>
        </w:rPr>
        <w:t xml:space="preserve"> would suggest there is more </w:t>
      </w:r>
      <w:r w:rsidR="006B5FA2">
        <w:rPr>
          <w:rFonts w:ascii="Times New Roman" w:eastAsia="Times New Roman" w:hAnsi="Times New Roman" w:cs="Times New Roman"/>
          <w:sz w:val="24"/>
          <w:szCs w:val="24"/>
        </w:rPr>
        <w:t>potential for nitrification.</w:t>
      </w:r>
    </w:p>
    <w:p w14:paraId="2B9340C2" w14:textId="1C388D05" w:rsidR="006B3408"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Soil tends to have less nitrogen during the winter </w:t>
      </w:r>
      <w:commentRangeStart w:id="77"/>
      <w:r>
        <w:rPr>
          <w:rFonts w:ascii="Times New Roman" w:eastAsia="Times New Roman" w:hAnsi="Times New Roman" w:cs="Times New Roman"/>
          <w:sz w:val="24"/>
          <w:szCs w:val="24"/>
        </w:rPr>
        <w:t>(</w:t>
      </w:r>
      <w:hyperlink r:id="rId21" w:history="1">
        <w:r>
          <w:rPr>
            <w:rStyle w:val="Hyperlink"/>
          </w:rPr>
          <w:t>https://link.springer.com/article/10.1007/BF02183092</w:t>
        </w:r>
      </w:hyperlink>
      <w:commentRangeEnd w:id="77"/>
      <w:r w:rsidR="00202422">
        <w:rPr>
          <w:rStyle w:val="CommentReference"/>
        </w:rPr>
        <w:commentReference w:id="77"/>
      </w:r>
      <w:r>
        <w:rPr>
          <w:rFonts w:ascii="Times New Roman" w:eastAsia="Times New Roman" w:hAnsi="Times New Roman" w:cs="Times New Roman"/>
          <w:sz w:val="24"/>
          <w:szCs w:val="24"/>
        </w:rPr>
        <w:t xml:space="preserve">) but the data did not follow that pattern as seen in the late fall and early spring sampling events. I do not suspect that plants were taking up extra nitrogen during that time as production rates tend to be lower in the cooler months </w:t>
      </w:r>
      <w:commentRangeStart w:id="78"/>
      <w:r>
        <w:rPr>
          <w:rFonts w:ascii="Times New Roman" w:eastAsia="Times New Roman" w:hAnsi="Times New Roman" w:cs="Times New Roman"/>
          <w:sz w:val="24"/>
          <w:szCs w:val="24"/>
        </w:rPr>
        <w:t>(</w:t>
      </w:r>
      <w:hyperlink r:id="rId22" w:history="1">
        <w:r>
          <w:rPr>
            <w:rStyle w:val="Hyperlink"/>
          </w:rPr>
          <w:t>https://link.springer.com/article/10.1007/s00442-005-0044-1</w:t>
        </w:r>
      </w:hyperlink>
      <w:r>
        <w:rPr>
          <w:rFonts w:ascii="Times New Roman" w:eastAsia="Times New Roman" w:hAnsi="Times New Roman" w:cs="Times New Roman"/>
          <w:sz w:val="24"/>
          <w:szCs w:val="24"/>
        </w:rPr>
        <w:t>)</w:t>
      </w:r>
      <w:commentRangeEnd w:id="78"/>
      <w:r w:rsidR="00202422">
        <w:rPr>
          <w:rStyle w:val="CommentReference"/>
        </w:rPr>
        <w:commentReference w:id="78"/>
      </w:r>
      <w:r>
        <w:rPr>
          <w:rFonts w:ascii="Times New Roman" w:eastAsia="Times New Roman" w:hAnsi="Times New Roman" w:cs="Times New Roman"/>
          <w:sz w:val="24"/>
          <w:szCs w:val="24"/>
        </w:rPr>
        <w:t xml:space="preserve">. Since throughfall samples showed </w:t>
      </w:r>
      <w:r>
        <w:rPr>
          <w:rFonts w:ascii="Times New Roman" w:eastAsia="Times New Roman" w:hAnsi="Times New Roman" w:cs="Times New Roman"/>
          <w:sz w:val="24"/>
          <w:szCs w:val="24"/>
        </w:rPr>
        <w:lastRenderedPageBreak/>
        <w:t xml:space="preserve">low NH4 input during </w:t>
      </w:r>
      <w:r w:rsidR="00096AE3">
        <w:rPr>
          <w:rFonts w:ascii="Times New Roman" w:eastAsia="Times New Roman" w:hAnsi="Times New Roman" w:cs="Times New Roman"/>
          <w:sz w:val="24"/>
          <w:szCs w:val="24"/>
        </w:rPr>
        <w:t>these sampling events, I can only attribute the increase in soil NH4 to nitrogen-fixing microorganisms</w:t>
      </w:r>
      <w:r w:rsidR="00D76DA6">
        <w:rPr>
          <w:rFonts w:ascii="Times New Roman" w:eastAsia="Times New Roman" w:hAnsi="Times New Roman" w:cs="Times New Roman"/>
          <w:sz w:val="24"/>
          <w:szCs w:val="24"/>
        </w:rPr>
        <w:t xml:space="preserve"> due to N limitation.</w:t>
      </w:r>
      <w:r w:rsidR="00096AE3">
        <w:rPr>
          <w:rFonts w:ascii="Times New Roman" w:eastAsia="Times New Roman" w:hAnsi="Times New Roman" w:cs="Times New Roman"/>
          <w:sz w:val="24"/>
          <w:szCs w:val="24"/>
        </w:rPr>
        <w:t xml:space="preserve"> </w:t>
      </w:r>
    </w:p>
    <w:p w14:paraId="2CCDF1FB" w14:textId="4A91B104"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Soil SRP</w:t>
      </w:r>
    </w:p>
    <w:p w14:paraId="5240BECB" w14:textId="79D01DB4" w:rsidR="00DE1705" w:rsidRDefault="001539E9"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potential for SRP to be washed into the </w:t>
      </w:r>
      <w:r w:rsidR="0001191B">
        <w:rPr>
          <w:rFonts w:ascii="Times New Roman" w:eastAsia="Times New Roman" w:hAnsi="Times New Roman" w:cs="Times New Roman"/>
          <w:sz w:val="24"/>
          <w:szCs w:val="24"/>
        </w:rPr>
        <w:t>nearby</w:t>
      </w:r>
      <w:r>
        <w:rPr>
          <w:rFonts w:ascii="Times New Roman" w:eastAsia="Times New Roman" w:hAnsi="Times New Roman" w:cs="Times New Roman"/>
          <w:sz w:val="24"/>
          <w:szCs w:val="24"/>
        </w:rPr>
        <w:t xml:space="preserve"> streams during rain events. Although SRP is important for productivity in stream ecosystems, an excess amount of SRP can lead to over productive systems, causing algae blooms, which will eventually lead to mass die off events and oxygen depletion. </w:t>
      </w:r>
      <w:r w:rsidR="00753C2F">
        <w:rPr>
          <w:rFonts w:ascii="Times New Roman" w:eastAsia="Times New Roman" w:hAnsi="Times New Roman" w:cs="Times New Roman"/>
          <w:sz w:val="24"/>
          <w:szCs w:val="24"/>
        </w:rPr>
        <w:t>This also suggests that due to accumulating levels of soil SRP, it is not a limiting resource in the soil systems that I studied.</w:t>
      </w:r>
    </w:p>
    <w:p w14:paraId="478E3C43" w14:textId="36AAB7F9" w:rsidR="00720826" w:rsidRDefault="00720826"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because this was not seen in the SRP samples from throughfall, it suggests that the WSB in highly impacted areas are adding more phosphorous than can be taken up by soil microbes</w:t>
      </w:r>
    </w:p>
    <w:p w14:paraId="09F9F3F1" w14:textId="653B0039" w:rsidR="00A57681" w:rsidRPr="00D614C5" w:rsidRDefault="00A57681" w:rsidP="00A57681">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Future Studies</w:t>
      </w:r>
    </w:p>
    <w:p w14:paraId="23847A5A" w14:textId="24818519" w:rsidR="00A57681" w:rsidRDefault="00A57681"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 xml:space="preserve">This study thoroughly investigated soil and throughfall nutrients, and their implications in both forest soil health and stream ecosystem health. Future studies could expand on the nutrients measured to include organic N and P, to help support the findings in this study that only looked at inorganic N and P. </w:t>
      </w:r>
    </w:p>
    <w:p w14:paraId="17DBDF95" w14:textId="1AC60448" w:rsidR="00462FD5" w:rsidRPr="00573D7B" w:rsidRDefault="00462FD5"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In additional to looking at nutrients, a study to look at the invertebrate, fungal and microbial communities in the forest soil to help support missing aspects of this study, such as what happens to the inorganic nutrients. It would give us more insight as to whether they are being incorporated into those communities or being exported into stream systems, having different implications for the effects of WSB on forest ecosystems.</w:t>
      </w:r>
    </w:p>
    <w:p w14:paraId="72169472" w14:textId="4EFF9058" w:rsidR="00E02A5A" w:rsidRPr="00D614C5" w:rsidRDefault="00893CC9" w:rsidP="00893CC9">
      <w:pPr>
        <w:pBdr>
          <w:top w:val="nil"/>
          <w:left w:val="nil"/>
          <w:bottom w:val="nil"/>
          <w:right w:val="nil"/>
          <w:between w:val="nil"/>
        </w:pBdr>
        <w:spacing w:line="480" w:lineRule="auto"/>
        <w:contextualSpacing/>
        <w:jc w:val="center"/>
        <w:rPr>
          <w:rFonts w:ascii="Times New Roman" w:eastAsia="Times New Roman" w:hAnsi="Times New Roman" w:cs="Times New Roman"/>
          <w:b/>
          <w:sz w:val="24"/>
          <w:szCs w:val="24"/>
        </w:rPr>
      </w:pPr>
      <w:r w:rsidRPr="00D614C5">
        <w:rPr>
          <w:rFonts w:ascii="Times New Roman" w:eastAsia="Times New Roman" w:hAnsi="Times New Roman" w:cs="Times New Roman"/>
          <w:b/>
          <w:sz w:val="24"/>
          <w:szCs w:val="24"/>
        </w:rPr>
        <w:t>R</w:t>
      </w:r>
      <w:r w:rsidR="0073326E" w:rsidRPr="00D614C5">
        <w:rPr>
          <w:rFonts w:ascii="Times New Roman" w:eastAsia="Times New Roman" w:hAnsi="Times New Roman" w:cs="Times New Roman"/>
          <w:b/>
          <w:sz w:val="24"/>
          <w:szCs w:val="24"/>
        </w:rPr>
        <w:t>EFERENCES</w:t>
      </w:r>
    </w:p>
    <w:p w14:paraId="19741911"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A09C9A"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17BA75"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8D3E0EE" w14:textId="644ED004"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Benfield, E. F. 1996. Leaf Breakdown in Stream Ecosystems. Methods in Stream Ecology, 579-589.</w:t>
      </w:r>
    </w:p>
    <w:p w14:paraId="049471CD" w14:textId="317B3FE7"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4F4660" w14:textId="5C47F96E"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Bray, R.H., and Kurtz, L.T. 1945. Determination of total, organic, and available forms of phosphorus in soils. Soil Sci. 59(1): 39–46. doi:10.1097/00010694194501000-00006.</w:t>
      </w:r>
    </w:p>
    <w:p w14:paraId="5038E3AD" w14:textId="31834136"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697489" w14:textId="0901A99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Chapman, S. K. Newman, G. S. Hart, S. C. Schweitzer, J. A. Koch, G. W. 2013. Leaf Litter Mixtures Alter Microbial Community Development: Mechanisms for Non-Additive Effects in Litter Decomposition.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10.1371/journal.pone.0062671.</w:t>
      </w:r>
    </w:p>
    <w:p w14:paraId="77ABAF1A" w14:textId="10697F78"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A4BDE5C" w14:textId="3F8C35D7" w:rsidR="003E7416" w:rsidDel="003E7416" w:rsidRDefault="003E7416" w:rsidP="003E7416">
      <w:pPr>
        <w:pBdr>
          <w:top w:val="nil"/>
          <w:left w:val="nil"/>
          <w:bottom w:val="nil"/>
          <w:right w:val="nil"/>
          <w:between w:val="nil"/>
        </w:pBdr>
        <w:spacing w:line="240" w:lineRule="auto"/>
        <w:contextualSpacing/>
        <w:rPr>
          <w:del w:id="79" w:author="Neziri Izak - OHS" w:date="2020-07-03T13:50:00Z"/>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Flower, A., Gavin, D.G., Heyerdahl, E.K., Parsons, R.A., and Cohn, G.M. 2014. Drought-triggeredwesternsprucebudwormoutbreaksintheinteriorPaciﬁc Northwest: a multi-century dendrochronological record. For. Ecol. and Manage. 324: 16–27. doi:10.1016/j.foreco.2014.03.042.</w:t>
      </w:r>
    </w:p>
    <w:p w14:paraId="601186EF" w14:textId="77777777" w:rsidR="003E7416" w:rsidRPr="000425FC" w:rsidDel="003E7416" w:rsidRDefault="003E7416" w:rsidP="003E7416">
      <w:pPr>
        <w:pBdr>
          <w:top w:val="nil"/>
          <w:left w:val="nil"/>
          <w:bottom w:val="nil"/>
          <w:right w:val="nil"/>
          <w:between w:val="nil"/>
        </w:pBdr>
        <w:spacing w:line="240" w:lineRule="auto"/>
        <w:contextualSpacing/>
        <w:rPr>
          <w:del w:id="80" w:author="Neziri Izak - OHS" w:date="2020-07-03T13:50:00Z"/>
          <w:rFonts w:ascii="Times New Roman" w:eastAsia="Times New Roman" w:hAnsi="Times New Roman" w:cs="Times New Roman"/>
          <w:sz w:val="24"/>
          <w:szCs w:val="24"/>
        </w:rPr>
      </w:pPr>
    </w:p>
    <w:p w14:paraId="6B514E42"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F6A3958" w14:textId="6506E3F1"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638B63" w14:textId="64EBDC8D"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Flower, A., Gavin, D.G., Heyerdahl, E.K., Parsons, R.A., and Cohn, G.M. 2014. Drought-triggered</w:t>
      </w:r>
      <w:ins w:id="81"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western</w:t>
      </w:r>
      <w:ins w:id="82"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spruce</w:t>
      </w:r>
      <w:ins w:id="83"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budworm</w:t>
      </w:r>
      <w:ins w:id="84"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outbreaks</w:t>
      </w:r>
      <w:ins w:id="85"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in</w:t>
      </w:r>
      <w:ins w:id="86"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the</w:t>
      </w:r>
      <w:ins w:id="87"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interior</w:t>
      </w:r>
      <w:ins w:id="88"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Paciﬁc Northwest: a multi-century dendrochronological record. For. Ecol. and Manage. 324: 16–27. doi:10.1016/j.foreco.2014.03.042.</w:t>
      </w:r>
    </w:p>
    <w:p w14:paraId="05742114"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7F8A8C70"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Genung</w:t>
      </w:r>
      <w:proofErr w:type="spellEnd"/>
      <w:r w:rsidRPr="000425FC">
        <w:rPr>
          <w:rFonts w:ascii="Times New Roman" w:eastAsia="Times New Roman" w:hAnsi="Times New Roman" w:cs="Times New Roman"/>
          <w:sz w:val="24"/>
          <w:szCs w:val="24"/>
        </w:rPr>
        <w:t xml:space="preserve">, M. A. Bailey, J. K. Schweitzer, J. A. 2013. The Afterlife of Interspecific Indirect Genetic Effects: Genotype Interactions Alter Litter Quality with Consequences for Decomposition and Nutrient Dynamics.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10.1371/journal.pone.0053718.</w:t>
      </w:r>
    </w:p>
    <w:p w14:paraId="013AB228" w14:textId="43D1599C"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D4136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Graça</w:t>
      </w:r>
      <w:proofErr w:type="spellEnd"/>
      <w:r w:rsidRPr="000425FC">
        <w:rPr>
          <w:rFonts w:ascii="Times New Roman" w:eastAsia="Times New Roman" w:hAnsi="Times New Roman" w:cs="Times New Roman"/>
          <w:sz w:val="24"/>
          <w:szCs w:val="24"/>
        </w:rPr>
        <w:t xml:space="preserve">, Manuel A.S., </w:t>
      </w:r>
      <w:proofErr w:type="spellStart"/>
      <w:r w:rsidRPr="000425FC">
        <w:rPr>
          <w:rFonts w:ascii="Times New Roman" w:eastAsia="Times New Roman" w:hAnsi="Times New Roman" w:cs="Times New Roman"/>
          <w:sz w:val="24"/>
          <w:szCs w:val="24"/>
        </w:rPr>
        <w:t>Bärlocher</w:t>
      </w:r>
      <w:proofErr w:type="spellEnd"/>
      <w:r w:rsidRPr="000425FC">
        <w:rPr>
          <w:rFonts w:ascii="Times New Roman" w:eastAsia="Times New Roman" w:hAnsi="Times New Roman" w:cs="Times New Roman"/>
          <w:sz w:val="24"/>
          <w:szCs w:val="24"/>
        </w:rPr>
        <w:t>, Felix, Gessner, Mark O. 2005. Methods to Study Litter Decomposition: A Practical Guide.</w:t>
      </w:r>
    </w:p>
    <w:p w14:paraId="3EF95D5D" w14:textId="54B98E7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D9BBCBA" w14:textId="37C7E29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Goodale, C. L. </w:t>
      </w:r>
      <w:proofErr w:type="spellStart"/>
      <w:r w:rsidRPr="000425FC">
        <w:rPr>
          <w:rFonts w:ascii="Times New Roman" w:eastAsia="Times New Roman" w:hAnsi="Times New Roman" w:cs="Times New Roman"/>
          <w:sz w:val="24"/>
          <w:szCs w:val="24"/>
        </w:rPr>
        <w:t>Fredriksen</w:t>
      </w:r>
      <w:proofErr w:type="spellEnd"/>
      <w:r w:rsidRPr="000425FC">
        <w:rPr>
          <w:rFonts w:ascii="Times New Roman" w:eastAsia="Times New Roman" w:hAnsi="Times New Roman" w:cs="Times New Roman"/>
          <w:sz w:val="24"/>
          <w:szCs w:val="24"/>
        </w:rPr>
        <w:t xml:space="preserve">, G. Weiss, M. S. </w:t>
      </w:r>
      <w:proofErr w:type="spellStart"/>
      <w:r w:rsidRPr="000425FC">
        <w:rPr>
          <w:rFonts w:ascii="Times New Roman" w:eastAsia="Times New Roman" w:hAnsi="Times New Roman" w:cs="Times New Roman"/>
          <w:sz w:val="24"/>
          <w:szCs w:val="24"/>
        </w:rPr>
        <w:t>McCalley</w:t>
      </w:r>
      <w:proofErr w:type="spellEnd"/>
      <w:r w:rsidRPr="000425FC">
        <w:rPr>
          <w:rFonts w:ascii="Times New Roman" w:eastAsia="Times New Roman" w:hAnsi="Times New Roman" w:cs="Times New Roman"/>
          <w:sz w:val="24"/>
          <w:szCs w:val="24"/>
        </w:rPr>
        <w:t>, C. K. Sparks, J. P. Thomas, S. A. 2015. Soil Process drive seasonal variation in retention of 15N tracers in a deciduous forest catchment. Ecology, 96(10), 2653-2668.</w:t>
      </w:r>
    </w:p>
    <w:p w14:paraId="566CA578"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7F97CA"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Griffin, J. M. Turner, M. G. 2012. Changes to the N cycle following bark beetle outbreaks in two contrasting conifer forest types. </w:t>
      </w:r>
      <w:proofErr w:type="spellStart"/>
      <w:r w:rsidRPr="000425FC">
        <w:rPr>
          <w:rFonts w:ascii="Times New Roman" w:eastAsia="Times New Roman" w:hAnsi="Times New Roman" w:cs="Times New Roman"/>
          <w:sz w:val="24"/>
          <w:szCs w:val="24"/>
        </w:rPr>
        <w:t>Oecologia</w:t>
      </w:r>
      <w:proofErr w:type="spellEnd"/>
      <w:r w:rsidRPr="000425FC">
        <w:rPr>
          <w:rFonts w:ascii="Times New Roman" w:eastAsia="Times New Roman" w:hAnsi="Times New Roman" w:cs="Times New Roman"/>
          <w:sz w:val="24"/>
          <w:szCs w:val="24"/>
        </w:rPr>
        <w:t>, 170, 551-565.</w:t>
      </w:r>
    </w:p>
    <w:p w14:paraId="3BAC9696"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719D9AC"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Keeney, D.R., and Nelson, D.W. 1987. Nitrogen — Inorganic forms, sec. 33-3, extraction of exchangeable ammonium, nitrate, and nitrite. In Methods of Soil Analysis: Part 2, Chemical and Microbiological Properties. Agronomy, A</w:t>
      </w:r>
    </w:p>
    <w:p w14:paraId="65C08BE0"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Arango et al. 1217</w:t>
      </w:r>
    </w:p>
    <w:p w14:paraId="26C2FBE6"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Published by NRC Research Press</w:t>
      </w:r>
    </w:p>
    <w:p w14:paraId="21467322"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Can. J. For. Res. Downloaded from www.nrcresearchpress.com by Clay Arango on 09/05/19 For personal use only. </w:t>
      </w:r>
    </w:p>
    <w:p w14:paraId="26BBAB41"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Series of Monographs, No. 9 pt.2. Edited by A.L. Page. Soil Science Society of America, Madison, Wisconsin, USA. pp. 648–649.</w:t>
      </w:r>
    </w:p>
    <w:p w14:paraId="51678E8A"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3E4F332" w14:textId="41529291"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7CD9082" w14:textId="1F5A1CF6"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Johnson, L. T. Tank, J. L. </w:t>
      </w:r>
      <w:proofErr w:type="spellStart"/>
      <w:r w:rsidRPr="000425FC">
        <w:rPr>
          <w:rFonts w:ascii="Times New Roman" w:eastAsia="Times New Roman" w:hAnsi="Times New Roman" w:cs="Times New Roman"/>
          <w:sz w:val="24"/>
          <w:szCs w:val="24"/>
        </w:rPr>
        <w:t>Dodds</w:t>
      </w:r>
      <w:proofErr w:type="spellEnd"/>
      <w:r w:rsidRPr="000425FC">
        <w:rPr>
          <w:rFonts w:ascii="Times New Roman" w:eastAsia="Times New Roman" w:hAnsi="Times New Roman" w:cs="Times New Roman"/>
          <w:sz w:val="24"/>
          <w:szCs w:val="24"/>
        </w:rPr>
        <w:t xml:space="preserve">, W. K. 2009. The influence of land use on stream biofilm nutrient limitation across eight North American ecoregions. Can. J. Fish. </w:t>
      </w:r>
      <w:proofErr w:type="spellStart"/>
      <w:r w:rsidRPr="000425FC">
        <w:rPr>
          <w:rFonts w:ascii="Times New Roman" w:eastAsia="Times New Roman" w:hAnsi="Times New Roman" w:cs="Times New Roman"/>
          <w:sz w:val="24"/>
          <w:szCs w:val="24"/>
        </w:rPr>
        <w:t>Aquat</w:t>
      </w:r>
      <w:proofErr w:type="spellEnd"/>
      <w:r w:rsidRPr="000425FC">
        <w:rPr>
          <w:rFonts w:ascii="Times New Roman" w:eastAsia="Times New Roman" w:hAnsi="Times New Roman" w:cs="Times New Roman"/>
          <w:sz w:val="24"/>
          <w:szCs w:val="24"/>
        </w:rPr>
        <w:t>. Sci., 66, 1081-1094.</w:t>
      </w:r>
    </w:p>
    <w:p w14:paraId="1D284BBF"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5A2DB527"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Lewis, G.P. Likens, G. E. 2006. Changes in stream chemistry associated with insect defoliation in a Pennsylvania hemlock-hardwoods forest. Forest Ecology and Management, 238, 199-211.</w:t>
      </w:r>
    </w:p>
    <w:p w14:paraId="3655A653" w14:textId="5345999D"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8C0BE3A"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Liu, L. Wang, X. </w:t>
      </w:r>
      <w:proofErr w:type="spellStart"/>
      <w:r w:rsidRPr="000425FC">
        <w:rPr>
          <w:rFonts w:ascii="Times New Roman" w:eastAsia="Times New Roman" w:hAnsi="Times New Roman" w:cs="Times New Roman"/>
          <w:sz w:val="24"/>
          <w:szCs w:val="24"/>
        </w:rPr>
        <w:t>Lajeunesse</w:t>
      </w:r>
      <w:proofErr w:type="spellEnd"/>
      <w:r w:rsidRPr="000425FC">
        <w:rPr>
          <w:rFonts w:ascii="Times New Roman" w:eastAsia="Times New Roman" w:hAnsi="Times New Roman" w:cs="Times New Roman"/>
          <w:sz w:val="24"/>
          <w:szCs w:val="24"/>
        </w:rPr>
        <w:t xml:space="preserve">, M. J. Miao, G. Piao, S. Wan, S. Wu, Y. Wang, Z. </w:t>
      </w:r>
      <w:proofErr w:type="spellStart"/>
      <w:r w:rsidRPr="000425FC">
        <w:rPr>
          <w:rFonts w:ascii="Times New Roman" w:eastAsia="Times New Roman" w:hAnsi="Times New Roman" w:cs="Times New Roman"/>
          <w:sz w:val="24"/>
          <w:szCs w:val="24"/>
        </w:rPr>
        <w:t>Yand</w:t>
      </w:r>
      <w:proofErr w:type="spellEnd"/>
      <w:r w:rsidRPr="000425FC">
        <w:rPr>
          <w:rFonts w:ascii="Times New Roman" w:eastAsia="Times New Roman" w:hAnsi="Times New Roman" w:cs="Times New Roman"/>
          <w:sz w:val="24"/>
          <w:szCs w:val="24"/>
        </w:rPr>
        <w:t>, S. Li, P. Deng, M. 2015. A cross-biome synthesis of soil respiration and its determinants under simulated precipitation changes. DOI 10.1111/gcb.13156.</w:t>
      </w:r>
    </w:p>
    <w:p w14:paraId="3022F93F"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301892EB"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Lovett, G. M. </w:t>
      </w:r>
      <w:proofErr w:type="spellStart"/>
      <w:r w:rsidRPr="000425FC">
        <w:rPr>
          <w:rFonts w:ascii="Times New Roman" w:eastAsia="Times New Roman" w:hAnsi="Times New Roman" w:cs="Times New Roman"/>
          <w:sz w:val="24"/>
          <w:szCs w:val="24"/>
        </w:rPr>
        <w:t>Canham</w:t>
      </w:r>
      <w:proofErr w:type="spellEnd"/>
      <w:r w:rsidRPr="000425FC">
        <w:rPr>
          <w:rFonts w:ascii="Times New Roman" w:eastAsia="Times New Roman" w:hAnsi="Times New Roman" w:cs="Times New Roman"/>
          <w:sz w:val="24"/>
          <w:szCs w:val="24"/>
        </w:rPr>
        <w:t xml:space="preserve">, C. D. Arthur, M. A, Weathers, K. C. </w:t>
      </w:r>
      <w:proofErr w:type="spellStart"/>
      <w:r w:rsidRPr="000425FC">
        <w:rPr>
          <w:rFonts w:ascii="Times New Roman" w:eastAsia="Times New Roman" w:hAnsi="Times New Roman" w:cs="Times New Roman"/>
          <w:sz w:val="24"/>
          <w:szCs w:val="24"/>
        </w:rPr>
        <w:t>Fitzhuge</w:t>
      </w:r>
      <w:proofErr w:type="spellEnd"/>
      <w:r w:rsidRPr="000425FC">
        <w:rPr>
          <w:rFonts w:ascii="Times New Roman" w:eastAsia="Times New Roman" w:hAnsi="Times New Roman" w:cs="Times New Roman"/>
          <w:sz w:val="24"/>
          <w:szCs w:val="24"/>
        </w:rPr>
        <w:t xml:space="preserve">, R. D. 2006. Forest Ecosystem Response to Exotic Pests and Pathogens in Eastern North America. </w:t>
      </w:r>
      <w:proofErr w:type="spellStart"/>
      <w:r w:rsidRPr="000425FC">
        <w:rPr>
          <w:rFonts w:ascii="Times New Roman" w:eastAsia="Times New Roman" w:hAnsi="Times New Roman" w:cs="Times New Roman"/>
          <w:sz w:val="24"/>
          <w:szCs w:val="24"/>
        </w:rPr>
        <w:t>BioScience</w:t>
      </w:r>
      <w:proofErr w:type="spellEnd"/>
      <w:r w:rsidRPr="000425FC">
        <w:rPr>
          <w:rFonts w:ascii="Times New Roman" w:eastAsia="Times New Roman" w:hAnsi="Times New Roman" w:cs="Times New Roman"/>
          <w:sz w:val="24"/>
          <w:szCs w:val="24"/>
        </w:rPr>
        <w:t>, 56(5), 395-405.Bott, T. L. 1996. Primary Productivity and Community Respiration. Methods in Stream Ecology, 533-556.</w:t>
      </w:r>
    </w:p>
    <w:p w14:paraId="39C91332" w14:textId="71F2262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1AD85F8" w14:textId="0401FB1F" w:rsidR="003E7416" w:rsidRPr="000425FC" w:rsidDel="003E7416" w:rsidRDefault="003E7416" w:rsidP="003E7416">
      <w:pPr>
        <w:pBdr>
          <w:top w:val="nil"/>
          <w:left w:val="nil"/>
          <w:bottom w:val="nil"/>
          <w:right w:val="nil"/>
          <w:between w:val="nil"/>
        </w:pBdr>
        <w:spacing w:line="240" w:lineRule="auto"/>
        <w:contextualSpacing/>
        <w:rPr>
          <w:del w:id="89" w:author="Neziri Izak - OHS" w:date="2020-07-03T13:49: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Miller-Rushing, A. J. Primack, R. B. 2008. Global Warming and Flowering Times in Thoreau’s Concord: Community Perspective. Ecology, 89(2), 332-341.</w:t>
      </w:r>
    </w:p>
    <w:p w14:paraId="741C9066" w14:textId="77777777" w:rsidR="007A1270" w:rsidRPr="000425FC" w:rsidDel="003E7416" w:rsidRDefault="007A1270" w:rsidP="003E7416">
      <w:pPr>
        <w:pBdr>
          <w:top w:val="nil"/>
          <w:left w:val="nil"/>
          <w:bottom w:val="nil"/>
          <w:right w:val="nil"/>
          <w:between w:val="nil"/>
        </w:pBdr>
        <w:spacing w:line="240" w:lineRule="auto"/>
        <w:contextualSpacing/>
        <w:rPr>
          <w:del w:id="90" w:author="Neziri Izak - OHS" w:date="2020-07-03T13:49:00Z"/>
          <w:rFonts w:ascii="Times New Roman" w:eastAsia="Times New Roman" w:hAnsi="Times New Roman" w:cs="Times New Roman"/>
          <w:sz w:val="24"/>
          <w:szCs w:val="24"/>
        </w:rPr>
      </w:pPr>
    </w:p>
    <w:p w14:paraId="55750761" w14:textId="77777777" w:rsidR="007A1270" w:rsidRPr="000425FC" w:rsidDel="003E7416" w:rsidRDefault="007A1270" w:rsidP="003E7416">
      <w:pPr>
        <w:pBdr>
          <w:top w:val="nil"/>
          <w:left w:val="nil"/>
          <w:bottom w:val="nil"/>
          <w:right w:val="nil"/>
          <w:between w:val="nil"/>
        </w:pBdr>
        <w:spacing w:line="240" w:lineRule="auto"/>
        <w:contextualSpacing/>
        <w:rPr>
          <w:del w:id="91" w:author="Neziri Izak - OHS" w:date="2020-07-03T13:49:00Z"/>
          <w:rFonts w:ascii="Times New Roman" w:eastAsia="Times New Roman" w:hAnsi="Times New Roman" w:cs="Times New Roman"/>
          <w:sz w:val="24"/>
          <w:szCs w:val="24"/>
        </w:rPr>
      </w:pPr>
    </w:p>
    <w:p w14:paraId="1593769D" w14:textId="6E1D01A0" w:rsidR="00E02A5A" w:rsidRPr="000425FC" w:rsidDel="00CF7D42" w:rsidRDefault="00E02A5A" w:rsidP="003E7416">
      <w:pPr>
        <w:pBdr>
          <w:top w:val="nil"/>
          <w:left w:val="nil"/>
          <w:bottom w:val="nil"/>
          <w:right w:val="nil"/>
          <w:between w:val="nil"/>
        </w:pBdr>
        <w:spacing w:line="240" w:lineRule="auto"/>
        <w:contextualSpacing/>
        <w:rPr>
          <w:del w:id="92" w:author="Neziri Izak - OHS" w:date="2020-07-03T14:38:00Z"/>
          <w:rFonts w:ascii="Times New Roman" w:eastAsia="Times New Roman" w:hAnsi="Times New Roman" w:cs="Times New Roman"/>
          <w:sz w:val="24"/>
          <w:szCs w:val="24"/>
        </w:rPr>
      </w:pPr>
    </w:p>
    <w:p w14:paraId="287FEE0D" w14:textId="036D3265"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B0C1EE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Schlesinger, W. H. </w:t>
      </w:r>
      <w:proofErr w:type="spellStart"/>
      <w:r w:rsidRPr="000425FC">
        <w:rPr>
          <w:rFonts w:ascii="Times New Roman" w:eastAsia="Times New Roman" w:hAnsi="Times New Roman" w:cs="Times New Roman"/>
          <w:sz w:val="24"/>
          <w:szCs w:val="24"/>
        </w:rPr>
        <w:t>Dietze</w:t>
      </w:r>
      <w:proofErr w:type="spellEnd"/>
      <w:r w:rsidRPr="000425FC">
        <w:rPr>
          <w:rFonts w:ascii="Times New Roman" w:eastAsia="Times New Roman" w:hAnsi="Times New Roman" w:cs="Times New Roman"/>
          <w:sz w:val="24"/>
          <w:szCs w:val="24"/>
        </w:rPr>
        <w:t xml:space="preserve">, M. C. Jackson, R. B. Phillips, R. P. Rhoades, C. C. </w:t>
      </w:r>
      <w:proofErr w:type="spellStart"/>
      <w:r w:rsidRPr="000425FC">
        <w:rPr>
          <w:rFonts w:ascii="Times New Roman" w:eastAsia="Times New Roman" w:hAnsi="Times New Roman" w:cs="Times New Roman"/>
          <w:sz w:val="24"/>
          <w:szCs w:val="24"/>
        </w:rPr>
        <w:t>Rustad</w:t>
      </w:r>
      <w:proofErr w:type="spellEnd"/>
      <w:r w:rsidRPr="000425FC">
        <w:rPr>
          <w:rFonts w:ascii="Times New Roman" w:eastAsia="Times New Roman" w:hAnsi="Times New Roman" w:cs="Times New Roman"/>
          <w:sz w:val="24"/>
          <w:szCs w:val="24"/>
        </w:rPr>
        <w:t xml:space="preserve">, L. E. </w:t>
      </w:r>
      <w:proofErr w:type="spellStart"/>
      <w:r w:rsidRPr="000425FC">
        <w:rPr>
          <w:rFonts w:ascii="Times New Roman" w:eastAsia="Times New Roman" w:hAnsi="Times New Roman" w:cs="Times New Roman"/>
          <w:sz w:val="24"/>
          <w:szCs w:val="24"/>
        </w:rPr>
        <w:t>Vose</w:t>
      </w:r>
      <w:proofErr w:type="spellEnd"/>
      <w:r w:rsidRPr="000425FC">
        <w:rPr>
          <w:rFonts w:ascii="Times New Roman" w:eastAsia="Times New Roman" w:hAnsi="Times New Roman" w:cs="Times New Roman"/>
          <w:sz w:val="24"/>
          <w:szCs w:val="24"/>
        </w:rPr>
        <w:t>, J. M. 2015. Forest Biogeochemistry in Response to Drought. DOI 10.1111/gcb.13105.</w:t>
      </w:r>
    </w:p>
    <w:p w14:paraId="5B0AA563" w14:textId="77777777" w:rsidR="003E7416" w:rsidRPr="000425FC" w:rsidDel="003E7416" w:rsidRDefault="003E7416" w:rsidP="003E7416">
      <w:pPr>
        <w:pBdr>
          <w:top w:val="nil"/>
          <w:left w:val="nil"/>
          <w:bottom w:val="nil"/>
          <w:right w:val="nil"/>
          <w:between w:val="nil"/>
        </w:pBdr>
        <w:spacing w:line="240" w:lineRule="auto"/>
        <w:contextualSpacing/>
        <w:rPr>
          <w:del w:id="93" w:author="Neziri Izak - OHS" w:date="2020-07-03T13:49:00Z"/>
          <w:rFonts w:ascii="Times New Roman" w:eastAsia="Times New Roman" w:hAnsi="Times New Roman" w:cs="Times New Roman"/>
          <w:sz w:val="24"/>
          <w:szCs w:val="24"/>
        </w:rPr>
      </w:pPr>
    </w:p>
    <w:p w14:paraId="4277B183"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E1D3AC"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Whitham, T. G. 2005. Nonadditive Effects of Mixing Cottonwood Genotypes on Litter Decomposition and Nutrient Dynamics. Ecology, 86(10), 2834-2840.</w:t>
      </w:r>
    </w:p>
    <w:p w14:paraId="0F32EC64" w14:textId="2FA36570" w:rsidR="003E7416" w:rsidDel="003E7416" w:rsidRDefault="003E7416" w:rsidP="003E7416">
      <w:pPr>
        <w:pBdr>
          <w:top w:val="nil"/>
          <w:left w:val="nil"/>
          <w:bottom w:val="nil"/>
          <w:right w:val="nil"/>
          <w:between w:val="nil"/>
        </w:pBdr>
        <w:spacing w:line="240" w:lineRule="auto"/>
        <w:contextualSpacing/>
        <w:rPr>
          <w:del w:id="94" w:author="Neziri Izak - OHS" w:date="2020-07-03T13:49:00Z"/>
          <w:rFonts w:ascii="Times New Roman" w:eastAsia="Times New Roman" w:hAnsi="Times New Roman" w:cs="Times New Roman"/>
          <w:sz w:val="24"/>
          <w:szCs w:val="24"/>
        </w:rPr>
      </w:pPr>
    </w:p>
    <w:p w14:paraId="2A773A81"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4A3CF4F" w:rsidR="00E02A5A" w:rsidRPr="000425FC" w:rsidDel="003E7416" w:rsidRDefault="00AC3C34" w:rsidP="003E7416">
      <w:pPr>
        <w:pBdr>
          <w:top w:val="nil"/>
          <w:left w:val="nil"/>
          <w:bottom w:val="nil"/>
          <w:right w:val="nil"/>
          <w:between w:val="nil"/>
        </w:pBdr>
        <w:spacing w:line="240" w:lineRule="auto"/>
        <w:contextualSpacing/>
        <w:rPr>
          <w:del w:id="95" w:author="Neziri Izak - OHS" w:date="2020-07-03T13:49: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Wimp, G. M. Chapman, S. K. Whitham, T. G. 2005. The interaction of plant genotype and herbivory decelerate leaf litter decomposition and alter nutrient dynamics. Oikos, 110(1), 133-145.</w:t>
      </w:r>
    </w:p>
    <w:p w14:paraId="49F2A6D1"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4799F19"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4330BD6D"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Senf</w:t>
      </w:r>
      <w:proofErr w:type="spellEnd"/>
      <w:r w:rsidRPr="000425FC">
        <w:rPr>
          <w:rFonts w:ascii="Times New Roman" w:eastAsia="Times New Roman" w:hAnsi="Times New Roman" w:cs="Times New Roman"/>
          <w:sz w:val="24"/>
          <w:szCs w:val="24"/>
        </w:rPr>
        <w:t xml:space="preserve">, C. Campbell, E. M. </w:t>
      </w:r>
      <w:proofErr w:type="spellStart"/>
      <w:r w:rsidRPr="000425FC">
        <w:rPr>
          <w:rFonts w:ascii="Times New Roman" w:eastAsia="Times New Roman" w:hAnsi="Times New Roman" w:cs="Times New Roman"/>
          <w:sz w:val="24"/>
          <w:szCs w:val="24"/>
        </w:rPr>
        <w:t>Pflugmacher</w:t>
      </w:r>
      <w:proofErr w:type="spellEnd"/>
      <w:r w:rsidRPr="000425FC">
        <w:rPr>
          <w:rFonts w:ascii="Times New Roman" w:eastAsia="Times New Roman" w:hAnsi="Times New Roman" w:cs="Times New Roman"/>
          <w:sz w:val="24"/>
          <w:szCs w:val="24"/>
        </w:rPr>
        <w:t xml:space="preserve">, D. </w:t>
      </w:r>
      <w:proofErr w:type="spellStart"/>
      <w:r w:rsidRPr="000425FC">
        <w:rPr>
          <w:rFonts w:ascii="Times New Roman" w:eastAsia="Times New Roman" w:hAnsi="Times New Roman" w:cs="Times New Roman"/>
          <w:sz w:val="24"/>
          <w:szCs w:val="24"/>
        </w:rPr>
        <w:t>Wulder</w:t>
      </w:r>
      <w:proofErr w:type="spellEnd"/>
      <w:r w:rsidRPr="000425FC">
        <w:rPr>
          <w:rFonts w:ascii="Times New Roman" w:eastAsia="Times New Roman" w:hAnsi="Times New Roman" w:cs="Times New Roman"/>
          <w:sz w:val="24"/>
          <w:szCs w:val="24"/>
        </w:rPr>
        <w:t xml:space="preserve">, M. A. </w:t>
      </w:r>
      <w:proofErr w:type="spellStart"/>
      <w:r w:rsidRPr="000425FC">
        <w:rPr>
          <w:rFonts w:ascii="Times New Roman" w:eastAsia="Times New Roman" w:hAnsi="Times New Roman" w:cs="Times New Roman"/>
          <w:sz w:val="24"/>
          <w:szCs w:val="24"/>
        </w:rPr>
        <w:t>Hostert</w:t>
      </w:r>
      <w:proofErr w:type="spellEnd"/>
      <w:r w:rsidRPr="000425FC">
        <w:rPr>
          <w:rFonts w:ascii="Times New Roman" w:eastAsia="Times New Roman" w:hAnsi="Times New Roman" w:cs="Times New Roman"/>
          <w:sz w:val="24"/>
          <w:szCs w:val="24"/>
        </w:rPr>
        <w:t>, P. 2016.</w:t>
      </w:r>
    </w:p>
    <w:p w14:paraId="32C0BAF0" w14:textId="3CEE1C1B" w:rsidR="00E02A5A" w:rsidRPr="000425FC" w:rsidDel="003E7416" w:rsidRDefault="00AC3C34" w:rsidP="003E7416">
      <w:pPr>
        <w:pBdr>
          <w:top w:val="nil"/>
          <w:left w:val="nil"/>
          <w:bottom w:val="nil"/>
          <w:right w:val="nil"/>
          <w:between w:val="nil"/>
        </w:pBdr>
        <w:spacing w:line="240" w:lineRule="auto"/>
        <w:contextualSpacing/>
        <w:rPr>
          <w:del w:id="96" w:author="Neziri Izak - OHS" w:date="2020-07-03T13:38: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A multi-scale analysis of western spruce budworm outbreak dynamics. Landscape </w:t>
      </w:r>
      <w:proofErr w:type="spellStart"/>
      <w:r w:rsidRPr="000425FC">
        <w:rPr>
          <w:rFonts w:ascii="Times New Roman" w:eastAsia="Times New Roman" w:hAnsi="Times New Roman" w:cs="Times New Roman"/>
          <w:sz w:val="24"/>
          <w:szCs w:val="24"/>
        </w:rPr>
        <w:t>Ecol</w:t>
      </w:r>
      <w:proofErr w:type="spellEnd"/>
      <w:r w:rsidRPr="000425FC">
        <w:rPr>
          <w:rFonts w:ascii="Times New Roman" w:eastAsia="Times New Roman" w:hAnsi="Times New Roman" w:cs="Times New Roman"/>
          <w:sz w:val="24"/>
          <w:szCs w:val="24"/>
        </w:rPr>
        <w:t>, 32, 501-514.</w:t>
      </w:r>
    </w:p>
    <w:p w14:paraId="26D05444" w14:textId="6A277679" w:rsidR="00E02A5A" w:rsidRDefault="00E02A5A"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6F8F560" w14:textId="4F971FB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Smith, R. M. Kaushal, S. S. 2015. Carbon cycle of an urban watershed: exports, sources, and metabolism. Biogeochemistry, DOI 10.1007/s10533-015-0151-y.</w:t>
      </w:r>
    </w:p>
    <w:p w14:paraId="73A8FAE8" w14:textId="34AE9C6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B2FAA7" w14:textId="7C749FD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 xml:space="preserve">Taylor, B. W. </w:t>
      </w:r>
      <w:proofErr w:type="spellStart"/>
      <w:r w:rsidRPr="000425FC">
        <w:rPr>
          <w:rFonts w:ascii="Times New Roman" w:eastAsia="Times New Roman" w:hAnsi="Times New Roman" w:cs="Times New Roman"/>
          <w:sz w:val="24"/>
          <w:szCs w:val="24"/>
        </w:rPr>
        <w:t>Flecker</w:t>
      </w:r>
      <w:proofErr w:type="spellEnd"/>
      <w:r w:rsidRPr="000425FC">
        <w:rPr>
          <w:rFonts w:ascii="Times New Roman" w:eastAsia="Times New Roman" w:hAnsi="Times New Roman" w:cs="Times New Roman"/>
          <w:sz w:val="24"/>
          <w:szCs w:val="24"/>
        </w:rPr>
        <w:t>, A. S. Hall Jr., R. O. 2006. Loss of a Harvested Fish Species Disrupts Carbon Flow in a Diverse Tropical River. Science, 313, 833-836.</w:t>
      </w:r>
    </w:p>
    <w:p w14:paraId="6337AE52"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Change w:id="97" w:author="Neziri Izak - OHS" w:date="2020-07-03T13:45:00Z">
          <w:pPr>
            <w:pBdr>
              <w:top w:val="nil"/>
              <w:left w:val="nil"/>
              <w:bottom w:val="nil"/>
              <w:right w:val="nil"/>
              <w:between w:val="nil"/>
            </w:pBdr>
            <w:spacing w:line="480" w:lineRule="auto"/>
            <w:contextualSpacing/>
          </w:pPr>
        </w:pPrChange>
      </w:pPr>
    </w:p>
    <w:p w14:paraId="04311804" w14:textId="6A730C0B"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Change w:id="98" w:author="Neziri Izak - OHS" w:date="2020-07-03T13:45:00Z">
          <w:pPr>
            <w:pBdr>
              <w:top w:val="nil"/>
              <w:left w:val="nil"/>
              <w:bottom w:val="nil"/>
              <w:right w:val="nil"/>
              <w:between w:val="nil"/>
            </w:pBdr>
            <w:spacing w:line="480" w:lineRule="auto"/>
            <w:contextualSpacing/>
          </w:pPr>
        </w:pPrChange>
      </w:pPr>
      <w:r w:rsidRPr="003E7416">
        <w:rPr>
          <w:rFonts w:ascii="Times New Roman" w:eastAsia="Times New Roman" w:hAnsi="Times New Roman" w:cs="Times New Roman"/>
          <w:sz w:val="24"/>
          <w:szCs w:val="24"/>
        </w:rPr>
        <w:t xml:space="preserve">U.S. Environmental Protection Agency (EPA). 1993. Determination of nitrate– nitrite nitrogen by automated </w:t>
      </w:r>
      <w:proofErr w:type="spellStart"/>
      <w:r w:rsidRPr="003E7416">
        <w:rPr>
          <w:rFonts w:ascii="Times New Roman" w:eastAsia="Times New Roman" w:hAnsi="Times New Roman" w:cs="Times New Roman"/>
          <w:sz w:val="24"/>
          <w:szCs w:val="24"/>
        </w:rPr>
        <w:t>colorimetery</w:t>
      </w:r>
      <w:proofErr w:type="spellEnd"/>
      <w:r w:rsidRPr="003E7416">
        <w:rPr>
          <w:rFonts w:ascii="Times New Roman" w:eastAsia="Times New Roman" w:hAnsi="Times New Roman" w:cs="Times New Roman"/>
          <w:sz w:val="24"/>
          <w:szCs w:val="24"/>
        </w:rPr>
        <w:t xml:space="preserve">. Method 353.2, Revision 2.0. Environmental Monitoring Systems Laboratory, Ofﬁce of Research and Development, </w:t>
      </w:r>
      <w:proofErr w:type="spellStart"/>
      <w:r w:rsidRPr="003E7416">
        <w:rPr>
          <w:rFonts w:ascii="Times New Roman" w:eastAsia="Times New Roman" w:hAnsi="Times New Roman" w:cs="Times New Roman"/>
          <w:sz w:val="24"/>
          <w:szCs w:val="24"/>
        </w:rPr>
        <w:t>Cincinnati,Ohio</w:t>
      </w:r>
      <w:proofErr w:type="spellEnd"/>
      <w:r w:rsidRPr="003E7416">
        <w:rPr>
          <w:rFonts w:ascii="Times New Roman" w:eastAsia="Times New Roman" w:hAnsi="Times New Roman" w:cs="Times New Roman"/>
          <w:sz w:val="24"/>
          <w:szCs w:val="24"/>
        </w:rPr>
        <w:t>.</w:t>
      </w:r>
    </w:p>
    <w:p w14:paraId="4F0EBC58" w14:textId="48C0F625"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Solórzano, L. 1969. Determination of ammonia in natural waters by the </w:t>
      </w:r>
      <w:proofErr w:type="spellStart"/>
      <w:r w:rsidRPr="003E7416">
        <w:rPr>
          <w:rFonts w:ascii="Times New Roman" w:eastAsia="Times New Roman" w:hAnsi="Times New Roman" w:cs="Times New Roman"/>
          <w:sz w:val="24"/>
          <w:szCs w:val="24"/>
        </w:rPr>
        <w:t>phenolhypochlorite</w:t>
      </w:r>
      <w:proofErr w:type="spellEnd"/>
      <w:r w:rsidRPr="003E7416">
        <w:rPr>
          <w:rFonts w:ascii="Times New Roman" w:eastAsia="Times New Roman" w:hAnsi="Times New Roman" w:cs="Times New Roman"/>
          <w:sz w:val="24"/>
          <w:szCs w:val="24"/>
        </w:rPr>
        <w:t xml:space="preserve"> method. </w:t>
      </w:r>
      <w:proofErr w:type="spellStart"/>
      <w:r w:rsidRPr="003E7416">
        <w:rPr>
          <w:rFonts w:ascii="Times New Roman" w:eastAsia="Times New Roman" w:hAnsi="Times New Roman" w:cs="Times New Roman"/>
          <w:sz w:val="24"/>
          <w:szCs w:val="24"/>
        </w:rPr>
        <w:t>Limnol</w:t>
      </w:r>
      <w:proofErr w:type="spellEnd"/>
      <w:r w:rsidRPr="003E7416">
        <w:rPr>
          <w:rFonts w:ascii="Times New Roman" w:eastAsia="Times New Roman" w:hAnsi="Times New Roman" w:cs="Times New Roman"/>
          <w:sz w:val="24"/>
          <w:szCs w:val="24"/>
        </w:rPr>
        <w:t xml:space="preserve">. </w:t>
      </w:r>
      <w:proofErr w:type="spellStart"/>
      <w:r w:rsidRPr="003E7416">
        <w:rPr>
          <w:rFonts w:ascii="Times New Roman" w:eastAsia="Times New Roman" w:hAnsi="Times New Roman" w:cs="Times New Roman"/>
          <w:sz w:val="24"/>
          <w:szCs w:val="24"/>
        </w:rPr>
        <w:t>Oceanogr</w:t>
      </w:r>
      <w:proofErr w:type="spellEnd"/>
      <w:r w:rsidRPr="003E7416">
        <w:rPr>
          <w:rFonts w:ascii="Times New Roman" w:eastAsia="Times New Roman" w:hAnsi="Times New Roman" w:cs="Times New Roman"/>
          <w:sz w:val="24"/>
          <w:szCs w:val="24"/>
        </w:rPr>
        <w:t>. 14: 799–801. doi:10.4319/lo.1969.14. 5.0799.</w:t>
      </w:r>
    </w:p>
    <w:p w14:paraId="2DAFB99E"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Change w:id="99" w:author="Neziri Izak - OHS" w:date="2020-07-03T13:45:00Z">
          <w:pPr>
            <w:pBdr>
              <w:top w:val="nil"/>
              <w:left w:val="nil"/>
              <w:bottom w:val="nil"/>
              <w:right w:val="nil"/>
              <w:between w:val="nil"/>
            </w:pBdr>
            <w:spacing w:line="480" w:lineRule="auto"/>
            <w:contextualSpacing/>
          </w:pPr>
        </w:pPrChange>
      </w:pPr>
    </w:p>
    <w:p w14:paraId="5E46F54C" w14:textId="61F2FF5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Zhao, T. </w:t>
      </w:r>
      <w:proofErr w:type="spellStart"/>
      <w:r w:rsidRPr="000425FC">
        <w:rPr>
          <w:rFonts w:ascii="Times New Roman" w:eastAsia="Times New Roman" w:hAnsi="Times New Roman" w:cs="Times New Roman"/>
          <w:sz w:val="24"/>
          <w:szCs w:val="24"/>
        </w:rPr>
        <w:t>Krokene</w:t>
      </w:r>
      <w:proofErr w:type="spellEnd"/>
      <w:r w:rsidRPr="000425FC">
        <w:rPr>
          <w:rFonts w:ascii="Times New Roman" w:eastAsia="Times New Roman" w:hAnsi="Times New Roman" w:cs="Times New Roman"/>
          <w:sz w:val="24"/>
          <w:szCs w:val="24"/>
        </w:rPr>
        <w:t xml:space="preserve">, P. Hu, J. Christiansen, E. Bjorklund, N. </w:t>
      </w:r>
      <w:proofErr w:type="spellStart"/>
      <w:r w:rsidRPr="000425FC">
        <w:rPr>
          <w:rFonts w:ascii="Times New Roman" w:eastAsia="Times New Roman" w:hAnsi="Times New Roman" w:cs="Times New Roman"/>
          <w:sz w:val="24"/>
          <w:szCs w:val="24"/>
        </w:rPr>
        <w:t>Langstrom</w:t>
      </w:r>
      <w:proofErr w:type="spellEnd"/>
      <w:r w:rsidRPr="000425FC">
        <w:rPr>
          <w:rFonts w:ascii="Times New Roman" w:eastAsia="Times New Roman" w:hAnsi="Times New Roman" w:cs="Times New Roman"/>
          <w:sz w:val="24"/>
          <w:szCs w:val="24"/>
        </w:rPr>
        <w:t xml:space="preserve">, B. Solheim, H. Borg-Karlson, A.K. (2011). Induced Terpene Accumulation in Norway Spruce Inhibits Bark Beetle Colonization in a Dose-Dependent Manner.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xml:space="preserve"> One, 6(10), 1-8.</w:t>
      </w:r>
    </w:p>
    <w:p w14:paraId="42397BB3" w14:textId="324B617D"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51599FB"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Webster, J. R. </w:t>
      </w:r>
      <w:proofErr w:type="spellStart"/>
      <w:r w:rsidRPr="000425FC">
        <w:rPr>
          <w:rFonts w:ascii="Times New Roman" w:eastAsia="Times New Roman" w:hAnsi="Times New Roman" w:cs="Times New Roman"/>
          <w:sz w:val="24"/>
          <w:szCs w:val="24"/>
        </w:rPr>
        <w:t>Ehrman</w:t>
      </w:r>
      <w:proofErr w:type="spellEnd"/>
      <w:r w:rsidRPr="000425FC">
        <w:rPr>
          <w:rFonts w:ascii="Times New Roman" w:eastAsia="Times New Roman" w:hAnsi="Times New Roman" w:cs="Times New Roman"/>
          <w:sz w:val="24"/>
          <w:szCs w:val="24"/>
        </w:rPr>
        <w:t>, T. P. 1996. Solute Dynamics. Methods in Stream Ecology, 145-160.</w:t>
      </w:r>
    </w:p>
    <w:p w14:paraId="10E7BBA0"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E0FAF97" w14:textId="1770547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Willis, C. G. </w:t>
      </w:r>
      <w:proofErr w:type="spellStart"/>
      <w:r w:rsidRPr="000425FC">
        <w:rPr>
          <w:rFonts w:ascii="Times New Roman" w:eastAsia="Times New Roman" w:hAnsi="Times New Roman" w:cs="Times New Roman"/>
          <w:sz w:val="24"/>
          <w:szCs w:val="24"/>
        </w:rPr>
        <w:t>Ruhfel</w:t>
      </w:r>
      <w:proofErr w:type="spellEnd"/>
      <w:r w:rsidRPr="000425FC">
        <w:rPr>
          <w:rFonts w:ascii="Times New Roman" w:eastAsia="Times New Roman" w:hAnsi="Times New Roman" w:cs="Times New Roman"/>
          <w:sz w:val="24"/>
          <w:szCs w:val="24"/>
        </w:rPr>
        <w:t>, B. Primack, R. B. Miller-Rushing, A. J. Davis, C. C. 2008. Phylogenetic patterns of species loss in Thoreau’s woods are driven by climate change. PNAS, 105(44), 17029-17033.</w:t>
      </w:r>
    </w:p>
    <w:p w14:paraId="186FDE53"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Change w:id="100" w:author="Neziri Izak - OHS" w:date="2020-07-03T13:45:00Z">
          <w:pPr>
            <w:pBdr>
              <w:top w:val="nil"/>
              <w:left w:val="nil"/>
              <w:bottom w:val="nil"/>
              <w:right w:val="nil"/>
              <w:between w:val="nil"/>
            </w:pBdr>
            <w:spacing w:line="480" w:lineRule="auto"/>
            <w:contextualSpacing/>
          </w:pPr>
        </w:pPrChange>
      </w:pPr>
    </w:p>
    <w:p w14:paraId="0A5C0671" w14:textId="4F8DFFA4"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Change w:id="101" w:author="Neziri Izak - OHS" w:date="2020-07-03T13:45:00Z">
          <w:pPr>
            <w:pBdr>
              <w:top w:val="nil"/>
              <w:left w:val="nil"/>
              <w:bottom w:val="nil"/>
              <w:right w:val="nil"/>
              <w:between w:val="nil"/>
            </w:pBdr>
            <w:spacing w:line="480" w:lineRule="auto"/>
            <w:contextualSpacing/>
          </w:pPr>
        </w:pPrChange>
      </w:pPr>
      <w:proofErr w:type="spellStart"/>
      <w:r w:rsidRPr="003E7416">
        <w:rPr>
          <w:rFonts w:ascii="Times New Roman" w:eastAsia="Times New Roman" w:hAnsi="Times New Roman" w:cs="Times New Roman"/>
          <w:sz w:val="24"/>
          <w:szCs w:val="24"/>
        </w:rPr>
        <w:t>Zuur</w:t>
      </w:r>
      <w:proofErr w:type="spellEnd"/>
      <w:r w:rsidRPr="003E7416">
        <w:rPr>
          <w:rFonts w:ascii="Times New Roman" w:eastAsia="Times New Roman" w:hAnsi="Times New Roman" w:cs="Times New Roman"/>
          <w:sz w:val="24"/>
          <w:szCs w:val="24"/>
        </w:rPr>
        <w:t xml:space="preserve">, A.F., </w:t>
      </w:r>
      <w:proofErr w:type="spellStart"/>
      <w:r w:rsidRPr="003E7416">
        <w:rPr>
          <w:rFonts w:ascii="Times New Roman" w:eastAsia="Times New Roman" w:hAnsi="Times New Roman" w:cs="Times New Roman"/>
          <w:sz w:val="24"/>
          <w:szCs w:val="24"/>
        </w:rPr>
        <w:t>Ieno</w:t>
      </w:r>
      <w:proofErr w:type="spellEnd"/>
      <w:r w:rsidRPr="003E7416">
        <w:rPr>
          <w:rFonts w:ascii="Times New Roman" w:eastAsia="Times New Roman" w:hAnsi="Times New Roman" w:cs="Times New Roman"/>
          <w:sz w:val="24"/>
          <w:szCs w:val="24"/>
        </w:rPr>
        <w:t xml:space="preserve">, E.N., Walker, N.J., </w:t>
      </w:r>
      <w:proofErr w:type="spellStart"/>
      <w:r w:rsidRPr="003E7416">
        <w:rPr>
          <w:rFonts w:ascii="Times New Roman" w:eastAsia="Times New Roman" w:hAnsi="Times New Roman" w:cs="Times New Roman"/>
          <w:sz w:val="24"/>
          <w:szCs w:val="24"/>
        </w:rPr>
        <w:t>Saveliev</w:t>
      </w:r>
      <w:proofErr w:type="spellEnd"/>
      <w:r w:rsidRPr="003E7416">
        <w:rPr>
          <w:rFonts w:ascii="Times New Roman" w:eastAsia="Times New Roman" w:hAnsi="Times New Roman" w:cs="Times New Roman"/>
          <w:sz w:val="24"/>
          <w:szCs w:val="24"/>
        </w:rPr>
        <w:t>, A.A., and Smith, G.M. 2009. Mixed effects models and extensions in ecology with R. Springer, New York.</w:t>
      </w:r>
    </w:p>
    <w:sectPr w:rsidR="003E7416" w:rsidRPr="000425FC" w:rsidSect="00623196">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Clay" w:date="2020-07-02T13:22:00Z" w:initials="C">
    <w:p w14:paraId="0341BCCC" w14:textId="0C9418B4" w:rsidR="001A443B" w:rsidRDefault="001A443B">
      <w:pPr>
        <w:pStyle w:val="CommentText"/>
      </w:pPr>
      <w:r>
        <w:rPr>
          <w:rStyle w:val="CommentReference"/>
        </w:rPr>
        <w:annotationRef/>
      </w:r>
      <w:r>
        <w:t>Is this the title the grad school has?  I think we need to change it:  “Effects of WSB herbivory on forest soils and litter decomposition in central WA” possibly</w:t>
      </w:r>
    </w:p>
  </w:comment>
  <w:comment w:id="1" w:author="Clay" w:date="2020-07-02T13:22:00Z" w:initials="C">
    <w:p w14:paraId="5E100DE2" w14:textId="3C2C76A5" w:rsidR="001A443B" w:rsidRDefault="001A443B">
      <w:pPr>
        <w:pStyle w:val="CommentText"/>
      </w:pPr>
      <w:r>
        <w:rPr>
          <w:rStyle w:val="CommentReference"/>
        </w:rPr>
        <w:annotationRef/>
      </w:r>
      <w:r>
        <w:t>I don’t want to tell you exactly what to say, but you should probably rephrase this.  If you still have a copy of the throughfall paper, can you grab the NSF Grant ID off it and put it here?</w:t>
      </w:r>
    </w:p>
  </w:comment>
  <w:comment w:id="5" w:author="Clay" w:date="2020-07-02T13:22:00Z" w:initials="C">
    <w:p w14:paraId="5BDEFA0E" w14:textId="5700B35E" w:rsidR="001A443B" w:rsidRDefault="001A443B">
      <w:pPr>
        <w:pStyle w:val="CommentText"/>
      </w:pPr>
      <w:r>
        <w:rPr>
          <w:rStyle w:val="CommentReference"/>
        </w:rPr>
        <w:annotationRef/>
      </w:r>
      <w:r>
        <w:t xml:space="preserve">I think you should zoom out slightly with a different intro sentence about how forests cycle nutrients between the canopy and soils.  Then seasonal leaf/needle loss and defoliation being two </w:t>
      </w:r>
      <w:proofErr w:type="spellStart"/>
      <w:r>
        <w:t>mechansms</w:t>
      </w:r>
      <w:proofErr w:type="spellEnd"/>
      <w:r>
        <w:t xml:space="preserve"> that return </w:t>
      </w:r>
      <w:proofErr w:type="spellStart"/>
      <w:r>
        <w:t>return</w:t>
      </w:r>
      <w:proofErr w:type="spellEnd"/>
      <w:r>
        <w:t xml:space="preserve"> organic matter to the forest floor.  Then insects </w:t>
      </w:r>
    </w:p>
  </w:comment>
  <w:comment w:id="6" w:author="Clay" w:date="2020-07-02T13:22:00Z" w:initials="C">
    <w:p w14:paraId="3E2517A4" w14:textId="26BEFE22" w:rsidR="001A443B" w:rsidRDefault="001A443B">
      <w:pPr>
        <w:pStyle w:val="CommentText"/>
      </w:pPr>
      <w:r>
        <w:rPr>
          <w:rStyle w:val="CommentReference"/>
        </w:rPr>
        <w:annotationRef/>
      </w:r>
      <w:r>
        <w:t>Forest management and climate have increased the risk of big and long lasting defoliation events?</w:t>
      </w:r>
    </w:p>
  </w:comment>
  <w:comment w:id="7" w:author="Clay" w:date="2020-07-02T13:22:00Z" w:initials="C">
    <w:p w14:paraId="2D32FEA4" w14:textId="77777777" w:rsidR="001A443B" w:rsidRDefault="001A443B" w:rsidP="00597DF9">
      <w:pPr>
        <w:pStyle w:val="CommentText"/>
      </w:pPr>
      <w:r>
        <w:rPr>
          <w:rStyle w:val="CommentReference"/>
        </w:rPr>
        <w:annotationRef/>
      </w:r>
      <w:r>
        <w:t>Set this off with more information to give it better context.  “Natural and human-ignited fires historically shaped the structure of semi-arid western coniferous forests, preventing the forest from becoming too thick (CITATION).  But….then fire suppression</w:t>
      </w:r>
    </w:p>
  </w:comment>
  <w:comment w:id="9" w:author="Clay" w:date="2020-07-02T13:22:00Z" w:initials="C">
    <w:p w14:paraId="2F3F9E76" w14:textId="1C943BD9" w:rsidR="001A443B" w:rsidRDefault="001A443B">
      <w:pPr>
        <w:pStyle w:val="CommentText"/>
      </w:pPr>
      <w:r>
        <w:rPr>
          <w:rStyle w:val="CommentReference"/>
        </w:rPr>
        <w:annotationRef/>
      </w:r>
      <w:r>
        <w:t>Either specify “and to a lesser extent X, Y, X” or delete</w:t>
      </w:r>
    </w:p>
  </w:comment>
  <w:comment w:id="11" w:author="Clay" w:date="2020-07-02T13:22:00Z" w:initials="C">
    <w:p w14:paraId="190BBF68" w14:textId="6BF0770C" w:rsidR="001A443B" w:rsidRDefault="001A443B">
      <w:pPr>
        <w:pStyle w:val="CommentText"/>
      </w:pPr>
      <w:r>
        <w:rPr>
          <w:rStyle w:val="CommentReference"/>
        </w:rPr>
        <w:annotationRef/>
      </w:r>
      <w:r>
        <w:t>This is the first mention of this concept, but you should introduce it in the first paragraph as how a “normal” forest works, which is that they are usually fairly retentive of nutrients</w:t>
      </w:r>
    </w:p>
  </w:comment>
  <w:comment w:id="12" w:author="Clay" w:date="2020-07-02T13:22:00Z" w:initials="C">
    <w:p w14:paraId="6EDA2564" w14:textId="6DF6C57E" w:rsidR="001A443B" w:rsidRDefault="001A443B">
      <w:pPr>
        <w:pStyle w:val="CommentText"/>
      </w:pPr>
      <w:r>
        <w:rPr>
          <w:rStyle w:val="CommentReference"/>
        </w:rPr>
        <w:annotationRef/>
      </w:r>
      <w:r>
        <w:t>This doesn’t belong here and maybe can be deleted from the whole thing</w:t>
      </w:r>
    </w:p>
  </w:comment>
  <w:comment w:id="13" w:author="Clay" w:date="2020-07-02T13:22:00Z" w:initials="C">
    <w:p w14:paraId="5E83F369" w14:textId="1FCA20AB" w:rsidR="001A443B" w:rsidRDefault="001A443B">
      <w:pPr>
        <w:pStyle w:val="CommentText"/>
      </w:pPr>
      <w:r>
        <w:rPr>
          <w:rStyle w:val="CommentReference"/>
        </w:rPr>
        <w:annotationRef/>
      </w:r>
      <w:r>
        <w:t>Couch this paragraph as a summary of how insects might change the nutrient dynamics of the “normal” forest with citations to studies that support your statements.  Don’t put this into the “this study” context yet</w:t>
      </w:r>
    </w:p>
  </w:comment>
  <w:comment w:id="14" w:author="Clay" w:date="2020-07-02T13:22:00Z" w:initials="C">
    <w:p w14:paraId="0EF170A7" w14:textId="7D410CD0" w:rsidR="001A443B" w:rsidRDefault="001A443B">
      <w:pPr>
        <w:pStyle w:val="CommentText"/>
      </w:pPr>
      <w:r>
        <w:rPr>
          <w:rStyle w:val="CommentReference"/>
        </w:rPr>
        <w:annotationRef/>
      </w:r>
      <w:r>
        <w:t>This stuff can get folded into a paragraph (or two) talking about how insects can affect forest nutrient cycles.  Also, I’d stay away from the idea of “balance” because natural systems are always in some state of dynamic equilibrium, and a disturbance just changes the equilibrium</w:t>
      </w:r>
    </w:p>
  </w:comment>
  <w:comment w:id="16" w:author="Clay" w:date="2020-07-02T13:22:00Z" w:initials="C">
    <w:p w14:paraId="388AB754" w14:textId="37245D97" w:rsidR="001A443B" w:rsidRDefault="001A443B">
      <w:pPr>
        <w:pStyle w:val="CommentText"/>
      </w:pPr>
      <w:r>
        <w:rPr>
          <w:rStyle w:val="CommentReference"/>
        </w:rPr>
        <w:annotationRef/>
      </w:r>
      <w:r>
        <w:t>I don’t know how this connects or why it’s important.  I think you can delete it</w:t>
      </w:r>
    </w:p>
  </w:comment>
  <w:comment w:id="15" w:author="Clay" w:date="2020-07-02T13:22:00Z" w:initials="C">
    <w:p w14:paraId="249B5E2D" w14:textId="74B4E519" w:rsidR="001A443B" w:rsidRDefault="001A443B">
      <w:pPr>
        <w:pStyle w:val="CommentText"/>
      </w:pPr>
      <w:r>
        <w:rPr>
          <w:rStyle w:val="CommentReference"/>
        </w:rPr>
        <w:annotationRef/>
      </w:r>
      <w:r>
        <w:t xml:space="preserve">There are a lot of points here that don’t really connect very well.  If you restructured the prior paragraphs to center on how insects alter the internal movement of N+P </w:t>
      </w:r>
      <w:proofErr w:type="spellStart"/>
      <w:r>
        <w:t>etc</w:t>
      </w:r>
      <w:proofErr w:type="spellEnd"/>
      <w:r>
        <w:t xml:space="preserve">, you can probably add some of this.  </w:t>
      </w:r>
    </w:p>
  </w:comment>
  <w:comment w:id="25" w:author="Clay" w:date="2020-07-02T13:22:00Z" w:initials="C">
    <w:p w14:paraId="18A1CE97" w14:textId="1019029E" w:rsidR="001A443B" w:rsidRDefault="001A443B">
      <w:pPr>
        <w:pStyle w:val="CommentText"/>
      </w:pPr>
      <w:r>
        <w:rPr>
          <w:rStyle w:val="CommentReference"/>
        </w:rPr>
        <w:annotationRef/>
      </w:r>
      <w:r>
        <w:t>Still need to show these data from 2015 and insert into results.  You already have the graphic made somewhere and the statistical test done</w:t>
      </w:r>
    </w:p>
  </w:comment>
  <w:comment w:id="26" w:author="Neziri Izak - OHS" w:date="2020-07-03T14:01:00Z" w:initials="NI-O">
    <w:p w14:paraId="3F2CD4A5" w14:textId="1091DD62" w:rsidR="0067052F" w:rsidRDefault="0067052F">
      <w:pPr>
        <w:pStyle w:val="CommentText"/>
      </w:pPr>
      <w:r>
        <w:rPr>
          <w:rStyle w:val="CommentReference"/>
        </w:rPr>
        <w:annotationRef/>
      </w:r>
      <w:r>
        <w:t>Where would you like this in the results section?</w:t>
      </w:r>
    </w:p>
  </w:comment>
  <w:comment w:id="27" w:author="Neziri Izak - OHS" w:date="2020-07-03T14:02:00Z" w:initials="NI-O">
    <w:p w14:paraId="46E6A3AF" w14:textId="19225B6D" w:rsidR="0067052F" w:rsidRDefault="0067052F">
      <w:pPr>
        <w:pStyle w:val="CommentText"/>
      </w:pPr>
      <w:r>
        <w:rPr>
          <w:rStyle w:val="CommentReference"/>
        </w:rPr>
        <w:annotationRef/>
      </w:r>
    </w:p>
  </w:comment>
  <w:comment w:id="46" w:author="Clay" w:date="2020-07-02T13:22:00Z" w:initials="C">
    <w:p w14:paraId="008310C3" w14:textId="66C9D82A" w:rsidR="001A443B" w:rsidRDefault="001A443B">
      <w:pPr>
        <w:pStyle w:val="CommentText"/>
      </w:pPr>
      <w:r>
        <w:rPr>
          <w:rStyle w:val="CommentReference"/>
        </w:rPr>
        <w:annotationRef/>
      </w:r>
      <w:r>
        <w:t>Finalize this on your next draft</w:t>
      </w:r>
    </w:p>
  </w:comment>
  <w:comment w:id="45" w:author="Clay Arango" w:date="2020-07-02T13:22:00Z" w:initials="CA">
    <w:p w14:paraId="534EB0A5" w14:textId="77777777" w:rsidR="001A443B" w:rsidRDefault="001A443B" w:rsidP="004162F7">
      <w:pPr>
        <w:pStyle w:val="CommentText"/>
      </w:pPr>
      <w:r>
        <w:rPr>
          <w:rStyle w:val="CommentReference"/>
        </w:rPr>
        <w:annotationRef/>
      </w:r>
      <w:r>
        <w:t>Go back to that Griffin and Turner paper to see what net changes indicated which outcome for N, and include them there.</w:t>
      </w:r>
    </w:p>
  </w:comment>
  <w:comment w:id="55" w:author="Clay" w:date="2020-07-02T13:22:00Z" w:initials="C">
    <w:p w14:paraId="49F4E347" w14:textId="75D8EC69" w:rsidR="001A443B" w:rsidRDefault="001A443B">
      <w:pPr>
        <w:pStyle w:val="CommentText"/>
      </w:pPr>
      <w:r>
        <w:rPr>
          <w:rStyle w:val="CommentReference"/>
        </w:rPr>
        <w:annotationRef/>
      </w:r>
      <w:r>
        <w:t>Finalize the details in this for the next draft</w:t>
      </w:r>
    </w:p>
  </w:comment>
  <w:comment w:id="58" w:author="Clay" w:date="2020-07-02T13:22:00Z" w:initials="C">
    <w:p w14:paraId="0F1CB18F" w14:textId="610F516D" w:rsidR="001A443B" w:rsidRDefault="001A443B">
      <w:pPr>
        <w:pStyle w:val="CommentText"/>
      </w:pPr>
      <w:r>
        <w:rPr>
          <w:rStyle w:val="CommentReference"/>
        </w:rPr>
        <w:annotationRef/>
      </w:r>
      <w:r>
        <w:t>Add decomposition versus total N and total water using LM</w:t>
      </w:r>
    </w:p>
  </w:comment>
  <w:comment w:id="69" w:author="Clay" w:date="2020-07-02T13:22:00Z" w:initials="C">
    <w:p w14:paraId="1EBFB27A" w14:textId="62458308" w:rsidR="001A443B" w:rsidRDefault="001A443B">
      <w:pPr>
        <w:pStyle w:val="CommentText"/>
      </w:pPr>
      <w:r>
        <w:rPr>
          <w:rStyle w:val="CommentReference"/>
        </w:rPr>
        <w:annotationRef/>
      </w:r>
      <w:r>
        <w:t>Add litter/frass deposition as a new paragraph in this section</w:t>
      </w:r>
    </w:p>
  </w:comment>
  <w:comment w:id="68" w:author="Clay" w:date="2020-07-02T13:22:00Z" w:initials="C">
    <w:p w14:paraId="7074837A" w14:textId="4BD425C8" w:rsidR="001A443B" w:rsidRDefault="001A443B">
      <w:pPr>
        <w:pStyle w:val="CommentText"/>
      </w:pPr>
      <w:r>
        <w:rPr>
          <w:rStyle w:val="CommentReference"/>
        </w:rPr>
        <w:annotationRef/>
      </w:r>
      <w:r>
        <w:t>Double check this and include it in the next draft.</w:t>
      </w:r>
    </w:p>
  </w:comment>
  <w:comment w:id="70" w:author="Clay" w:date="2020-07-02T13:22:00Z" w:initials="C">
    <w:p w14:paraId="561EC4D8" w14:textId="5537F954" w:rsidR="001A443B" w:rsidRDefault="001A443B">
      <w:pPr>
        <w:pStyle w:val="CommentText"/>
      </w:pPr>
      <w:r>
        <w:rPr>
          <w:rStyle w:val="CommentReference"/>
        </w:rPr>
        <w:annotationRef/>
      </w:r>
      <w:r>
        <w:t>Izak, you might be seeing a lack of plant uptake…be sure to investigate this for your discussion</w:t>
      </w:r>
    </w:p>
  </w:comment>
  <w:comment w:id="71" w:author="Clay" w:date="2020-07-02T13:22:00Z" w:initials="C">
    <w:p w14:paraId="02EDFBD1" w14:textId="42E9B062" w:rsidR="001A443B" w:rsidRDefault="001A443B">
      <w:pPr>
        <w:pStyle w:val="CommentText"/>
      </w:pPr>
      <w:r>
        <w:rPr>
          <w:rStyle w:val="CommentReference"/>
        </w:rPr>
        <w:annotationRef/>
      </w:r>
      <w:r>
        <w:t xml:space="preserve">Important point for your discussion.  Low NO3 could be due to rapid flushing of NO3 during snowmelt.  Check these absolute concentrations too </w:t>
      </w:r>
      <w:proofErr w:type="spellStart"/>
      <w:r>
        <w:t>bc</w:t>
      </w:r>
      <w:proofErr w:type="spellEnd"/>
      <w:r>
        <w:t xml:space="preserve"> I suspect they are very low which would suggest overall N limitation of soils</w:t>
      </w:r>
    </w:p>
  </w:comment>
  <w:comment w:id="73" w:author="Clay" w:date="2020-07-02T13:33:00Z" w:initials="C">
    <w:p w14:paraId="54E92ED5" w14:textId="69C3D6EE" w:rsidR="001A443B" w:rsidRDefault="001A443B">
      <w:pPr>
        <w:pStyle w:val="CommentText"/>
      </w:pPr>
      <w:r>
        <w:rPr>
          <w:rStyle w:val="CommentReference"/>
        </w:rPr>
        <w:annotationRef/>
      </w:r>
      <w:r>
        <w:t>Confirm against ;griffin et al interpretation</w:t>
      </w:r>
    </w:p>
  </w:comment>
  <w:comment w:id="76" w:author="Clay" w:date="2020-07-02T13:22:00Z" w:initials="C">
    <w:p w14:paraId="58F9B144" w14:textId="04FCF231" w:rsidR="001A443B" w:rsidRDefault="001A443B">
      <w:pPr>
        <w:pStyle w:val="CommentText"/>
      </w:pPr>
      <w:r>
        <w:rPr>
          <w:rStyle w:val="CommentReference"/>
        </w:rPr>
        <w:annotationRef/>
      </w:r>
      <w:r>
        <w:t>Double check this as mentioned above</w:t>
      </w:r>
    </w:p>
  </w:comment>
  <w:comment w:id="77" w:author="Neziri Izak - OHS" w:date="2020-07-02T13:22:00Z" w:initials="NI-O">
    <w:p w14:paraId="0CE94CC8" w14:textId="6670EED8" w:rsidR="001A443B" w:rsidRDefault="001A443B">
      <w:pPr>
        <w:pStyle w:val="CommentText"/>
      </w:pPr>
      <w:r>
        <w:rPr>
          <w:rStyle w:val="CommentReference"/>
        </w:rPr>
        <w:annotationRef/>
      </w:r>
      <w:r>
        <w:t>Will cite properly. Current place holder until I read a few more papers I book marked.</w:t>
      </w:r>
    </w:p>
  </w:comment>
  <w:comment w:id="78" w:author="Neziri Izak - OHS" w:date="2020-07-02T13:22:00Z" w:initials="NI-O">
    <w:p w14:paraId="64557782" w14:textId="70FEED66" w:rsidR="001A443B" w:rsidRDefault="001A443B">
      <w:pPr>
        <w:pStyle w:val="CommentText"/>
      </w:pPr>
      <w:r>
        <w:rPr>
          <w:rStyle w:val="CommentReference"/>
        </w:rPr>
        <w:annotationRef/>
      </w:r>
      <w:r>
        <w:t>Will cite properly. Current place holder until I read a few more papers I book marked.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341BCCC" w15:done="0"/>
  <w15:commentEx w15:paraId="5E100DE2" w15:done="0"/>
  <w15:commentEx w15:paraId="5BDEFA0E" w15:done="0"/>
  <w15:commentEx w15:paraId="3E2517A4" w15:done="0"/>
  <w15:commentEx w15:paraId="2D32FEA4" w15:done="0"/>
  <w15:commentEx w15:paraId="2F3F9E76" w15:done="0"/>
  <w15:commentEx w15:paraId="190BBF68" w15:done="0"/>
  <w15:commentEx w15:paraId="6EDA2564" w15:done="0"/>
  <w15:commentEx w15:paraId="5E83F369" w15:done="0"/>
  <w15:commentEx w15:paraId="0EF170A7" w15:done="0"/>
  <w15:commentEx w15:paraId="388AB754" w15:done="0"/>
  <w15:commentEx w15:paraId="249B5E2D" w15:done="0"/>
  <w15:commentEx w15:paraId="18A1CE97" w15:done="0"/>
  <w15:commentEx w15:paraId="3F2CD4A5" w15:paraIdParent="18A1CE97" w15:done="0"/>
  <w15:commentEx w15:paraId="46E6A3AF" w15:paraIdParent="18A1CE97" w15:done="0"/>
  <w15:commentEx w15:paraId="008310C3" w15:done="0"/>
  <w15:commentEx w15:paraId="534EB0A5" w15:done="0"/>
  <w15:commentEx w15:paraId="49F4E347" w15:done="0"/>
  <w15:commentEx w15:paraId="0F1CB18F" w15:done="0"/>
  <w15:commentEx w15:paraId="1EBFB27A" w15:done="0"/>
  <w15:commentEx w15:paraId="7074837A" w15:done="0"/>
  <w15:commentEx w15:paraId="561EC4D8" w15:done="0"/>
  <w15:commentEx w15:paraId="02EDFBD1" w15:done="0"/>
  <w15:commentEx w15:paraId="54E92ED5" w15:done="0"/>
  <w15:commentEx w15:paraId="58F9B144" w15:done="0"/>
  <w15:commentEx w15:paraId="0CE94CC8" w15:done="0"/>
  <w15:commentEx w15:paraId="645577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9B8D2" w16cex:dateUtc="2020-07-03T21:01:00Z"/>
  <w16cex:commentExtensible w16cex:durableId="22A9B8DD" w16cex:dateUtc="2020-07-03T21:02:00Z"/>
  <w16cex:commentExtensible w16cex:durableId="22723A17" w16cex:dateUtc="2020-05-22T18:46:00Z"/>
  <w16cex:commentExtensible w16cex:durableId="227239EE" w16cex:dateUtc="2020-05-22T1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341BCCC" w16cid:durableId="22876E94"/>
  <w16cid:commentId w16cid:paraId="5E100DE2" w16cid:durableId="22876E95"/>
  <w16cid:commentId w16cid:paraId="5BDEFA0E" w16cid:durableId="22876E97"/>
  <w16cid:commentId w16cid:paraId="3E2517A4" w16cid:durableId="22876E9E"/>
  <w16cid:commentId w16cid:paraId="2D32FEA4" w16cid:durableId="22876EA0"/>
  <w16cid:commentId w16cid:paraId="2F3F9E76" w16cid:durableId="22876EA5"/>
  <w16cid:commentId w16cid:paraId="190BBF68" w16cid:durableId="22876EA9"/>
  <w16cid:commentId w16cid:paraId="6EDA2564" w16cid:durableId="22876EAE"/>
  <w16cid:commentId w16cid:paraId="5E83F369" w16cid:durableId="22876EAF"/>
  <w16cid:commentId w16cid:paraId="0EF170A7" w16cid:durableId="22876EB6"/>
  <w16cid:commentId w16cid:paraId="388AB754" w16cid:durableId="22876EB9"/>
  <w16cid:commentId w16cid:paraId="249B5E2D" w16cid:durableId="22876EBA"/>
  <w16cid:commentId w16cid:paraId="18A1CE97" w16cid:durableId="22A8648B"/>
  <w16cid:commentId w16cid:paraId="3F2CD4A5" w16cid:durableId="22A9B8D2"/>
  <w16cid:commentId w16cid:paraId="46E6A3AF" w16cid:durableId="22A9B8DD"/>
  <w16cid:commentId w16cid:paraId="008310C3" w16cid:durableId="22A86495"/>
  <w16cid:commentId w16cid:paraId="534EB0A5" w16cid:durableId="21C56C97"/>
  <w16cid:commentId w16cid:paraId="49F4E347" w16cid:durableId="22A86498"/>
  <w16cid:commentId w16cid:paraId="0F1CB18F" w16cid:durableId="22A8649A"/>
  <w16cid:commentId w16cid:paraId="1EBFB27A" w16cid:durableId="22A8649C"/>
  <w16cid:commentId w16cid:paraId="7074837A" w16cid:durableId="22A8649D"/>
  <w16cid:commentId w16cid:paraId="561EC4D8" w16cid:durableId="22A8649F"/>
  <w16cid:commentId w16cid:paraId="02EDFBD1" w16cid:durableId="22A864A0"/>
  <w16cid:commentId w16cid:paraId="54E92ED5" w16cid:durableId="22A864A1"/>
  <w16cid:commentId w16cid:paraId="58F9B144" w16cid:durableId="22A864A2"/>
  <w16cid:commentId w16cid:paraId="0CE94CC8" w16cid:durableId="22723A17"/>
  <w16cid:commentId w16cid:paraId="64557782" w16cid:durableId="227239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067C53" w14:textId="77777777" w:rsidR="004E4F96" w:rsidRDefault="004E4F96">
      <w:pPr>
        <w:spacing w:after="0" w:line="240" w:lineRule="auto"/>
      </w:pPr>
      <w:r>
        <w:separator/>
      </w:r>
    </w:p>
  </w:endnote>
  <w:endnote w:type="continuationSeparator" w:id="0">
    <w:p w14:paraId="7D80A0A1" w14:textId="77777777" w:rsidR="004E4F96" w:rsidRDefault="004E4F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1915146"/>
      <w:docPartObj>
        <w:docPartGallery w:val="Page Numbers (Bottom of Page)"/>
        <w:docPartUnique/>
      </w:docPartObj>
    </w:sdtPr>
    <w:sdtEndPr>
      <w:rPr>
        <w:noProof/>
      </w:rPr>
    </w:sdtEndPr>
    <w:sdtContent>
      <w:p w14:paraId="21186F52" w14:textId="00CF6763" w:rsidR="001A443B" w:rsidRDefault="001A443B">
        <w:pPr>
          <w:pStyle w:val="Footer"/>
          <w:jc w:val="center"/>
        </w:pPr>
        <w:r>
          <w:fldChar w:fldCharType="begin"/>
        </w:r>
        <w:r>
          <w:instrText xml:space="preserve"> PAGE   \* MERGEFORMAT </w:instrText>
        </w:r>
        <w:r>
          <w:fldChar w:fldCharType="separate"/>
        </w:r>
        <w:r>
          <w:rPr>
            <w:noProof/>
          </w:rPr>
          <w:t>25</w:t>
        </w:r>
        <w:r>
          <w:rPr>
            <w:noProof/>
          </w:rPr>
          <w:fldChar w:fldCharType="end"/>
        </w:r>
      </w:p>
    </w:sdtContent>
  </w:sdt>
  <w:p w14:paraId="098B9F08" w14:textId="77777777" w:rsidR="001A443B" w:rsidRDefault="001A443B">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5900639"/>
      <w:docPartObj>
        <w:docPartGallery w:val="Page Numbers (Bottom of Page)"/>
        <w:docPartUnique/>
      </w:docPartObj>
    </w:sdtPr>
    <w:sdtEndPr>
      <w:rPr>
        <w:noProof/>
      </w:rPr>
    </w:sdtEndPr>
    <w:sdtContent>
      <w:p w14:paraId="2E53F7AC" w14:textId="57D64B98" w:rsidR="001A443B" w:rsidRDefault="001A443B">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14:paraId="1186F56B" w14:textId="77777777" w:rsidR="001A443B" w:rsidRDefault="001A44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FA358C" w14:textId="77777777" w:rsidR="004E4F96" w:rsidRDefault="004E4F96">
      <w:pPr>
        <w:spacing w:after="0" w:line="240" w:lineRule="auto"/>
      </w:pPr>
      <w:r>
        <w:separator/>
      </w:r>
    </w:p>
  </w:footnote>
  <w:footnote w:type="continuationSeparator" w:id="0">
    <w:p w14:paraId="797A60C4" w14:textId="77777777" w:rsidR="004E4F96" w:rsidRDefault="004E4F96">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eziri Izak - OHS">
    <w15:presenceInfo w15:providerId="None" w15:userId="Neziri Izak - OHS"/>
  </w15:person>
  <w15:person w15:author="Clay Arango">
    <w15:presenceInfo w15:providerId="AD" w15:userId="S-1-5-21-284843130-3751062232-1573799400-50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02A5A"/>
    <w:rsid w:val="00001030"/>
    <w:rsid w:val="00004298"/>
    <w:rsid w:val="0001191B"/>
    <w:rsid w:val="0001670D"/>
    <w:rsid w:val="00017F11"/>
    <w:rsid w:val="000275A4"/>
    <w:rsid w:val="00030485"/>
    <w:rsid w:val="00033C10"/>
    <w:rsid w:val="000425FC"/>
    <w:rsid w:val="00052EE6"/>
    <w:rsid w:val="0009519D"/>
    <w:rsid w:val="00096AE3"/>
    <w:rsid w:val="000A72DD"/>
    <w:rsid w:val="000B32D9"/>
    <w:rsid w:val="000B4100"/>
    <w:rsid w:val="000D2F64"/>
    <w:rsid w:val="000E2596"/>
    <w:rsid w:val="000F47C1"/>
    <w:rsid w:val="000F7550"/>
    <w:rsid w:val="001243B3"/>
    <w:rsid w:val="001322F7"/>
    <w:rsid w:val="001539E9"/>
    <w:rsid w:val="00163657"/>
    <w:rsid w:val="00172A83"/>
    <w:rsid w:val="001760CD"/>
    <w:rsid w:val="00176FC7"/>
    <w:rsid w:val="00180C4B"/>
    <w:rsid w:val="001A443B"/>
    <w:rsid w:val="001B10C3"/>
    <w:rsid w:val="001D4414"/>
    <w:rsid w:val="001D78FA"/>
    <w:rsid w:val="001E3C19"/>
    <w:rsid w:val="001F18E5"/>
    <w:rsid w:val="00202422"/>
    <w:rsid w:val="00207FE3"/>
    <w:rsid w:val="00214AB6"/>
    <w:rsid w:val="00215CA2"/>
    <w:rsid w:val="0022258E"/>
    <w:rsid w:val="00235E3E"/>
    <w:rsid w:val="00243CE1"/>
    <w:rsid w:val="00257055"/>
    <w:rsid w:val="002942DB"/>
    <w:rsid w:val="002D6B05"/>
    <w:rsid w:val="002E09C5"/>
    <w:rsid w:val="002E11AF"/>
    <w:rsid w:val="002E6C81"/>
    <w:rsid w:val="002F3E7B"/>
    <w:rsid w:val="00310614"/>
    <w:rsid w:val="00314DEC"/>
    <w:rsid w:val="0031750B"/>
    <w:rsid w:val="00317DE0"/>
    <w:rsid w:val="00317F8C"/>
    <w:rsid w:val="00336661"/>
    <w:rsid w:val="00344C48"/>
    <w:rsid w:val="00351B70"/>
    <w:rsid w:val="00373DA7"/>
    <w:rsid w:val="0039393C"/>
    <w:rsid w:val="00395401"/>
    <w:rsid w:val="003A0528"/>
    <w:rsid w:val="003B174F"/>
    <w:rsid w:val="003C4EA8"/>
    <w:rsid w:val="003E7416"/>
    <w:rsid w:val="003F07F7"/>
    <w:rsid w:val="003F3A2D"/>
    <w:rsid w:val="003F3AB3"/>
    <w:rsid w:val="00412759"/>
    <w:rsid w:val="004162F7"/>
    <w:rsid w:val="00422551"/>
    <w:rsid w:val="00452631"/>
    <w:rsid w:val="004541A4"/>
    <w:rsid w:val="004545ED"/>
    <w:rsid w:val="00462FD5"/>
    <w:rsid w:val="004726F9"/>
    <w:rsid w:val="004901A2"/>
    <w:rsid w:val="004A5C50"/>
    <w:rsid w:val="004D0407"/>
    <w:rsid w:val="004E4F96"/>
    <w:rsid w:val="004F0ECC"/>
    <w:rsid w:val="004F5D64"/>
    <w:rsid w:val="004F6786"/>
    <w:rsid w:val="00522A9B"/>
    <w:rsid w:val="005314C2"/>
    <w:rsid w:val="00540744"/>
    <w:rsid w:val="005528A9"/>
    <w:rsid w:val="005738BB"/>
    <w:rsid w:val="00573D7B"/>
    <w:rsid w:val="0058757A"/>
    <w:rsid w:val="00587EC8"/>
    <w:rsid w:val="00597A2A"/>
    <w:rsid w:val="00597DF9"/>
    <w:rsid w:val="005A4ADD"/>
    <w:rsid w:val="005A62BD"/>
    <w:rsid w:val="005B04A4"/>
    <w:rsid w:val="005B4BB7"/>
    <w:rsid w:val="005C5449"/>
    <w:rsid w:val="005C5AFF"/>
    <w:rsid w:val="005E0D9D"/>
    <w:rsid w:val="005E78C4"/>
    <w:rsid w:val="005E7E67"/>
    <w:rsid w:val="00623196"/>
    <w:rsid w:val="006238CE"/>
    <w:rsid w:val="006242DB"/>
    <w:rsid w:val="00624841"/>
    <w:rsid w:val="0063048D"/>
    <w:rsid w:val="00635746"/>
    <w:rsid w:val="006463F6"/>
    <w:rsid w:val="006470BE"/>
    <w:rsid w:val="006522D5"/>
    <w:rsid w:val="0065520E"/>
    <w:rsid w:val="00655A30"/>
    <w:rsid w:val="00667969"/>
    <w:rsid w:val="0067052F"/>
    <w:rsid w:val="00684F3D"/>
    <w:rsid w:val="00695E66"/>
    <w:rsid w:val="006B24B5"/>
    <w:rsid w:val="006B3408"/>
    <w:rsid w:val="006B5FA2"/>
    <w:rsid w:val="006D1A3A"/>
    <w:rsid w:val="006E57E9"/>
    <w:rsid w:val="006F2DB8"/>
    <w:rsid w:val="00720826"/>
    <w:rsid w:val="00724BB8"/>
    <w:rsid w:val="0073326E"/>
    <w:rsid w:val="00733838"/>
    <w:rsid w:val="00746AB7"/>
    <w:rsid w:val="00753C2F"/>
    <w:rsid w:val="00754A94"/>
    <w:rsid w:val="00761844"/>
    <w:rsid w:val="00784890"/>
    <w:rsid w:val="00794F2B"/>
    <w:rsid w:val="007A1270"/>
    <w:rsid w:val="007A48E1"/>
    <w:rsid w:val="007C2178"/>
    <w:rsid w:val="007C4240"/>
    <w:rsid w:val="007F5497"/>
    <w:rsid w:val="007F59C5"/>
    <w:rsid w:val="00802F59"/>
    <w:rsid w:val="008048BF"/>
    <w:rsid w:val="00841890"/>
    <w:rsid w:val="00841999"/>
    <w:rsid w:val="00841FDC"/>
    <w:rsid w:val="00846864"/>
    <w:rsid w:val="00893CC9"/>
    <w:rsid w:val="008957DC"/>
    <w:rsid w:val="0089758C"/>
    <w:rsid w:val="008C298B"/>
    <w:rsid w:val="008D36EA"/>
    <w:rsid w:val="008D796E"/>
    <w:rsid w:val="00902055"/>
    <w:rsid w:val="00910643"/>
    <w:rsid w:val="009349A6"/>
    <w:rsid w:val="009356E2"/>
    <w:rsid w:val="0094121F"/>
    <w:rsid w:val="0095679A"/>
    <w:rsid w:val="009605B3"/>
    <w:rsid w:val="0096086E"/>
    <w:rsid w:val="009652CB"/>
    <w:rsid w:val="00974F9D"/>
    <w:rsid w:val="0098328A"/>
    <w:rsid w:val="009841B6"/>
    <w:rsid w:val="009B7BE5"/>
    <w:rsid w:val="009C21F1"/>
    <w:rsid w:val="009C385A"/>
    <w:rsid w:val="009E1204"/>
    <w:rsid w:val="009F44CA"/>
    <w:rsid w:val="009F6209"/>
    <w:rsid w:val="009F63F2"/>
    <w:rsid w:val="00A06F9E"/>
    <w:rsid w:val="00A12A86"/>
    <w:rsid w:val="00A31EB0"/>
    <w:rsid w:val="00A32005"/>
    <w:rsid w:val="00A4764E"/>
    <w:rsid w:val="00A57681"/>
    <w:rsid w:val="00A618C4"/>
    <w:rsid w:val="00A61CBA"/>
    <w:rsid w:val="00A66999"/>
    <w:rsid w:val="00A7615C"/>
    <w:rsid w:val="00A76A2D"/>
    <w:rsid w:val="00A9341D"/>
    <w:rsid w:val="00AA28AD"/>
    <w:rsid w:val="00AB723F"/>
    <w:rsid w:val="00AC3C34"/>
    <w:rsid w:val="00B04664"/>
    <w:rsid w:val="00B06E8D"/>
    <w:rsid w:val="00B121CA"/>
    <w:rsid w:val="00B13FC2"/>
    <w:rsid w:val="00B3142A"/>
    <w:rsid w:val="00B5362A"/>
    <w:rsid w:val="00BC4BA4"/>
    <w:rsid w:val="00BE16B0"/>
    <w:rsid w:val="00C028A3"/>
    <w:rsid w:val="00C13198"/>
    <w:rsid w:val="00C213DE"/>
    <w:rsid w:val="00C24DD2"/>
    <w:rsid w:val="00C32B58"/>
    <w:rsid w:val="00C4366C"/>
    <w:rsid w:val="00C55CE6"/>
    <w:rsid w:val="00C97580"/>
    <w:rsid w:val="00C97CB5"/>
    <w:rsid w:val="00CB2AA5"/>
    <w:rsid w:val="00CC1F4C"/>
    <w:rsid w:val="00CC208F"/>
    <w:rsid w:val="00CC4768"/>
    <w:rsid w:val="00CD0FA5"/>
    <w:rsid w:val="00CE49E2"/>
    <w:rsid w:val="00CF293D"/>
    <w:rsid w:val="00CF7D42"/>
    <w:rsid w:val="00D047D1"/>
    <w:rsid w:val="00D12355"/>
    <w:rsid w:val="00D220D6"/>
    <w:rsid w:val="00D34869"/>
    <w:rsid w:val="00D479A1"/>
    <w:rsid w:val="00D5125E"/>
    <w:rsid w:val="00D51862"/>
    <w:rsid w:val="00D614C5"/>
    <w:rsid w:val="00D61996"/>
    <w:rsid w:val="00D72EB8"/>
    <w:rsid w:val="00D74CAC"/>
    <w:rsid w:val="00D75D82"/>
    <w:rsid w:val="00D765D3"/>
    <w:rsid w:val="00D76DA6"/>
    <w:rsid w:val="00D91838"/>
    <w:rsid w:val="00D96C1A"/>
    <w:rsid w:val="00DA1B40"/>
    <w:rsid w:val="00DB599A"/>
    <w:rsid w:val="00DB5F36"/>
    <w:rsid w:val="00DC3D92"/>
    <w:rsid w:val="00DE10F3"/>
    <w:rsid w:val="00DE1705"/>
    <w:rsid w:val="00E02A5A"/>
    <w:rsid w:val="00E04BCB"/>
    <w:rsid w:val="00E0657B"/>
    <w:rsid w:val="00E10E0D"/>
    <w:rsid w:val="00E1157A"/>
    <w:rsid w:val="00E23D8F"/>
    <w:rsid w:val="00E50987"/>
    <w:rsid w:val="00E7265A"/>
    <w:rsid w:val="00E818AD"/>
    <w:rsid w:val="00E953B1"/>
    <w:rsid w:val="00EB0B7B"/>
    <w:rsid w:val="00EB72F0"/>
    <w:rsid w:val="00EB7C4C"/>
    <w:rsid w:val="00EC741A"/>
    <w:rsid w:val="00ED3F14"/>
    <w:rsid w:val="00EF2626"/>
    <w:rsid w:val="00EF27FA"/>
    <w:rsid w:val="00EF47A4"/>
    <w:rsid w:val="00F10DFC"/>
    <w:rsid w:val="00F1534E"/>
    <w:rsid w:val="00F16B8D"/>
    <w:rsid w:val="00F37CA3"/>
    <w:rsid w:val="00F477CC"/>
    <w:rsid w:val="00F53E32"/>
    <w:rsid w:val="00F65CA4"/>
    <w:rsid w:val="00F82EBD"/>
    <w:rsid w:val="00F841B8"/>
    <w:rsid w:val="00FA48E9"/>
    <w:rsid w:val="00FA6272"/>
    <w:rsid w:val="00FA711D"/>
    <w:rsid w:val="00FB23F1"/>
    <w:rsid w:val="00FB3225"/>
    <w:rsid w:val="00FF5A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96C2FF"/>
  <w15:docId w15:val="{FD279FE6-FBA4-4082-AFEC-C28FE90E8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semiHidden/>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microsoft.com/office/2018/08/relationships/commentsExtensible" Target="commentsExtensible.xml"/><Relationship Id="rId18" Type="http://schemas.openxmlformats.org/officeDocument/2006/relationships/image" Target="media/image6.tiff"/><Relationship Id="rId3" Type="http://schemas.openxmlformats.org/officeDocument/2006/relationships/settings" Target="settings.xml"/><Relationship Id="rId21" Type="http://schemas.openxmlformats.org/officeDocument/2006/relationships/hyperlink" Target="https://link.springer.com/article/10.1007/BF02183092" TargetMode="External"/><Relationship Id="rId7" Type="http://schemas.openxmlformats.org/officeDocument/2006/relationships/comments" Target="comments.xml"/><Relationship Id="rId12" Type="http://schemas.openxmlformats.org/officeDocument/2006/relationships/image" Target="media/image1.tiff"/><Relationship Id="rId17" Type="http://schemas.openxmlformats.org/officeDocument/2006/relationships/image" Target="media/image5.tif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tiff"/><Relationship Id="rId20"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24"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3.tiff"/><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tiff"/><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2.tiff"/><Relationship Id="rId22" Type="http://schemas.openxmlformats.org/officeDocument/2006/relationships/hyperlink" Target="https://link.springer.com/article/10.1007/s00442-005-004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B6553A-2F76-447B-8298-2CC97FF04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36</Pages>
  <Words>6451</Words>
  <Characters>36772</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Neziri Izak - OHS</cp:lastModifiedBy>
  <cp:revision>15</cp:revision>
  <dcterms:created xsi:type="dcterms:W3CDTF">2020-07-02T17:54:00Z</dcterms:created>
  <dcterms:modified xsi:type="dcterms:W3CDTF">2020-07-03T22:16:00Z</dcterms:modified>
</cp:coreProperties>
</file>