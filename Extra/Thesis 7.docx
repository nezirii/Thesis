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1C10F0E6"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Herbivory</w:t>
      </w:r>
      <w:r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5C6D9C">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427B1CA7"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xml:space="preserve">. I am grateful for </w:t>
      </w:r>
      <w:proofErr w:type="gramStart"/>
      <w:r w:rsidR="00564003">
        <w:rPr>
          <w:rFonts w:ascii="Times New Roman" w:eastAsia="Times New Roman" w:hAnsi="Times New Roman" w:cs="Times New Roman"/>
          <w:sz w:val="24"/>
          <w:szCs w:val="24"/>
        </w:rPr>
        <w:t>all of</w:t>
      </w:r>
      <w:proofErr w:type="gramEnd"/>
      <w:r w:rsidR="00564003">
        <w:rPr>
          <w:rFonts w:ascii="Times New Roman" w:eastAsia="Times New Roman" w:hAnsi="Times New Roman" w:cs="Times New Roman"/>
          <w:sz w:val="24"/>
          <w:szCs w:val="24"/>
        </w:rPr>
        <w:t xml:space="preserve">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 </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0"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0E939EC" w14:textId="53C1F783" w:rsidR="00D5125E" w:rsidRDefault="00D5125E" w:rsidP="00BE6FDD">
      <w:pPr>
        <w:widowControl w:val="0"/>
        <w:tabs>
          <w:tab w:val="right" w:pos="540"/>
          <w:tab w:val="left" w:pos="1083"/>
          <w:tab w:val="left" w:pos="1425"/>
          <w:tab w:val="right" w:leader="dot" w:pos="8370"/>
        </w:tabs>
        <w:spacing w:after="0" w:line="240" w:lineRule="auto"/>
        <w:rPr>
          <w:ins w:id="1" w:author="Neziri Izak - OHS" w:date="2020-07-08T12:33:00Z"/>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0"/>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2"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3"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7"/>
          <w:footerReference w:type="first" r:id="rId8"/>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104DB21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76A2D">
        <w:rPr>
          <w:rFonts w:ascii="Times New Roman" w:eastAsia="Times New Roman" w:hAnsi="Times New Roman" w:cs="Times New Roman"/>
          <w:sz w:val="24"/>
          <w:szCs w:val="24"/>
        </w:rPr>
        <w:t>)</w:t>
      </w:r>
      <w:r w:rsidR="004E6BB4">
        <w:rPr>
          <w:rFonts w:ascii="Times New Roman" w:eastAsia="Times New Roman" w:hAnsi="Times New Roman" w:cs="Times New Roman"/>
          <w:sz w:val="24"/>
          <w:szCs w:val="24"/>
        </w:rPr>
        <w:t xml:space="preserve"> (Murdock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111A6C">
        <w:rPr>
          <w:rFonts w:ascii="Times New Roman" w:eastAsia="Times New Roman" w:hAnsi="Times New Roman" w:cs="Times New Roman"/>
          <w:sz w:val="24"/>
          <w:szCs w:val="24"/>
        </w:rPr>
        <w:t>we are currently seeing changes in how these insects are affecting the ecosystem due to anthropogenic driven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0393A4CB" w:rsidR="00E02A5A" w:rsidRDefault="004E6BB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Naturally caused fires for centuries have shaped the structure of coniferous forests across the United States. Many types of coniferous forests including ones like </w:t>
      </w:r>
      <w:proofErr w:type="spellStart"/>
      <w:r>
        <w:rPr>
          <w:rFonts w:ascii="Times New Roman" w:eastAsia="Times New Roman" w:hAnsi="Times New Roman" w:cs="Times New Roman"/>
          <w:sz w:val="24"/>
          <w:szCs w:val="24"/>
        </w:rPr>
        <w:t>Pondersoa</w:t>
      </w:r>
      <w:proofErr w:type="spellEnd"/>
      <w:r>
        <w:rPr>
          <w:rFonts w:ascii="Times New Roman" w:eastAsia="Times New Roman" w:hAnsi="Times New Roman" w:cs="Times New Roman"/>
          <w:sz w:val="24"/>
          <w:szCs w:val="24"/>
        </w:rPr>
        <w:t xml:space="preserve"> Pine forests had spaced out trees with grasses and shrubs that grew underneath. These areas were subjected to frequent fires, but low intensity fires that helped shape these ecosystems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West has led to thicker forests with increased canopy cover (Keane et al, 2002). </w:t>
      </w:r>
      <w:r>
        <w:rPr>
          <w:rFonts w:ascii="Times New Roman" w:eastAsia="Times New Roman" w:hAnsi="Times New Roman" w:cs="Times New Roman"/>
          <w:sz w:val="24"/>
          <w:szCs w:val="24"/>
        </w:rPr>
        <w:t xml:space="preserve"> These h</w:t>
      </w:r>
      <w:r w:rsidR="00AC3C34">
        <w:rPr>
          <w:rFonts w:ascii="Times New Roman" w:eastAsia="Times New Roman" w:hAnsi="Times New Roman" w:cs="Times New Roman"/>
          <w:sz w:val="24"/>
          <w:szCs w:val="24"/>
        </w:rPr>
        <w:t>igh frequency, low intensity wildfires that formerly maintained an open forest stand occur less often</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leading to increased incidence of forest insect pests</w:t>
      </w:r>
      <w:r>
        <w:rPr>
          <w:rFonts w:ascii="Times New Roman" w:eastAsia="Times New Roman" w:hAnsi="Times New Roman" w:cs="Times New Roman"/>
          <w:sz w:val="24"/>
          <w:szCs w:val="24"/>
        </w:rPr>
        <w:t xml:space="preserve"> due to thickening tree stands</w:t>
      </w:r>
      <w:r w:rsidR="00AC3C34">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Historic</w:t>
      </w:r>
      <w:r w:rsidR="00AC3C34">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sidR="00AC3C34">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sidR="00AC3C34">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sidR="00AC3C34">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sidR="00AC3C34">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sidR="00AC3C34">
        <w:rPr>
          <w:rFonts w:ascii="Times New Roman" w:eastAsia="Times New Roman" w:hAnsi="Times New Roman" w:cs="Times New Roman"/>
          <w:sz w:val="24"/>
          <w:szCs w:val="24"/>
        </w:rPr>
        <w:t xml:space="preserve"> the rate at </w:t>
      </w:r>
      <w:r w:rsidR="00AC3C34" w:rsidRPr="005D237C">
        <w:rPr>
          <w:rFonts w:ascii="Times New Roman" w:eastAsia="Times New Roman" w:hAnsi="Times New Roman" w:cs="Times New Roman"/>
          <w:sz w:val="24"/>
          <w:szCs w:val="24"/>
        </w:rPr>
        <w:t xml:space="preserve">which </w:t>
      </w:r>
      <w:del w:id="5" w:author="Neziri Izak - OHS" w:date="2020-07-06T16:59:00Z">
        <w:r w:rsidR="004A5C50" w:rsidRPr="005D237C" w:rsidDel="005D237C">
          <w:rPr>
            <w:rFonts w:ascii="Times New Roman" w:eastAsia="Times New Roman" w:hAnsi="Times New Roman" w:cs="Times New Roman"/>
            <w:sz w:val="24"/>
            <w:szCs w:val="24"/>
            <w:rPrChange w:id="6" w:author="Neziri Izak - OHS" w:date="2020-07-06T16:59:00Z">
              <w:rPr>
                <w:rFonts w:ascii="Times New Roman" w:eastAsia="Times New Roman" w:hAnsi="Times New Roman" w:cs="Times New Roman"/>
                <w:sz w:val="24"/>
                <w:szCs w:val="24"/>
                <w:highlight w:val="yellow"/>
              </w:rPr>
            </w:rPrChange>
          </w:rPr>
          <w:delText>(</w:delText>
        </w:r>
      </w:del>
      <w:r w:rsidR="00597DF9" w:rsidRPr="005D237C">
        <w:rPr>
          <w:rFonts w:ascii="Times New Roman" w:eastAsia="Times New Roman" w:hAnsi="Times New Roman" w:cs="Times New Roman"/>
          <w:sz w:val="24"/>
          <w:szCs w:val="24"/>
          <w:rPrChange w:id="7" w:author="Neziri Izak - OHS" w:date="2020-07-06T16:59:00Z">
            <w:rPr>
              <w:rFonts w:ascii="Times New Roman" w:eastAsia="Times New Roman" w:hAnsi="Times New Roman" w:cs="Times New Roman"/>
              <w:sz w:val="24"/>
              <w:szCs w:val="24"/>
              <w:highlight w:val="yellow"/>
            </w:rPr>
          </w:rPrChange>
        </w:rPr>
        <w:t>defoliators</w:t>
      </w:r>
      <w:del w:id="8" w:author="Neziri Izak - OHS" w:date="2020-07-06T16:59:00Z">
        <w:r w:rsidR="004A5C50" w:rsidRPr="005D237C" w:rsidDel="005D237C">
          <w:rPr>
            <w:rFonts w:ascii="Times New Roman" w:eastAsia="Times New Roman" w:hAnsi="Times New Roman" w:cs="Times New Roman"/>
            <w:sz w:val="24"/>
            <w:szCs w:val="24"/>
            <w:rPrChange w:id="9" w:author="Neziri Izak - OHS" w:date="2020-07-06T16:59:00Z">
              <w:rPr>
                <w:rFonts w:ascii="Times New Roman" w:eastAsia="Times New Roman" w:hAnsi="Times New Roman" w:cs="Times New Roman"/>
                <w:sz w:val="24"/>
                <w:szCs w:val="24"/>
                <w:highlight w:val="yellow"/>
              </w:rPr>
            </w:rPrChange>
          </w:rPr>
          <w:delText>)</w:delText>
        </w:r>
      </w:del>
      <w:r w:rsidR="00AC3C34">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del w:id="10" w:author="Neziri Izak - OHS" w:date="2020-07-06T16:58:00Z">
        <w:r w:rsidR="00AC3C34" w:rsidDel="005D237C">
          <w:rPr>
            <w:rFonts w:ascii="Times New Roman" w:eastAsia="Times New Roman" w:hAnsi="Times New Roman" w:cs="Times New Roman"/>
            <w:sz w:val="24"/>
            <w:szCs w:val="24"/>
          </w:rPr>
          <w:delText xml:space="preserve"> </w:delText>
        </w:r>
      </w:del>
      <w:r w:rsidR="004A5C50">
        <w:rPr>
          <w:rFonts w:ascii="Times New Roman" w:eastAsia="Times New Roman" w:hAnsi="Times New Roman" w:cs="Times New Roman"/>
          <w:sz w:val="24"/>
          <w:szCs w:val="24"/>
        </w:rPr>
        <w:t>S</w:t>
      </w:r>
      <w:r w:rsidR="00AC3C34">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sidR="00AC3C34">
        <w:rPr>
          <w:rFonts w:ascii="Times New Roman" w:eastAsia="Times New Roman" w:hAnsi="Times New Roman" w:cs="Times New Roman"/>
          <w:sz w:val="24"/>
          <w:szCs w:val="24"/>
        </w:rPr>
        <w:t xml:space="preserve">, fires killed pests directly. A multi-decadal history of fire suppression, coupled </w:t>
      </w:r>
      <w:r w:rsidR="00AC3C34">
        <w:rPr>
          <w:rFonts w:ascii="Times New Roman" w:eastAsia="Times New Roman" w:hAnsi="Times New Roman" w:cs="Times New Roman"/>
          <w:sz w:val="24"/>
          <w:szCs w:val="24"/>
        </w:rPr>
        <w:lastRenderedPageBreak/>
        <w:t xml:space="preserve">with summer drought stress due to climate change, has generated conditions that encourage sustained insect outbreaks and disease in the forest (Keane et al, 2002). </w:t>
      </w:r>
      <w:r>
        <w:rPr>
          <w:rFonts w:ascii="Times New Roman" w:eastAsia="Times New Roman" w:hAnsi="Times New Roman" w:cs="Times New Roman"/>
          <w:sz w:val="24"/>
          <w:szCs w:val="24"/>
        </w:rPr>
        <w:t xml:space="preserve">Decreases in winter severity due to climate change has also led to increased pest outbreaks (Murdock et al. 2012). </w:t>
      </w:r>
      <w:r w:rsidR="00597DF9">
        <w:rPr>
          <w:rFonts w:ascii="Times New Roman" w:eastAsia="Times New Roman" w:hAnsi="Times New Roman" w:cs="Times New Roman"/>
          <w:sz w:val="24"/>
          <w:szCs w:val="24"/>
        </w:rPr>
        <w:t>As climate change progresses, theses insect outbreaks are expected to intensify (</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as outbreaks tend to occur more often during warmer, wet time periods.</w:t>
      </w:r>
    </w:p>
    <w:p w14:paraId="0D66C8ED" w14:textId="1FE501A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1" w:name="_gjdgxs" w:colFirst="0" w:colLast="0"/>
      <w:bookmarkEnd w:id="11"/>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in this region, but also feed on spruce needles</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2"/>
      <w:r>
        <w:rPr>
          <w:rFonts w:ascii="Times New Roman" w:eastAsia="Times New Roman" w:hAnsi="Times New Roman" w:cs="Times New Roman"/>
          <w:sz w:val="24"/>
          <w:szCs w:val="24"/>
        </w:rPr>
        <w:t>forest-stream connectivity</w:t>
      </w:r>
      <w:commentRangeEnd w:id="12"/>
      <w:r w:rsidR="004726F9">
        <w:rPr>
          <w:rStyle w:val="CommentReference"/>
        </w:rPr>
        <w:commentReference w:id="12"/>
      </w:r>
      <w:r>
        <w:rPr>
          <w:rFonts w:ascii="Times New Roman" w:eastAsia="Times New Roman" w:hAnsi="Times New Roman" w:cs="Times New Roman"/>
          <w:sz w:val="24"/>
          <w:szCs w:val="24"/>
        </w:rPr>
        <w:t xml:space="preserve">. </w:t>
      </w:r>
      <w:commentRangeStart w:id="13"/>
      <w:r>
        <w:rPr>
          <w:rFonts w:ascii="Times New Roman" w:eastAsia="Times New Roman" w:hAnsi="Times New Roman" w:cs="Times New Roman"/>
          <w:sz w:val="24"/>
          <w:szCs w:val="24"/>
        </w:rPr>
        <w:t xml:space="preserve">It has also been suggested that pest outbreaks can lead to increased fires due to the dead and dying trees they leave behind </w:t>
      </w:r>
      <w:r>
        <w:rPr>
          <w:rFonts w:ascii="Times New Roman" w:eastAsia="Times New Roman" w:hAnsi="Times New Roman" w:cs="Times New Roman"/>
          <w:sz w:val="24"/>
          <w:szCs w:val="24"/>
        </w:rPr>
        <w:lastRenderedPageBreak/>
        <w:t xml:space="preserve">(Schlesinger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3"/>
      <w:r w:rsidR="00A618C4">
        <w:rPr>
          <w:rStyle w:val="CommentReference"/>
        </w:rPr>
        <w:commentReference w:id="13"/>
      </w:r>
    </w:p>
    <w:p w14:paraId="3B36D370" w14:textId="6AF59109" w:rsidR="00E02A5A" w:rsidRDefault="00AC3C34">
      <w:pPr>
        <w:pBdr>
          <w:top w:val="nil"/>
          <w:left w:val="nil"/>
          <w:bottom w:val="nil"/>
          <w:right w:val="nil"/>
          <w:between w:val="nil"/>
        </w:pBdr>
        <w:spacing w:line="480" w:lineRule="auto"/>
        <w:ind w:firstLine="720"/>
        <w:contextualSpacing/>
      </w:pPr>
      <w:commentRangeStart w:id="14"/>
      <w:r>
        <w:rPr>
          <w:rFonts w:ascii="Times New Roman" w:eastAsia="Times New Roman" w:hAnsi="Times New Roman" w:cs="Times New Roman"/>
          <w:sz w:val="24"/>
          <w:szCs w:val="24"/>
        </w:rPr>
        <w:t xml:space="preserve">This study </w:t>
      </w:r>
      <w:commentRangeEnd w:id="14"/>
      <w:r w:rsidR="004726F9">
        <w:rPr>
          <w:rStyle w:val="CommentReference"/>
        </w:rPr>
        <w:commentReference w:id="14"/>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including the rate of decomposition of mixed conifer needles to see whether or not that rate is increasing in areas highly impacted by WSB meaning that more nutrients would be 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r w:rsidR="007F54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f </w:t>
      </w:r>
      <w:r w:rsidR="007F5497" w:rsidRPr="007F5497">
        <w:rPr>
          <w:rFonts w:ascii="Times New Roman" w:eastAsia="Times New Roman" w:hAnsi="Times New Roman" w:cs="Times New Roman"/>
          <w:sz w:val="24"/>
          <w:szCs w:val="24"/>
        </w:rPr>
        <w:t>NO</w:t>
      </w:r>
      <w:r w:rsidR="007F5497" w:rsidRPr="007F5497">
        <w:rPr>
          <w:rFonts w:ascii="Times New Roman" w:eastAsia="Times New Roman" w:hAnsi="Times New Roman" w:cs="Times New Roman"/>
          <w:sz w:val="24"/>
          <w:szCs w:val="24"/>
          <w:vertAlign w:val="subscript"/>
        </w:rPr>
        <w:t>3</w:t>
      </w:r>
      <w:r w:rsidR="00B75B3C" w:rsidRPr="007F5497">
        <w:rPr>
          <w:rFonts w:ascii="Times New Roman" w:eastAsia="Times New Roman" w:hAnsi="Times New Roman" w:cs="Times New Roman"/>
          <w:sz w:val="24"/>
          <w:szCs w:val="24"/>
          <w:vertAlign w:val="superscript"/>
        </w:rPr>
        <w:t>-</w:t>
      </w:r>
      <w:r w:rsidR="00B75B3C">
        <w:rPr>
          <w:rFonts w:ascii="Times New Roman" w:eastAsia="Times New Roman" w:hAnsi="Times New Roman" w:cs="Times New Roman"/>
          <w:sz w:val="24"/>
          <w:szCs w:val="24"/>
        </w:rPr>
        <w:t xml:space="preserve"> amounts</w:t>
      </w:r>
      <w:r>
        <w:rPr>
          <w:rFonts w:ascii="Times New Roman" w:eastAsia="Times New Roman" w:hAnsi="Times New Roman" w:cs="Times New Roman"/>
          <w:sz w:val="24"/>
          <w:szCs w:val="24"/>
        </w:rPr>
        <w:t xml:space="preserve">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7F5497">
        <w:rPr>
          <w:rFonts w:ascii="Times New Roman" w:eastAsia="Times New Roman" w:hAnsi="Times New Roman" w:cs="Times New Roman"/>
          <w:sz w:val="24"/>
          <w:szCs w:val="24"/>
        </w:rPr>
        <w:t>NH</w:t>
      </w:r>
      <w:r w:rsidR="007F5497">
        <w:rPr>
          <w:rFonts w:ascii="Times New Roman" w:eastAsia="Times New Roman" w:hAnsi="Times New Roman" w:cs="Times New Roman"/>
          <w:sz w:val="24"/>
          <w:szCs w:val="24"/>
          <w:vertAlign w:val="subscript"/>
        </w:rPr>
        <w:t>4</w:t>
      </w:r>
      <w:r w:rsidR="007F5497">
        <w:rPr>
          <w:rFonts w:ascii="Times New Roman" w:eastAsia="Times New Roman" w:hAnsi="Times New Roman" w:cs="Times New Roman"/>
          <w:sz w:val="24"/>
          <w:szCs w:val="24"/>
          <w:vertAlign w:val="superscript"/>
        </w:rPr>
        <w:t>+</w:t>
      </w:r>
      <w:r w:rsidR="004726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levels are </w:t>
      </w:r>
      <w:r w:rsidR="007F5497">
        <w:rPr>
          <w:rFonts w:ascii="Times New Roman" w:eastAsia="Times New Roman" w:hAnsi="Times New Roman" w:cs="Times New Roman"/>
          <w:sz w:val="24"/>
          <w:szCs w:val="24"/>
        </w:rPr>
        <w:t>decreasing</w:t>
      </w:r>
      <w:r>
        <w:rPr>
          <w:rFonts w:ascii="Times New Roman" w:eastAsia="Times New Roman" w:hAnsi="Times New Roman" w:cs="Times New Roman"/>
          <w:sz w:val="24"/>
          <w:szCs w:val="24"/>
        </w:rPr>
        <w:t xml:space="preserve">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that </w:t>
      </w:r>
      <w:r w:rsidR="007F5497">
        <w:rPr>
          <w:rFonts w:ascii="Times New Roman" w:eastAsia="Times New Roman" w:hAnsi="Times New Roman" w:cs="Times New Roman"/>
          <w:sz w:val="24"/>
          <w:szCs w:val="24"/>
        </w:rPr>
        <w:t xml:space="preserve">is then subjected to </w:t>
      </w:r>
      <w:r w:rsidR="00E818AD">
        <w:rPr>
          <w:rFonts w:ascii="Times New Roman" w:eastAsia="Times New Roman" w:hAnsi="Times New Roman" w:cs="Times New Roman"/>
          <w:sz w:val="24"/>
          <w:szCs w:val="24"/>
        </w:rPr>
        <w:t>leaching (</w:t>
      </w:r>
      <w:r>
        <w:rPr>
          <w:rFonts w:ascii="Times New Roman" w:eastAsia="Times New Roman" w:hAnsi="Times New Roman" w:cs="Times New Roman"/>
          <w:sz w:val="24"/>
          <w:szCs w:val="24"/>
        </w:rPr>
        <w:t xml:space="preserve">Lewis and Likens, 2006).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48B8AEC0"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5"/>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w:t>
      </w:r>
      <w:r>
        <w:rPr>
          <w:rFonts w:ascii="Times New Roman" w:eastAsia="Times New Roman" w:hAnsi="Times New Roman" w:cs="Times New Roman"/>
          <w:sz w:val="24"/>
          <w:szCs w:val="24"/>
        </w:rPr>
        <w:lastRenderedPageBreak/>
        <w:t>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w:t>
      </w:r>
      <w:r w:rsidR="0067052F">
        <w:rPr>
          <w:rFonts w:ascii="Times New Roman" w:eastAsia="Times New Roman" w:hAnsi="Times New Roman" w:cs="Times New Roman"/>
          <w:sz w:val="24"/>
          <w:szCs w:val="24"/>
        </w:rPr>
        <w:t>us to better understand the consequences of outbreaks and how we can predict future outbreaks and changes that may occur</w:t>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5"/>
      <w:r w:rsidR="002E09C5">
        <w:rPr>
          <w:rStyle w:val="CommentReference"/>
        </w:rPr>
        <w:commentReference w:id="15"/>
      </w:r>
    </w:p>
    <w:p w14:paraId="3C179C01" w14:textId="19175C8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6"/>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w:t>
      </w:r>
      <w:del w:id="17" w:author="Neziri Izak - OHS" w:date="2020-07-08T12:17:00Z">
        <w:r w:rsidDel="00111A6C">
          <w:rPr>
            <w:rFonts w:ascii="Times New Roman" w:eastAsia="Times New Roman" w:hAnsi="Times New Roman" w:cs="Times New Roman"/>
            <w:sz w:val="24"/>
            <w:szCs w:val="24"/>
          </w:rPr>
          <w:delText xml:space="preserve"> ).</w:delText>
        </w:r>
        <w:commentRangeEnd w:id="16"/>
        <w:r w:rsidR="002E09C5" w:rsidDel="00111A6C">
          <w:rPr>
            <w:rStyle w:val="CommentReference"/>
          </w:rPr>
          <w:commentReference w:id="16"/>
        </w:r>
      </w:del>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3B8DC9B"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outbreak </w:t>
      </w:r>
      <w:proofErr w:type="gramStart"/>
      <w:r w:rsidR="00452631">
        <w:rPr>
          <w:rFonts w:ascii="Times New Roman" w:eastAsia="Times New Roman" w:hAnsi="Times New Roman" w:cs="Times New Roman"/>
          <w:sz w:val="24"/>
          <w:szCs w:val="24"/>
        </w:rPr>
        <w:t>insects</w:t>
      </w:r>
      <w:proofErr w:type="gramEnd"/>
      <w:r w:rsidR="00452631">
        <w:rPr>
          <w:rFonts w:ascii="Times New Roman" w:eastAsia="Times New Roman" w:hAnsi="Times New Roman" w:cs="Times New Roman"/>
          <w:sz w:val="24"/>
          <w:szCs w:val="24"/>
        </w:rPr>
        <w:t xml:space="preserve"> affect forest internal forest nutrient cycles, I studied how WSB feeding 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18"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and net nitrification</w:t>
      </w:r>
      <w:r w:rsidR="00EF47A4">
        <w:rPr>
          <w:rFonts w:ascii="Times New Roman" w:eastAsia="Times New Roman" w:hAnsi="Times New Roman" w:cs="Times New Roman"/>
          <w:sz w:val="24"/>
          <w:szCs w:val="24"/>
        </w:rPr>
        <w:t xml:space="preserve"> in the </w:t>
      </w:r>
      <w:r w:rsidR="00452631">
        <w:rPr>
          <w:rFonts w:ascii="Times New Roman" w:eastAsia="Times New Roman" w:hAnsi="Times New Roman" w:cs="Times New Roman"/>
          <w:sz w:val="24"/>
          <w:szCs w:val="24"/>
        </w:rPr>
        <w:t xml:space="preserve">eastern </w:t>
      </w:r>
      <w:r w:rsidR="00EF47A4">
        <w:rPr>
          <w:rFonts w:ascii="Times New Roman" w:eastAsia="Times New Roman" w:hAnsi="Times New Roman" w:cs="Times New Roman"/>
          <w:sz w:val="24"/>
          <w:szCs w:val="24"/>
        </w:rPr>
        <w:t>Cascades</w:t>
      </w:r>
      <w:r w:rsidR="00452631">
        <w:rPr>
          <w:rFonts w:ascii="Times New Roman" w:eastAsia="Times New Roman" w:hAnsi="Times New Roman" w:cs="Times New Roman"/>
          <w:sz w:val="24"/>
          <w:szCs w:val="24"/>
        </w:rPr>
        <w:t xml:space="preserve"> of central Washington</w:t>
      </w:r>
      <w:r w:rsidR="00E953B1">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 xml:space="preserve">In general, I hypothesized that WSB activity would:  1) increase throughfall nutrient concentration, </w:t>
      </w:r>
      <w:r w:rsidR="00452631">
        <w:rPr>
          <w:rFonts w:ascii="Times New Roman" w:eastAsia="Times New Roman" w:hAnsi="Times New Roman" w:cs="Times New Roman"/>
          <w:sz w:val="24"/>
          <w:szCs w:val="24"/>
        </w:rPr>
        <w:lastRenderedPageBreak/>
        <w:t xml:space="preserve">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00603D7C"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proofErr w:type="gram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proofErr w:type="gram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 - 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67ECFC2B" w:rsidR="00D74CAC" w:rsidRDefault="005940EF" w:rsidP="004162F7">
      <w:pPr>
        <w:spacing w:after="0" w:line="480" w:lineRule="auto"/>
        <w:ind w:firstLine="720"/>
        <w:contextualSpacing/>
        <w:rPr>
          <w:ins w:id="19" w:author="Clay" w:date="2020-07-02T11:13:00Z"/>
          <w:rFonts w:ascii="Times New Roman" w:hAnsi="Times New Roman" w:cs="Times New Roman"/>
          <w:sz w:val="24"/>
          <w:szCs w:val="24"/>
        </w:rPr>
      </w:pPr>
      <w:del w:id="20" w:author="Clay" w:date="2020-07-02T11:19:00Z">
        <w:r w:rsidRPr="009356E2" w:rsidDel="009652CB">
          <w:rPr>
            <w:i/>
            <w:iCs/>
            <w:noProof/>
            <w:lang w:eastAsia="ja-JP"/>
          </w:rPr>
          <w:lastRenderedPageBreak/>
          <w:drawing>
            <wp:anchor distT="0" distB="0" distL="114300" distR="114300" simplePos="0" relativeHeight="251655680" behindDoc="0" locked="0" layoutInCell="1" allowOverlap="1" wp14:anchorId="1F6DCD7A" wp14:editId="6F3216E6">
              <wp:simplePos x="0" y="0"/>
              <wp:positionH relativeFrom="margin">
                <wp:posOffset>-142875</wp:posOffset>
              </wp:positionH>
              <wp:positionV relativeFrom="paragraph">
                <wp:posOffset>1525905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ins w:id="21" w:author="Neziri Izak - OHS" w:date="2020-07-02T13:53:00Z">
        <w:r w:rsidR="00F477CC">
          <w:rPr>
            <w:noProof/>
            <w:lang w:eastAsia="ja-JP"/>
          </w:rPr>
          <mc:AlternateContent>
            <mc:Choice Requires="wps">
              <w:drawing>
                <wp:anchor distT="0" distB="0" distL="114300" distR="114300" simplePos="0" relativeHeight="251659776" behindDoc="0" locked="0" layoutInCell="1" allowOverlap="1" wp14:anchorId="6CDC1D95" wp14:editId="616EB60F">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531A663D" w:rsidR="00F1246B" w:rsidRPr="001A443B" w:rsidRDefault="00F1246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531A663D" w:rsidR="00F1246B" w:rsidRPr="001A443B" w:rsidRDefault="00F1246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v:textbox>
                  <w10:wrap type="topAndBottom"/>
                </v:shape>
              </w:pict>
            </mc:Fallback>
          </mc:AlternateContent>
        </w:r>
      </w:ins>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concentrations.  </w:t>
      </w:r>
      <w:r w:rsidR="00D74CAC">
        <w:rPr>
          <w:rFonts w:ascii="Times New Roman" w:eastAsia="Times New Roman" w:hAnsi="Times New Roman" w:cs="Times New Roman"/>
          <w:sz w:val="24"/>
          <w:szCs w:val="24"/>
        </w:rPr>
        <w:t>I established 4 study sites each within low and high budworm herbivory level stands (n=8 study sites)</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State,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ins w:id="22"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near the following creeks: 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w:t>
      </w:r>
      <w:r w:rsidR="00D74CAC" w:rsidRPr="009356E2">
        <w:rPr>
          <w:rFonts w:ascii="Times New Roman" w:eastAsia="Times New Roman" w:hAnsi="Times New Roman" w:cs="Times New Roman"/>
          <w:sz w:val="24"/>
          <w:szCs w:val="24"/>
        </w:rPr>
        <w:lastRenderedPageBreak/>
        <w:t xml:space="preserve">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ins w:id="23"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 high budworm sites </w:t>
      </w:r>
      <w:proofErr w:type="gramStart"/>
      <w:r w:rsidR="00D74CAC" w:rsidRPr="009356E2">
        <w:rPr>
          <w:rFonts w:ascii="Times New Roman" w:eastAsia="Times New Roman" w:hAnsi="Times New Roman" w:cs="Times New Roman"/>
          <w:sz w:val="24"/>
          <w:szCs w:val="24"/>
        </w:rPr>
        <w:t>were located in</w:t>
      </w:r>
      <w:proofErr w:type="gramEnd"/>
      <w:r w:rsidR="00D74CAC" w:rsidRPr="009356E2">
        <w:rPr>
          <w:rFonts w:ascii="Times New Roman" w:eastAsia="Times New Roman" w:hAnsi="Times New Roman" w:cs="Times New Roman"/>
          <w:sz w:val="24"/>
          <w:szCs w:val="24"/>
        </w:rPr>
        <w:t xml:space="preserve"> the Swauk drainage in the Okanogan-Wenatchee National Forest in Washington State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These study sites were located near the following creeks: 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access difficulty</w:t>
      </w:r>
      <w:r w:rsidR="00D74CAC">
        <w:rPr>
          <w:rFonts w:ascii="Times New Roman" w:eastAsia="Times New Roman" w:hAnsi="Times New Roman" w:cs="Times New Roman"/>
          <w:sz w:val="24"/>
          <w:szCs w:val="24"/>
        </w:rPr>
        <w:t>.</w:t>
      </w:r>
      <w:ins w:id="24" w:author="Clay" w:date="2020-07-02T11:18:00Z">
        <w:r w:rsidR="009652CB">
          <w:rPr>
            <w:rFonts w:ascii="Times New Roman" w:eastAsia="Times New Roman" w:hAnsi="Times New Roman" w:cs="Times New Roman"/>
            <w:sz w:val="24"/>
            <w:szCs w:val="24"/>
          </w:rPr>
          <w:t xml:space="preserve"> </w:t>
        </w:r>
      </w:ins>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17235B70" w14:textId="3EE4B730" w:rsidR="004162F7" w:rsidDel="001A443B" w:rsidRDefault="004162F7" w:rsidP="004162F7">
      <w:pPr>
        <w:spacing w:after="0" w:line="480" w:lineRule="auto"/>
        <w:ind w:firstLine="720"/>
        <w:contextualSpacing/>
        <w:rPr>
          <w:del w:id="25" w:author="Neziri Izak - OHS" w:date="2020-07-02T14: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025E76B0" w14:textId="5E81BAA1" w:rsidR="004162F7" w:rsidRPr="00624841" w:rsidRDefault="004162F7" w:rsidP="001A443B">
      <w:pPr>
        <w:spacing w:after="0" w:line="480" w:lineRule="auto"/>
        <w:ind w:firstLine="720"/>
        <w:contextualSpacing/>
      </w:pP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6478D45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close to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w:t>
      </w:r>
      <w:r>
        <w:rPr>
          <w:rFonts w:ascii="Times New Roman" w:eastAsia="Times New Roman" w:hAnsi="Times New Roman" w:cs="Times New Roman"/>
          <w:sz w:val="24"/>
          <w:szCs w:val="24"/>
        </w:rPr>
        <w:lastRenderedPageBreak/>
        <w:t xml:space="preserve">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it through a PVC pipe</w:t>
      </w:r>
      <w:del w:id="26" w:author="Clay" w:date="2020-07-02T11:29:00Z">
        <w:r w:rsidDel="00E509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6C072D4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ins w:id="27"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ins w:id="28"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p>
    <w:p w14:paraId="6747401C" w14:textId="5257197E"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4 samples in 2015, throughfall </w:t>
      </w:r>
      <w:r w:rsidR="004162F7">
        <w:rPr>
          <w:rFonts w:ascii="Times New Roman" w:eastAsia="Times New Roman" w:hAnsi="Times New Roman" w:cs="Times New Roman"/>
          <w:sz w:val="24"/>
          <w:szCs w:val="24"/>
        </w:rPr>
        <w:t xml:space="preserve">and rainfall collectors were taken down November </w:t>
      </w:r>
      <w:proofErr w:type="gramStart"/>
      <w:r w:rsidR="003E7416">
        <w:rPr>
          <w:rFonts w:ascii="Times New Roman" w:eastAsia="Times New Roman" w:hAnsi="Times New Roman" w:cs="Times New Roman"/>
          <w:sz w:val="24"/>
          <w:szCs w:val="24"/>
        </w:rPr>
        <w:t>5</w:t>
      </w:r>
      <w:proofErr w:type="gramEnd"/>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to prevent damage to the apparatus</w:t>
      </w:r>
      <w:r w:rsidR="00802F59" w:rsidDel="00802F59">
        <w:rPr>
          <w:rFonts w:ascii="Times New Roman" w:eastAsia="Times New Roman" w:hAnsi="Times New Roman" w:cs="Times New Roman"/>
          <w:sz w:val="24"/>
          <w:szCs w:val="24"/>
        </w:rPr>
        <w:t xml:space="preserv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April 23, 2016 just after snowmelt to begin sampling again.  All collectors were taken down on November 5,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A84D4B6"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del w:id="29" w:author="Clay" w:date="2020-07-02T11:38:00Z">
        <w:r w:rsidDel="00802F59">
          <w:rPr>
            <w:rFonts w:ascii="Times New Roman" w:eastAsia="Times New Roman" w:hAnsi="Times New Roman" w:cs="Times New Roman"/>
            <w:sz w:val="24"/>
            <w:szCs w:val="24"/>
          </w:rPr>
          <w:delText xml:space="preserve"> </w:delText>
        </w:r>
      </w:del>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 xml:space="preserve">. </w:t>
      </w:r>
      <w:ins w:id="30" w:author="Clay" w:date="2020-07-02T11:38:00Z">
        <w:r w:rsidR="00802F59">
          <w:rPr>
            <w:rFonts w:ascii="Times New Roman" w:eastAsia="Times New Roman" w:hAnsi="Times New Roman" w:cs="Times New Roman"/>
            <w:sz w:val="24"/>
            <w:szCs w:val="24"/>
          </w:rPr>
          <w:t xml:space="preserve"> </w:t>
        </w:r>
      </w:ins>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xml:space="preserve">.  These were sampled regularly during budworm feeding and less frequently after feeding.  The </w:t>
      </w:r>
      <w:r>
        <w:rPr>
          <w:rFonts w:ascii="Times New Roman" w:eastAsia="Times New Roman" w:hAnsi="Times New Roman" w:cs="Times New Roman"/>
          <w:sz w:val="24"/>
          <w:szCs w:val="24"/>
        </w:rPr>
        <w:lastRenderedPageBreak/>
        <w:t>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ins w:id="31"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3D9BA8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del w:id="32" w:author="Clay" w:date="2020-07-02T11:42:00Z">
        <w:r w:rsidDel="00802F59">
          <w:rPr>
            <w:rFonts w:ascii="Times New Roman" w:eastAsia="Times New Roman" w:hAnsi="Times New Roman" w:cs="Times New Roman"/>
            <w:sz w:val="24"/>
            <w:szCs w:val="24"/>
          </w:rPr>
          <w:delText xml:space="preserve">  </w:delText>
        </w:r>
      </w:del>
    </w:p>
    <w:p w14:paraId="6E6F8E8D" w14:textId="7F5BF79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ins w:id="33" w:author="Clay" w:date="2020-07-02T11:44: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39952E8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ins w:id="34" w:author="Clay" w:date="2020-07-02T11:51: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ins w:id="35" w:author="Clay" w:date="2020-07-02T11:51:00Z">
        <w:r w:rsidR="005528A9">
          <w:rPr>
            <w:rFonts w:ascii="Times New Roman" w:eastAsia="Times New Roman" w:hAnsi="Times New Roman" w:cs="Times New Roman"/>
            <w:sz w:val="24"/>
            <w:szCs w:val="24"/>
          </w:rPr>
          <w:t xml:space="preserve"> </w:t>
        </w:r>
      </w:ins>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ins w:id="36" w:author="Clay" w:date="2020-07-02T11:52: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3BE9485"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w:t>
      </w:r>
      <w:ins w:id="37" w:author="Clay" w:date="2020-07-02T11:55: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w:lastRenderedPageBreak/>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Analyses</w:t>
      </w:r>
    </w:p>
    <w:p w14:paraId="134B3841" w14:textId="122248D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Upon each collection of decomposition bags, I also used a thermocouple to measure temperature at three soil depths:  2 cm, 10 cm, 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each core was homogenized in a Ziploc bag.  Soils were immediately analyzed for moisture content and percent organic matter, and soils were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ins w:id="38" w:author="Clay" w:date="2020-07-02T12:11:00Z">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5CF59D00"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6A1F4212"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ins w:id="39"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w:t>
      </w:r>
      <w:r>
        <w:rPr>
          <w:rFonts w:ascii="Times New Roman" w:eastAsia="Times New Roman" w:hAnsi="Times New Roman" w:cs="Times New Roman"/>
          <w:sz w:val="24"/>
          <w:szCs w:val="24"/>
        </w:rPr>
        <w:lastRenderedPageBreak/>
        <w:t xml:space="preserve">oven until constant mass. </w:t>
      </w:r>
      <w:ins w:id="40"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Pans were cooled to room temperature and reweighed to obtain ash-free dry mass, with the difference between dry mass and ash-free dry mass used to calculate percent organic matter.</w:t>
      </w:r>
    </w:p>
    <w:p w14:paraId="07662D46" w14:textId="1C92D6E8"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05394119"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changes in the soil inorganic N pool</w:t>
      </w:r>
      <w:del w:id="41" w:author="Clay" w:date="2020-07-02T12:14:00Z">
        <w:r w:rsidDel="00841FD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at each </w:t>
      </w:r>
      <w:r w:rsidR="004162F7">
        <w:rPr>
          <w:rFonts w:ascii="Times New Roman" w:eastAsia="Times New Roman" w:hAnsi="Times New Roman" w:cs="Times New Roman"/>
          <w:sz w:val="24"/>
          <w:szCs w:val="24"/>
        </w:rPr>
        <w:t>site</w:t>
      </w:r>
      <w:ins w:id="42" w:author="Clay" w:date="2020-07-02T12:14:00Z">
        <w:r w:rsidR="00841FDC">
          <w:rPr>
            <w:rFonts w:ascii="Times New Roman" w:eastAsia="Times New Roman" w:hAnsi="Times New Roman" w:cs="Times New Roman"/>
            <w:sz w:val="24"/>
            <w:szCs w:val="24"/>
          </w:rPr>
          <w:t>,</w:t>
        </w:r>
      </w:ins>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6836D823"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p>
    <w:p w14:paraId="374DA283" w14:textId="47499D4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(Griffin and Turner, 2012</w:t>
      </w:r>
      <w:commentRangeStart w:id="43"/>
      <w:r w:rsidR="0063048D">
        <w:rPr>
          <w:rFonts w:ascii="Times New Roman" w:eastAsia="Times New Roman" w:hAnsi="Times New Roman" w:cs="Times New Roman"/>
          <w:sz w:val="24"/>
          <w:szCs w:val="24"/>
        </w:rPr>
        <w:t>) Net</w:t>
      </w:r>
      <w:r>
        <w:rPr>
          <w:rFonts w:ascii="Times New Roman" w:eastAsia="Times New Roman" w:hAnsi="Times New Roman" w:cs="Times New Roman"/>
          <w:sz w:val="24"/>
          <w:szCs w:val="24"/>
        </w:rPr>
        <w:t xml:space="preserve">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was indicated by … etc.</w:t>
      </w:r>
      <w:commentRangeEnd w:id="43"/>
      <w:r>
        <w:rPr>
          <w:rStyle w:val="CommentReference"/>
        </w:rPr>
        <w:commentReference w:id="43"/>
      </w:r>
    </w:p>
    <w:p w14:paraId="38604971" w14:textId="2871FE9F"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a</w:t>
      </w:r>
      <w:r w:rsidRPr="00D614C5">
        <w:rPr>
          <w:rFonts w:ascii="Times New Roman" w:eastAsia="Times New Roman" w:hAnsi="Times New Roman" w:cs="Times New Roman"/>
          <w:iCs/>
          <w:sz w:val="24"/>
          <w:szCs w:val="24"/>
          <w:u w:val="single"/>
        </w:rPr>
        <w:t>nalyses</w:t>
      </w:r>
      <w:r w:rsidR="003E7416">
        <w:rPr>
          <w:rFonts w:ascii="Times New Roman" w:eastAsia="Times New Roman" w:hAnsi="Times New Roman" w:cs="Times New Roman"/>
          <w:iCs/>
          <w:sz w:val="24"/>
          <w:szCs w:val="24"/>
          <w:u w:val="single"/>
        </w:rPr>
        <w:t xml:space="preserve"> for throughfall and soil</w:t>
      </w:r>
    </w:p>
    <w:p w14:paraId="60EE4353" w14:textId="14D576A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w:t>
      </w:r>
      <w:r w:rsidR="003E7416">
        <w:rPr>
          <w:rFonts w:ascii="Times New Roman" w:eastAsia="Times New Roman" w:hAnsi="Times New Roman" w:cs="Times New Roman"/>
          <w:sz w:val="24"/>
          <w:szCs w:val="24"/>
        </w:rPr>
        <w:t xml:space="preserve"> (Keeney and Nelson 1987)</w:t>
      </w:r>
      <w:r>
        <w:rPr>
          <w:rFonts w:ascii="Times New Roman" w:eastAsia="Times New Roman" w:hAnsi="Times New Roman" w:cs="Times New Roman"/>
          <w:sz w:val="24"/>
          <w:szCs w:val="24"/>
        </w:rPr>
        <w:t xml:space="preserve"> was used to extract inorganic nitrogen from each soil sample.</w:t>
      </w:r>
      <w:ins w:id="44"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Five grams of air-dried soil were added to 37.5 mL</w:t>
      </w:r>
      <w:del w:id="45" w:author="Clay" w:date="2020-07-02T12:34: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w:t>
      </w:r>
      <w:ins w:id="46"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lastRenderedPageBreak/>
        <w:t xml:space="preserve">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 xml:space="preserve">filter and stored in the freezer until analysis. </w:t>
      </w:r>
      <w:ins w:id="47"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Phosphorous Analysis</w:t>
      </w:r>
    </w:p>
    <w:p w14:paraId="34C4B64F" w14:textId="3841D9D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Bray P1 method was used to extract phosphorus from each soil sample (</w:t>
      </w:r>
      <w:r w:rsidR="003E7416">
        <w:rPr>
          <w:rFonts w:ascii="Times New Roman" w:eastAsia="Times New Roman" w:hAnsi="Times New Roman" w:cs="Times New Roman"/>
          <w:sz w:val="24"/>
          <w:szCs w:val="24"/>
        </w:rPr>
        <w:t>Bray and Kurtz 1945</w:t>
      </w:r>
      <w:r>
        <w:rPr>
          <w:rFonts w:ascii="Times New Roman" w:eastAsia="Times New Roman" w:hAnsi="Times New Roman" w:cs="Times New Roman"/>
          <w:sz w:val="24"/>
          <w:szCs w:val="24"/>
        </w:rPr>
        <w:t xml:space="preserve">). </w:t>
      </w:r>
      <w:ins w:id="48" w:author="Clay" w:date="2020-07-02T12:35: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One gram of air dried soil was added to 10 mL</w:t>
      </w:r>
      <w:del w:id="49" w:author="Clay" w:date="2020-07-02T12:35: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del w:id="50" w:author="Clay" w:date="2020-07-02T12:35:00Z">
        <w:r w:rsidDel="005B4BB7">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shaken </w:t>
      </w:r>
      <w:r w:rsidR="005B4BB7">
        <w:rPr>
          <w:rFonts w:ascii="Times New Roman" w:eastAsia="Times New Roman" w:hAnsi="Times New Roman" w:cs="Times New Roman"/>
          <w:sz w:val="24"/>
          <w:szCs w:val="24"/>
        </w:rPr>
        <w:t xml:space="preserve">at 100 rpm for 15 minutes </w:t>
      </w:r>
      <w:r>
        <w:rPr>
          <w:rFonts w:ascii="Times New Roman" w:eastAsia="Times New Roman" w:hAnsi="Times New Roman" w:cs="Times New Roman"/>
          <w:sz w:val="24"/>
          <w:szCs w:val="24"/>
        </w:rPr>
        <w:t xml:space="preserve">on a shaking table </w:t>
      </w:r>
      <w:r w:rsidR="005B4BB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69917EB0" w14:textId="5820F6E3" w:rsidR="00F53E32" w:rsidDel="005B4BB7" w:rsidRDefault="004162F7" w:rsidP="00F53E32">
      <w:pPr>
        <w:spacing w:after="0" w:line="480" w:lineRule="auto"/>
        <w:ind w:firstLine="720"/>
        <w:contextualSpacing/>
        <w:rPr>
          <w:del w:id="51" w:author="Clay" w:date="2020-07-02T12:42:00Z"/>
          <w:sz w:val="24"/>
          <w:szCs w:val="24"/>
        </w:rPr>
      </w:pPr>
      <w:commentRangeStart w:id="52"/>
      <w:r>
        <w:rPr>
          <w:rFonts w:ascii="Times New Roman" w:eastAsia="Times New Roman" w:hAnsi="Times New Roman" w:cs="Times New Roman"/>
          <w:sz w:val="24"/>
          <w:szCs w:val="24"/>
        </w:rPr>
        <w:t xml:space="preserve">All </w:t>
      </w:r>
      <w:commentRangeEnd w:id="52"/>
      <w:r w:rsidR="005B4BB7">
        <w:rPr>
          <w:rStyle w:val="CommentReference"/>
        </w:rPr>
        <w:commentReference w:id="52"/>
      </w:r>
      <w:r>
        <w:rPr>
          <w:rFonts w:ascii="Times New Roman" w:eastAsia="Times New Roman" w:hAnsi="Times New Roman" w:cs="Times New Roman"/>
          <w:sz w:val="24"/>
          <w:szCs w:val="24"/>
        </w:rPr>
        <w:t>data was analyzed in R</w:t>
      </w:r>
      <w:ins w:id="53"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3.6.2</w:t>
      </w:r>
      <w:r w:rsidR="005B4BB7">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was analyzed using XXX (package).  Frass and litterfall was compared using a generalized least squares (GLS) model (package).  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factors as well as looking at the interaction between </w:t>
      </w:r>
      <w:r w:rsidR="008048BF">
        <w:rPr>
          <w:rFonts w:ascii="Times New Roman" w:eastAsia="Times New Roman" w:hAnsi="Times New Roman" w:cs="Times New Roman"/>
          <w:sz w:val="24"/>
          <w:szCs w:val="24"/>
        </w:rPr>
        <w:t xml:space="preserve">impact and </w:t>
      </w:r>
      <w:r w:rsidR="005B4BB7">
        <w:rPr>
          <w:rFonts w:ascii="Times New Roman" w:eastAsia="Times New Roman" w:hAnsi="Times New Roman" w:cs="Times New Roman"/>
          <w:sz w:val="24"/>
          <w:szCs w:val="24"/>
        </w:rPr>
        <w:t xml:space="preserve">leaf </w:t>
      </w:r>
      <w:r w:rsidR="00D614C5">
        <w:rPr>
          <w:rFonts w:ascii="Times New Roman" w:eastAsia="Times New Roman" w:hAnsi="Times New Roman" w:cs="Times New Roman"/>
          <w:sz w:val="24"/>
          <w:szCs w:val="24"/>
        </w:rPr>
        <w:t>type.</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SRP,</w:t>
      </w:r>
      <w:del w:id="54" w:author="Neziri Izak - OHS" w:date="2020-07-03T13:59:00Z">
        <w:r w:rsidDel="0067052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LM models were also used to regress decomposition rates of both deciduous and conifers leaf litter verses total N and verses total water.</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w:t>
      </w:r>
      <w:r w:rsidR="00F53E32">
        <w:rPr>
          <w:rFonts w:ascii="Times New Roman" w:eastAsia="Times New Roman" w:hAnsi="Times New Roman" w:cs="Times New Roman"/>
          <w:sz w:val="24"/>
          <w:szCs w:val="24"/>
        </w:rPr>
        <w:lastRenderedPageBreak/>
        <w:t xml:space="preserve">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55"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weighted variances to help reduce residual patterns. 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56" w:author="Clay" w:date="2020-07-02T12:42:00Z">
        <w:r w:rsidR="005B4BB7">
          <w:rPr>
            <w:rFonts w:ascii="Times New Roman" w:eastAsia="Times New Roman" w:hAnsi="Times New Roman" w:cs="Times New Roman"/>
            <w:sz w:val="24"/>
            <w:szCs w:val="24"/>
          </w:rPr>
          <w:t xml:space="preserve"> </w:t>
        </w:r>
      </w:ins>
    </w:p>
    <w:p w14:paraId="0C2202D0" w14:textId="0AECFAA8"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57" w:name="_Hlk24272010"/>
      <w:r>
        <w:rPr>
          <w:rFonts w:ascii="Times New Roman" w:eastAsia="Times New Roman" w:hAnsi="Times New Roman" w:cs="Times New Roman"/>
          <w:sz w:val="24"/>
          <w:szCs w:val="24"/>
        </w:rPr>
        <w:t>to determine which sample events differed significantly.</w:t>
      </w:r>
      <w:bookmarkEnd w:id="57"/>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4F40426B" w14:textId="1C533534" w:rsidR="00DE10F3" w:rsidRPr="009C385A" w:rsidDel="00A06F9E" w:rsidRDefault="00DE10F3" w:rsidP="009356E2">
      <w:pPr>
        <w:spacing w:line="480" w:lineRule="auto"/>
        <w:contextualSpacing/>
        <w:rPr>
          <w:del w:id="58" w:author="Clay" w:date="2020-07-02T12:42:00Z"/>
          <w:rFonts w:ascii="Times New Roman" w:eastAsia="Times New Roman" w:hAnsi="Times New Roman" w:cs="Times New Roman"/>
          <w:sz w:val="24"/>
          <w:szCs w:val="24"/>
        </w:rPr>
      </w:pPr>
      <w:del w:id="59" w:author="Clay" w:date="2020-07-02T12:43:00Z">
        <w:r w:rsidDel="00A06F9E">
          <w:rPr>
            <w:rFonts w:ascii="Times New Roman" w:eastAsia="Times New Roman" w:hAnsi="Times New Roman" w:cs="Times New Roman"/>
            <w:i/>
            <w:iCs/>
            <w:sz w:val="24"/>
            <w:szCs w:val="24"/>
          </w:rPr>
          <w:tab/>
        </w:r>
      </w:del>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20D8DC9B">
            <wp:extent cx="5943600" cy="5486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3"/>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7A8CE95D"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d="60" w:author="Clay" w:date="2020-07-02T12:44:00Z">
        <w:r w:rsidR="0001670D" w:rsidRPr="009605B3">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w:t>
      </w:r>
      <w:ins w:id="61"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w:t>
      </w:r>
      <w:ins w:id="62"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4"/>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59EDDBC9"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01670D">
        <w:rPr>
          <w:rFonts w:ascii="Times New Roman" w:eastAsia="Times New Roman" w:hAnsi="Times New Roman" w:cs="Times New Roman"/>
          <w:sz w:val="24"/>
          <w:szCs w:val="24"/>
        </w:rPr>
        <w:t>.  The biggest pulses of SRP and DOC from the canopy appeared on the same dates (8 Nov 15 and 21 Jul 16), which also coincided with the two rainfall events with the most water collected.</w:t>
      </w:r>
    </w:p>
    <w:p w14:paraId="15159353" w14:textId="531678FF" w:rsidR="002414A3" w:rsidRPr="00421E56" w:rsidRDefault="002414A3" w:rsidP="002414A3">
      <w:pPr>
        <w:spacing w:line="480" w:lineRule="auto"/>
        <w:contextualSpacing/>
        <w:jc w:val="center"/>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5"/>
                    <a:stretch>
                      <a:fillRect/>
                    </a:stretch>
                  </pic:blipFill>
                  <pic:spPr>
                    <a:xfrm>
                      <a:off x="0" y="0"/>
                      <a:ext cx="5943600" cy="3401568"/>
                    </a:xfrm>
                    <a:prstGeom prst="rect">
                      <a:avLst/>
                    </a:prstGeom>
                  </pic:spPr>
                </pic:pic>
              </a:graphicData>
            </a:graphic>
          </wp:inline>
        </w:drawing>
      </w:r>
    </w:p>
    <w:p w14:paraId="27C45AD4" w14:textId="15B8DF32" w:rsidR="002414A3" w:rsidRDefault="002414A3" w:rsidP="002414A3">
      <w:pPr>
        <w:spacing w:line="48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p>
    <w:p w14:paraId="65E73320" w14:textId="3039D1EE"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high impact sites, frass content was greater than in low impact sites during peak herbivory times. Once the budworm feeding season ended, as indicated by the vertical dashed line, frass input for high impact and low impact sites are the virtually the same. Low budworm </w:t>
      </w:r>
      <w:r>
        <w:rPr>
          <w:rFonts w:ascii="Times New Roman" w:eastAsia="Times New Roman" w:hAnsi="Times New Roman" w:cs="Times New Roman"/>
          <w:sz w:val="24"/>
          <w:szCs w:val="24"/>
        </w:rPr>
        <w:lastRenderedPageBreak/>
        <w:t>site collectors contained more leaf litter than high impact sights during the cooler months where the highest concentration of litter fell during the Oct sampling dates.</w:t>
      </w:r>
    </w:p>
    <w:p w14:paraId="37B3CD85" w14:textId="7723F82A" w:rsidR="00DE10F3" w:rsidRPr="00D614C5" w:rsidRDefault="00DE10F3" w:rsidP="00E0657B">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43598" cy="3792909"/>
                    </a:xfrm>
                    <a:prstGeom prst="rect">
                      <a:avLst/>
                    </a:prstGeom>
                    <a:noFill/>
                    <a:ln>
                      <a:noFill/>
                    </a:ln>
                  </pic:spPr>
                </pic:pic>
              </a:graphicData>
            </a:graphic>
          </wp:inline>
        </w:drawing>
      </w:r>
    </w:p>
    <w:p w14:paraId="47923F34" w14:textId="251F5C9E"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7B7015C7" w14:textId="70572BCC" w:rsidR="000E2596" w:rsidRDefault="00EB7C4C" w:rsidP="000E259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The 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 xml:space="preserve">=.15, p=0.033; Figure </w:t>
      </w:r>
      <w:r w:rsidR="002414A3">
        <w:rPr>
          <w:rFonts w:ascii="Times New Roman" w:eastAsia="Times New Roman" w:hAnsi="Times New Roman" w:cs="Times New Roman"/>
          <w:sz w:val="24"/>
          <w:szCs w:val="24"/>
        </w:rPr>
        <w:t>5</w:t>
      </w:r>
      <w:r w:rsidR="000E2596">
        <w:rPr>
          <w:rFonts w:ascii="Times New Roman" w:eastAsia="Times New Roman" w:hAnsi="Times New Roman" w:cs="Times New Roman"/>
          <w:sz w:val="24"/>
          <w:szCs w:val="24"/>
        </w:rPr>
        <w:t>) but not the coniferous decomposition rate (p=0.13), and the decomposition rate for both leaf types was unrelated to rainfall sampled .</w:t>
      </w:r>
    </w:p>
    <w:p w14:paraId="561849D1" w14:textId="1FC0BB93" w:rsidR="00B04664" w:rsidRDefault="00B04664" w:rsidP="006463F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7"/>
                    <a:stretch>
                      <a:fillRect/>
                    </a:stretch>
                  </pic:blipFill>
                  <pic:spPr>
                    <a:xfrm>
                      <a:off x="0" y="0"/>
                      <a:ext cx="5943600" cy="3827145"/>
                    </a:xfrm>
                    <a:prstGeom prst="rect">
                      <a:avLst/>
                    </a:prstGeom>
                  </pic:spPr>
                </pic:pic>
              </a:graphicData>
            </a:graphic>
          </wp:inline>
        </w:drawing>
      </w: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3D730448" w:rsidR="00DE10F3" w:rsidRPr="00D614C5" w:rsidRDefault="00DE10F3" w:rsidP="00EB7C4C">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r w:rsidRPr="00D614C5">
        <w:rPr>
          <w:rFonts w:ascii="Times New Roman" w:eastAsia="Times New Roman" w:hAnsi="Times New Roman" w:cs="Times New Roman"/>
          <w:sz w:val="24"/>
          <w:szCs w:val="24"/>
          <w:u w:val="single"/>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8"/>
                    <a:stretch>
                      <a:fillRect/>
                    </a:stretch>
                  </pic:blipFill>
                  <pic:spPr>
                    <a:xfrm>
                      <a:off x="0" y="0"/>
                      <a:ext cx="5943600" cy="5486400"/>
                    </a:xfrm>
                    <a:prstGeom prst="rect">
                      <a:avLst/>
                    </a:prstGeom>
                  </pic:spPr>
                </pic:pic>
              </a:graphicData>
            </a:graphic>
          </wp:inline>
        </w:drawing>
      </w:r>
    </w:p>
    <w:p w14:paraId="60AB77D0" w14:textId="20477E9F"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4F5234A4"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end of and the beginning of the growing season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 xml:space="preserve">on 4 Aug 16.  </w:t>
      </w:r>
      <w:commentRangeStart w:id="63"/>
      <w:r w:rsidR="00C97580">
        <w:rPr>
          <w:rFonts w:ascii="Times New Roman" w:eastAsia="Times New Roman" w:hAnsi="Times New Roman" w:cs="Times New Roman"/>
          <w:sz w:val="24"/>
          <w:szCs w:val="24"/>
        </w:rPr>
        <w:t>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ins w:id="64" w:author="Clay" w:date="2020-07-02T13:03:00Z">
        <w:r w:rsidR="000E2596">
          <w:rPr>
            <w:rFonts w:ascii="Times New Roman" w:eastAsia="Times New Roman" w:hAnsi="Times New Roman" w:cs="Times New Roman"/>
            <w:sz w:val="24"/>
            <w:szCs w:val="24"/>
          </w:rPr>
          <w:t xml:space="preserve"> </w:t>
        </w:r>
      </w:ins>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commentRangeEnd w:id="63"/>
      <w:r w:rsidR="00761844">
        <w:rPr>
          <w:rStyle w:val="CommentReference"/>
        </w:rPr>
        <w:commentReference w:id="63"/>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65"/>
      <w:r w:rsidR="00E7265A">
        <w:rPr>
          <w:rFonts w:ascii="Times New Roman" w:eastAsia="Times New Roman" w:hAnsi="Times New Roman" w:cs="Times New Roman"/>
          <w:sz w:val="24"/>
          <w:szCs w:val="24"/>
        </w:rPr>
        <w:t xml:space="preserve">Changes in the soil N pool indicated net nitrification (instead of net immobilization or net mineralization), but net nitrification </w:t>
      </w:r>
      <w:r w:rsidR="006238CE">
        <w:rPr>
          <w:rFonts w:ascii="Times New Roman" w:eastAsia="Times New Roman" w:hAnsi="Times New Roman" w:cs="Times New Roman"/>
          <w:sz w:val="24"/>
          <w:szCs w:val="24"/>
        </w:rPr>
        <w:t>did not differ b</w:t>
      </w:r>
      <w:commentRangeEnd w:id="65"/>
      <w:r w:rsidR="00E7265A">
        <w:rPr>
          <w:rStyle w:val="CommentReference"/>
        </w:rPr>
        <w:commentReference w:id="65"/>
      </w:r>
      <w:r w:rsidR="006238CE">
        <w:rPr>
          <w:rFonts w:ascii="Times New Roman" w:eastAsia="Times New Roman" w:hAnsi="Times New Roman" w:cs="Times New Roman"/>
          <w:sz w:val="24"/>
          <w:szCs w:val="24"/>
        </w:rPr>
        <w:t>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0E2596">
        <w:rPr>
          <w:rFonts w:ascii="Times New Roman" w:eastAsia="Times New Roman" w:hAnsi="Times New Roman" w:cs="Times New Roman"/>
          <w:sz w:val="24"/>
          <w:szCs w:val="24"/>
        </w:rPr>
        <w:t xml:space="preserve"> despite 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suggesting an alternate source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9"/>
                    <a:stretch>
                      <a:fillRect/>
                    </a:stretch>
                  </pic:blipFill>
                  <pic:spPr>
                    <a:xfrm>
                      <a:off x="0" y="0"/>
                      <a:ext cx="5943600" cy="5486400"/>
                    </a:xfrm>
                    <a:prstGeom prst="rect">
                      <a:avLst/>
                    </a:prstGeom>
                  </pic:spPr>
                </pic:pic>
              </a:graphicData>
            </a:graphic>
          </wp:inline>
        </w:drawing>
      </w:r>
    </w:p>
    <w:p w14:paraId="4B9A2E77" w14:textId="71D16C5E" w:rsidR="00720826" w:rsidRDefault="00720826" w:rsidP="00720826">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1A2079F8"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ins w:id="66" w:author="Clay" w:date="2020-07-02T13:09: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0"/>
                    <a:stretch>
                      <a:fillRect/>
                    </a:stretch>
                  </pic:blipFill>
                  <pic:spPr>
                    <a:xfrm>
                      <a:off x="0" y="0"/>
                      <a:ext cx="5943600" cy="3799781"/>
                    </a:xfrm>
                    <a:prstGeom prst="rect">
                      <a:avLst/>
                    </a:prstGeom>
                  </pic:spPr>
                </pic:pic>
              </a:graphicData>
            </a:graphic>
          </wp:inline>
        </w:drawing>
      </w:r>
    </w:p>
    <w:p w14:paraId="63648DC1" w14:textId="0A37491A" w:rsidR="00EB72F0" w:rsidRDefault="00EB72F0" w:rsidP="00DA1B40">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67"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3786FD3C"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 xml:space="preserve">and soil temperature differences among dates were less variable in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DISCUSSION</w:t>
      </w:r>
    </w:p>
    <w:p w14:paraId="44A88C5D" w14:textId="300CD607"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ins w:id="68" w:author="Clay" w:date="2020-07-06T14:49:00Z">
        <w:r w:rsidR="00F0423F">
          <w:rPr>
            <w:rFonts w:ascii="Times New Roman" w:hAnsi="Times New Roman" w:cs="Times New Roman" w:hint="eastAsia"/>
            <w:sz w:val="24"/>
            <w:szCs w:val="24"/>
            <w:lang w:eastAsia="ja-JP"/>
          </w:rPr>
          <w:t xml:space="preserve"> </w:t>
        </w:r>
      </w:ins>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WSB did not seem to influence 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concentrations.  Unexpectedly, budworms did not influence net nitrification rate, but soil phosphorus concentrations were clearly higher in high compared to low budworm sites</w:t>
      </w:r>
      <w:r w:rsidR="001B10C3">
        <w:rPr>
          <w:rFonts w:ascii="Times New Roman" w:eastAsia="Times New Roman" w:hAnsi="Times New Roman" w:cs="Times New Roman"/>
          <w:sz w:val="24"/>
          <w:szCs w:val="24"/>
        </w:rPr>
        <w:t>.</w:t>
      </w:r>
    </w:p>
    <w:p w14:paraId="29F0C2D6" w14:textId="191CEBF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6F58AF2B" w:rsidR="009C1D0D" w:rsidRPr="009C1D0D" w:rsidRDefault="001061B0" w:rsidP="009349A6">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DIN in throughfall, and </w:t>
      </w:r>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three </w:t>
      </w:r>
      <w:r>
        <w:rPr>
          <w:rFonts w:ascii="Times New Roman" w:eastAsia="Times New Roman" w:hAnsi="Times New Roman" w:cs="Times New Roman"/>
          <w:sz w:val="24"/>
          <w:szCs w:val="24"/>
        </w:rPr>
        <w:t xml:space="preserve">four sample dates, 21 Jun 16, 13 Jul 16, and 21 Jul 16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In Scots pine forests, during pest outbreaks it has been shown that N fluxes increase during defoliation events, and the decrease in the fall, supporting my findings for WSB (</w:t>
      </w:r>
      <w:r w:rsidR="00107FF3" w:rsidRPr="00107FF3">
        <w:rPr>
          <w:rFonts w:ascii="Times New Roman" w:eastAsia="Times New Roman" w:hAnsi="Times New Roman" w:cs="Times New Roman"/>
          <w:sz w:val="24"/>
          <w:szCs w:val="24"/>
        </w:rPr>
        <w:t xml:space="preserve">Maren M.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xml:space="preserve">, I also observed higher ammonium concentrations in high budworm stand, but this </w:t>
      </w:r>
      <w:r w:rsidR="009C1D0D">
        <w:rPr>
          <w:rFonts w:ascii="Times New Roman" w:hAnsi="Times New Roman" w:cs="Times New Roman" w:hint="eastAsia"/>
          <w:sz w:val="24"/>
          <w:szCs w:val="24"/>
          <w:lang w:eastAsia="ja-JP"/>
        </w:rPr>
        <w:t>date was well after budworm feeding in 2015</w:t>
      </w:r>
      <w:r w:rsidR="009C1D0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533C98">
        <w:rPr>
          <w:rFonts w:ascii="Times New Roman" w:eastAsia="Times New Roman" w:hAnsi="Times New Roman" w:cs="Times New Roman"/>
          <w:sz w:val="24"/>
          <w:szCs w:val="24"/>
        </w:rPr>
        <w:t>possibl</w:t>
      </w:r>
      <w:r w:rsidR="00533C98">
        <w:rPr>
          <w:rFonts w:ascii="Times New Roman" w:hAnsi="Times New Roman" w:cs="Times New Roman" w:hint="eastAsia"/>
          <w:sz w:val="24"/>
          <w:szCs w:val="24"/>
          <w:lang w:eastAsia="ja-JP"/>
        </w:rPr>
        <w:t>y</w:t>
      </w:r>
      <w:r w:rsidR="00533C98">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due to </w:t>
      </w:r>
      <w:r w:rsidR="00533C98">
        <w:rPr>
          <w:rFonts w:ascii="Times New Roman" w:eastAsia="Times New Roman" w:hAnsi="Times New Roman" w:cs="Times New Roman"/>
          <w:sz w:val="24"/>
          <w:szCs w:val="24"/>
        </w:rPr>
        <w:t xml:space="preserve">ammonium stored </w:t>
      </w:r>
      <w:r w:rsidR="00533C98">
        <w:rPr>
          <w:rFonts w:ascii="Times New Roman" w:hAnsi="Times New Roman" w:cs="Times New Roman" w:hint="eastAsia"/>
          <w:sz w:val="24"/>
          <w:szCs w:val="24"/>
          <w:lang w:eastAsia="ja-JP"/>
        </w:rPr>
        <w:t xml:space="preserve">in the canopy via budworm </w:t>
      </w:r>
      <w:r w:rsidR="00533C98">
        <w:rPr>
          <w:rFonts w:ascii="Times New Roman" w:hAnsi="Times New Roman" w:cs="Times New Roman"/>
          <w:sz w:val="24"/>
          <w:szCs w:val="24"/>
          <w:lang w:eastAsia="ja-JP"/>
        </w:rPr>
        <w:t>feeding</w:t>
      </w:r>
      <w:r w:rsidR="00533C98">
        <w:rPr>
          <w:rFonts w:ascii="Times New Roman" w:hAnsi="Times New Roman" w:cs="Times New Roman" w:hint="eastAsia"/>
          <w:sz w:val="24"/>
          <w:szCs w:val="24"/>
          <w:lang w:eastAsia="ja-JP"/>
        </w:rPr>
        <w:t xml:space="preserve"> </w:t>
      </w:r>
      <w:r w:rsidR="002E78C6">
        <w:rPr>
          <w:rFonts w:ascii="Times New Roman" w:eastAsia="Times New Roman" w:hAnsi="Times New Roman" w:cs="Times New Roman"/>
          <w:sz w:val="24"/>
          <w:szCs w:val="24"/>
        </w:rPr>
        <w:lastRenderedPageBreak/>
        <w:t xml:space="preserve">washing out </w:t>
      </w:r>
      <w:r w:rsidR="00533C98">
        <w:rPr>
          <w:rFonts w:ascii="Times New Roman" w:hAnsi="Times New Roman" w:cs="Times New Roman" w:hint="eastAsia"/>
          <w:sz w:val="24"/>
          <w:szCs w:val="24"/>
          <w:lang w:eastAsia="ja-JP"/>
        </w:rPr>
        <w:t xml:space="preserve">in </w:t>
      </w:r>
      <w:r w:rsidR="00B75B3C">
        <w:rPr>
          <w:rFonts w:ascii="Times New Roman" w:eastAsia="Times New Roman" w:hAnsi="Times New Roman" w:cs="Times New Roman"/>
          <w:sz w:val="24"/>
          <w:szCs w:val="24"/>
        </w:rPr>
        <w:t>the first major rain event in months</w:t>
      </w:r>
      <w:r w:rsidR="00E67338">
        <w:rPr>
          <w:rFonts w:ascii="Times New Roman" w:eastAsia="Times New Roman" w:hAnsi="Times New Roman" w:cs="Times New Roman"/>
          <w:sz w:val="24"/>
          <w:szCs w:val="24"/>
        </w:rPr>
        <w:t xml:space="preserve"> as seen in subtropical wet forests in Puerto Rico (</w:t>
      </w:r>
      <w:r w:rsidR="00E67338" w:rsidRPr="00E67338">
        <w:rPr>
          <w:rFonts w:ascii="Times New Roman" w:eastAsia="Times New Roman" w:hAnsi="Times New Roman" w:cs="Times New Roman"/>
          <w:sz w:val="24"/>
          <w:szCs w:val="24"/>
        </w:rPr>
        <w:t xml:space="preserve">T. </w:t>
      </w:r>
      <w:proofErr w:type="spellStart"/>
      <w:r w:rsidR="00E67338" w:rsidRPr="00E67338">
        <w:rPr>
          <w:rFonts w:ascii="Times New Roman" w:eastAsia="Times New Roman" w:hAnsi="Times New Roman" w:cs="Times New Roman"/>
          <w:sz w:val="24"/>
          <w:szCs w:val="24"/>
        </w:rPr>
        <w:t>Heartsill-Scalley</w:t>
      </w:r>
      <w:proofErr w:type="spellEnd"/>
      <w:r w:rsidR="00E67338">
        <w:rPr>
          <w:rFonts w:ascii="Times New Roman" w:eastAsia="Times New Roman" w:hAnsi="Times New Roman" w:cs="Times New Roman"/>
          <w:sz w:val="24"/>
          <w:szCs w:val="24"/>
        </w:rPr>
        <w:t xml:space="preserve"> et al 2007).</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 In contrast, 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282F8B">
        <w:rPr>
          <w:rFonts w:ascii="Times New Roman" w:hAnsi="Times New Roman" w:cs="Times New Roman"/>
          <w:sz w:val="24"/>
          <w:szCs w:val="24"/>
          <w:lang w:eastAsia="ja-JP"/>
        </w:rPr>
        <w:t>,</w:t>
      </w:r>
      <w:r w:rsidR="009C1D0D">
        <w:rPr>
          <w:rFonts w:ascii="Times New Roman" w:hAnsi="Times New Roman" w:cs="Times New Roman" w:hint="eastAsia"/>
          <w:sz w:val="24"/>
          <w:szCs w:val="24"/>
          <w:lang w:eastAsia="ja-JP"/>
        </w:rPr>
        <w:t xml:space="preserve"> </w:t>
      </w:r>
      <w:r w:rsidR="00D068B9">
        <w:rPr>
          <w:rFonts w:ascii="Times New Roman" w:eastAsia="Times New Roman" w:hAnsi="Times New Roman" w:cs="Times New Roman"/>
          <w:sz w:val="24"/>
          <w:szCs w:val="24"/>
        </w:rPr>
        <w:t>due to possible uptake of ammonium in the high budworm site</w:t>
      </w:r>
      <w:r w:rsidR="00AA5668">
        <w:rPr>
          <w:rFonts w:ascii="Times New Roman" w:eastAsia="Times New Roman" w:hAnsi="Times New Roman" w:cs="Times New Roman"/>
          <w:sz w:val="24"/>
          <w:szCs w:val="24"/>
        </w:rPr>
        <w:t xml:space="preserve"> in the canopy (Potter et al, 1991)</w:t>
      </w:r>
      <w:r w:rsidR="00B471E5">
        <w:rPr>
          <w:rFonts w:ascii="Times New Roman" w:eastAsia="Times New Roman" w:hAnsi="Times New Roman" w:cs="Times New Roman"/>
          <w:sz w:val="24"/>
          <w:szCs w:val="24"/>
        </w:rPr>
        <w:t>.</w:t>
      </w:r>
      <w:r w:rsidR="008E480E">
        <w:rPr>
          <w:rFonts w:ascii="Times New Roman" w:eastAsia="Times New Roman" w:hAnsi="Times New Roman" w:cs="Times New Roman"/>
          <w:sz w:val="24"/>
          <w:szCs w:val="24"/>
        </w:rPr>
        <w:t xml:space="preserve"> </w:t>
      </w:r>
    </w:p>
    <w:p w14:paraId="2FD8CC45" w14:textId="55D0705B" w:rsidR="000B32D9" w:rsidRPr="00A57681" w:rsidRDefault="009C1D0D" w:rsidP="009657EA">
      <w:pPr>
        <w:spacing w:line="480" w:lineRule="auto"/>
        <w:ind w:firstLine="720"/>
        <w:contextualSpacing/>
        <w:rPr>
          <w:rFonts w:ascii="Times New Roman" w:eastAsia="Times New Roman" w:hAnsi="Times New Roman" w:cs="Times New Roman"/>
          <w:sz w:val="24"/>
          <w:szCs w:val="24"/>
        </w:rPr>
      </w:pPr>
      <w:proofErr w:type="gramStart"/>
      <w:r>
        <w:rPr>
          <w:rFonts w:ascii="Times New Roman" w:hAnsi="Times New Roman" w:cs="Times New Roman" w:hint="eastAsia"/>
          <w:sz w:val="24"/>
          <w:szCs w:val="24"/>
          <w:lang w:eastAsia="ja-JP"/>
        </w:rPr>
        <w:t>Similar to</w:t>
      </w:r>
      <w:proofErr w:type="gramEnd"/>
      <w:r>
        <w:rPr>
          <w:rFonts w:ascii="Times New Roman" w:hAnsi="Times New Roman" w:cs="Times New Roman" w:hint="eastAsia"/>
          <w:sz w:val="24"/>
          <w:szCs w:val="24"/>
          <w:lang w:eastAsia="ja-JP"/>
        </w:rPr>
        <w:t xml:space="preserve"> ammonium, </w:t>
      </w:r>
      <w:r w:rsidR="008E480E">
        <w:rPr>
          <w:rFonts w:ascii="Times New Roman" w:eastAsia="Times New Roman" w:hAnsi="Times New Roman" w:cs="Times New Roman"/>
          <w:sz w:val="24"/>
          <w:szCs w:val="24"/>
        </w:rPr>
        <w:t xml:space="preserve">budworms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 xml:space="preserve">ffect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suggesting </w:t>
      </w:r>
      <w:r>
        <w:rPr>
          <w:rFonts w:ascii="Times New Roman" w:hAnsi="Times New Roman" w:cs="Times New Roman" w:hint="eastAsia"/>
          <w:sz w:val="24"/>
          <w:szCs w:val="24"/>
          <w:lang w:eastAsia="ja-JP"/>
        </w:rPr>
        <w:t>canopy nitrification</w:t>
      </w:r>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 xml:space="preserve">. Other possible sources of nitrate could be from leaf leaching </w:t>
      </w:r>
      <w:r w:rsidR="00A75642">
        <w:rPr>
          <w:rFonts w:ascii="Times New Roman" w:eastAsia="Times New Roman" w:hAnsi="Times New Roman" w:cs="Times New Roman"/>
          <w:sz w:val="24"/>
          <w:szCs w:val="24"/>
        </w:rPr>
        <w:t>of</w:t>
      </w:r>
      <w:r w:rsidR="00A75642">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leaves in the canopy </w:t>
      </w:r>
      <w:r>
        <w:rPr>
          <w:rFonts w:ascii="Times New Roman" w:hAnsi="Times New Roman" w:cs="Times New Roman" w:hint="eastAsia"/>
          <w:sz w:val="24"/>
          <w:szCs w:val="24"/>
          <w:lang w:eastAsia="ja-JP"/>
        </w:rPr>
        <w:t>(</w:t>
      </w:r>
      <w:r w:rsidR="002E78C6">
        <w:rPr>
          <w:rFonts w:ascii="Times New Roman" w:eastAsia="Times New Roman" w:hAnsi="Times New Roman" w:cs="Times New Roman"/>
          <w:sz w:val="24"/>
          <w:szCs w:val="24"/>
        </w:rPr>
        <w:t>Reynolds et al 2000</w:t>
      </w:r>
      <w:r>
        <w:rPr>
          <w:rFonts w:ascii="Times New Roman" w:hAnsi="Times New Roman" w:cs="Times New Roman" w:hint="eastAsia"/>
          <w:sz w:val="24"/>
          <w:szCs w:val="24"/>
          <w:lang w:eastAsia="ja-JP"/>
        </w:rPr>
        <w:t>)</w:t>
      </w:r>
      <w:r w:rsidR="00A75642">
        <w:rPr>
          <w:rFonts w:ascii="Times New Roman" w:hAnsi="Times New Roman" w:cs="Times New Roman"/>
          <w:sz w:val="24"/>
          <w:szCs w:val="24"/>
          <w:lang w:eastAsia="ja-JP"/>
        </w:rPr>
        <w:t xml:space="preserve"> (Hunter et al 2001).</w:t>
      </w:r>
      <w:r w:rsidR="00B75B3C">
        <w:rPr>
          <w:rFonts w:ascii="Times New Roman" w:eastAsia="Times New Roman" w:hAnsi="Times New Roman" w:cs="Times New Roman"/>
          <w:sz w:val="24"/>
          <w:szCs w:val="24"/>
        </w:rPr>
        <w:t xml:space="preserve"> </w:t>
      </w:r>
      <w:r w:rsidR="0090731E">
        <w:rPr>
          <w:rFonts w:ascii="Times New Roman" w:eastAsia="Times New Roman" w:hAnsi="Times New Roman" w:cs="Times New Roman"/>
          <w:sz w:val="24"/>
          <w:szCs w:val="24"/>
        </w:rPr>
        <w:t>Throughfall ammonium was more abundant in high impacted sites during the growing season, which could also have potential for plant uptake during that time</w:t>
      </w:r>
      <w:r w:rsidR="00937E5D">
        <w:rPr>
          <w:rFonts w:ascii="Times New Roman" w:eastAsia="Times New Roman" w:hAnsi="Times New Roman" w:cs="Times New Roman"/>
          <w:sz w:val="24"/>
          <w:szCs w:val="24"/>
        </w:rPr>
        <w:t xml:space="preserve">. </w:t>
      </w:r>
    </w:p>
    <w:p w14:paraId="5C075626" w14:textId="6F3703F8"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p>
    <w:p w14:paraId="1BC74CB0" w14:textId="5F518491"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Throughfall SRP data does not support my hypothesis of increased SRP in high WSB sites</w:t>
      </w:r>
      <w:r w:rsidR="00795CA7">
        <w:rPr>
          <w:rFonts w:ascii="Times New Roman" w:eastAsia="Times New Roman" w:hAnsi="Times New Roman" w:cs="Times New Roman"/>
          <w:sz w:val="24"/>
          <w:szCs w:val="24"/>
        </w:rPr>
        <w:t>, but sample event was significant</w:t>
      </w:r>
      <w:r w:rsidR="00973359">
        <w:rPr>
          <w:rFonts w:ascii="Times New Roman" w:eastAsia="Times New Roman" w:hAnsi="Times New Roman" w:cs="Times New Roman"/>
          <w:sz w:val="24"/>
          <w:szCs w:val="24"/>
        </w:rPr>
        <w:t xml:space="preserve"> for all sampling events</w:t>
      </w:r>
      <w:r w:rsidR="00795CA7">
        <w:rPr>
          <w:rFonts w:ascii="Times New Roman" w:eastAsia="Times New Roman" w:hAnsi="Times New Roman" w:cs="Times New Roman"/>
          <w:sz w:val="24"/>
          <w:szCs w:val="24"/>
        </w:rPr>
        <w:t>.</w:t>
      </w:r>
      <w:r w:rsidR="00973359">
        <w:rPr>
          <w:rFonts w:ascii="Times New Roman" w:eastAsia="Times New Roman" w:hAnsi="Times New Roman" w:cs="Times New Roman"/>
          <w:sz w:val="24"/>
          <w:szCs w:val="24"/>
        </w:rPr>
        <w:t xml:space="preserve"> During 8 Nov 15 and 21 July 16, there were two large rainfall events, and here I saw higher concentrations of SRP.</w:t>
      </w:r>
      <w:r w:rsidR="00795CA7">
        <w:rPr>
          <w:rFonts w:ascii="Times New Roman" w:eastAsia="Times New Roman" w:hAnsi="Times New Roman" w:cs="Times New Roman"/>
          <w:sz w:val="24"/>
          <w:szCs w:val="24"/>
        </w:rPr>
        <w:t xml:space="preserve"> (</w:t>
      </w:r>
      <w:r w:rsidR="001352B1">
        <w:rPr>
          <w:rFonts w:ascii="Times New Roman" w:eastAsia="Times New Roman" w:hAnsi="Times New Roman" w:cs="Times New Roman"/>
          <w:sz w:val="24"/>
          <w:szCs w:val="24"/>
        </w:rPr>
        <w:t>Schowalter, 1999</w:t>
      </w:r>
      <w:r w:rsidR="00795CA7">
        <w:rPr>
          <w:rFonts w:ascii="Times New Roman" w:eastAsia="Times New Roman" w:hAnsi="Times New Roman" w:cs="Times New Roman"/>
          <w:sz w:val="24"/>
          <w:szCs w:val="24"/>
        </w:rPr>
        <w:t>)</w:t>
      </w:r>
      <w:r w:rsidR="00FB3225">
        <w:rPr>
          <w:rFonts w:ascii="Times New Roman" w:eastAsia="Times New Roman" w:hAnsi="Times New Roman" w:cs="Times New Roman"/>
          <w:sz w:val="24"/>
          <w:szCs w:val="24"/>
        </w:rPr>
        <w:t xml:space="preserve"> 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proofErr w:type="spellStart"/>
      <w:r w:rsidR="00A75642">
        <w:rPr>
          <w:rFonts w:ascii="Times New Roman" w:eastAsia="Times New Roman" w:hAnsi="Times New Roman" w:cs="Times New Roman"/>
          <w:sz w:val="24"/>
          <w:szCs w:val="24"/>
        </w:rPr>
        <w:t>Seastedt</w:t>
      </w:r>
      <w:proofErr w:type="spellEnd"/>
      <w:r w:rsidR="00A75642">
        <w:rPr>
          <w:rFonts w:ascii="Times New Roman" w:eastAsia="Times New Roman" w:hAnsi="Times New Roman" w:cs="Times New Roman"/>
          <w:sz w:val="24"/>
          <w:szCs w:val="24"/>
        </w:rPr>
        <w:t xml:space="preserve"> et al. 1983)</w:t>
      </w:r>
      <w:r w:rsidR="00795CA7">
        <w:rPr>
          <w:rFonts w:ascii="Times New Roman" w:eastAsia="Times New Roman" w:hAnsi="Times New Roman" w:cs="Times New Roman"/>
          <w:sz w:val="24"/>
          <w:szCs w:val="24"/>
        </w:rPr>
        <w:t xml:space="preserve"> (</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Not all </w:t>
      </w:r>
      <w:r w:rsidR="001352B1">
        <w:rPr>
          <w:rFonts w:ascii="Times New Roman" w:eastAsia="Times New Roman" w:hAnsi="Times New Roman" w:cs="Times New Roman"/>
          <w:sz w:val="24"/>
          <w:szCs w:val="24"/>
        </w:rPr>
        <w:t>studies have shown that herbivory always leads to increased nutrient fluxes. A study on Douglas fir trees suggests that precipitation plays a much bigger role in throughfall nutrients, which is more consistent with my findings (Schowalter, 1999).</w:t>
      </w:r>
    </w:p>
    <w:p w14:paraId="5ED729F1" w14:textId="544B456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DOC</w:t>
      </w:r>
    </w:p>
    <w:p w14:paraId="690C15B0" w14:textId="3FA5F20A"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There were also significant differences at all sample events for DOC, but no differences for budworm impact.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would have expected higher DOC concentrations in high budworm impact sites</w:t>
      </w:r>
      <w:r w:rsidR="003D1D16">
        <w:rPr>
          <w:rFonts w:ascii="Times New Roman" w:eastAsia="Times New Roman" w:hAnsi="Times New Roman" w:cs="Times New Roman"/>
          <w:sz w:val="24"/>
          <w:szCs w:val="24"/>
        </w:rPr>
        <w:t xml:space="preserve"> as 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r>
        <w:rPr>
          <w:rFonts w:ascii="Times New Roman" w:eastAsia="Times New Roman" w:hAnsi="Times New Roman" w:cs="Times New Roman"/>
          <w:sz w:val="24"/>
          <w:szCs w:val="24"/>
        </w:rPr>
        <w:t>)</w:t>
      </w:r>
      <w:r w:rsidR="003D1D16">
        <w:rPr>
          <w:rFonts w:ascii="Times New Roman" w:eastAsia="Times New Roman" w:hAnsi="Times New Roman" w:cs="Times New Roman"/>
          <w:sz w:val="24"/>
          <w:szCs w:val="24"/>
        </w:rPr>
        <w:t>. Aphids and seasonal interactions have also shown increases in DOC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Stadler 2004), and while I did not see a budworm impact, I did see differences in DOC based on sample date which means that there is still a possibility that budworms play a role in DOC concentrations in the canopy.</w:t>
      </w:r>
      <w:r w:rsidR="00F004B4">
        <w:rPr>
          <w:rFonts w:ascii="Times New Roman" w:eastAsia="Times New Roman" w:hAnsi="Times New Roman" w:cs="Times New Roman"/>
          <w:sz w:val="24"/>
          <w:szCs w:val="24"/>
        </w:rPr>
        <w:t xml:space="preserve"> </w:t>
      </w:r>
      <w:r w:rsidR="00CE2165">
        <w:rPr>
          <w:rFonts w:ascii="Times New Roman" w:eastAsia="Times New Roman" w:hAnsi="Times New Roman" w:cs="Times New Roman"/>
          <w:sz w:val="24"/>
          <w:szCs w:val="24"/>
        </w:rPr>
        <w:t>During four sample events</w:t>
      </w:r>
      <w:r w:rsidR="00F004B4">
        <w:rPr>
          <w:rFonts w:ascii="Times New Roman" w:eastAsia="Times New Roman" w:hAnsi="Times New Roman" w:cs="Times New Roman"/>
          <w:sz w:val="24"/>
          <w:szCs w:val="24"/>
        </w:rPr>
        <w:t xml:space="preserve"> tended to be higher</w:t>
      </w:r>
      <w:r w:rsidR="00CE2165">
        <w:rPr>
          <w:rFonts w:ascii="Times New Roman" w:eastAsia="Times New Roman" w:hAnsi="Times New Roman" w:cs="Times New Roman"/>
          <w:sz w:val="24"/>
          <w:szCs w:val="24"/>
        </w:rPr>
        <w:t xml:space="preserve"> in high impact sites</w:t>
      </w:r>
      <w:r w:rsidR="00F004B4">
        <w:rPr>
          <w:rFonts w:ascii="Times New Roman" w:eastAsia="Times New Roman" w:hAnsi="Times New Roman" w:cs="Times New Roman"/>
          <w:sz w:val="24"/>
          <w:szCs w:val="24"/>
        </w:rPr>
        <w:t xml:space="preserve">, which is </w:t>
      </w:r>
      <w:r w:rsidR="00CE2165">
        <w:rPr>
          <w:rFonts w:ascii="Times New Roman" w:eastAsia="Times New Roman" w:hAnsi="Times New Roman" w:cs="Times New Roman"/>
          <w:sz w:val="24"/>
          <w:szCs w:val="24"/>
        </w:rPr>
        <w:t xml:space="preserve">consistent for </w:t>
      </w:r>
      <w:r w:rsidR="00F004B4">
        <w:rPr>
          <w:rFonts w:ascii="Times New Roman" w:eastAsia="Times New Roman" w:hAnsi="Times New Roman" w:cs="Times New Roman"/>
          <w:sz w:val="24"/>
          <w:szCs w:val="24"/>
        </w:rPr>
        <w:t>Lepidopterous larvae</w:t>
      </w:r>
      <w:r w:rsidR="00CE2165">
        <w:rPr>
          <w:rFonts w:ascii="Times New Roman" w:eastAsia="Times New Roman" w:hAnsi="Times New Roman" w:cs="Times New Roman"/>
          <w:sz w:val="24"/>
          <w:szCs w:val="24"/>
        </w:rPr>
        <w:t xml:space="preserve"> which tend to increase DOC leachate</w:t>
      </w:r>
      <w:r w:rsidR="00F004B4">
        <w:rPr>
          <w:rFonts w:ascii="Times New Roman" w:eastAsia="Times New Roman" w:hAnsi="Times New Roman" w:cs="Times New Roman"/>
          <w:sz w:val="24"/>
          <w:szCs w:val="24"/>
        </w:rPr>
        <w:t xml:space="preserve"> (Stadler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p>
    <w:p w14:paraId="46C78BC8" w14:textId="2F61B82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2834E0CA"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w:t>
      </w:r>
      <w:r w:rsidRPr="008E480E">
        <w:rPr>
          <w:rFonts w:ascii="Times New Roman" w:eastAsia="Times New Roman" w:hAnsi="Times New Roman" w:cs="Times New Roman"/>
          <w:sz w:val="24"/>
          <w:szCs w:val="24"/>
        </w:rPr>
        <w:t>in forest canopy would allow more water to reach the forest floor,</w:t>
      </w:r>
      <w:r w:rsidR="00A16D25">
        <w:rPr>
          <w:rFonts w:ascii="Times New Roman" w:eastAsia="Times New Roman" w:hAnsi="Times New Roman" w:cs="Times New Roman"/>
          <w:sz w:val="24"/>
          <w:szCs w:val="24"/>
        </w:rPr>
        <w:t xml:space="preserve"> as well as more DOC and nitrogen</w:t>
      </w:r>
      <w:r w:rsidRPr="008E480E">
        <w:rPr>
          <w:rFonts w:ascii="Times New Roman" w:eastAsia="Times New Roman" w:hAnsi="Times New Roman" w:cs="Times New Roman"/>
          <w:sz w:val="24"/>
          <w:szCs w:val="24"/>
        </w:rPr>
        <w:t xml:space="preserve"> simulating bacterial growth</w:t>
      </w:r>
      <w:r w:rsidR="008E480E">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8276E2">
        <w:rPr>
          <w:rFonts w:ascii="Times New Roman" w:eastAsia="Times New Roman" w:hAnsi="Times New Roman" w:cs="Times New Roman"/>
          <w:sz w:val="24"/>
          <w:szCs w:val="24"/>
        </w:rPr>
        <w:t xml:space="preserve"> </w:t>
      </w:r>
      <w:r w:rsidR="00F1246B">
        <w:rPr>
          <w:rFonts w:ascii="Times New Roman" w:eastAsia="Times New Roman" w:hAnsi="Times New Roman" w:cs="Times New Roman"/>
          <w:sz w:val="24"/>
          <w:szCs w:val="24"/>
        </w:rPr>
        <w:t>Similar results were found in cottonwood leaf litter decomposition rates in response to galling aphids (</w:t>
      </w:r>
      <w:r w:rsidR="00F1246B" w:rsidRPr="00CE77D0">
        <w:rPr>
          <w:rFonts w:ascii="Times New Roman" w:eastAsia="Times New Roman" w:hAnsi="Times New Roman" w:cs="Times New Roman"/>
          <w:i/>
          <w:iCs/>
          <w:sz w:val="24"/>
          <w:szCs w:val="24"/>
        </w:rPr>
        <w:t>P. betae</w:t>
      </w:r>
      <w:r w:rsidR="00F1246B">
        <w:rPr>
          <w:rFonts w:ascii="Times New Roman" w:eastAsia="Times New Roman" w:hAnsi="Times New Roman" w:cs="Times New Roman"/>
          <w:sz w:val="24"/>
          <w:szCs w:val="24"/>
        </w:rPr>
        <w:t>). It was found that galled leaf litter decomposed 34-40% slower than non-galled leaf litter (Schweitzer et al 2005), leading to decreased leaf litter quality.</w:t>
      </w:r>
      <w:r w:rsidRPr="008E480E">
        <w:rPr>
          <w:rFonts w:ascii="Times New Roman" w:eastAsia="Times New Roman" w:hAnsi="Times New Roman" w:cs="Times New Roman"/>
          <w:sz w:val="24"/>
          <w:szCs w:val="24"/>
        </w:rPr>
        <w:t xml:space="preserve"> </w:t>
      </w:r>
      <w:r w:rsidR="00F3455F">
        <w:rPr>
          <w:rFonts w:ascii="Times New Roman" w:eastAsia="Times New Roman" w:hAnsi="Times New Roman" w:cs="Times New Roman"/>
          <w:sz w:val="24"/>
          <w:szCs w:val="24"/>
        </w:rPr>
        <w:t xml:space="preserve">It has also been found that climate does not have much of an effect on  late stage decomposition, so </w:t>
      </w:r>
      <w:r w:rsidR="00CE77D0">
        <w:rPr>
          <w:rFonts w:ascii="Times New Roman" w:eastAsia="Times New Roman" w:hAnsi="Times New Roman" w:cs="Times New Roman"/>
          <w:sz w:val="24"/>
          <w:szCs w:val="24"/>
        </w:rPr>
        <w:t>even with</w:t>
      </w:r>
      <w:r>
        <w:rPr>
          <w:rFonts w:ascii="Times New Roman" w:eastAsia="Times New Roman" w:hAnsi="Times New Roman" w:cs="Times New Roman"/>
          <w:sz w:val="24"/>
          <w:szCs w:val="24"/>
        </w:rPr>
        <w:t xml:space="preserve"> less</w:t>
      </w:r>
      <w:r w:rsidR="00F3455F">
        <w:rPr>
          <w:rFonts w:ascii="Times New Roman" w:eastAsia="Times New Roman" w:hAnsi="Times New Roman" w:cs="Times New Roman"/>
          <w:sz w:val="24"/>
          <w:szCs w:val="24"/>
        </w:rPr>
        <w:t xml:space="preserve"> foliage</w:t>
      </w:r>
      <w:r>
        <w:rPr>
          <w:rFonts w:ascii="Times New Roman" w:eastAsia="Times New Roman" w:hAnsi="Times New Roman" w:cs="Times New Roman"/>
          <w:sz w:val="24"/>
          <w:szCs w:val="24"/>
        </w:rPr>
        <w:t xml:space="preserve"> cover, greater amounts of light reach</w:t>
      </w:r>
      <w:r w:rsidR="00F3455F">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forest floor</w:t>
      </w:r>
      <w:r w:rsidR="00F3455F">
        <w:rPr>
          <w:rFonts w:ascii="Times New Roman" w:eastAsia="Times New Roman" w:hAnsi="Times New Roman" w:cs="Times New Roman"/>
          <w:sz w:val="24"/>
          <w:szCs w:val="24"/>
        </w:rPr>
        <w:t>, and warm dry months</w:t>
      </w:r>
      <w:r>
        <w:rPr>
          <w:rFonts w:ascii="Times New Roman" w:eastAsia="Times New Roman" w:hAnsi="Times New Roman" w:cs="Times New Roman"/>
          <w:sz w:val="24"/>
          <w:szCs w:val="24"/>
        </w:rPr>
        <w:t>, 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Berg and Meentemeyer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It has also been shown that fungi are less able to contribute to decomposition in N rich environments (</w:t>
      </w:r>
      <w:proofErr w:type="spellStart"/>
      <w:r w:rsidR="00CE77D0">
        <w:rPr>
          <w:rFonts w:ascii="Times New Roman" w:eastAsia="Times New Roman" w:hAnsi="Times New Roman" w:cs="Times New Roman"/>
          <w:sz w:val="24"/>
          <w:szCs w:val="24"/>
        </w:rPr>
        <w:t>Diepen</w:t>
      </w:r>
      <w:proofErr w:type="spellEnd"/>
      <w:r w:rsidR="00CE77D0">
        <w:rPr>
          <w:rFonts w:ascii="Times New Roman" w:eastAsia="Times New Roman" w:hAnsi="Times New Roman" w:cs="Times New Roman"/>
          <w:sz w:val="24"/>
          <w:szCs w:val="24"/>
        </w:rPr>
        <w:t xml:space="preserve"> et al 2017), suggesting that as more N enters the soil from throughfall, decomposition rates could decrease. My findings are consistent with literature in that decomposition rates are lower in low budworm impact areas compared to high due to high budworm sites having lower quality leaf litter, and having high </w:t>
      </w:r>
      <w:r w:rsidR="00CE77D0">
        <w:rPr>
          <w:rFonts w:ascii="Times New Roman" w:eastAsia="Times New Roman" w:hAnsi="Times New Roman" w:cs="Times New Roman"/>
          <w:sz w:val="24"/>
          <w:szCs w:val="24"/>
        </w:rPr>
        <w:lastRenderedPageBreak/>
        <w:t>concentrations of N overall, lessening fungal decomposition ability</w:t>
      </w:r>
      <w:r w:rsidR="005B48A4">
        <w:rPr>
          <w:rFonts w:ascii="Times New Roman" w:eastAsia="Times New Roman" w:hAnsi="Times New Roman" w:cs="Times New Roman"/>
          <w:sz w:val="24"/>
          <w:szCs w:val="24"/>
        </w:rPr>
        <w:t>, and suggest that WSB could have the potential to alter ecosystem nutrient dynamics if their current outbreak cycles continue.</w:t>
      </w:r>
    </w:p>
    <w:p w14:paraId="32138D38" w14:textId="0064B7D9" w:rsidR="00930EC7" w:rsidRDefault="00930EC7" w:rsidP="00A31EB0">
      <w:pPr>
        <w:spacing w:line="480" w:lineRule="auto"/>
        <w:contextualSpacing/>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5BEE374D"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Sample event influenced soil moisture which is what I hypothesized. Large rainfall events </w:t>
      </w:r>
      <w:r w:rsidR="00B7721F">
        <w:rPr>
          <w:rFonts w:ascii="Times New Roman" w:eastAsia="Times New Roman" w:hAnsi="Times New Roman" w:cs="Times New Roman"/>
          <w:sz w:val="24"/>
          <w:szCs w:val="24"/>
        </w:rPr>
        <w:t xml:space="preserve">led to more soil moisture. On 11 Oct 15 and 4-Aug-16, there was more soil moisture in high impacted sites, and on 8-May-16 and 6-Nov-16 there was more soil moisture in low impacted sites. These differences could be attributed to microclimate </w:t>
      </w:r>
      <w:r w:rsidR="008276E2">
        <w:rPr>
          <w:rFonts w:ascii="Times New Roman" w:eastAsia="Times New Roman" w:hAnsi="Times New Roman" w:cs="Times New Roman"/>
          <w:sz w:val="24"/>
          <w:szCs w:val="24"/>
        </w:rPr>
        <w:t>differences</w:t>
      </w:r>
      <w:del w:id="69" w:author="Neziri Izak - OHS" w:date="2020-07-09T12:59:00Z">
        <w:r w:rsidR="008276E2" w:rsidDel="001239AE">
          <w:rPr>
            <w:rFonts w:ascii="Times New Roman" w:eastAsia="Times New Roman" w:hAnsi="Times New Roman" w:cs="Times New Roman"/>
            <w:sz w:val="24"/>
            <w:szCs w:val="24"/>
          </w:rPr>
          <w:delText xml:space="preserve"> (</w:delText>
        </w:r>
        <w:r w:rsidR="00B7721F" w:rsidDel="001239AE">
          <w:rPr>
            <w:rFonts w:ascii="Times New Roman" w:eastAsia="Times New Roman" w:hAnsi="Times New Roman" w:cs="Times New Roman"/>
            <w:sz w:val="24"/>
            <w:szCs w:val="24"/>
          </w:rPr>
          <w:delText>)</w:delText>
        </w:r>
      </w:del>
      <w:r w:rsidR="00B7721F">
        <w:rPr>
          <w:rFonts w:ascii="Times New Roman" w:eastAsia="Times New Roman" w:hAnsi="Times New Roman" w:cs="Times New Roman"/>
          <w:sz w:val="24"/>
          <w:szCs w:val="24"/>
        </w:rPr>
        <w:t xml:space="preserve"> between the two regions, as bud worm presence was not significant.</w:t>
      </w:r>
    </w:p>
    <w:p w14:paraId="367FEA63" w14:textId="0A52E7EE"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High budworm presence was associated with higher organic matter in all sample events, but not significantly. I hypothesized that more frass input would lead to higher soil organic matter content</w:t>
      </w:r>
      <w:r w:rsidR="00D20FEC">
        <w:rPr>
          <w:rFonts w:ascii="Times New Roman" w:eastAsia="Times New Roman" w:hAnsi="Times New Roman" w:cs="Times New Roman"/>
          <w:sz w:val="24"/>
          <w:szCs w:val="24"/>
        </w:rPr>
        <w:t xml:space="preserve">, and research has shown that soil organic matter bulk density either increases or stays the same in response to herbivory </w:t>
      </w:r>
      <w:proofErr w:type="spellStart"/>
      <w:r w:rsidR="00D20FEC" w:rsidRPr="00D20FEC">
        <w:rPr>
          <w:rFonts w:ascii="Times New Roman" w:eastAsia="Times New Roman" w:hAnsi="Times New Roman" w:cs="Times New Roman"/>
          <w:sz w:val="24"/>
          <w:szCs w:val="24"/>
        </w:rPr>
        <w:t>Gervasio</w:t>
      </w:r>
      <w:proofErr w:type="spellEnd"/>
      <w:r w:rsidR="00D20FEC" w:rsidRPr="00D20FEC">
        <w:rPr>
          <w:rFonts w:ascii="Times New Roman" w:eastAsia="Times New Roman" w:hAnsi="Times New Roman" w:cs="Times New Roman"/>
          <w:sz w:val="24"/>
          <w:szCs w:val="24"/>
        </w:rPr>
        <w:t xml:space="preserve"> </w:t>
      </w:r>
      <w:proofErr w:type="spellStart"/>
      <w:r w:rsidR="00D20FEC" w:rsidRPr="00D20FEC">
        <w:rPr>
          <w:rFonts w:ascii="Times New Roman" w:eastAsia="Times New Roman" w:hAnsi="Times New Roman" w:cs="Times New Roman"/>
          <w:sz w:val="24"/>
          <w:szCs w:val="24"/>
        </w:rPr>
        <w:t>Pin˜eiro</w:t>
      </w:r>
      <w:proofErr w:type="spellEnd"/>
      <w:r w:rsidR="00D20FEC" w:rsidRPr="00D20FEC">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 xml:space="preserve">et al, 2010). </w:t>
      </w:r>
    </w:p>
    <w:p w14:paraId="0DD2E5E2" w14:textId="734ED378"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N</w:t>
      </w:r>
      <w:r w:rsidR="00A66999" w:rsidRPr="00D614C5">
        <w:rPr>
          <w:rFonts w:ascii="Times New Roman" w:eastAsia="Times New Roman" w:hAnsi="Times New Roman" w:cs="Times New Roman"/>
          <w:sz w:val="24"/>
          <w:szCs w:val="24"/>
          <w:u w:val="single"/>
        </w:rPr>
        <w:t>itrogen</w:t>
      </w:r>
    </w:p>
    <w:p w14:paraId="2B9340C2" w14:textId="524A2678"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tends to have less nitrogen during the winter (</w:t>
      </w:r>
      <w:r w:rsidR="000F75AD" w:rsidRPr="000F75AD">
        <w:rPr>
          <w:rFonts w:ascii="Times New Roman" w:eastAsia="Times New Roman" w:hAnsi="Times New Roman" w:cs="Times New Roman"/>
          <w:sz w:val="24"/>
          <w:szCs w:val="24"/>
        </w:rPr>
        <w:t>Bordeleau</w:t>
      </w:r>
      <w:r w:rsidR="000F75AD">
        <w:rPr>
          <w:rFonts w:ascii="Times New Roman" w:eastAsia="Times New Roman" w:hAnsi="Times New Roman" w:cs="Times New Roman"/>
          <w:sz w:val="24"/>
          <w:szCs w:val="24"/>
        </w:rPr>
        <w:t xml:space="preserve"> and</w:t>
      </w:r>
      <w:r w:rsidR="000F75AD" w:rsidRPr="000F75AD">
        <w:rPr>
          <w:rFonts w:ascii="Times New Roman" w:eastAsia="Times New Roman" w:hAnsi="Times New Roman" w:cs="Times New Roman"/>
          <w:sz w:val="24"/>
          <w:szCs w:val="24"/>
        </w:rPr>
        <w:t xml:space="preserve"> </w:t>
      </w:r>
      <w:proofErr w:type="spellStart"/>
      <w:r w:rsidR="000F75AD" w:rsidRPr="000F75AD">
        <w:rPr>
          <w:rFonts w:ascii="Times New Roman" w:eastAsia="Times New Roman" w:hAnsi="Times New Roman" w:cs="Times New Roman"/>
          <w:sz w:val="24"/>
          <w:szCs w:val="24"/>
        </w:rPr>
        <w:t>Prévost</w:t>
      </w:r>
      <w:proofErr w:type="spellEnd"/>
      <w:r w:rsidR="000F75AD">
        <w:rPr>
          <w:rFonts w:ascii="Times New Roman" w:eastAsia="Times New Roman" w:hAnsi="Times New Roman" w:cs="Times New Roman"/>
          <w:sz w:val="24"/>
          <w:szCs w:val="24"/>
        </w:rPr>
        <w:t xml:space="preserve"> 1994)</w:t>
      </w:r>
      <w:r w:rsidR="000F75AD" w:rsidRPr="000F75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but the data did not follow that pattern as seen in the late fall and early spring sampling events. I do not suspect that plants were taking up extra nitrogen during that time as production rates tend to be lower in the cooler months </w:t>
      </w:r>
      <w:r w:rsidRPr="000F75AD">
        <w:rPr>
          <w:rFonts w:ascii="Times New Roman" w:eastAsia="Times New Roman" w:hAnsi="Times New Roman" w:cs="Times New Roman"/>
          <w:sz w:val="24"/>
          <w:szCs w:val="24"/>
        </w:rPr>
        <w:t>(</w:t>
      </w:r>
      <w:r w:rsidR="000F75AD" w:rsidRPr="000F75AD">
        <w:rPr>
          <w:rFonts w:ascii="Times New Roman" w:hAnsi="Times New Roman" w:cs="Times New Roman"/>
          <w:sz w:val="24"/>
          <w:szCs w:val="24"/>
        </w:rPr>
        <w:t>Anderson</w:t>
      </w:r>
      <w:r w:rsidR="000F75AD" w:rsidRPr="000F75AD">
        <w:rPr>
          <w:rStyle w:val="Hyperlink"/>
          <w:rFonts w:ascii="Times New Roman" w:hAnsi="Times New Roman" w:cs="Times New Roman"/>
          <w:color w:val="auto"/>
          <w:sz w:val="24"/>
          <w:szCs w:val="24"/>
          <w:u w:val="none"/>
        </w:rPr>
        <w:t xml:space="preserve"> and Michelsen, 2005</w:t>
      </w:r>
      <w:r w:rsidRPr="000F75AD">
        <w:rPr>
          <w:rFonts w:ascii="Times New Roman" w:eastAsia="Times New Roman" w:hAnsi="Times New Roman" w:cs="Times New Roman"/>
          <w:sz w:val="24"/>
          <w:szCs w:val="24"/>
        </w:rPr>
        <w:t xml:space="preserve">). Since throughfall </w:t>
      </w:r>
      <w:r>
        <w:rPr>
          <w:rFonts w:ascii="Times New Roman" w:eastAsia="Times New Roman" w:hAnsi="Times New Roman" w:cs="Times New Roman"/>
          <w:sz w:val="24"/>
          <w:szCs w:val="24"/>
        </w:rPr>
        <w:t xml:space="preserve">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r w:rsidR="001A0DF4">
        <w:rPr>
          <w:rFonts w:ascii="Times New Roman" w:eastAsia="Times New Roman" w:hAnsi="Times New Roman" w:cs="Times New Roman"/>
          <w:sz w:val="24"/>
          <w:szCs w:val="24"/>
        </w:rPr>
        <w:t>Nitrate is taken up at similar rates during growing season (</w:t>
      </w:r>
      <w:proofErr w:type="spellStart"/>
      <w:r w:rsidR="001A0DF4" w:rsidRPr="00937E5D">
        <w:rPr>
          <w:rFonts w:ascii="Times New Roman" w:eastAsia="Times New Roman" w:hAnsi="Times New Roman" w:cs="Times New Roman"/>
          <w:sz w:val="24"/>
          <w:szCs w:val="24"/>
        </w:rPr>
        <w:t>Nadelhoffer</w:t>
      </w:r>
      <w:proofErr w:type="spellEnd"/>
      <w:r w:rsidR="001A0DF4">
        <w:rPr>
          <w:rFonts w:ascii="Times New Roman" w:eastAsia="Times New Roman" w:hAnsi="Times New Roman" w:cs="Times New Roman"/>
          <w:sz w:val="24"/>
          <w:szCs w:val="24"/>
        </w:rPr>
        <w:t xml:space="preserve"> et al, 1984), and other than one large pulse of nitrate from throughfall that does not show up in soil, the rest of the throughfall data is consistent with soil nitrate data.</w:t>
      </w:r>
    </w:p>
    <w:p w14:paraId="2CCDF1FB" w14:textId="4A91B104"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SRP</w:t>
      </w:r>
    </w:p>
    <w:p w14:paraId="01CB8251" w14:textId="29937F87" w:rsidR="00C12E3F"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Budworms </w:t>
      </w:r>
      <w:r w:rsidR="001B7749">
        <w:rPr>
          <w:rFonts w:ascii="Times New Roman" w:eastAsia="Times New Roman" w:hAnsi="Times New Roman" w:cs="Times New Roman"/>
          <w:sz w:val="24"/>
          <w:szCs w:val="24"/>
        </w:rPr>
        <w:t>influenced</w:t>
      </w:r>
      <w:r>
        <w:rPr>
          <w:rFonts w:ascii="Times New Roman" w:eastAsia="Times New Roman" w:hAnsi="Times New Roman" w:cs="Times New Roman"/>
          <w:sz w:val="24"/>
          <w:szCs w:val="24"/>
        </w:rPr>
        <w:t xml:space="preserve"> SRP in soils, supporting my hypothesis. SRP was higher in high budworm sites at all sample dates, and is supported by studies…</w:t>
      </w:r>
    </w:p>
    <w:p w14:paraId="5240BECB" w14:textId="31A3EB41"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r w:rsidR="0001191B">
        <w:rPr>
          <w:rFonts w:ascii="Times New Roman" w:eastAsia="Times New Roman" w:hAnsi="Times New Roman" w:cs="Times New Roman"/>
          <w:sz w:val="24"/>
          <w:szCs w:val="24"/>
        </w:rPr>
        <w:t>nearby</w:t>
      </w:r>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C12E3F">
        <w:rPr>
          <w:rFonts w:ascii="Times New Roman" w:eastAsia="Times New Roman" w:hAnsi="Times New Roman" w:cs="Times New Roman"/>
          <w:sz w:val="24"/>
          <w:szCs w:val="24"/>
        </w:rPr>
        <w:t>My data</w:t>
      </w:r>
      <w:r w:rsidR="00753C2F">
        <w:rPr>
          <w:rFonts w:ascii="Times New Roman" w:eastAsia="Times New Roman" w:hAnsi="Times New Roman" w:cs="Times New Roman"/>
          <w:sz w:val="24"/>
          <w:szCs w:val="24"/>
        </w:rPr>
        <w:t xml:space="preserve"> also suggests that due to accumulating levels of soil SRP, it is not a limiting resource in the soil systems that I studied.</w:t>
      </w:r>
    </w:p>
    <w:p w14:paraId="478E3C43" w14:textId="0E79DBCF" w:rsidR="00720826"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720826">
        <w:rPr>
          <w:rFonts w:ascii="Times New Roman" w:eastAsia="Times New Roman" w:hAnsi="Times New Roman" w:cs="Times New Roman"/>
          <w:sz w:val="24"/>
          <w:szCs w:val="24"/>
        </w:rPr>
        <w:t>his was not seen in the SRP samples from throughfall, it suggests that the WSB in highly impacted areas are adding more phosphorous</w:t>
      </w:r>
      <w:r>
        <w:rPr>
          <w:rFonts w:ascii="Times New Roman" w:eastAsia="Times New Roman" w:hAnsi="Times New Roman" w:cs="Times New Roman"/>
          <w:sz w:val="24"/>
          <w:szCs w:val="24"/>
        </w:rPr>
        <w:t>, potential in the form of frass or damaged leaf litter</w:t>
      </w:r>
      <w:r w:rsidR="00720826">
        <w:rPr>
          <w:rFonts w:ascii="Times New Roman" w:eastAsia="Times New Roman" w:hAnsi="Times New Roman" w:cs="Times New Roman"/>
          <w:sz w:val="24"/>
          <w:szCs w:val="24"/>
        </w:rPr>
        <w:t xml:space="preserve"> than can be taken up by soil microbes</w:t>
      </w:r>
      <w:r w:rsidR="006B7EA7">
        <w:rPr>
          <w:rFonts w:ascii="Times New Roman" w:eastAsia="Times New Roman" w:hAnsi="Times New Roman" w:cs="Times New Roman"/>
          <w:sz w:val="24"/>
          <w:szCs w:val="24"/>
        </w:rPr>
        <w:t>. A study with potted Douglas fir seedlings should that soils containing high levels of Basalt, WSB increased soil P concentrations (Kolb et all, 1999), suggesting that budworms can increase soil P in systems that are not limited by P. The central cascade region is high in basalt, and again would suggest this is not a P limited system.</w:t>
      </w:r>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5E36F410"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lastRenderedPageBreak/>
        <w:t>R</w:t>
      </w:r>
      <w:r w:rsidR="0073326E" w:rsidRPr="00D614C5">
        <w:rPr>
          <w:rFonts w:ascii="Times New Roman" w:eastAsia="Times New Roman" w:hAnsi="Times New Roman" w:cs="Times New Roman"/>
          <w:b/>
          <w:sz w:val="24"/>
          <w:szCs w:val="24"/>
        </w:rPr>
        <w:t>EFERENCES</w:t>
      </w:r>
    </w:p>
    <w:p w14:paraId="1974191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0C39870B"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70" w:name="_Hlk45015072"/>
      <w:r w:rsidRPr="000F75AD">
        <w:rPr>
          <w:rFonts w:ascii="Times New Roman" w:eastAsia="Times New Roman" w:hAnsi="Times New Roman" w:cs="Times New Roman"/>
          <w:sz w:val="24"/>
          <w:szCs w:val="24"/>
        </w:rPr>
        <w:t xml:space="preserve">Bordeleau, L.M., </w:t>
      </w:r>
      <w:proofErr w:type="spellStart"/>
      <w:r w:rsidRPr="000F75AD">
        <w:rPr>
          <w:rFonts w:ascii="Times New Roman" w:eastAsia="Times New Roman" w:hAnsi="Times New Roman" w:cs="Times New Roman"/>
          <w:sz w:val="24"/>
          <w:szCs w:val="24"/>
        </w:rPr>
        <w:t>Prévost</w:t>
      </w:r>
      <w:bookmarkEnd w:id="70"/>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71584FB8"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71" w:author="Neziri Izak - OHS" w:date="2020-07-03T13:50:00Z"/>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Drought-triggeredwesternsprucebudwormoutbreaksintheinteriorPaciﬁc Northwest: a multi-century dendrochronological record. For. Ecol. and Manage. 324: 16–27. doi:10.1016/j.foreco.2014.03.042.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72"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64EBDC8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t>
      </w:r>
      <w:ins w:id="73"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74"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75"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76"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77"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78"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79"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80"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Paciﬁc Northwest: a multi-century dendrochronological record. For. Ecol. and Manage. 324: 16–27. doi:10.1016/j.foreco.2014.03.042.</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448A7D08" w:rsidR="009E6008" w:rsidRPr="000425FC"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lastRenderedPageBreak/>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04C51FE5"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81"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741C9066" w14:textId="5DA39E32" w:rsidR="007A1270" w:rsidDel="00937E5D" w:rsidRDefault="007A1270" w:rsidP="003E7416">
      <w:pPr>
        <w:pBdr>
          <w:top w:val="nil"/>
          <w:left w:val="nil"/>
          <w:bottom w:val="nil"/>
          <w:right w:val="nil"/>
          <w:between w:val="nil"/>
        </w:pBdr>
        <w:spacing w:line="240" w:lineRule="auto"/>
        <w:contextualSpacing/>
        <w:rPr>
          <w:del w:id="82" w:author="Neziri Izak - OHS" w:date="2020-07-03T13:49:00Z"/>
          <w:rFonts w:ascii="Times New Roman" w:eastAsia="Times New Roman" w:hAnsi="Times New Roman" w:cs="Times New Roman"/>
          <w:sz w:val="24"/>
          <w:szCs w:val="24"/>
        </w:rPr>
      </w:pPr>
    </w:p>
    <w:p w14:paraId="68F8D1C8" w14:textId="42860E80" w:rsidR="00937E5D" w:rsidRDefault="00937E5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E5D">
        <w:rPr>
          <w:rFonts w:ascii="Times New Roman" w:eastAsia="Times New Roman" w:hAnsi="Times New Roman" w:cs="Times New Roman"/>
          <w:sz w:val="24"/>
          <w:szCs w:val="24"/>
        </w:rPr>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1"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2F0A9FD6" w14:textId="2BE7108E"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A72D912" w14:textId="21971A5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proofErr w:type="gramStart"/>
      <w:r w:rsidR="00100763">
        <w:rPr>
          <w:rFonts w:ascii="Times New Roman" w:eastAsia="Times New Roman" w:hAnsi="Times New Roman" w:cs="Times New Roman"/>
          <w:sz w:val="24"/>
          <w:szCs w:val="24"/>
        </w:rPr>
        <w:t>J.Entomol</w:t>
      </w:r>
      <w:proofErr w:type="spellEnd"/>
      <w:proofErr w:type="gramEnd"/>
      <w:r w:rsidR="00100763">
        <w:rPr>
          <w:rFonts w:ascii="Times New Roman" w:eastAsia="Times New Roman" w:hAnsi="Times New Roman" w:cs="Times New Roman"/>
          <w:sz w:val="24"/>
          <w:szCs w:val="24"/>
        </w:rPr>
        <w:t>. Soc. Brit. Columbia 114. 73-76</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83"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6E1D01A0" w:rsidR="00E02A5A" w:rsidRPr="000425FC" w:rsidDel="00CF7D42" w:rsidRDefault="00E02A5A" w:rsidP="003E7416">
      <w:pPr>
        <w:pBdr>
          <w:top w:val="nil"/>
          <w:left w:val="nil"/>
          <w:bottom w:val="nil"/>
          <w:right w:val="nil"/>
          <w:between w:val="nil"/>
        </w:pBdr>
        <w:spacing w:line="240" w:lineRule="auto"/>
        <w:contextualSpacing/>
        <w:rPr>
          <w:del w:id="84" w:author="Neziri Izak - OHS" w:date="2020-07-03T14:38:00Z"/>
          <w:rFonts w:ascii="Times New Roman" w:eastAsia="Times New Roman" w:hAnsi="Times New Roman" w:cs="Times New Roman"/>
          <w:sz w:val="24"/>
          <w:szCs w:val="24"/>
        </w:rPr>
      </w:pPr>
    </w:p>
    <w:p w14:paraId="287FEE0D" w14:textId="036D326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85"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86"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87"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1352B1">
        <w:rPr>
          <w:rFonts w:ascii="Times New Roman" w:eastAsia="Times New Roman" w:hAnsi="Times New Roman" w:cs="Times New Roman"/>
          <w:sz w:val="24"/>
          <w:szCs w:val="24"/>
        </w:rPr>
        <w:t>Schowalter,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88"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lastRenderedPageBreak/>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7C749FD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46F54C" w14:textId="61F2FF5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42397BB3" w14:textId="324B617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Clay" w:date="2020-07-06T15:04:00Z" w:initials="C">
    <w:p w14:paraId="5BDEFA0E" w14:textId="5700B35E" w:rsidR="00F1246B" w:rsidRDefault="00F1246B">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12" w:author="Clay" w:date="2020-07-06T15:04:00Z" w:initials="C">
    <w:p w14:paraId="190BBF68" w14:textId="6BF0770C" w:rsidR="00F1246B" w:rsidRDefault="00F1246B">
      <w:pPr>
        <w:pStyle w:val="CommentText"/>
      </w:pPr>
      <w:r>
        <w:rPr>
          <w:rStyle w:val="CommentReference"/>
        </w:rPr>
        <w:annotationRef/>
      </w:r>
      <w:r>
        <w:t xml:space="preserve">This is the first mention of this concept, but you should introduce it in the first paragraph as how a “normal” forest works, which is that they are usually </w:t>
      </w:r>
      <w:proofErr w:type="gramStart"/>
      <w:r>
        <w:t>fairly retentive</w:t>
      </w:r>
      <w:proofErr w:type="gramEnd"/>
      <w:r>
        <w:t xml:space="preserve"> of nutrients</w:t>
      </w:r>
    </w:p>
  </w:comment>
  <w:comment w:id="13" w:author="Clay" w:date="2020-07-06T15:04:00Z" w:initials="C">
    <w:p w14:paraId="6EDA2564" w14:textId="6DF6C57E" w:rsidR="00F1246B" w:rsidRDefault="00F1246B">
      <w:pPr>
        <w:pStyle w:val="CommentText"/>
      </w:pPr>
      <w:r>
        <w:rPr>
          <w:rStyle w:val="CommentReference"/>
        </w:rPr>
        <w:annotationRef/>
      </w:r>
      <w:r>
        <w:t>This doesn’t belong here and maybe can be deleted from the whole thing</w:t>
      </w:r>
    </w:p>
  </w:comment>
  <w:comment w:id="14" w:author="Clay" w:date="2020-07-06T15:04:00Z" w:initials="C">
    <w:p w14:paraId="5E83F369" w14:textId="1FCA20AB" w:rsidR="00F1246B" w:rsidRDefault="00F1246B">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5" w:author="Clay" w:date="2020-07-06T15:04:00Z" w:initials="C">
    <w:p w14:paraId="0EF170A7" w14:textId="7D410CD0" w:rsidR="00F1246B" w:rsidRDefault="00F1246B">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6" w:author="Clay" w:date="2020-07-06T15:04:00Z" w:initials="C">
    <w:p w14:paraId="249B5E2D" w14:textId="74B4E519" w:rsidR="00F1246B" w:rsidRDefault="00F1246B">
      <w:pPr>
        <w:pStyle w:val="CommentText"/>
      </w:pPr>
      <w:r>
        <w:rPr>
          <w:rStyle w:val="CommentReference"/>
        </w:rPr>
        <w:annotationRef/>
      </w:r>
      <w:r>
        <w:t xml:space="preserve">There are a lot of points here that </w:t>
      </w:r>
      <w:proofErr w:type="gramStart"/>
      <w:r>
        <w:t>don’t</w:t>
      </w:r>
      <w:proofErr w:type="gramEnd"/>
      <w:r>
        <w:t xml:space="preserve">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43" w:author="Clay Arango" w:date="2020-07-06T15:04:00Z" w:initials="CA">
    <w:p w14:paraId="534EB0A5" w14:textId="77777777" w:rsidR="00F1246B" w:rsidRDefault="00F1246B" w:rsidP="004162F7">
      <w:pPr>
        <w:pStyle w:val="CommentText"/>
      </w:pPr>
      <w:r>
        <w:rPr>
          <w:rStyle w:val="CommentReference"/>
        </w:rPr>
        <w:annotationRef/>
      </w:r>
      <w:r>
        <w:t xml:space="preserve">Go back to that Griffin and Turner paper to see what net changes indicated which outcome for </w:t>
      </w:r>
      <w:proofErr w:type="gramStart"/>
      <w:r>
        <w:t>N, and</w:t>
      </w:r>
      <w:proofErr w:type="gramEnd"/>
      <w:r>
        <w:t xml:space="preserve"> include them there.</w:t>
      </w:r>
    </w:p>
  </w:comment>
  <w:comment w:id="52" w:author="Clay" w:date="2020-07-06T15:04:00Z" w:initials="C">
    <w:p w14:paraId="49F4E347" w14:textId="75D8EC69" w:rsidR="00F1246B" w:rsidRDefault="00F1246B">
      <w:pPr>
        <w:pStyle w:val="CommentText"/>
      </w:pPr>
      <w:r>
        <w:rPr>
          <w:rStyle w:val="CommentReference"/>
        </w:rPr>
        <w:annotationRef/>
      </w:r>
      <w:r>
        <w:t>Finalize the details in this for the next draft</w:t>
      </w:r>
    </w:p>
  </w:comment>
  <w:comment w:id="63" w:author="Clay" w:date="2020-07-06T15:04:00Z" w:initials="C">
    <w:p w14:paraId="02EDFBD1" w14:textId="42E9B062" w:rsidR="00F1246B" w:rsidRDefault="00F1246B">
      <w:pPr>
        <w:pStyle w:val="CommentText"/>
      </w:pPr>
      <w:r>
        <w:rPr>
          <w:rStyle w:val="CommentReference"/>
        </w:rPr>
        <w:annotationRef/>
      </w:r>
      <w:r>
        <w:t xml:space="preserve">Important point for your discussion.  Low NO3 could be due to rapid flushing of NO3 during snowmelt.  Check these absolute concentrations too </w:t>
      </w:r>
      <w:proofErr w:type="spellStart"/>
      <w:r>
        <w:t>bc</w:t>
      </w:r>
      <w:proofErr w:type="spellEnd"/>
      <w:r>
        <w:t xml:space="preserve"> I suspect they are very low which would suggest overall N limitation of soils</w:t>
      </w:r>
    </w:p>
  </w:comment>
  <w:comment w:id="65" w:author="Clay" w:date="2020-07-06T15:04:00Z" w:initials="C">
    <w:p w14:paraId="54E92ED5" w14:textId="69C3D6EE" w:rsidR="00F1246B" w:rsidRDefault="00F1246B">
      <w:pPr>
        <w:pStyle w:val="CommentText"/>
      </w:pPr>
      <w:r>
        <w:rPr>
          <w:rStyle w:val="CommentReference"/>
        </w:rPr>
        <w:annotationRef/>
      </w:r>
      <w:r>
        <w:t xml:space="preserve">Confirm </w:t>
      </w:r>
      <w:proofErr w:type="gramStart"/>
      <w:r>
        <w:t>against ;griffin</w:t>
      </w:r>
      <w:proofErr w:type="gramEnd"/>
      <w:r>
        <w:t xml:space="preserve"> et al interpretation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BDEFA0E" w15:done="0"/>
  <w15:commentEx w15:paraId="190BBF68" w15:done="0"/>
  <w15:commentEx w15:paraId="6EDA2564" w15:done="0"/>
  <w15:commentEx w15:paraId="5E83F369" w15:done="0"/>
  <w15:commentEx w15:paraId="0EF170A7" w15:done="0"/>
  <w15:commentEx w15:paraId="249B5E2D" w15:done="0"/>
  <w15:commentEx w15:paraId="534EB0A5" w15:done="0"/>
  <w15:commentEx w15:paraId="49F4E347" w15:done="0"/>
  <w15:commentEx w15:paraId="02EDFBD1" w15:done="0"/>
  <w15:commentEx w15:paraId="54E92E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BDEFA0E" w16cid:durableId="22876E97"/>
  <w16cid:commentId w16cid:paraId="190BBF68" w16cid:durableId="22876EA9"/>
  <w16cid:commentId w16cid:paraId="6EDA2564" w16cid:durableId="22876EAE"/>
  <w16cid:commentId w16cid:paraId="5E83F369" w16cid:durableId="22876EAF"/>
  <w16cid:commentId w16cid:paraId="0EF170A7" w16cid:durableId="22876EB6"/>
  <w16cid:commentId w16cid:paraId="249B5E2D" w16cid:durableId="22876EBA"/>
  <w16cid:commentId w16cid:paraId="534EB0A5" w16cid:durableId="21C56C97"/>
  <w16cid:commentId w16cid:paraId="49F4E347" w16cid:durableId="22A86498"/>
  <w16cid:commentId w16cid:paraId="02EDFBD1" w16cid:durableId="22A864A0"/>
  <w16cid:commentId w16cid:paraId="54E92ED5" w16cid:durableId="22A864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366F57" w14:textId="77777777" w:rsidR="00C03521" w:rsidRDefault="00C03521">
      <w:pPr>
        <w:spacing w:after="0" w:line="240" w:lineRule="auto"/>
      </w:pPr>
      <w:r>
        <w:separator/>
      </w:r>
    </w:p>
  </w:endnote>
  <w:endnote w:type="continuationSeparator" w:id="0">
    <w:p w14:paraId="6F26C23D" w14:textId="77777777" w:rsidR="00C03521" w:rsidRDefault="00C035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F1246B" w:rsidRDefault="00F1246B">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p w14:paraId="098B9F08" w14:textId="77777777" w:rsidR="00F1246B" w:rsidRDefault="00F1246B">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F1246B" w:rsidRDefault="00F1246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F1246B" w:rsidRDefault="00F124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70FAB7" w14:textId="77777777" w:rsidR="00C03521" w:rsidRDefault="00C03521">
      <w:pPr>
        <w:spacing w:after="0" w:line="240" w:lineRule="auto"/>
      </w:pPr>
      <w:r>
        <w:separator/>
      </w:r>
    </w:p>
  </w:footnote>
  <w:footnote w:type="continuationSeparator" w:id="0">
    <w:p w14:paraId="1AF48CFF" w14:textId="77777777" w:rsidR="00C03521" w:rsidRDefault="00C03521">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4298"/>
    <w:rsid w:val="0001191B"/>
    <w:rsid w:val="0001670D"/>
    <w:rsid w:val="000176D7"/>
    <w:rsid w:val="00017F11"/>
    <w:rsid w:val="000275A4"/>
    <w:rsid w:val="00030485"/>
    <w:rsid w:val="00033C10"/>
    <w:rsid w:val="000425FC"/>
    <w:rsid w:val="00052EE6"/>
    <w:rsid w:val="000731F4"/>
    <w:rsid w:val="0009519D"/>
    <w:rsid w:val="00096AE3"/>
    <w:rsid w:val="000A72DD"/>
    <w:rsid w:val="000B32D9"/>
    <w:rsid w:val="000B4100"/>
    <w:rsid w:val="000C47A1"/>
    <w:rsid w:val="000D2F64"/>
    <w:rsid w:val="000D3084"/>
    <w:rsid w:val="000E2596"/>
    <w:rsid w:val="000F47C1"/>
    <w:rsid w:val="000F7550"/>
    <w:rsid w:val="000F75AD"/>
    <w:rsid w:val="00100763"/>
    <w:rsid w:val="001061B0"/>
    <w:rsid w:val="00107FF3"/>
    <w:rsid w:val="00111A6C"/>
    <w:rsid w:val="00121663"/>
    <w:rsid w:val="001239AE"/>
    <w:rsid w:val="001243B3"/>
    <w:rsid w:val="001322F7"/>
    <w:rsid w:val="001352B1"/>
    <w:rsid w:val="001539E9"/>
    <w:rsid w:val="00163657"/>
    <w:rsid w:val="00163801"/>
    <w:rsid w:val="00172A83"/>
    <w:rsid w:val="001760CD"/>
    <w:rsid w:val="00176FC7"/>
    <w:rsid w:val="00180C4B"/>
    <w:rsid w:val="001A0DF4"/>
    <w:rsid w:val="001A443B"/>
    <w:rsid w:val="001B10C3"/>
    <w:rsid w:val="001B7749"/>
    <w:rsid w:val="001D4414"/>
    <w:rsid w:val="001D78FA"/>
    <w:rsid w:val="001E3C19"/>
    <w:rsid w:val="001F18E5"/>
    <w:rsid w:val="00202422"/>
    <w:rsid w:val="00207FE3"/>
    <w:rsid w:val="00214AB6"/>
    <w:rsid w:val="00215CA2"/>
    <w:rsid w:val="0022258E"/>
    <w:rsid w:val="00235E3E"/>
    <w:rsid w:val="002414A3"/>
    <w:rsid w:val="00243CE1"/>
    <w:rsid w:val="00257055"/>
    <w:rsid w:val="00282F8B"/>
    <w:rsid w:val="002942DB"/>
    <w:rsid w:val="002D6B05"/>
    <w:rsid w:val="002E09C5"/>
    <w:rsid w:val="002E11AF"/>
    <w:rsid w:val="002E6C81"/>
    <w:rsid w:val="002E78C6"/>
    <w:rsid w:val="002F3E7B"/>
    <w:rsid w:val="002F5AD9"/>
    <w:rsid w:val="00310614"/>
    <w:rsid w:val="00314DEC"/>
    <w:rsid w:val="0031750B"/>
    <w:rsid w:val="00317DE0"/>
    <w:rsid w:val="00317F8C"/>
    <w:rsid w:val="00336661"/>
    <w:rsid w:val="00344C48"/>
    <w:rsid w:val="00351B70"/>
    <w:rsid w:val="00373DA7"/>
    <w:rsid w:val="0039393C"/>
    <w:rsid w:val="00395401"/>
    <w:rsid w:val="003A0528"/>
    <w:rsid w:val="003A7FCA"/>
    <w:rsid w:val="003B174F"/>
    <w:rsid w:val="003C4EA8"/>
    <w:rsid w:val="003D1D16"/>
    <w:rsid w:val="003E7416"/>
    <w:rsid w:val="003F07F7"/>
    <w:rsid w:val="003F3A2D"/>
    <w:rsid w:val="003F3AB3"/>
    <w:rsid w:val="00412759"/>
    <w:rsid w:val="004162F7"/>
    <w:rsid w:val="00421E56"/>
    <w:rsid w:val="00422551"/>
    <w:rsid w:val="00452631"/>
    <w:rsid w:val="004541A4"/>
    <w:rsid w:val="004545ED"/>
    <w:rsid w:val="00462FD5"/>
    <w:rsid w:val="004726F9"/>
    <w:rsid w:val="00472771"/>
    <w:rsid w:val="004901A2"/>
    <w:rsid w:val="004A26E2"/>
    <w:rsid w:val="004A5C50"/>
    <w:rsid w:val="004D0407"/>
    <w:rsid w:val="004E4F96"/>
    <w:rsid w:val="004E6BB4"/>
    <w:rsid w:val="004F0ECC"/>
    <w:rsid w:val="004F5D64"/>
    <w:rsid w:val="004F6786"/>
    <w:rsid w:val="00522A9B"/>
    <w:rsid w:val="005314C2"/>
    <w:rsid w:val="00533C98"/>
    <w:rsid w:val="00540744"/>
    <w:rsid w:val="005528A9"/>
    <w:rsid w:val="00564003"/>
    <w:rsid w:val="005738BB"/>
    <w:rsid w:val="00573D7B"/>
    <w:rsid w:val="0058757A"/>
    <w:rsid w:val="00587EC8"/>
    <w:rsid w:val="005940EF"/>
    <w:rsid w:val="00597A2A"/>
    <w:rsid w:val="00597DF9"/>
    <w:rsid w:val="005A26EC"/>
    <w:rsid w:val="005A4ADD"/>
    <w:rsid w:val="005A62BD"/>
    <w:rsid w:val="005B04A4"/>
    <w:rsid w:val="005B48A4"/>
    <w:rsid w:val="005B4BB7"/>
    <w:rsid w:val="005C5449"/>
    <w:rsid w:val="005C5AFF"/>
    <w:rsid w:val="005C6D9C"/>
    <w:rsid w:val="005D237C"/>
    <w:rsid w:val="005E0D9D"/>
    <w:rsid w:val="005E78C4"/>
    <w:rsid w:val="005E7E67"/>
    <w:rsid w:val="00623196"/>
    <w:rsid w:val="006238CE"/>
    <w:rsid w:val="006242DB"/>
    <w:rsid w:val="00624841"/>
    <w:rsid w:val="0063048D"/>
    <w:rsid w:val="00635746"/>
    <w:rsid w:val="006463F6"/>
    <w:rsid w:val="006470BE"/>
    <w:rsid w:val="006522D5"/>
    <w:rsid w:val="0065520E"/>
    <w:rsid w:val="00655A30"/>
    <w:rsid w:val="00667969"/>
    <w:rsid w:val="0067052F"/>
    <w:rsid w:val="00684F3D"/>
    <w:rsid w:val="00695E66"/>
    <w:rsid w:val="006B24B5"/>
    <w:rsid w:val="006B3408"/>
    <w:rsid w:val="006B5FA2"/>
    <w:rsid w:val="006B7EA7"/>
    <w:rsid w:val="006C08DD"/>
    <w:rsid w:val="006D1A3A"/>
    <w:rsid w:val="006E57E9"/>
    <w:rsid w:val="006F1D7E"/>
    <w:rsid w:val="006F2DB8"/>
    <w:rsid w:val="00720826"/>
    <w:rsid w:val="00724BB8"/>
    <w:rsid w:val="0073326E"/>
    <w:rsid w:val="00733838"/>
    <w:rsid w:val="00746AB7"/>
    <w:rsid w:val="00753C2F"/>
    <w:rsid w:val="00754A94"/>
    <w:rsid w:val="00761844"/>
    <w:rsid w:val="00784890"/>
    <w:rsid w:val="00794F2B"/>
    <w:rsid w:val="00795CA7"/>
    <w:rsid w:val="007A1270"/>
    <w:rsid w:val="007A48E1"/>
    <w:rsid w:val="007C2178"/>
    <w:rsid w:val="007C4240"/>
    <w:rsid w:val="007F5497"/>
    <w:rsid w:val="007F59C5"/>
    <w:rsid w:val="00802F59"/>
    <w:rsid w:val="008048BF"/>
    <w:rsid w:val="008250CD"/>
    <w:rsid w:val="008276E2"/>
    <w:rsid w:val="00841890"/>
    <w:rsid w:val="00841999"/>
    <w:rsid w:val="00841FDC"/>
    <w:rsid w:val="00846864"/>
    <w:rsid w:val="00875519"/>
    <w:rsid w:val="00893CC9"/>
    <w:rsid w:val="008957DC"/>
    <w:rsid w:val="0089758C"/>
    <w:rsid w:val="008C298B"/>
    <w:rsid w:val="008D36EA"/>
    <w:rsid w:val="008D796E"/>
    <w:rsid w:val="008E480E"/>
    <w:rsid w:val="00902055"/>
    <w:rsid w:val="0090731E"/>
    <w:rsid w:val="00910643"/>
    <w:rsid w:val="00930EC7"/>
    <w:rsid w:val="009349A6"/>
    <w:rsid w:val="009356E2"/>
    <w:rsid w:val="00937E5D"/>
    <w:rsid w:val="0094121F"/>
    <w:rsid w:val="0095679A"/>
    <w:rsid w:val="009605B3"/>
    <w:rsid w:val="0096086E"/>
    <w:rsid w:val="009652CB"/>
    <w:rsid w:val="009657EA"/>
    <w:rsid w:val="00973359"/>
    <w:rsid w:val="00974F9D"/>
    <w:rsid w:val="0098328A"/>
    <w:rsid w:val="009841B6"/>
    <w:rsid w:val="009B7BE5"/>
    <w:rsid w:val="009C1D0D"/>
    <w:rsid w:val="009C21F1"/>
    <w:rsid w:val="009C385A"/>
    <w:rsid w:val="009E1204"/>
    <w:rsid w:val="009E6008"/>
    <w:rsid w:val="009F3A5A"/>
    <w:rsid w:val="009F44CA"/>
    <w:rsid w:val="009F6209"/>
    <w:rsid w:val="009F63F2"/>
    <w:rsid w:val="00A06F9E"/>
    <w:rsid w:val="00A12A86"/>
    <w:rsid w:val="00A16D25"/>
    <w:rsid w:val="00A20DBE"/>
    <w:rsid w:val="00A31EB0"/>
    <w:rsid w:val="00A32005"/>
    <w:rsid w:val="00A4764E"/>
    <w:rsid w:val="00A47F4C"/>
    <w:rsid w:val="00A57681"/>
    <w:rsid w:val="00A618C4"/>
    <w:rsid w:val="00A61CBA"/>
    <w:rsid w:val="00A66999"/>
    <w:rsid w:val="00A75642"/>
    <w:rsid w:val="00A7615C"/>
    <w:rsid w:val="00A76A2D"/>
    <w:rsid w:val="00A9341D"/>
    <w:rsid w:val="00AA28AD"/>
    <w:rsid w:val="00AA5668"/>
    <w:rsid w:val="00AB723F"/>
    <w:rsid w:val="00AC3C34"/>
    <w:rsid w:val="00B04664"/>
    <w:rsid w:val="00B06E8D"/>
    <w:rsid w:val="00B121CA"/>
    <w:rsid w:val="00B13FC2"/>
    <w:rsid w:val="00B3142A"/>
    <w:rsid w:val="00B471E5"/>
    <w:rsid w:val="00B5362A"/>
    <w:rsid w:val="00B75B3C"/>
    <w:rsid w:val="00B7721F"/>
    <w:rsid w:val="00B97BA9"/>
    <w:rsid w:val="00BC4BA4"/>
    <w:rsid w:val="00BC7435"/>
    <w:rsid w:val="00BE16B0"/>
    <w:rsid w:val="00BE6FDD"/>
    <w:rsid w:val="00C028A3"/>
    <w:rsid w:val="00C03521"/>
    <w:rsid w:val="00C12E3F"/>
    <w:rsid w:val="00C13198"/>
    <w:rsid w:val="00C213DE"/>
    <w:rsid w:val="00C24DD2"/>
    <w:rsid w:val="00C32B58"/>
    <w:rsid w:val="00C4366C"/>
    <w:rsid w:val="00C55CE6"/>
    <w:rsid w:val="00C5783D"/>
    <w:rsid w:val="00C97580"/>
    <w:rsid w:val="00C97CB5"/>
    <w:rsid w:val="00CB2AA5"/>
    <w:rsid w:val="00CC1F4C"/>
    <w:rsid w:val="00CC208F"/>
    <w:rsid w:val="00CC4768"/>
    <w:rsid w:val="00CD0FA5"/>
    <w:rsid w:val="00CE2165"/>
    <w:rsid w:val="00CE49E2"/>
    <w:rsid w:val="00CE77D0"/>
    <w:rsid w:val="00CF293D"/>
    <w:rsid w:val="00CF7D42"/>
    <w:rsid w:val="00D047D1"/>
    <w:rsid w:val="00D068B9"/>
    <w:rsid w:val="00D12355"/>
    <w:rsid w:val="00D20FEC"/>
    <w:rsid w:val="00D220D6"/>
    <w:rsid w:val="00D34869"/>
    <w:rsid w:val="00D479A1"/>
    <w:rsid w:val="00D5125E"/>
    <w:rsid w:val="00D51862"/>
    <w:rsid w:val="00D614C5"/>
    <w:rsid w:val="00D61996"/>
    <w:rsid w:val="00D72EB8"/>
    <w:rsid w:val="00D74CAC"/>
    <w:rsid w:val="00D75D82"/>
    <w:rsid w:val="00D765D3"/>
    <w:rsid w:val="00D76DA6"/>
    <w:rsid w:val="00D91838"/>
    <w:rsid w:val="00D93B08"/>
    <w:rsid w:val="00D96C1A"/>
    <w:rsid w:val="00DA1B40"/>
    <w:rsid w:val="00DB599A"/>
    <w:rsid w:val="00DB5F36"/>
    <w:rsid w:val="00DC3D92"/>
    <w:rsid w:val="00DD7134"/>
    <w:rsid w:val="00DE10F3"/>
    <w:rsid w:val="00DE1705"/>
    <w:rsid w:val="00E02A5A"/>
    <w:rsid w:val="00E04BCB"/>
    <w:rsid w:val="00E0657B"/>
    <w:rsid w:val="00E10E0D"/>
    <w:rsid w:val="00E1157A"/>
    <w:rsid w:val="00E23D8F"/>
    <w:rsid w:val="00E50987"/>
    <w:rsid w:val="00E53C38"/>
    <w:rsid w:val="00E67338"/>
    <w:rsid w:val="00E7265A"/>
    <w:rsid w:val="00E818AD"/>
    <w:rsid w:val="00E953B1"/>
    <w:rsid w:val="00EB0B7B"/>
    <w:rsid w:val="00EB72F0"/>
    <w:rsid w:val="00EB7C4C"/>
    <w:rsid w:val="00EC4AD7"/>
    <w:rsid w:val="00EC741A"/>
    <w:rsid w:val="00ED3F14"/>
    <w:rsid w:val="00EE7B95"/>
    <w:rsid w:val="00EF2626"/>
    <w:rsid w:val="00EF27FA"/>
    <w:rsid w:val="00EF47A4"/>
    <w:rsid w:val="00F004B4"/>
    <w:rsid w:val="00F0423F"/>
    <w:rsid w:val="00F06F8C"/>
    <w:rsid w:val="00F10DFC"/>
    <w:rsid w:val="00F1246B"/>
    <w:rsid w:val="00F1534E"/>
    <w:rsid w:val="00F16B8D"/>
    <w:rsid w:val="00F3455F"/>
    <w:rsid w:val="00F37CA3"/>
    <w:rsid w:val="00F477CC"/>
    <w:rsid w:val="00F53E32"/>
    <w:rsid w:val="00F65CA4"/>
    <w:rsid w:val="00F82A83"/>
    <w:rsid w:val="00F82EBD"/>
    <w:rsid w:val="00F841B8"/>
    <w:rsid w:val="00FA48E9"/>
    <w:rsid w:val="00FA6272"/>
    <w:rsid w:val="00FA711D"/>
    <w:rsid w:val="00FB23F1"/>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99638F0A-674A-4A63-A43E-4440E7F6B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styleId="UnresolvedMention">
    <w:name w:val="Unresolved Mention"/>
    <w:basedOn w:val="DefaultParagraphFont"/>
    <w:uiPriority w:val="99"/>
    <w:semiHidden/>
    <w:unhideWhenUsed/>
    <w:rsid w:val="009E60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2.tiff"/><Relationship Id="rId18"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hyperlink" Target="https://DOI.org/10.1007/BF02140039" TargetMode="External"/><Relationship Id="rId7" Type="http://schemas.openxmlformats.org/officeDocument/2006/relationships/footer" Target="footer1.xml"/><Relationship Id="rId12" Type="http://schemas.openxmlformats.org/officeDocument/2006/relationships/image" Target="media/image1.tiff"/><Relationship Id="rId17" Type="http://schemas.openxmlformats.org/officeDocument/2006/relationships/image" Target="media/image6.tiff"/><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B5358-3279-4973-9D66-0055C02EA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3926</TotalTime>
  <Pages>41</Pages>
  <Words>7685</Words>
  <Characters>43807</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22</cp:revision>
  <dcterms:created xsi:type="dcterms:W3CDTF">2020-07-07T15:56:00Z</dcterms:created>
  <dcterms:modified xsi:type="dcterms:W3CDTF">2020-07-09T23:00:00Z</dcterms:modified>
</cp:coreProperties>
</file>