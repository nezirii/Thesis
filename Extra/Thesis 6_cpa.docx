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5C31E34B"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del w:id="0" w:author="Neziri Izak - OHS" w:date="2020-07-06T17:26:00Z">
        <w:r w:rsidRPr="006522D5" w:rsidDel="005C6D9C">
          <w:rPr>
            <w:rFonts w:eastAsia="Times New Roman" w:cs="Times New Roman"/>
            <w:snapToGrid w:val="0"/>
            <w:sz w:val="24"/>
            <w:szCs w:val="24"/>
          </w:rPr>
          <w:delText xml:space="preserve"> </w:delText>
        </w:r>
        <w:r w:rsidDel="005C6D9C">
          <w:rPr>
            <w:rFonts w:eastAsia="Times New Roman" w:cs="Times New Roman"/>
            <w:snapToGrid w:val="0"/>
            <w:sz w:val="24"/>
            <w:szCs w:val="24"/>
          </w:rPr>
          <w:delText>THE</w:delText>
        </w:r>
      </w:del>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ins w:id="1" w:author="Neziri Izak - OHS" w:date="2020-07-06T17:27:00Z">
        <w:r w:rsidR="005C6D9C">
          <w:rPr>
            <w:rFonts w:eastAsia="Times New Roman" w:cs="Times New Roman"/>
            <w:snapToGrid w:val="0"/>
            <w:sz w:val="24"/>
            <w:szCs w:val="24"/>
          </w:rPr>
          <w:t xml:space="preserve"> Herbivory</w:t>
        </w:r>
      </w:ins>
      <w:r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del w:id="2" w:author="Neziri Izak - OHS" w:date="2020-07-06T17:27:00Z">
        <w:r w:rsidDel="005C6D9C">
          <w:rPr>
            <w:rFonts w:eastAsia="Times New Roman" w:cs="Times New Roman"/>
            <w:snapToGrid w:val="0"/>
            <w:sz w:val="24"/>
            <w:szCs w:val="24"/>
          </w:rPr>
          <w:delText>NITROGEN CYCLING</w:delText>
        </w:r>
      </w:del>
      <w:ins w:id="3" w:author="Neziri Izak - OHS" w:date="2020-07-06T17:27:00Z">
        <w:r w:rsidR="005C6D9C">
          <w:rPr>
            <w:rFonts w:eastAsia="Times New Roman" w:cs="Times New Roman"/>
            <w:snapToGrid w:val="0"/>
            <w:sz w:val="24"/>
            <w:szCs w:val="24"/>
          </w:rPr>
          <w:t>Forest Soils and Litter Decomposition</w:t>
        </w:r>
      </w:ins>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4"/>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4"/>
      <w:r w:rsidR="00655A30">
        <w:rPr>
          <w:rStyle w:val="CommentReference"/>
        </w:rPr>
        <w:commentReference w:id="4"/>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Levesque,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5"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5"/>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6"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7"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8"/>
      <w:r>
        <w:rPr>
          <w:rFonts w:ascii="Times New Roman" w:eastAsia="Times New Roman" w:hAnsi="Times New Roman" w:cs="Times New Roman"/>
          <w:b/>
          <w:sz w:val="28"/>
          <w:szCs w:val="28"/>
        </w:rPr>
        <w:t>INTRODUCTION</w:t>
      </w:r>
      <w:commentRangeEnd w:id="8"/>
      <w:r w:rsidR="00597DF9">
        <w:rPr>
          <w:rStyle w:val="CommentReference"/>
        </w:rPr>
        <w:commentReference w:id="8"/>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9"/>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9"/>
      <w:r w:rsidR="00A76A2D">
        <w:rPr>
          <w:rStyle w:val="CommentReference"/>
        </w:rPr>
        <w:commentReference w:id="9"/>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50A71A4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10"/>
      <w:commentRangeEnd w:id="10"/>
      <w:r w:rsidR="00597DF9">
        <w:rPr>
          <w:rStyle w:val="CommentReference"/>
        </w:rPr>
        <w:commentReference w:id="10"/>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t>
      </w:r>
      <w:r w:rsidRPr="005D237C">
        <w:rPr>
          <w:rFonts w:ascii="Times New Roman" w:eastAsia="Times New Roman" w:hAnsi="Times New Roman" w:cs="Times New Roman"/>
          <w:sz w:val="24"/>
          <w:szCs w:val="24"/>
        </w:rPr>
        <w:t xml:space="preserve">which </w:t>
      </w:r>
      <w:del w:id="11" w:author="Neziri Izak - OHS" w:date="2020-07-06T16:59:00Z">
        <w:r w:rsidR="004A5C50" w:rsidRPr="005D237C" w:rsidDel="005D237C">
          <w:rPr>
            <w:rFonts w:ascii="Times New Roman" w:eastAsia="Times New Roman" w:hAnsi="Times New Roman" w:cs="Times New Roman"/>
            <w:sz w:val="24"/>
            <w:szCs w:val="24"/>
            <w:rPrChange w:id="12" w:author="Neziri Izak - OHS" w:date="2020-07-06T16:59:00Z">
              <w:rPr>
                <w:rFonts w:ascii="Times New Roman" w:eastAsia="Times New Roman" w:hAnsi="Times New Roman" w:cs="Times New Roman"/>
                <w:sz w:val="24"/>
                <w:szCs w:val="24"/>
                <w:highlight w:val="yellow"/>
              </w:rPr>
            </w:rPrChange>
          </w:rPr>
          <w:delText>(</w:delText>
        </w:r>
      </w:del>
      <w:r w:rsidR="00597DF9" w:rsidRPr="005D237C">
        <w:rPr>
          <w:rFonts w:ascii="Times New Roman" w:eastAsia="Times New Roman" w:hAnsi="Times New Roman" w:cs="Times New Roman"/>
          <w:sz w:val="24"/>
          <w:szCs w:val="24"/>
          <w:rPrChange w:id="13" w:author="Neziri Izak - OHS" w:date="2020-07-06T16:59:00Z">
            <w:rPr>
              <w:rFonts w:ascii="Times New Roman" w:eastAsia="Times New Roman" w:hAnsi="Times New Roman" w:cs="Times New Roman"/>
              <w:sz w:val="24"/>
              <w:szCs w:val="24"/>
              <w:highlight w:val="yellow"/>
            </w:rPr>
          </w:rPrChange>
        </w:rPr>
        <w:t>defoliators</w:t>
      </w:r>
      <w:del w:id="14" w:author="Neziri Izak - OHS" w:date="2020-07-06T16:59:00Z">
        <w:r w:rsidR="004A5C50" w:rsidRPr="005D237C" w:rsidDel="005D237C">
          <w:rPr>
            <w:rFonts w:ascii="Times New Roman" w:eastAsia="Times New Roman" w:hAnsi="Times New Roman" w:cs="Times New Roman"/>
            <w:sz w:val="24"/>
            <w:szCs w:val="24"/>
            <w:rPrChange w:id="15" w:author="Neziri Izak - OHS" w:date="2020-07-06T16:59:00Z">
              <w:rPr>
                <w:rFonts w:ascii="Times New Roman" w:eastAsia="Times New Roman" w:hAnsi="Times New Roman" w:cs="Times New Roman"/>
                <w:sz w:val="24"/>
                <w:szCs w:val="24"/>
                <w:highlight w:val="yellow"/>
              </w:rPr>
            </w:rPrChange>
          </w:rPr>
          <w:delText>)</w:delText>
        </w:r>
      </w:del>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del w:id="16" w:author="Neziri Izak - OHS" w:date="2020-07-06T16:58:00Z">
        <w:r w:rsidDel="005D237C">
          <w:rPr>
            <w:rFonts w:ascii="Times New Roman" w:eastAsia="Times New Roman" w:hAnsi="Times New Roman" w:cs="Times New Roman"/>
            <w:sz w:val="24"/>
            <w:szCs w:val="24"/>
          </w:rPr>
          <w:delText xml:space="preserve"> </w:delText>
        </w:r>
      </w:del>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61B950D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7" w:name="_gjdgxs" w:colFirst="0" w:colLast="0"/>
      <w:bookmarkEnd w:id="17"/>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8"/>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8"/>
      <w:r w:rsidR="00A618C4">
        <w:rPr>
          <w:rStyle w:val="CommentReference"/>
        </w:rPr>
        <w:commentReference w:id="18"/>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del w:id="19" w:author="Neziri Izak - OHS" w:date="2020-07-03T13:53:00Z">
        <w:r w:rsidR="00A618C4" w:rsidDel="003E7416">
          <w:rPr>
            <w:rFonts w:ascii="Times New Roman" w:eastAsia="Times New Roman" w:hAnsi="Times New Roman" w:cs="Times New Roman"/>
            <w:color w:val="000000"/>
            <w:sz w:val="24"/>
            <w:szCs w:val="24"/>
            <w:highlight w:val="white"/>
          </w:rPr>
          <w:delText xml:space="preserve">? </w:delText>
        </w:r>
        <w:r w:rsidR="001A443B" w:rsidDel="003E7416">
          <w:rPr>
            <w:rFonts w:ascii="Times New Roman" w:eastAsia="Times New Roman" w:hAnsi="Times New Roman" w:cs="Times New Roman"/>
            <w:color w:val="000000"/>
            <w:sz w:val="24"/>
            <w:szCs w:val="24"/>
            <w:highlight w:val="white"/>
          </w:rPr>
          <w:delText>Paper. I</w:delText>
        </w:r>
        <w:r w:rsidR="00A618C4" w:rsidDel="003E7416">
          <w:rPr>
            <w:rFonts w:ascii="Times New Roman" w:eastAsia="Times New Roman" w:hAnsi="Times New Roman" w:cs="Times New Roman"/>
            <w:color w:val="000000"/>
            <w:sz w:val="24"/>
            <w:szCs w:val="24"/>
            <w:highlight w:val="white"/>
          </w:rPr>
          <w:delText xml:space="preserve"> think she cites 30 years</w:delText>
        </w:r>
      </w:del>
      <w:r w:rsidR="00A618C4">
        <w:rPr>
          <w:rFonts w:ascii="Times New Roman" w:eastAsia="Times New Roman" w:hAnsi="Times New Roman" w:cs="Times New Roman"/>
          <w:color w:val="000000"/>
          <w:sz w:val="24"/>
          <w:szCs w:val="24"/>
          <w:highlight w:val="white"/>
        </w:rPr>
        <w:t>)</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0"/>
      <w:r>
        <w:rPr>
          <w:rFonts w:ascii="Times New Roman" w:eastAsia="Times New Roman" w:hAnsi="Times New Roman" w:cs="Times New Roman"/>
          <w:sz w:val="24"/>
          <w:szCs w:val="24"/>
        </w:rPr>
        <w:t>forest-stream connectivity</w:t>
      </w:r>
      <w:commentRangeEnd w:id="20"/>
      <w:r w:rsidR="004726F9">
        <w:rPr>
          <w:rStyle w:val="CommentReference"/>
        </w:rPr>
        <w:commentReference w:id="20"/>
      </w:r>
      <w:r>
        <w:rPr>
          <w:rFonts w:ascii="Times New Roman" w:eastAsia="Times New Roman" w:hAnsi="Times New Roman" w:cs="Times New Roman"/>
          <w:sz w:val="24"/>
          <w:szCs w:val="24"/>
        </w:rPr>
        <w:t xml:space="preserve">. </w:t>
      </w:r>
      <w:commentRangeStart w:id="21"/>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21"/>
      <w:r w:rsidR="00A618C4">
        <w:rPr>
          <w:rStyle w:val="CommentReference"/>
        </w:rPr>
        <w:commentReference w:id="21"/>
      </w:r>
    </w:p>
    <w:p w14:paraId="3B36D370" w14:textId="6AF59109" w:rsidR="00E02A5A" w:rsidRDefault="00AC3C34">
      <w:pPr>
        <w:pBdr>
          <w:top w:val="nil"/>
          <w:left w:val="nil"/>
          <w:bottom w:val="nil"/>
          <w:right w:val="nil"/>
          <w:between w:val="nil"/>
        </w:pBdr>
        <w:spacing w:line="480" w:lineRule="auto"/>
        <w:ind w:firstLine="720"/>
        <w:contextualSpacing/>
      </w:pPr>
      <w:commentRangeStart w:id="22"/>
      <w:r>
        <w:rPr>
          <w:rFonts w:ascii="Times New Roman" w:eastAsia="Times New Roman" w:hAnsi="Times New Roman" w:cs="Times New Roman"/>
          <w:sz w:val="24"/>
          <w:szCs w:val="24"/>
        </w:rPr>
        <w:t xml:space="preserve">This study </w:t>
      </w:r>
      <w:commentRangeEnd w:id="22"/>
      <w:r w:rsidR="004726F9">
        <w:rPr>
          <w:rStyle w:val="CommentReference"/>
        </w:rPr>
        <w:commentReference w:id="22"/>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3CD434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3"/>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lastRenderedPageBreak/>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3"/>
      <w:r w:rsidR="002E09C5">
        <w:rPr>
          <w:rStyle w:val="CommentReference"/>
        </w:rPr>
        <w:commentReference w:id="23"/>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4"/>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25"/>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25"/>
      <w:r w:rsidR="002E09C5">
        <w:rPr>
          <w:rStyle w:val="CommentReference"/>
        </w:rPr>
        <w:commentReference w:id="25"/>
      </w:r>
      <w:r>
        <w:rPr>
          <w:rFonts w:ascii="Times New Roman" w:eastAsia="Times New Roman" w:hAnsi="Times New Roman" w:cs="Times New Roman"/>
          <w:sz w:val="24"/>
          <w:szCs w:val="24"/>
        </w:rPr>
        <w:t>).</w:t>
      </w:r>
      <w:commentRangeEnd w:id="24"/>
      <w:r w:rsidR="002E09C5">
        <w:rPr>
          <w:rStyle w:val="CommentReference"/>
        </w:rPr>
        <w:commentReference w:id="24"/>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3B8DC9B"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insects affect forest internal forest nutrient cycles, I studied how WSB feeding 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26"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 xml:space="preserve">In general, I hypothesized that WSB activity would: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lastRenderedPageBreak/>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 - 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35C077DD" w:rsidR="00D74CAC" w:rsidRDefault="00F477CC" w:rsidP="004162F7">
      <w:pPr>
        <w:spacing w:after="0" w:line="480" w:lineRule="auto"/>
        <w:ind w:firstLine="720"/>
        <w:contextualSpacing/>
        <w:rPr>
          <w:ins w:id="27" w:author="Clay" w:date="2020-07-02T11:13:00Z"/>
          <w:rFonts w:ascii="Times New Roman" w:hAnsi="Times New Roman" w:cs="Times New Roman"/>
          <w:sz w:val="24"/>
          <w:szCs w:val="24"/>
        </w:rPr>
      </w:pPr>
      <w:ins w:id="28" w:author="Neziri Izak - OHS" w:date="2020-07-02T13:53:00Z">
        <w:r>
          <w:rPr>
            <w:noProof/>
            <w:lang w:eastAsia="ja-JP"/>
          </w:rPr>
          <mc:AlternateContent>
            <mc:Choice Requires="wps">
              <w:drawing>
                <wp:anchor distT="0" distB="0" distL="114300" distR="114300" simplePos="0" relativeHeight="251659776" behindDoc="0" locked="0" layoutInCell="1" allowOverlap="1" wp14:anchorId="6CDC1D95" wp14:editId="6145CACC">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531A663D" w:rsidR="001A443B" w:rsidRPr="001A443B" w:rsidRDefault="001A443B"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Site locations with activity level shown in relation to major city</w:t>
                        </w:r>
                        <w:r w:rsidRPr="001A443B">
                          <w:rPr>
                            <w:rFonts w:ascii="Times New Roman" w:hAnsi="Times New Roman" w:cs="Times New Roman"/>
                            <w:i w:val="0"/>
                            <w:iCs w:val="0"/>
                            <w:sz w:val="24"/>
                            <w:szCs w:val="24"/>
                          </w:rPr>
                          <w:t>.</w:t>
                        </w:r>
                      </w:p>
                    </w:txbxContent>
                  </v:textbox>
                  <w10:wrap type="topAndBottom"/>
                </v:shape>
              </w:pict>
            </mc:Fallback>
          </mc:AlternateContent>
        </w:r>
      </w:ins>
      <w:del w:id="29" w:author="Clay" w:date="2020-07-02T11:19:00Z">
        <w:r w:rsidR="009652CB" w:rsidRPr="009356E2" w:rsidDel="009652CB">
          <w:rPr>
            <w:i/>
            <w:iCs/>
            <w:noProof/>
            <w:lang w:eastAsia="ja-JP"/>
          </w:rPr>
          <w:drawing>
            <wp:anchor distT="0" distB="0" distL="114300" distR="114300" simplePos="0" relativeHeight="251655680" behindDoc="0" locked="0" layoutInCell="1" allowOverlap="1" wp14:anchorId="1F6DCD7A" wp14:editId="0058F483">
              <wp:simplePos x="0" y="0"/>
              <wp:positionH relativeFrom="margin">
                <wp:posOffset>-85725</wp:posOffset>
              </wp:positionH>
              <wp:positionV relativeFrom="paragraph">
                <wp:posOffset>2954655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w:t>
      </w:r>
      <w:r w:rsidR="009652CB">
        <w:rPr>
          <w:rFonts w:ascii="Times New Roman" w:eastAsia="Times New Roman" w:hAnsi="Times New Roman" w:cs="Times New Roman"/>
          <w:sz w:val="24"/>
          <w:szCs w:val="24"/>
        </w:rPr>
        <w:lastRenderedPageBreak/>
        <w:t xml:space="preserve">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State,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30"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ins w:id="31"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State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access difficulty</w:t>
      </w:r>
      <w:r w:rsidR="00D74CAC">
        <w:rPr>
          <w:rFonts w:ascii="Times New Roman" w:eastAsia="Times New Roman" w:hAnsi="Times New Roman" w:cs="Times New Roman"/>
          <w:sz w:val="24"/>
          <w:szCs w:val="24"/>
        </w:rPr>
        <w:t>.</w:t>
      </w:r>
      <w:ins w:id="32"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3EE4B730" w:rsidR="004162F7" w:rsidDel="001A443B" w:rsidRDefault="004162F7" w:rsidP="004162F7">
      <w:pPr>
        <w:spacing w:after="0" w:line="480" w:lineRule="auto"/>
        <w:ind w:firstLine="720"/>
        <w:contextualSpacing/>
        <w:rPr>
          <w:del w:id="33"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commentRangeStart w:id="34"/>
      <w:commentRangeStart w:id="35"/>
      <w:commentRangeStart w:id="36"/>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w:t>
      </w:r>
      <w:commentRangeEnd w:id="34"/>
      <w:r w:rsidR="00D74CAC">
        <w:rPr>
          <w:rStyle w:val="CommentReference"/>
        </w:rPr>
        <w:commentReference w:id="34"/>
      </w:r>
      <w:commentRangeEnd w:id="35"/>
      <w:r w:rsidR="0067052F">
        <w:rPr>
          <w:rStyle w:val="CommentReference"/>
        </w:rPr>
        <w:commentReference w:id="35"/>
      </w:r>
      <w:commentRangeEnd w:id="36"/>
      <w:r w:rsidR="0067052F">
        <w:rPr>
          <w:rStyle w:val="CommentReference"/>
        </w:rPr>
        <w:commentReference w:id="36"/>
      </w:r>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w:t>
      </w:r>
      <w:r>
        <w:rPr>
          <w:rFonts w:ascii="Times New Roman" w:eastAsia="Times New Roman" w:hAnsi="Times New Roman" w:cs="Times New Roman"/>
          <w:sz w:val="24"/>
          <w:szCs w:val="24"/>
        </w:rPr>
        <w:lastRenderedPageBreak/>
        <w:t>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6478D45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close to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37"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38"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39"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5257197E"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4 samples in 2015, throughfall </w:t>
      </w:r>
      <w:r w:rsidR="004162F7">
        <w:rPr>
          <w:rFonts w:ascii="Times New Roman" w:eastAsia="Times New Roman" w:hAnsi="Times New Roman" w:cs="Times New Roman"/>
          <w:sz w:val="24"/>
          <w:szCs w:val="24"/>
        </w:rPr>
        <w:t xml:space="preserve">and rainfall collectors were taken down November </w:t>
      </w:r>
      <w:r w:rsidR="003E7416">
        <w:rPr>
          <w:rFonts w:ascii="Times New Roman" w:eastAsia="Times New Roman" w:hAnsi="Times New Roman" w:cs="Times New Roman"/>
          <w:sz w:val="24"/>
          <w:szCs w:val="24"/>
        </w:rPr>
        <w:t>5</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w:t>
      </w:r>
      <w:r w:rsidR="004162F7">
        <w:rPr>
          <w:rFonts w:ascii="Times New Roman" w:eastAsia="Times New Roman" w:hAnsi="Times New Roman" w:cs="Times New Roman"/>
          <w:sz w:val="24"/>
          <w:szCs w:val="24"/>
        </w:rPr>
        <w:lastRenderedPageBreak/>
        <w:t>2016 just after snowmelt to begin sampling again.  All collectors were taken down on November 5,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A84D4B6"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del w:id="40"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ins w:id="41"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42"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3D9BA8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43" w:author="Clay" w:date="2020-07-02T11:42:00Z">
        <w:r w:rsidDel="00802F59">
          <w:rPr>
            <w:rFonts w:ascii="Times New Roman" w:eastAsia="Times New Roman" w:hAnsi="Times New Roman" w:cs="Times New Roman"/>
            <w:sz w:val="24"/>
            <w:szCs w:val="24"/>
          </w:rPr>
          <w:delText xml:space="preserve">  </w:delText>
        </w:r>
      </w:del>
    </w:p>
    <w:p w14:paraId="6E6F8E8D" w14:textId="7F5BF79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44"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45"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46"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47"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w:t>
      </w:r>
      <w:r>
        <w:rPr>
          <w:rFonts w:ascii="Times New Roman" w:eastAsia="Times New Roman" w:hAnsi="Times New Roman" w:cs="Times New Roman"/>
          <w:sz w:val="24"/>
          <w:szCs w:val="24"/>
        </w:rPr>
        <w:lastRenderedPageBreak/>
        <w:t>hung on a clothesline.</w:t>
      </w:r>
      <w:ins w:id="48"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122248D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49"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50"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ins w:id="5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52"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53"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(Griffin and Turner, 2012</w:t>
      </w:r>
      <w:commentRangeStart w:id="54"/>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indicated by … </w:t>
      </w:r>
      <w:commentRangeStart w:id="55"/>
      <w:r>
        <w:rPr>
          <w:rFonts w:ascii="Times New Roman" w:eastAsia="Times New Roman" w:hAnsi="Times New Roman" w:cs="Times New Roman"/>
          <w:sz w:val="24"/>
          <w:szCs w:val="24"/>
        </w:rPr>
        <w:t>etc</w:t>
      </w:r>
      <w:commentRangeEnd w:id="55"/>
      <w:r w:rsidR="00841FDC">
        <w:rPr>
          <w:rStyle w:val="CommentReference"/>
        </w:rPr>
        <w:commentReference w:id="55"/>
      </w:r>
      <w:r>
        <w:rPr>
          <w:rFonts w:ascii="Times New Roman" w:eastAsia="Times New Roman" w:hAnsi="Times New Roman" w:cs="Times New Roman"/>
          <w:sz w:val="24"/>
          <w:szCs w:val="24"/>
        </w:rPr>
        <w:t>.</w:t>
      </w:r>
      <w:commentRangeEnd w:id="54"/>
      <w:r>
        <w:rPr>
          <w:rStyle w:val="CommentReference"/>
        </w:rPr>
        <w:commentReference w:id="54"/>
      </w:r>
    </w:p>
    <w:p w14:paraId="38604971" w14:textId="2871FE9F"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a</w:t>
      </w:r>
      <w:r w:rsidRPr="00D614C5">
        <w:rPr>
          <w:rFonts w:ascii="Times New Roman" w:eastAsia="Times New Roman" w:hAnsi="Times New Roman" w:cs="Times New Roman"/>
          <w:iCs/>
          <w:sz w:val="24"/>
          <w:szCs w:val="24"/>
          <w:u w:val="single"/>
        </w:rPr>
        <w:t>nalyses</w:t>
      </w:r>
      <w:r w:rsidR="003E7416">
        <w:rPr>
          <w:rFonts w:ascii="Times New Roman" w:eastAsia="Times New Roman" w:hAnsi="Times New Roman" w:cs="Times New Roman"/>
          <w:iCs/>
          <w:sz w:val="24"/>
          <w:szCs w:val="24"/>
          <w:u w:val="single"/>
        </w:rPr>
        <w:t xml:space="preserve"> for throughfall and soil</w:t>
      </w:r>
    </w:p>
    <w:p w14:paraId="60EE4353" w14:textId="14D576A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56"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57"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58"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59"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60"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61"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del w:id="62"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514E591B" w:rsidR="00F53E32" w:rsidDel="005B4BB7" w:rsidRDefault="004162F7" w:rsidP="00F53E32">
      <w:pPr>
        <w:spacing w:after="0" w:line="480" w:lineRule="auto"/>
        <w:ind w:firstLine="720"/>
        <w:contextualSpacing/>
        <w:rPr>
          <w:del w:id="63" w:author="Clay" w:date="2020-07-02T12:42:00Z"/>
          <w:sz w:val="24"/>
          <w:szCs w:val="24"/>
        </w:rPr>
      </w:pPr>
      <w:commentRangeStart w:id="64"/>
      <w:r>
        <w:rPr>
          <w:rFonts w:ascii="Times New Roman" w:eastAsia="Times New Roman" w:hAnsi="Times New Roman" w:cs="Times New Roman"/>
          <w:sz w:val="24"/>
          <w:szCs w:val="24"/>
        </w:rPr>
        <w:t xml:space="preserve">All </w:t>
      </w:r>
      <w:commentRangeEnd w:id="64"/>
      <w:r w:rsidR="005B4BB7">
        <w:rPr>
          <w:rStyle w:val="CommentReference"/>
        </w:rPr>
        <w:commentReference w:id="64"/>
      </w:r>
      <w:r>
        <w:rPr>
          <w:rFonts w:ascii="Times New Roman" w:eastAsia="Times New Roman" w:hAnsi="Times New Roman" w:cs="Times New Roman"/>
          <w:sz w:val="24"/>
          <w:szCs w:val="24"/>
        </w:rPr>
        <w:t>data was analyzed in R</w:t>
      </w:r>
      <w:ins w:id="65"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w:t>
      </w:r>
      <w:r>
        <w:rPr>
          <w:rFonts w:ascii="Times New Roman" w:eastAsia="Times New Roman" w:hAnsi="Times New Roman" w:cs="Times New Roman"/>
          <w:sz w:val="24"/>
          <w:szCs w:val="24"/>
        </w:rPr>
        <w:lastRenderedPageBreak/>
        <w:t xml:space="preserve">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66"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and net nitrification/mineralization through </w:t>
      </w:r>
      <w:commentRangeStart w:id="67"/>
      <w:r>
        <w:rPr>
          <w:rFonts w:ascii="Times New Roman" w:eastAsia="Times New Roman" w:hAnsi="Times New Roman" w:cs="Times New Roman"/>
          <w:sz w:val="24"/>
          <w:szCs w:val="24"/>
        </w:rPr>
        <w:t>time</w:t>
      </w:r>
      <w:commentRangeEnd w:id="67"/>
      <w:r w:rsidR="005B4BB7">
        <w:rPr>
          <w:rStyle w:val="CommentReference"/>
        </w:rPr>
        <w:commentReference w:id="67"/>
      </w:r>
      <w:r>
        <w:rPr>
          <w:rFonts w:ascii="Times New Roman" w:eastAsia="Times New Roman" w:hAnsi="Times New Roman" w:cs="Times New Roman"/>
          <w:sz w:val="24"/>
          <w:szCs w:val="24"/>
        </w:rPr>
        <w:t>.</w:t>
      </w:r>
      <w:ins w:id="68" w:author="Clay" w:date="2020-07-02T12:38: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69"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70"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71" w:name="_Hlk24272010"/>
      <w:r>
        <w:rPr>
          <w:rFonts w:ascii="Times New Roman" w:eastAsia="Times New Roman" w:hAnsi="Times New Roman" w:cs="Times New Roman"/>
          <w:sz w:val="24"/>
          <w:szCs w:val="24"/>
        </w:rPr>
        <w:t>to determine which sample events differed significantly.</w:t>
      </w:r>
      <w:bookmarkEnd w:id="71"/>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72" w:author="Clay" w:date="2020-07-02T12:42:00Z"/>
          <w:rFonts w:ascii="Times New Roman" w:eastAsia="Times New Roman" w:hAnsi="Times New Roman" w:cs="Times New Roman"/>
          <w:sz w:val="24"/>
          <w:szCs w:val="24"/>
        </w:rPr>
      </w:pPr>
      <w:del w:id="73"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4"/>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74"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75"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76"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4D97C96D"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xml:space="preserve">.  The biggest pulses of SRP and DOC from the canopy appeared on the same dates (8 Nov 15 and 21 Jul 16), which also coincided with the two rainfall events with the most water </w:t>
      </w:r>
      <w:commentRangeStart w:id="77"/>
      <w:r w:rsidR="0001670D">
        <w:rPr>
          <w:rFonts w:ascii="Times New Roman" w:eastAsia="Times New Roman" w:hAnsi="Times New Roman" w:cs="Times New Roman"/>
          <w:sz w:val="24"/>
          <w:szCs w:val="24"/>
        </w:rPr>
        <w:t>collected</w:t>
      </w:r>
      <w:commentRangeEnd w:id="77"/>
      <w:r w:rsidR="000E2596">
        <w:rPr>
          <w:rStyle w:val="CommentReference"/>
        </w:rPr>
        <w:commentReference w:id="77"/>
      </w:r>
      <w:r w:rsidR="0001670D">
        <w:rPr>
          <w:rFonts w:ascii="Times New Roman" w:eastAsia="Times New Roman" w:hAnsi="Times New Roman" w:cs="Times New Roman"/>
          <w:sz w:val="24"/>
          <w:szCs w:val="24"/>
        </w:rPr>
        <w:t>.</w:t>
      </w:r>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619EF8F1" w:rsidR="000E2596" w:rsidRDefault="00EB7C4C" w:rsidP="000E259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r w:rsidR="000E2596">
        <w:rPr>
          <w:rFonts w:ascii="Times New Roman" w:eastAsia="Times New Roman" w:hAnsi="Times New Roman" w:cs="Times New Roman"/>
          <w:sz w:val="24"/>
          <w:szCs w:val="24"/>
        </w:rPr>
        <w:t>; Figure X</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The 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=.15, p=0.033; Figure X) but not the coniferous decomposition rate (p=0.13), and the decomposition rate for both leaf types was unrelated to rainfall sampled .</w:t>
      </w:r>
    </w:p>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4F5234A4"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the growing season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78"/>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79"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78"/>
      <w:r w:rsidR="00761844">
        <w:rPr>
          <w:rStyle w:val="CommentReference"/>
        </w:rPr>
        <w:commentReference w:id="78"/>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80"/>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80"/>
      <w:r w:rsidR="00E7265A">
        <w:rPr>
          <w:rStyle w:val="CommentReference"/>
        </w:rPr>
        <w:commentReference w:id="80"/>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81"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3D83A22C"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82"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3786FD3C"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 xml:space="preserve">and soil temperature differences among dates were less variable in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DISCUSSION</w:t>
      </w:r>
    </w:p>
    <w:p w14:paraId="44A88C5D" w14:textId="300CD60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ins w:id="83" w:author="Clay" w:date="2020-07-06T14:49:00Z">
        <w:r w:rsidR="00F0423F">
          <w:rPr>
            <w:rFonts w:ascii="Times New Roman" w:hAnsi="Times New Roman" w:cs="Times New Roman" w:hint="eastAsia"/>
            <w:sz w:val="24"/>
            <w:szCs w:val="24"/>
            <w:lang w:eastAsia="ja-JP"/>
          </w:rPr>
          <w:t xml:space="preserve"> </w:t>
        </w:r>
      </w:ins>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WSB did not seem to influence 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concentrations.  Unexpectedly, budworms did not influence net nitrification rate, but soil phosphorus concentrations were clearly higher in high compared to low budworm sites</w:t>
      </w:r>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1260C85C" w:rsidR="009C1D0D" w:rsidRPr="009C1D0D" w:rsidRDefault="001061B0" w:rsidP="009349A6">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three </w:t>
      </w:r>
      <w:r>
        <w:rPr>
          <w:rFonts w:ascii="Times New Roman" w:eastAsia="Times New Roman" w:hAnsi="Times New Roman" w:cs="Times New Roman"/>
          <w:sz w:val="24"/>
          <w:szCs w:val="24"/>
        </w:rPr>
        <w:t xml:space="preserve">four sample dates, 21 Jun 16, 13 Jul 16, and 21 Jul 16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commentRangeStart w:id="84"/>
      <w:r>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commentRangeEnd w:id="84"/>
      <w:r w:rsidR="00F0423F">
        <w:rPr>
          <w:rStyle w:val="CommentReference"/>
        </w:rPr>
        <w:commentReference w:id="84"/>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ammonium concentrations in high budworm stand, but this </w:t>
      </w:r>
      <w:r w:rsidR="009C1D0D">
        <w:rPr>
          <w:rFonts w:ascii="Times New Roman" w:hAnsi="Times New Roman" w:cs="Times New Roman" w:hint="eastAsia"/>
          <w:sz w:val="24"/>
          <w:szCs w:val="24"/>
          <w:lang w:eastAsia="ja-JP"/>
        </w:rPr>
        <w:t>date was well after budworm feeding in 2015</w:t>
      </w:r>
      <w:r w:rsidR="009C1D0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533C98">
        <w:rPr>
          <w:rFonts w:ascii="Times New Roman" w:eastAsia="Times New Roman" w:hAnsi="Times New Roman" w:cs="Times New Roman"/>
          <w:sz w:val="24"/>
          <w:szCs w:val="24"/>
        </w:rPr>
        <w:t>possibl</w:t>
      </w:r>
      <w:r w:rsidR="00533C98">
        <w:rPr>
          <w:rFonts w:ascii="Times New Roman" w:hAnsi="Times New Roman" w:cs="Times New Roman" w:hint="eastAsia"/>
          <w:sz w:val="24"/>
          <w:szCs w:val="24"/>
          <w:lang w:eastAsia="ja-JP"/>
        </w:rPr>
        <w:t>y</w:t>
      </w:r>
      <w:r w:rsidR="00533C98">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due to </w:t>
      </w:r>
      <w:r w:rsidR="00533C98">
        <w:rPr>
          <w:rFonts w:ascii="Times New Roman" w:eastAsia="Times New Roman" w:hAnsi="Times New Roman" w:cs="Times New Roman"/>
          <w:sz w:val="24"/>
          <w:szCs w:val="24"/>
        </w:rPr>
        <w:t xml:space="preserve">ammonium stored </w:t>
      </w:r>
      <w:r w:rsidR="00533C98">
        <w:rPr>
          <w:rFonts w:ascii="Times New Roman" w:hAnsi="Times New Roman" w:cs="Times New Roman" w:hint="eastAsia"/>
          <w:sz w:val="24"/>
          <w:szCs w:val="24"/>
          <w:lang w:eastAsia="ja-JP"/>
        </w:rPr>
        <w:t xml:space="preserve">in the canopy via budworm </w:t>
      </w:r>
      <w:r w:rsidR="00533C98">
        <w:rPr>
          <w:rFonts w:ascii="Times New Roman" w:hAnsi="Times New Roman" w:cs="Times New Roman"/>
          <w:sz w:val="24"/>
          <w:szCs w:val="24"/>
          <w:lang w:eastAsia="ja-JP"/>
        </w:rPr>
        <w:t>feeding</w:t>
      </w:r>
      <w:r w:rsidR="00533C98">
        <w:rPr>
          <w:rFonts w:ascii="Times New Roman" w:hAnsi="Times New Roman" w:cs="Times New Roman" w:hint="eastAsia"/>
          <w:sz w:val="24"/>
          <w:szCs w:val="24"/>
          <w:lang w:eastAsia="ja-JP"/>
        </w:rPr>
        <w:t xml:space="preserve"> </w:t>
      </w:r>
      <w:r w:rsidR="002E78C6">
        <w:rPr>
          <w:rFonts w:ascii="Times New Roman" w:eastAsia="Times New Roman" w:hAnsi="Times New Roman" w:cs="Times New Roman"/>
          <w:sz w:val="24"/>
          <w:szCs w:val="24"/>
        </w:rPr>
        <w:t xml:space="preserve">washing out </w:t>
      </w:r>
      <w:r w:rsidR="00533C98">
        <w:rPr>
          <w:rFonts w:ascii="Times New Roman" w:hAnsi="Times New Roman" w:cs="Times New Roman" w:hint="eastAsia"/>
          <w:sz w:val="24"/>
          <w:szCs w:val="24"/>
          <w:lang w:eastAsia="ja-JP"/>
        </w:rPr>
        <w:t xml:space="preserve">in </w:t>
      </w:r>
      <w:r w:rsidR="00B75B3C">
        <w:rPr>
          <w:rFonts w:ascii="Times New Roman" w:eastAsia="Times New Roman" w:hAnsi="Times New Roman" w:cs="Times New Roman"/>
          <w:sz w:val="24"/>
          <w:szCs w:val="24"/>
        </w:rPr>
        <w:t xml:space="preserve">the first major rain event in </w:t>
      </w:r>
      <w:commentRangeStart w:id="85"/>
      <w:r w:rsidR="00B75B3C">
        <w:rPr>
          <w:rFonts w:ascii="Times New Roman" w:eastAsia="Times New Roman" w:hAnsi="Times New Roman" w:cs="Times New Roman"/>
          <w:sz w:val="24"/>
          <w:szCs w:val="24"/>
        </w:rPr>
        <w:t>months</w:t>
      </w:r>
      <w:commentRangeEnd w:id="85"/>
      <w:r w:rsidR="009C1D0D">
        <w:rPr>
          <w:rStyle w:val="CommentReference"/>
        </w:rPr>
        <w:commentReference w:id="85"/>
      </w:r>
      <w:r w:rsidR="00B75B3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 In contrast, 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lastRenderedPageBreak/>
        <w:t xml:space="preserve">ammonium </w:t>
      </w:r>
      <w:r w:rsidR="00B471E5">
        <w:rPr>
          <w:rFonts w:ascii="Times New Roman" w:eastAsia="Times New Roman" w:hAnsi="Times New Roman" w:cs="Times New Roman"/>
          <w:sz w:val="24"/>
          <w:szCs w:val="24"/>
        </w:rPr>
        <w:t>concentration</w:t>
      </w:r>
      <w:r w:rsidR="009C1D0D">
        <w:rPr>
          <w:rFonts w:ascii="Times New Roman" w:hAnsi="Times New Roman" w:cs="Times New Roman" w:hint="eastAsia"/>
          <w:sz w:val="24"/>
          <w:szCs w:val="24"/>
          <w:lang w:eastAsia="ja-JP"/>
        </w:rPr>
        <w:t xml:space="preserve">.  </w:t>
      </w:r>
      <w:commentRangeStart w:id="86"/>
      <w:r w:rsidR="00D068B9">
        <w:rPr>
          <w:rFonts w:ascii="Times New Roman" w:eastAsia="Times New Roman" w:hAnsi="Times New Roman" w:cs="Times New Roman"/>
          <w:sz w:val="24"/>
          <w:szCs w:val="24"/>
        </w:rPr>
        <w:t>due to possible uptake of ammonium in the high budworm site</w:t>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commentRangeEnd w:id="86"/>
      <w:r w:rsidR="009C1D0D">
        <w:rPr>
          <w:rStyle w:val="CommentReference"/>
        </w:rPr>
        <w:commentReference w:id="86"/>
      </w:r>
      <w:r w:rsidR="009C1D0D">
        <w:rPr>
          <w:rFonts w:ascii="Times New Roman" w:hAnsi="Times New Roman" w:cs="Times New Roman" w:hint="eastAsia"/>
          <w:sz w:val="24"/>
          <w:szCs w:val="24"/>
          <w:lang w:eastAsia="ja-JP"/>
        </w:rPr>
        <w:t>Add a conclusion sentence tying together what your data show compared to the literature.</w:t>
      </w:r>
    </w:p>
    <w:p w14:paraId="2FD8CC45" w14:textId="12A1352B" w:rsidR="000B32D9" w:rsidRPr="00A57681" w:rsidRDefault="009C1D0D" w:rsidP="009657EA">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 xml:space="preserve">ffect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suggesting </w:t>
      </w:r>
      <w:r>
        <w:rPr>
          <w:rFonts w:ascii="Times New Roman" w:hAnsi="Times New Roman" w:cs="Times New Roman" w:hint="eastAsia"/>
          <w:sz w:val="24"/>
          <w:szCs w:val="24"/>
          <w:lang w:eastAsia="ja-JP"/>
        </w:rPr>
        <w:t xml:space="preserve">canopy nitrification.  </w:t>
      </w:r>
      <w:r w:rsidRPr="00D93B08">
        <w:rPr>
          <w:rFonts w:ascii="Times New Roman" w:hAnsi="Times New Roman" w:cs="Times New Roman" w:hint="eastAsia"/>
          <w:sz w:val="24"/>
          <w:szCs w:val="24"/>
          <w:highlight w:val="yellow"/>
          <w:lang w:eastAsia="ja-JP"/>
          <w:rPrChange w:id="87" w:author="Neziri Izak - OHS" w:date="2020-07-06T16:51:00Z">
            <w:rPr>
              <w:rFonts w:ascii="Times New Roman" w:hAnsi="Times New Roman" w:cs="Times New Roman" w:hint="eastAsia"/>
              <w:sz w:val="24"/>
              <w:szCs w:val="24"/>
              <w:lang w:eastAsia="ja-JP"/>
            </w:rPr>
          </w:rPrChange>
        </w:rPr>
        <w:t>For example, CITATIONS FROM THE LITERATURE THAT SHOW WHEN AMMONIUM IS MORE ABUNDANT CANOPY NITRIFICATION HAPPENS</w:t>
      </w:r>
      <w:r w:rsidR="002E78C6">
        <w:rPr>
          <w:rFonts w:ascii="Times New Roman" w:eastAsia="Times New Roman" w:hAnsi="Times New Roman" w:cs="Times New Roman"/>
          <w:sz w:val="24"/>
          <w:szCs w:val="24"/>
        </w:rPr>
        <w:t xml:space="preserve">. Other possible sources of nitrate could be from leaf leaching and 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leaves in the canopy </w:t>
      </w:r>
      <w:r>
        <w:rPr>
          <w:rFonts w:ascii="Times New Roman" w:hAnsi="Times New Roman" w:cs="Times New Roman" w:hint="eastAsia"/>
          <w:sz w:val="24"/>
          <w:szCs w:val="24"/>
          <w:lang w:eastAsia="ja-JP"/>
        </w:rPr>
        <w:t>(</w:t>
      </w:r>
      <w:r w:rsidR="002E78C6">
        <w:rPr>
          <w:rFonts w:ascii="Times New Roman" w:eastAsia="Times New Roman" w:hAnsi="Times New Roman" w:cs="Times New Roman"/>
          <w:sz w:val="24"/>
          <w:szCs w:val="24"/>
        </w:rPr>
        <w:t>Reynolds et al 2000</w:t>
      </w:r>
      <w:r>
        <w:rPr>
          <w:rFonts w:ascii="Times New Roman" w:hAnsi="Times New Roman" w:cs="Times New Roman" w:hint="eastAsia"/>
          <w:sz w:val="24"/>
          <w:szCs w:val="24"/>
          <w:lang w:eastAsia="ja-JP"/>
        </w:rPr>
        <w:t xml:space="preserve">) </w:t>
      </w:r>
      <w:r w:rsidRPr="00D93B08">
        <w:rPr>
          <w:rFonts w:ascii="Times New Roman" w:hAnsi="Times New Roman" w:cs="Times New Roman" w:hint="eastAsia"/>
          <w:sz w:val="24"/>
          <w:szCs w:val="24"/>
          <w:highlight w:val="yellow"/>
          <w:lang w:eastAsia="ja-JP"/>
          <w:rPrChange w:id="88" w:author="Neziri Izak - OHS" w:date="2020-07-06T16:51:00Z">
            <w:rPr>
              <w:rFonts w:ascii="Times New Roman" w:hAnsi="Times New Roman" w:cs="Times New Roman" w:hint="eastAsia"/>
              <w:sz w:val="24"/>
              <w:szCs w:val="24"/>
              <w:lang w:eastAsia="ja-JP"/>
            </w:rPr>
          </w:rPrChange>
        </w:rPr>
        <w:t>EXPLAIN MORE MECHANISMS</w:t>
      </w:r>
      <w:r>
        <w:rPr>
          <w:rFonts w:ascii="Times New Roman" w:hAnsi="Times New Roman" w:cs="Times New Roman" w:hint="eastAsia"/>
          <w:sz w:val="24"/>
          <w:szCs w:val="24"/>
          <w:lang w:eastAsia="ja-JP"/>
        </w:rPr>
        <w:t xml:space="preserve"> here</w:t>
      </w:r>
      <w:r w:rsidR="002E78C6">
        <w:rPr>
          <w:rFonts w:ascii="Times New Roman" w:eastAsia="Times New Roman" w:hAnsi="Times New Roman" w:cs="Times New Roman"/>
          <w:sz w:val="24"/>
          <w:szCs w:val="24"/>
        </w:rPr>
        <w:t>.</w:t>
      </w:r>
      <w:r w:rsidR="00B75B3C">
        <w:rPr>
          <w:rFonts w:ascii="Times New Roman" w:eastAsia="Times New Roman" w:hAnsi="Times New Roman" w:cs="Times New Roman"/>
          <w:sz w:val="24"/>
          <w:szCs w:val="24"/>
        </w:rPr>
        <w:t xml:space="preserve"> </w:t>
      </w:r>
      <w:commentRangeStart w:id="89"/>
      <w:r w:rsidR="0090731E">
        <w:rPr>
          <w:rFonts w:ascii="Times New Roman" w:eastAsia="Times New Roman" w:hAnsi="Times New Roman" w:cs="Times New Roman"/>
          <w:sz w:val="24"/>
          <w:szCs w:val="24"/>
        </w:rPr>
        <w:t>Throughfall ammonium was more abundant in high impacted sites during the growing season, which could also have potential for plant uptake during that time</w:t>
      </w:r>
      <w:r w:rsidR="00937E5D">
        <w:rPr>
          <w:rFonts w:ascii="Times New Roman" w:eastAsia="Times New Roman" w:hAnsi="Times New Roman" w:cs="Times New Roman"/>
          <w:sz w:val="24"/>
          <w:szCs w:val="24"/>
        </w:rPr>
        <w:t xml:space="preserve">. </w:t>
      </w:r>
      <w:proofErr w:type="spellStart"/>
      <w:r w:rsidR="00937E5D" w:rsidRPr="00937E5D">
        <w:rPr>
          <w:rFonts w:ascii="Times New Roman" w:eastAsia="Times New Roman" w:hAnsi="Times New Roman" w:cs="Times New Roman"/>
          <w:sz w:val="24"/>
          <w:szCs w:val="24"/>
        </w:rPr>
        <w:t>Nadelhoffer</w:t>
      </w:r>
      <w:proofErr w:type="spellEnd"/>
      <w:r w:rsidR="00937E5D">
        <w:rPr>
          <w:rFonts w:ascii="Times New Roman" w:eastAsia="Times New Roman" w:hAnsi="Times New Roman" w:cs="Times New Roman"/>
          <w:sz w:val="24"/>
          <w:szCs w:val="24"/>
        </w:rPr>
        <w:t xml:space="preserve"> et al found in 1984 that nitrate is taken up at similar rates during growing season, and other than one large pulse of nitrate from throughfall that does not show up in soil, the rest of the throughfall data is consistent with soil nitrate data</w:t>
      </w:r>
      <w:commentRangeEnd w:id="89"/>
      <w:r>
        <w:rPr>
          <w:rStyle w:val="CommentReference"/>
        </w:rPr>
        <w:commentReference w:id="89"/>
      </w:r>
      <w:r w:rsidR="00937E5D">
        <w:rPr>
          <w:rFonts w:ascii="Times New Roman" w:eastAsia="Times New Roman" w:hAnsi="Times New Roman" w:cs="Times New Roman"/>
          <w:sz w:val="24"/>
          <w:szCs w:val="24"/>
        </w:rPr>
        <w:t>.</w:t>
      </w: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p>
    <w:p w14:paraId="1BC74CB0" w14:textId="2EDEEF19"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Throughfall SRP data does not support my hypothesis of increased SRP in high WSB sites</w:t>
      </w:r>
      <w:r w:rsidR="00FB3225">
        <w:rPr>
          <w:rFonts w:ascii="Times New Roman" w:eastAsia="Times New Roman" w:hAnsi="Times New Roman" w:cs="Times New Roman"/>
          <w:sz w:val="24"/>
          <w:szCs w:val="24"/>
        </w:rPr>
        <w:t>. 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partially consumed leaves.</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4F1CB6EE" w:rsidR="008D796E" w:rsidRDefault="008D796E" w:rsidP="008D796E">
      <w:pPr>
        <w:spacing w:line="480" w:lineRule="auto"/>
        <w:contextualSpacing/>
        <w:rPr>
          <w:rFonts w:ascii="Times New Roman" w:eastAsia="Times New Roman" w:hAnsi="Times New Roman" w:cs="Times New Roman"/>
          <w:sz w:val="24"/>
          <w:szCs w:val="24"/>
        </w:rPr>
      </w:pP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0CE281B7"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fungal and bacterial growth</w:t>
      </w:r>
      <w:ins w:id="90" w:author="Neziri Izak - OHS" w:date="2020-07-06T14:10:00Z">
        <w:r w:rsidR="008E480E">
          <w:rPr>
            <w:rFonts w:ascii="Times New Roman" w:eastAsia="Times New Roman" w:hAnsi="Times New Roman" w:cs="Times New Roman"/>
            <w:sz w:val="24"/>
            <w:szCs w:val="24"/>
          </w:rPr>
          <w:t>,</w:t>
        </w:r>
      </w:ins>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w:t>
      </w:r>
      <w:ins w:id="91" w:author="Neziri Izak - OHS" w:date="2020-07-06T16:50:00Z">
        <w:r w:rsidR="00D93B08">
          <w:rPr>
            <w:rFonts w:ascii="Times New Roman" w:eastAsia="Times New Roman" w:hAnsi="Times New Roman" w:cs="Times New Roman"/>
            <w:sz w:val="24"/>
            <w:szCs w:val="24"/>
          </w:rPr>
          <w:t xml:space="preserve"> et al.,</w:t>
        </w:r>
      </w:ins>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 It</w:t>
      </w:r>
      <w:r>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lastRenderedPageBreak/>
        <w:t xml:space="preserve">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92"/>
      <w:r>
        <w:rPr>
          <w:rFonts w:ascii="Times New Roman" w:eastAsia="Times New Roman" w:hAnsi="Times New Roman" w:cs="Times New Roman"/>
          <w:sz w:val="24"/>
          <w:szCs w:val="24"/>
        </w:rPr>
        <w:t>(</w:t>
      </w:r>
      <w:hyperlink r:id="rId21" w:history="1">
        <w:r>
          <w:rPr>
            <w:rStyle w:val="Hyperlink"/>
          </w:rPr>
          <w:t>https://link.springer.com/article/10.1007/BF02183092</w:t>
        </w:r>
      </w:hyperlink>
      <w:commentRangeEnd w:id="92"/>
      <w:r w:rsidR="00202422">
        <w:rPr>
          <w:rStyle w:val="CommentReference"/>
        </w:rPr>
        <w:commentReference w:id="92"/>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93"/>
      <w:r>
        <w:rPr>
          <w:rFonts w:ascii="Times New Roman" w:eastAsia="Times New Roman" w:hAnsi="Times New Roman" w:cs="Times New Roman"/>
          <w:sz w:val="24"/>
          <w:szCs w:val="24"/>
        </w:rPr>
        <w:t>(</w:t>
      </w:r>
      <w:hyperlink r:id="rId22" w:history="1">
        <w:r>
          <w:rPr>
            <w:rStyle w:val="Hyperlink"/>
          </w:rPr>
          <w:t>https://link.springer.com/article/10.1007/s00442-005-0044-1</w:t>
        </w:r>
      </w:hyperlink>
      <w:r>
        <w:rPr>
          <w:rFonts w:ascii="Times New Roman" w:eastAsia="Times New Roman" w:hAnsi="Times New Roman" w:cs="Times New Roman"/>
          <w:sz w:val="24"/>
          <w:szCs w:val="24"/>
        </w:rPr>
        <w:t>)</w:t>
      </w:r>
      <w:commentRangeEnd w:id="93"/>
      <w:r w:rsidR="00202422">
        <w:rPr>
          <w:rStyle w:val="CommentReference"/>
        </w:rPr>
        <w:commentReference w:id="93"/>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this was not seen in the SRP samples from throughfall,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31834136"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0901A9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94"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95"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9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9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9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9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10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10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10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10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lastRenderedPageBreak/>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41529291"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68818644"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104"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105" w:author="Neziri Izak - OHS" w:date="2020-07-03T13:49:00Z"/>
          <w:rFonts w:ascii="Times New Roman" w:eastAsia="Times New Roman" w:hAnsi="Times New Roman" w:cs="Times New Roman"/>
          <w:sz w:val="24"/>
          <w:szCs w:val="24"/>
        </w:rPr>
      </w:pPr>
    </w:p>
    <w:p w14:paraId="68F8D1C8" w14:textId="776C5F61"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r w:rsidR="000D3084" w:rsidRPr="000D3084">
        <w:rPr>
          <w:rFonts w:ascii="Times New Roman" w:eastAsia="Times New Roman" w:hAnsi="Times New Roman" w:cs="Times New Roman"/>
          <w:sz w:val="24"/>
          <w:szCs w:val="24"/>
        </w:rPr>
        <w:t>https://DOI.org/10.1007/BF02140039</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106"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107"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108"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109"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110"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111"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34AE9C6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Clay" w:date="2020-07-06T15:04:00Z" w:initials="C">
    <w:p w14:paraId="5E100DE2" w14:textId="3C2C76A5" w:rsidR="001A443B" w:rsidRDefault="001A443B">
      <w:pPr>
        <w:pStyle w:val="CommentText"/>
      </w:pPr>
      <w:r>
        <w:rPr>
          <w:rStyle w:val="CommentReference"/>
        </w:rPr>
        <w:annotationRef/>
      </w:r>
      <w:r>
        <w:t xml:space="preserve">I </w:t>
      </w:r>
      <w:proofErr w:type="gramStart"/>
      <w:r>
        <w:t>don’t</w:t>
      </w:r>
      <w:proofErr w:type="gramEnd"/>
      <w:r>
        <w:t xml:space="preserve"> want to tell you exactly what to say, but you should probably rephrase this.  If you still have a copy of the throughfall paper, can you grab the NSF Grant ID off it and put it here?</w:t>
      </w:r>
    </w:p>
  </w:comment>
  <w:comment w:id="8" w:author="Clay" w:date="2020-07-06T15:04:00Z" w:initials="C">
    <w:p w14:paraId="5BDEFA0E" w14:textId="5700B35E" w:rsidR="001A443B" w:rsidRDefault="001A443B">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9" w:author="Clay" w:date="2020-07-06T15:04:00Z" w:initials="C">
    <w:p w14:paraId="3E2517A4" w14:textId="26BEFE22" w:rsidR="001A443B" w:rsidRDefault="001A443B">
      <w:pPr>
        <w:pStyle w:val="CommentText"/>
      </w:pPr>
      <w:r>
        <w:rPr>
          <w:rStyle w:val="CommentReference"/>
        </w:rPr>
        <w:annotationRef/>
      </w:r>
      <w:r>
        <w:t>Forest management and climate have increased the risk of big and long lasting defoliation events?</w:t>
      </w:r>
    </w:p>
  </w:comment>
  <w:comment w:id="10" w:author="Clay" w:date="2020-07-06T15:04:00Z" w:initials="C">
    <w:p w14:paraId="2D32FEA4" w14:textId="77777777" w:rsidR="001A443B" w:rsidRDefault="001A443B"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8" w:author="Clay" w:date="2020-07-06T15:04:00Z" w:initials="C">
    <w:p w14:paraId="2F3F9E76" w14:textId="1C943BD9" w:rsidR="001A443B" w:rsidRDefault="001A443B">
      <w:pPr>
        <w:pStyle w:val="CommentText"/>
      </w:pPr>
      <w:r>
        <w:rPr>
          <w:rStyle w:val="CommentReference"/>
        </w:rPr>
        <w:annotationRef/>
      </w:r>
      <w:r>
        <w:t>Either specify “and to a lesser extent X, Y, X” or delete</w:t>
      </w:r>
    </w:p>
  </w:comment>
  <w:comment w:id="20" w:author="Clay" w:date="2020-07-06T15:04:00Z" w:initials="C">
    <w:p w14:paraId="190BBF68" w14:textId="6BF0770C" w:rsidR="001A443B" w:rsidRDefault="001A443B">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1" w:author="Clay" w:date="2020-07-06T15:04:00Z" w:initials="C">
    <w:p w14:paraId="6EDA2564" w14:textId="6DF6C57E" w:rsidR="001A443B" w:rsidRDefault="001A443B">
      <w:pPr>
        <w:pStyle w:val="CommentText"/>
      </w:pPr>
      <w:r>
        <w:rPr>
          <w:rStyle w:val="CommentReference"/>
        </w:rPr>
        <w:annotationRef/>
      </w:r>
      <w:r>
        <w:t>This doesn’t belong here and maybe can be deleted from the whole thing</w:t>
      </w:r>
    </w:p>
  </w:comment>
  <w:comment w:id="22" w:author="Clay" w:date="2020-07-06T15:04:00Z" w:initials="C">
    <w:p w14:paraId="5E83F369" w14:textId="1FCA20AB" w:rsidR="001A443B" w:rsidRDefault="001A443B">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3" w:author="Clay" w:date="2020-07-06T15:04:00Z" w:initials="C">
    <w:p w14:paraId="0EF170A7" w14:textId="7D410CD0" w:rsidR="001A443B" w:rsidRDefault="001A443B">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25" w:author="Clay" w:date="2020-07-06T15:04:00Z" w:initials="C">
    <w:p w14:paraId="388AB754" w14:textId="37245D97" w:rsidR="001A443B" w:rsidRDefault="001A443B">
      <w:pPr>
        <w:pStyle w:val="CommentText"/>
      </w:pPr>
      <w:r>
        <w:rPr>
          <w:rStyle w:val="CommentReference"/>
        </w:rPr>
        <w:annotationRef/>
      </w:r>
      <w:r>
        <w:t>I don’t know how this connects or why it’s important.  I think you can delete it</w:t>
      </w:r>
    </w:p>
  </w:comment>
  <w:comment w:id="24" w:author="Clay" w:date="2020-07-06T15:04:00Z" w:initials="C">
    <w:p w14:paraId="249B5E2D" w14:textId="74B4E519" w:rsidR="001A443B" w:rsidRDefault="001A443B">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w:date="2020-07-06T15:04:00Z" w:initials="C">
    <w:p w14:paraId="18A1CE97" w14:textId="1019029E" w:rsidR="001A443B" w:rsidRDefault="001A443B">
      <w:pPr>
        <w:pStyle w:val="CommentText"/>
      </w:pPr>
      <w:r>
        <w:rPr>
          <w:rStyle w:val="CommentReference"/>
        </w:rPr>
        <w:annotationRef/>
      </w:r>
      <w:r>
        <w:t>Still need to show these data from 2015 and insert into results.  You already have the graphic made somewhere and the statistical test done</w:t>
      </w:r>
    </w:p>
  </w:comment>
  <w:comment w:id="35" w:author="Neziri Izak - OHS" w:date="2020-07-06T15:04:00Z" w:initials="NI-O">
    <w:p w14:paraId="3F2CD4A5" w14:textId="1091DD62" w:rsidR="0067052F" w:rsidRDefault="0067052F">
      <w:pPr>
        <w:pStyle w:val="CommentText"/>
      </w:pPr>
      <w:r>
        <w:rPr>
          <w:rStyle w:val="CommentReference"/>
        </w:rPr>
        <w:annotationRef/>
      </w:r>
      <w:r>
        <w:t>Where would you like this in the results section?</w:t>
      </w:r>
    </w:p>
  </w:comment>
  <w:comment w:id="36" w:author="Neziri Izak - OHS" w:date="2020-07-06T15:04:00Z" w:initials="NI-O">
    <w:p w14:paraId="46E6A3AF" w14:textId="19225B6D" w:rsidR="0067052F" w:rsidRDefault="0067052F">
      <w:pPr>
        <w:pStyle w:val="CommentText"/>
      </w:pPr>
      <w:r>
        <w:rPr>
          <w:rStyle w:val="CommentReference"/>
        </w:rPr>
        <w:annotationRef/>
      </w:r>
    </w:p>
  </w:comment>
  <w:comment w:id="55" w:author="Clay" w:date="2020-07-06T15:04:00Z" w:initials="C">
    <w:p w14:paraId="008310C3" w14:textId="66C9D82A" w:rsidR="001A443B" w:rsidRDefault="001A443B">
      <w:pPr>
        <w:pStyle w:val="CommentText"/>
      </w:pPr>
      <w:r>
        <w:rPr>
          <w:rStyle w:val="CommentReference"/>
        </w:rPr>
        <w:annotationRef/>
      </w:r>
      <w:r>
        <w:t>Finalize this on your next draft</w:t>
      </w:r>
    </w:p>
  </w:comment>
  <w:comment w:id="54" w:author="Clay Arango" w:date="2020-07-06T15:04:00Z" w:initials="CA">
    <w:p w14:paraId="534EB0A5" w14:textId="77777777" w:rsidR="001A443B" w:rsidRDefault="001A443B" w:rsidP="004162F7">
      <w:pPr>
        <w:pStyle w:val="CommentText"/>
      </w:pPr>
      <w:r>
        <w:rPr>
          <w:rStyle w:val="CommentReference"/>
        </w:rPr>
        <w:annotationRef/>
      </w:r>
      <w:r>
        <w:t>Go back to that Griffin and Turner paper to see what net changes indicated which outcome for N, and include them there.</w:t>
      </w:r>
    </w:p>
  </w:comment>
  <w:comment w:id="64" w:author="Clay" w:date="2020-07-06T15:04:00Z" w:initials="C">
    <w:p w14:paraId="49F4E347" w14:textId="75D8EC69" w:rsidR="001A443B" w:rsidRDefault="001A443B">
      <w:pPr>
        <w:pStyle w:val="CommentText"/>
      </w:pPr>
      <w:r>
        <w:rPr>
          <w:rStyle w:val="CommentReference"/>
        </w:rPr>
        <w:annotationRef/>
      </w:r>
      <w:r>
        <w:t>Finalize the details in this for the next draft</w:t>
      </w:r>
    </w:p>
  </w:comment>
  <w:comment w:id="67" w:author="Clay" w:date="2020-07-06T15:04:00Z" w:initials="C">
    <w:p w14:paraId="0F1CB18F" w14:textId="610F516D" w:rsidR="001A443B" w:rsidRDefault="001A443B">
      <w:pPr>
        <w:pStyle w:val="CommentText"/>
      </w:pPr>
      <w:r>
        <w:rPr>
          <w:rStyle w:val="CommentReference"/>
        </w:rPr>
        <w:annotationRef/>
      </w:r>
      <w:r>
        <w:t>Add decomposition versus total N and total water using LM</w:t>
      </w:r>
    </w:p>
  </w:comment>
  <w:comment w:id="77" w:author="Clay" w:date="2020-07-06T15:04:00Z" w:initials="C">
    <w:p w14:paraId="1EBFB27A" w14:textId="62458308" w:rsidR="001A443B" w:rsidRDefault="001A443B">
      <w:pPr>
        <w:pStyle w:val="CommentText"/>
      </w:pPr>
      <w:r>
        <w:rPr>
          <w:rStyle w:val="CommentReference"/>
        </w:rPr>
        <w:annotationRef/>
      </w:r>
      <w:r>
        <w:t>Add litter/frass deposition as a new paragraph in this section</w:t>
      </w:r>
    </w:p>
  </w:comment>
  <w:comment w:id="78" w:author="Clay" w:date="2020-07-06T15:04:00Z" w:initials="C">
    <w:p w14:paraId="02EDFBD1" w14:textId="42E9B062" w:rsidR="001A443B" w:rsidRDefault="001A443B">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80" w:author="Clay" w:date="2020-07-06T15:04:00Z" w:initials="C">
    <w:p w14:paraId="54E92ED5" w14:textId="69C3D6EE" w:rsidR="001A443B" w:rsidRDefault="001A443B">
      <w:pPr>
        <w:pStyle w:val="CommentText"/>
      </w:pPr>
      <w:r>
        <w:rPr>
          <w:rStyle w:val="CommentReference"/>
        </w:rPr>
        <w:annotationRef/>
      </w:r>
      <w:r>
        <w:t xml:space="preserve">Confirm </w:t>
      </w:r>
      <w:proofErr w:type="gramStart"/>
      <w:r>
        <w:t>against ;griffin</w:t>
      </w:r>
      <w:proofErr w:type="gramEnd"/>
      <w:r>
        <w:t xml:space="preserve"> et al interpretation</w:t>
      </w:r>
    </w:p>
  </w:comment>
  <w:comment w:id="84" w:author="Clay" w:date="2020-07-06T15:04:00Z" w:initials="C">
    <w:p w14:paraId="44D784FC" w14:textId="293D2FC1" w:rsidR="00F0423F" w:rsidRDefault="00F0423F">
      <w:pPr>
        <w:pStyle w:val="CommentText"/>
        <w:rPr>
          <w:lang w:eastAsia="ja-JP"/>
        </w:rPr>
      </w:pPr>
      <w:r>
        <w:rPr>
          <w:rStyle w:val="CommentReference"/>
        </w:rPr>
        <w:annotationRef/>
      </w:r>
      <w:r>
        <w:rPr>
          <w:lang w:eastAsia="ja-JP"/>
        </w:rPr>
        <w:t>H</w:t>
      </w:r>
      <w:r>
        <w:rPr>
          <w:rFonts w:hint="eastAsia"/>
          <w:lang w:eastAsia="ja-JP"/>
        </w:rPr>
        <w:t>ere</w:t>
      </w:r>
      <w:r>
        <w:rPr>
          <w:lang w:eastAsia="ja-JP"/>
        </w:rPr>
        <w:t>’</w:t>
      </w:r>
      <w:r>
        <w:rPr>
          <w:rFonts w:hint="eastAsia"/>
          <w:lang w:eastAsia="ja-JP"/>
        </w:rPr>
        <w:t xml:space="preserve">s where you can add examples from </w:t>
      </w:r>
      <w:r>
        <w:rPr>
          <w:lang w:eastAsia="ja-JP"/>
        </w:rPr>
        <w:t>the</w:t>
      </w:r>
      <w:r>
        <w:rPr>
          <w:rFonts w:hint="eastAsia"/>
          <w:lang w:eastAsia="ja-JP"/>
        </w:rPr>
        <w:t xml:space="preserve"> literature to support your statement</w:t>
      </w:r>
    </w:p>
  </w:comment>
  <w:comment w:id="85" w:author="Clay" w:date="2020-07-06T15:04:00Z" w:initials="C">
    <w:p w14:paraId="7FEE6C98" w14:textId="51A96296" w:rsidR="009C1D0D" w:rsidRDefault="009C1D0D">
      <w:pPr>
        <w:pStyle w:val="CommentText"/>
        <w:rPr>
          <w:lang w:eastAsia="ja-JP"/>
        </w:rPr>
      </w:pPr>
      <w:r>
        <w:rPr>
          <w:rStyle w:val="CommentReference"/>
        </w:rPr>
        <w:annotationRef/>
      </w:r>
      <w:r>
        <w:rPr>
          <w:rFonts w:hint="eastAsia"/>
          <w:lang w:eastAsia="ja-JP"/>
        </w:rPr>
        <w:t>Cite evidence from other studies that observed this lag</w:t>
      </w:r>
    </w:p>
  </w:comment>
  <w:comment w:id="86" w:author="Clay" w:date="2020-07-06T15:04:00Z" w:initials="C">
    <w:p w14:paraId="0D54ED91" w14:textId="61EDA702" w:rsidR="009C1D0D" w:rsidRDefault="009C1D0D">
      <w:pPr>
        <w:pStyle w:val="CommentText"/>
        <w:rPr>
          <w:lang w:eastAsia="ja-JP"/>
        </w:rPr>
      </w:pPr>
      <w:r>
        <w:rPr>
          <w:rStyle w:val="CommentReference"/>
        </w:rPr>
        <w:annotationRef/>
      </w:r>
      <w:r>
        <w:rPr>
          <w:lang w:eastAsia="ja-JP"/>
        </w:rPr>
        <w:t>C</w:t>
      </w:r>
      <w:r>
        <w:rPr>
          <w:rFonts w:hint="eastAsia"/>
          <w:lang w:eastAsia="ja-JP"/>
        </w:rPr>
        <w:t xml:space="preserve">ite evidence from </w:t>
      </w:r>
      <w:r>
        <w:rPr>
          <w:lang w:eastAsia="ja-JP"/>
        </w:rPr>
        <w:t>the</w:t>
      </w:r>
      <w:r>
        <w:rPr>
          <w:rFonts w:hint="eastAsia"/>
          <w:lang w:eastAsia="ja-JP"/>
        </w:rPr>
        <w:t xml:space="preserve"> literature where people observed lower NH4 in TF during inactive seasons or associated with early larval feeding</w:t>
      </w:r>
    </w:p>
  </w:comment>
  <w:comment w:id="89" w:author="Clay" w:date="2020-07-06T15:04:00Z" w:initials="C">
    <w:p w14:paraId="136C1CB9" w14:textId="22F657DB" w:rsidR="009C1D0D" w:rsidRDefault="009C1D0D">
      <w:pPr>
        <w:pStyle w:val="CommentText"/>
        <w:rPr>
          <w:lang w:eastAsia="ja-JP"/>
        </w:rPr>
      </w:pPr>
      <w:r>
        <w:rPr>
          <w:rStyle w:val="CommentReference"/>
        </w:rPr>
        <w:annotationRef/>
      </w:r>
      <w:r>
        <w:rPr>
          <w:lang w:eastAsia="ja-JP"/>
        </w:rPr>
        <w:t>W</w:t>
      </w:r>
      <w:r>
        <w:rPr>
          <w:rFonts w:hint="eastAsia"/>
          <w:lang w:eastAsia="ja-JP"/>
        </w:rPr>
        <w:t>ait for this until you get to soil data</w:t>
      </w:r>
    </w:p>
  </w:comment>
  <w:comment w:id="92" w:author="Neziri Izak - OHS" w:date="2020-07-06T15:04:00Z" w:initials="NI-O">
    <w:p w14:paraId="0CE94CC8" w14:textId="6670EED8" w:rsidR="001A443B" w:rsidRDefault="001A443B">
      <w:pPr>
        <w:pStyle w:val="CommentText"/>
      </w:pPr>
      <w:r>
        <w:rPr>
          <w:rStyle w:val="CommentReference"/>
        </w:rPr>
        <w:annotationRef/>
      </w:r>
      <w:r>
        <w:t>Will cite properly. Current place holder until I read a few more papers I book marked.</w:t>
      </w:r>
    </w:p>
  </w:comment>
  <w:comment w:id="93" w:author="Neziri Izak - OHS" w:date="2020-07-06T15:04:00Z" w:initials="NI-O">
    <w:p w14:paraId="64557782" w14:textId="70FEED66" w:rsidR="001A443B" w:rsidRDefault="001A443B">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E100DE2"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EF170A7" w15:done="0"/>
  <w15:commentEx w15:paraId="388AB754" w15:done="0"/>
  <w15:commentEx w15:paraId="249B5E2D" w15:done="0"/>
  <w15:commentEx w15:paraId="18A1CE97" w15:done="0"/>
  <w15:commentEx w15:paraId="3F2CD4A5" w15:paraIdParent="18A1CE97" w15:done="0"/>
  <w15:commentEx w15:paraId="46E6A3AF" w15:paraIdParent="18A1CE97" w15:done="0"/>
  <w15:commentEx w15:paraId="008310C3" w15:done="0"/>
  <w15:commentEx w15:paraId="534EB0A5" w15:done="0"/>
  <w15:commentEx w15:paraId="49F4E347" w15:done="0"/>
  <w15:commentEx w15:paraId="0F1CB18F" w15:done="0"/>
  <w15:commentEx w15:paraId="1EBFB27A" w15:done="0"/>
  <w15:commentEx w15:paraId="02EDFBD1" w15:done="0"/>
  <w15:commentEx w15:paraId="54E92ED5" w15:done="0"/>
  <w15:commentEx w15:paraId="44D784FC" w15:done="0"/>
  <w15:commentEx w15:paraId="7FEE6C98" w15:done="0"/>
  <w15:commentEx w15:paraId="0D54ED91" w15:done="0"/>
  <w15:commentEx w15:paraId="136C1CB9"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A9B8D2" w16cex:dateUtc="2020-07-03T21:01:00Z"/>
  <w16cex:commentExtensible w16cex:durableId="22A9B8DD" w16cex:dateUtc="2020-07-03T21:02: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E100DE2" w16cid:durableId="22876E95"/>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EF170A7" w16cid:durableId="22876EB6"/>
  <w16cid:commentId w16cid:paraId="388AB754" w16cid:durableId="22876EB9"/>
  <w16cid:commentId w16cid:paraId="249B5E2D" w16cid:durableId="22876EBA"/>
  <w16cid:commentId w16cid:paraId="18A1CE97" w16cid:durableId="22A8648B"/>
  <w16cid:commentId w16cid:paraId="3F2CD4A5" w16cid:durableId="22A9B8D2"/>
  <w16cid:commentId w16cid:paraId="46E6A3AF" w16cid:durableId="22A9B8DD"/>
  <w16cid:commentId w16cid:paraId="008310C3" w16cid:durableId="22A86495"/>
  <w16cid:commentId w16cid:paraId="534EB0A5" w16cid:durableId="21C56C97"/>
  <w16cid:commentId w16cid:paraId="49F4E347" w16cid:durableId="22A86498"/>
  <w16cid:commentId w16cid:paraId="0F1CB18F" w16cid:durableId="22A8649A"/>
  <w16cid:commentId w16cid:paraId="1EBFB27A" w16cid:durableId="22A8649C"/>
  <w16cid:commentId w16cid:paraId="02EDFBD1" w16cid:durableId="22A864A0"/>
  <w16cid:commentId w16cid:paraId="54E92ED5" w16cid:durableId="22A864A1"/>
  <w16cid:commentId w16cid:paraId="44D784FC" w16cid:durableId="22ADC82E"/>
  <w16cid:commentId w16cid:paraId="7FEE6C98" w16cid:durableId="22ADC82F"/>
  <w16cid:commentId w16cid:paraId="0D54ED91" w16cid:durableId="22ADC830"/>
  <w16cid:commentId w16cid:paraId="136C1CB9" w16cid:durableId="22ADC832"/>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EFE7C1" w14:textId="77777777" w:rsidR="001C25E4" w:rsidRDefault="001C25E4">
      <w:pPr>
        <w:spacing w:after="0" w:line="240" w:lineRule="auto"/>
      </w:pPr>
      <w:r>
        <w:separator/>
      </w:r>
    </w:p>
  </w:endnote>
  <w:endnote w:type="continuationSeparator" w:id="0">
    <w:p w14:paraId="54FCBAEB" w14:textId="77777777" w:rsidR="001C25E4" w:rsidRDefault="001C2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1A443B" w:rsidRDefault="001A443B">
        <w:pPr>
          <w:pStyle w:val="Footer"/>
          <w:jc w:val="center"/>
        </w:pPr>
        <w:r>
          <w:fldChar w:fldCharType="begin"/>
        </w:r>
        <w:r>
          <w:instrText xml:space="preserve"> PAGE   \* MERGEFORMAT </w:instrText>
        </w:r>
        <w:r>
          <w:fldChar w:fldCharType="separate"/>
        </w:r>
        <w:r w:rsidR="009F3A5A">
          <w:rPr>
            <w:noProof/>
          </w:rPr>
          <w:t>24</w:t>
        </w:r>
        <w:r>
          <w:rPr>
            <w:noProof/>
          </w:rPr>
          <w:fldChar w:fldCharType="end"/>
        </w:r>
      </w:p>
    </w:sdtContent>
  </w:sdt>
  <w:p w14:paraId="098B9F08" w14:textId="77777777" w:rsidR="001A443B" w:rsidRDefault="001A443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1A443B" w:rsidRDefault="001A443B">
        <w:pPr>
          <w:pStyle w:val="Footer"/>
          <w:jc w:val="center"/>
        </w:pPr>
        <w:r>
          <w:fldChar w:fldCharType="begin"/>
        </w:r>
        <w:r>
          <w:instrText xml:space="preserve"> PAGE   \* MERGEFORMAT </w:instrText>
        </w:r>
        <w:r>
          <w:fldChar w:fldCharType="separate"/>
        </w:r>
        <w:r w:rsidR="005A26EC">
          <w:rPr>
            <w:noProof/>
          </w:rPr>
          <w:t>1</w:t>
        </w:r>
        <w:r>
          <w:rPr>
            <w:noProof/>
          </w:rPr>
          <w:fldChar w:fldCharType="end"/>
        </w:r>
      </w:p>
    </w:sdtContent>
  </w:sdt>
  <w:p w14:paraId="1186F56B" w14:textId="77777777" w:rsidR="001A443B" w:rsidRDefault="001A44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9E63B9" w14:textId="77777777" w:rsidR="001C25E4" w:rsidRDefault="001C25E4">
      <w:pPr>
        <w:spacing w:after="0" w:line="240" w:lineRule="auto"/>
      </w:pPr>
      <w:r>
        <w:separator/>
      </w:r>
    </w:p>
  </w:footnote>
  <w:footnote w:type="continuationSeparator" w:id="0">
    <w:p w14:paraId="3CBA83E9" w14:textId="77777777" w:rsidR="001C25E4" w:rsidRDefault="001C25E4">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04298"/>
    <w:rsid w:val="0001191B"/>
    <w:rsid w:val="0001670D"/>
    <w:rsid w:val="00017F11"/>
    <w:rsid w:val="000275A4"/>
    <w:rsid w:val="00030485"/>
    <w:rsid w:val="00033C10"/>
    <w:rsid w:val="000425FC"/>
    <w:rsid w:val="00052EE6"/>
    <w:rsid w:val="0009519D"/>
    <w:rsid w:val="00096AE3"/>
    <w:rsid w:val="000A72DD"/>
    <w:rsid w:val="000B32D9"/>
    <w:rsid w:val="000B4100"/>
    <w:rsid w:val="000C47A1"/>
    <w:rsid w:val="000D2F64"/>
    <w:rsid w:val="000D3084"/>
    <w:rsid w:val="000E2596"/>
    <w:rsid w:val="000F47C1"/>
    <w:rsid w:val="000F7550"/>
    <w:rsid w:val="001061B0"/>
    <w:rsid w:val="00121663"/>
    <w:rsid w:val="001243B3"/>
    <w:rsid w:val="001322F7"/>
    <w:rsid w:val="001539E9"/>
    <w:rsid w:val="00163657"/>
    <w:rsid w:val="00163801"/>
    <w:rsid w:val="00172A83"/>
    <w:rsid w:val="001760CD"/>
    <w:rsid w:val="00176FC7"/>
    <w:rsid w:val="00180C4B"/>
    <w:rsid w:val="001A443B"/>
    <w:rsid w:val="001B10C3"/>
    <w:rsid w:val="001C25E4"/>
    <w:rsid w:val="001D4414"/>
    <w:rsid w:val="001D78FA"/>
    <w:rsid w:val="001E3C19"/>
    <w:rsid w:val="001F18E5"/>
    <w:rsid w:val="00202422"/>
    <w:rsid w:val="00207FE3"/>
    <w:rsid w:val="00214AB6"/>
    <w:rsid w:val="00215CA2"/>
    <w:rsid w:val="0022258E"/>
    <w:rsid w:val="00235E3E"/>
    <w:rsid w:val="00243CE1"/>
    <w:rsid w:val="00257055"/>
    <w:rsid w:val="002942DB"/>
    <w:rsid w:val="002D6B05"/>
    <w:rsid w:val="002E09C5"/>
    <w:rsid w:val="002E11AF"/>
    <w:rsid w:val="002E6C81"/>
    <w:rsid w:val="002E78C6"/>
    <w:rsid w:val="002F3E7B"/>
    <w:rsid w:val="002F5AD9"/>
    <w:rsid w:val="00310614"/>
    <w:rsid w:val="00314DEC"/>
    <w:rsid w:val="0031750B"/>
    <w:rsid w:val="00317DE0"/>
    <w:rsid w:val="00317F8C"/>
    <w:rsid w:val="00336661"/>
    <w:rsid w:val="00344C48"/>
    <w:rsid w:val="00351B70"/>
    <w:rsid w:val="00373DA7"/>
    <w:rsid w:val="0039393C"/>
    <w:rsid w:val="00395401"/>
    <w:rsid w:val="003A0528"/>
    <w:rsid w:val="003A7FCA"/>
    <w:rsid w:val="003B174F"/>
    <w:rsid w:val="003C4EA8"/>
    <w:rsid w:val="003E7416"/>
    <w:rsid w:val="003F07F7"/>
    <w:rsid w:val="003F3A2D"/>
    <w:rsid w:val="003F3AB3"/>
    <w:rsid w:val="00412759"/>
    <w:rsid w:val="004162F7"/>
    <w:rsid w:val="00422551"/>
    <w:rsid w:val="00452631"/>
    <w:rsid w:val="004541A4"/>
    <w:rsid w:val="004545ED"/>
    <w:rsid w:val="00462FD5"/>
    <w:rsid w:val="004726F9"/>
    <w:rsid w:val="00472771"/>
    <w:rsid w:val="004901A2"/>
    <w:rsid w:val="004A5C50"/>
    <w:rsid w:val="004D0407"/>
    <w:rsid w:val="004E4F96"/>
    <w:rsid w:val="004F0ECC"/>
    <w:rsid w:val="004F5D64"/>
    <w:rsid w:val="004F6786"/>
    <w:rsid w:val="00522A9B"/>
    <w:rsid w:val="005314C2"/>
    <w:rsid w:val="00533C98"/>
    <w:rsid w:val="00540744"/>
    <w:rsid w:val="005528A9"/>
    <w:rsid w:val="005738BB"/>
    <w:rsid w:val="00573D7B"/>
    <w:rsid w:val="0058757A"/>
    <w:rsid w:val="00587EC8"/>
    <w:rsid w:val="00597A2A"/>
    <w:rsid w:val="00597DF9"/>
    <w:rsid w:val="005A26EC"/>
    <w:rsid w:val="005A4ADD"/>
    <w:rsid w:val="005A62BD"/>
    <w:rsid w:val="005B04A4"/>
    <w:rsid w:val="005B4BB7"/>
    <w:rsid w:val="005C5449"/>
    <w:rsid w:val="005C5AFF"/>
    <w:rsid w:val="005C6D9C"/>
    <w:rsid w:val="005D237C"/>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7052F"/>
    <w:rsid w:val="00684F3D"/>
    <w:rsid w:val="00695E66"/>
    <w:rsid w:val="006B24B5"/>
    <w:rsid w:val="006B3408"/>
    <w:rsid w:val="006B5FA2"/>
    <w:rsid w:val="006D1A3A"/>
    <w:rsid w:val="006E57E9"/>
    <w:rsid w:val="006F1D7E"/>
    <w:rsid w:val="006F2DB8"/>
    <w:rsid w:val="00720826"/>
    <w:rsid w:val="00724BB8"/>
    <w:rsid w:val="0073326E"/>
    <w:rsid w:val="00733838"/>
    <w:rsid w:val="00746AB7"/>
    <w:rsid w:val="00753C2F"/>
    <w:rsid w:val="00754A94"/>
    <w:rsid w:val="00761844"/>
    <w:rsid w:val="00784890"/>
    <w:rsid w:val="00794F2B"/>
    <w:rsid w:val="007A1270"/>
    <w:rsid w:val="007A48E1"/>
    <w:rsid w:val="007C2178"/>
    <w:rsid w:val="007C4240"/>
    <w:rsid w:val="007F5497"/>
    <w:rsid w:val="007F59C5"/>
    <w:rsid w:val="00802F59"/>
    <w:rsid w:val="008048BF"/>
    <w:rsid w:val="008250CD"/>
    <w:rsid w:val="00841890"/>
    <w:rsid w:val="00841999"/>
    <w:rsid w:val="00841FDC"/>
    <w:rsid w:val="00846864"/>
    <w:rsid w:val="00893CC9"/>
    <w:rsid w:val="008957DC"/>
    <w:rsid w:val="0089758C"/>
    <w:rsid w:val="008C298B"/>
    <w:rsid w:val="008D36EA"/>
    <w:rsid w:val="008D796E"/>
    <w:rsid w:val="008E480E"/>
    <w:rsid w:val="00902055"/>
    <w:rsid w:val="0090731E"/>
    <w:rsid w:val="00910643"/>
    <w:rsid w:val="009349A6"/>
    <w:rsid w:val="009356E2"/>
    <w:rsid w:val="00937E5D"/>
    <w:rsid w:val="0094121F"/>
    <w:rsid w:val="0095679A"/>
    <w:rsid w:val="009605B3"/>
    <w:rsid w:val="0096086E"/>
    <w:rsid w:val="009652CB"/>
    <w:rsid w:val="009657EA"/>
    <w:rsid w:val="00974F9D"/>
    <w:rsid w:val="0098328A"/>
    <w:rsid w:val="009841B6"/>
    <w:rsid w:val="009B7BE5"/>
    <w:rsid w:val="009C1D0D"/>
    <w:rsid w:val="009C21F1"/>
    <w:rsid w:val="009C385A"/>
    <w:rsid w:val="009E1204"/>
    <w:rsid w:val="009F3A5A"/>
    <w:rsid w:val="009F44CA"/>
    <w:rsid w:val="009F6209"/>
    <w:rsid w:val="009F63F2"/>
    <w:rsid w:val="00A06F9E"/>
    <w:rsid w:val="00A12A86"/>
    <w:rsid w:val="00A16D25"/>
    <w:rsid w:val="00A20DBE"/>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471E5"/>
    <w:rsid w:val="00B5362A"/>
    <w:rsid w:val="00B75B3C"/>
    <w:rsid w:val="00B97BA9"/>
    <w:rsid w:val="00BC4BA4"/>
    <w:rsid w:val="00BE16B0"/>
    <w:rsid w:val="00C028A3"/>
    <w:rsid w:val="00C13198"/>
    <w:rsid w:val="00C213DE"/>
    <w:rsid w:val="00C24DD2"/>
    <w:rsid w:val="00C32B58"/>
    <w:rsid w:val="00C4366C"/>
    <w:rsid w:val="00C55CE6"/>
    <w:rsid w:val="00C5783D"/>
    <w:rsid w:val="00C97580"/>
    <w:rsid w:val="00C97CB5"/>
    <w:rsid w:val="00CB2AA5"/>
    <w:rsid w:val="00CC1F4C"/>
    <w:rsid w:val="00CC208F"/>
    <w:rsid w:val="00CC4768"/>
    <w:rsid w:val="00CD0FA5"/>
    <w:rsid w:val="00CE49E2"/>
    <w:rsid w:val="00CF293D"/>
    <w:rsid w:val="00CF7D42"/>
    <w:rsid w:val="00D047D1"/>
    <w:rsid w:val="00D068B9"/>
    <w:rsid w:val="00D12355"/>
    <w:rsid w:val="00D220D6"/>
    <w:rsid w:val="00D34869"/>
    <w:rsid w:val="00D479A1"/>
    <w:rsid w:val="00D5125E"/>
    <w:rsid w:val="00D51862"/>
    <w:rsid w:val="00D614C5"/>
    <w:rsid w:val="00D61996"/>
    <w:rsid w:val="00D72EB8"/>
    <w:rsid w:val="00D74CAC"/>
    <w:rsid w:val="00D75D82"/>
    <w:rsid w:val="00D765D3"/>
    <w:rsid w:val="00D76DA6"/>
    <w:rsid w:val="00D91838"/>
    <w:rsid w:val="00D93B08"/>
    <w:rsid w:val="00D96C1A"/>
    <w:rsid w:val="00DA1B40"/>
    <w:rsid w:val="00DB599A"/>
    <w:rsid w:val="00DB5F36"/>
    <w:rsid w:val="00DC3D92"/>
    <w:rsid w:val="00DD7134"/>
    <w:rsid w:val="00DE10F3"/>
    <w:rsid w:val="00DE1705"/>
    <w:rsid w:val="00E02A5A"/>
    <w:rsid w:val="00E04BCB"/>
    <w:rsid w:val="00E0657B"/>
    <w:rsid w:val="00E10E0D"/>
    <w:rsid w:val="00E1157A"/>
    <w:rsid w:val="00E23D8F"/>
    <w:rsid w:val="00E50987"/>
    <w:rsid w:val="00E53C38"/>
    <w:rsid w:val="00E7265A"/>
    <w:rsid w:val="00E818AD"/>
    <w:rsid w:val="00E953B1"/>
    <w:rsid w:val="00EB0B7B"/>
    <w:rsid w:val="00EB72F0"/>
    <w:rsid w:val="00EB7C4C"/>
    <w:rsid w:val="00EC741A"/>
    <w:rsid w:val="00ED3F14"/>
    <w:rsid w:val="00EF2626"/>
    <w:rsid w:val="00EF27FA"/>
    <w:rsid w:val="00EF47A4"/>
    <w:rsid w:val="00F0423F"/>
    <w:rsid w:val="00F06F8C"/>
    <w:rsid w:val="00F10DFC"/>
    <w:rsid w:val="00F1534E"/>
    <w:rsid w:val="00F16B8D"/>
    <w:rsid w:val="00F37CA3"/>
    <w:rsid w:val="00F477CC"/>
    <w:rsid w:val="00F53E32"/>
    <w:rsid w:val="00F65CA4"/>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99638F0A-674A-4A63-A43E-4440E7F6B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microsoft.com/office/2018/08/relationships/commentsExtensible" Target="commentsExtensible.xml"/><Relationship Id="rId18" Type="http://schemas.openxmlformats.org/officeDocument/2006/relationships/image" Target="media/image6.tiff"/><Relationship Id="rId3" Type="http://schemas.openxmlformats.org/officeDocument/2006/relationships/settings" Target="settings.xml"/><Relationship Id="rId21" Type="http://schemas.openxmlformats.org/officeDocument/2006/relationships/hyperlink" Target="https://link.springer.com/article/10.1007/BF02183092" TargetMode="External"/><Relationship Id="rId7" Type="http://schemas.openxmlformats.org/officeDocument/2006/relationships/comments" Target="comments.xml"/><Relationship Id="rId12" Type="http://schemas.openxmlformats.org/officeDocument/2006/relationships/image" Target="media/image1.tiff"/><Relationship Id="rId17" Type="http://schemas.openxmlformats.org/officeDocument/2006/relationships/image" Target="media/image5.tif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tif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tiff"/><Relationship Id="rId22" Type="http://schemas.openxmlformats.org/officeDocument/2006/relationships/hyperlink" Target="https://link.springer.com/article/10.1007/s00442-005-004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B5358-3279-4973-9D66-0055C02EA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37</Pages>
  <Words>6741</Words>
  <Characters>38426</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9</cp:revision>
  <dcterms:created xsi:type="dcterms:W3CDTF">2020-07-06T22:05:00Z</dcterms:created>
  <dcterms:modified xsi:type="dcterms:W3CDTF">2020-07-07T00:27:00Z</dcterms:modified>
</cp:coreProperties>
</file>