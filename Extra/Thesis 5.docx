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4"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5"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0"/>
          <w:footerReference w:type="first" r:id="rId11"/>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6"/>
      <w:r>
        <w:rPr>
          <w:rFonts w:ascii="Times New Roman" w:eastAsia="Times New Roman" w:hAnsi="Times New Roman" w:cs="Times New Roman"/>
          <w:b/>
          <w:sz w:val="28"/>
          <w:szCs w:val="28"/>
        </w:rPr>
        <w:t>INTRODUCTION</w:t>
      </w:r>
      <w:commentRangeEnd w:id="6"/>
      <w:r w:rsidR="00597DF9">
        <w:rPr>
          <w:rStyle w:val="CommentReference"/>
        </w:rPr>
        <w:commentReference w:id="6"/>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7"/>
      <w:r w:rsidR="00A76A2D">
        <w:rPr>
          <w:rStyle w:val="CommentReference"/>
        </w:rPr>
        <w:commentReference w:id="7"/>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6AC2FC6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8"/>
      <w:commentRangeEnd w:id="8"/>
      <w:r w:rsidR="00597DF9">
        <w:rPr>
          <w:rStyle w:val="CommentReference"/>
        </w:rPr>
        <w:commentReference w:id="8"/>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7690C73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9" w:name="_gjdgxs" w:colFirst="0" w:colLast="0"/>
      <w:bookmarkEnd w:id="9"/>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a native lepidopteran that ranges from Southern British Columbia to </w:t>
      </w:r>
      <w:r>
        <w:rPr>
          <w:rFonts w:ascii="Times New Roman" w:eastAsia="Times New Roman" w:hAnsi="Times New Roman" w:cs="Times New Roman"/>
          <w:color w:val="000000"/>
          <w:sz w:val="24"/>
          <w:szCs w:val="24"/>
          <w:highlight w:val="white"/>
        </w:rPr>
        <w:lastRenderedPageBreak/>
        <w:t>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0"/>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0"/>
      <w:r w:rsidR="00A618C4">
        <w:rPr>
          <w:rStyle w:val="CommentReference"/>
        </w:rPr>
        <w:commentReference w:id="10"/>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w:t>
      </w:r>
      <w:proofErr w:type="gramStart"/>
      <w:r w:rsidR="00A618C4">
        <w:rPr>
          <w:rFonts w:ascii="Times New Roman" w:eastAsia="Times New Roman" w:hAnsi="Times New Roman" w:cs="Times New Roman"/>
          <w:color w:val="000000"/>
          <w:sz w:val="24"/>
          <w:szCs w:val="24"/>
          <w:highlight w:val="white"/>
        </w:rPr>
        <w:t>Paper..</w:t>
      </w:r>
      <w:proofErr w:type="spellStart"/>
      <w:proofErr w:type="gramEnd"/>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1"/>
      <w:r>
        <w:rPr>
          <w:rFonts w:ascii="Times New Roman" w:eastAsia="Times New Roman" w:hAnsi="Times New Roman" w:cs="Times New Roman"/>
          <w:sz w:val="24"/>
          <w:szCs w:val="24"/>
        </w:rPr>
        <w:t>forest-stream connectivity</w:t>
      </w:r>
      <w:commentRangeEnd w:id="11"/>
      <w:r w:rsidR="004726F9">
        <w:rPr>
          <w:rStyle w:val="CommentReference"/>
        </w:rPr>
        <w:commentReference w:id="11"/>
      </w:r>
      <w:r>
        <w:rPr>
          <w:rFonts w:ascii="Times New Roman" w:eastAsia="Times New Roman" w:hAnsi="Times New Roman" w:cs="Times New Roman"/>
          <w:sz w:val="24"/>
          <w:szCs w:val="24"/>
        </w:rPr>
        <w:t xml:space="preserve">. </w:t>
      </w:r>
      <w:commentRangeStart w:id="12"/>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2"/>
      <w:r w:rsidR="00A618C4">
        <w:rPr>
          <w:rStyle w:val="CommentReference"/>
        </w:rPr>
        <w:commentReference w:id="12"/>
      </w:r>
    </w:p>
    <w:p w14:paraId="3B36D370" w14:textId="4BBCE08C" w:rsidR="00E02A5A" w:rsidRDefault="00AC3C34">
      <w:pPr>
        <w:pBdr>
          <w:top w:val="nil"/>
          <w:left w:val="nil"/>
          <w:bottom w:val="nil"/>
          <w:right w:val="nil"/>
          <w:between w:val="nil"/>
        </w:pBdr>
        <w:spacing w:line="480" w:lineRule="auto"/>
        <w:ind w:firstLine="720"/>
        <w:contextualSpacing/>
      </w:pPr>
      <w:commentRangeStart w:id="13"/>
      <w:r>
        <w:rPr>
          <w:rFonts w:ascii="Times New Roman" w:eastAsia="Times New Roman" w:hAnsi="Times New Roman" w:cs="Times New Roman"/>
          <w:sz w:val="24"/>
          <w:szCs w:val="24"/>
        </w:rPr>
        <w:t xml:space="preserve">This study </w:t>
      </w:r>
      <w:commentRangeEnd w:id="13"/>
      <w:r w:rsidR="004726F9">
        <w:rPr>
          <w:rStyle w:val="CommentReference"/>
        </w:rPr>
        <w:commentReference w:id="13"/>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including the rate of decomposition of mixed conifer needles to see whether or not that rate is increasing in areas highly impacted by WSB meaning that more nutrients would be 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w:t>
      </w:r>
      <w:r>
        <w:rPr>
          <w:rFonts w:ascii="Times New Roman" w:eastAsia="Times New Roman" w:hAnsi="Times New Roman" w:cs="Times New Roman"/>
          <w:sz w:val="24"/>
          <w:szCs w:val="24"/>
        </w:rPr>
        <w:lastRenderedPageBreak/>
        <w:t xml:space="preserve">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14"/>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14"/>
      <w:r w:rsidR="004726F9">
        <w:rPr>
          <w:rStyle w:val="CommentReference"/>
        </w:rPr>
        <w:commentReference w:id="14"/>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16"/>
      <w:r>
        <w:rPr>
          <w:rFonts w:ascii="Times New Roman" w:eastAsia="Times New Roman" w:hAnsi="Times New Roman" w:cs="Times New Roman"/>
          <w:sz w:val="24"/>
          <w:szCs w:val="24"/>
        </w:rPr>
        <w:t>to manage this pest outbreak</w:t>
      </w:r>
      <w:commentRangeEnd w:id="16"/>
      <w:r w:rsidR="002E09C5">
        <w:rPr>
          <w:rStyle w:val="CommentReference"/>
        </w:rPr>
        <w:commentReference w:id="16"/>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5"/>
      <w:r w:rsidR="002E09C5">
        <w:rPr>
          <w:rStyle w:val="CommentReference"/>
        </w:rPr>
        <w:commentReference w:id="15"/>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7"/>
      <w:r>
        <w:rPr>
          <w:rFonts w:ascii="Times New Roman" w:eastAsia="Times New Roman" w:hAnsi="Times New Roman" w:cs="Times New Roman"/>
          <w:sz w:val="24"/>
          <w:szCs w:val="24"/>
        </w:rPr>
        <w:lastRenderedPageBreak/>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18"/>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18"/>
      <w:r w:rsidR="002E09C5">
        <w:rPr>
          <w:rStyle w:val="CommentReference"/>
        </w:rPr>
        <w:commentReference w:id="18"/>
      </w:r>
      <w:r>
        <w:rPr>
          <w:rFonts w:ascii="Times New Roman" w:eastAsia="Times New Roman" w:hAnsi="Times New Roman" w:cs="Times New Roman"/>
          <w:sz w:val="24"/>
          <w:szCs w:val="24"/>
        </w:rPr>
        <w:t>).</w:t>
      </w:r>
      <w:commentRangeEnd w:id="17"/>
      <w:r w:rsidR="002E09C5">
        <w:rPr>
          <w:rStyle w:val="CommentReference"/>
        </w:rPr>
        <w:commentReference w:id="17"/>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9"/>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0C175ED1" w:rsidR="00E953B1" w:rsidRDefault="00E953B1" w:rsidP="00E953B1">
      <w:pPr>
        <w:spacing w:line="480" w:lineRule="auto"/>
        <w:ind w:firstLine="72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was intended to help provide more data on WSB activity and their effect on PNW ecosystems. The main question</w:t>
      </w:r>
      <w:r w:rsidR="00EF47A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being addressed </w:t>
      </w:r>
      <w:proofErr w:type="gramStart"/>
      <w:r>
        <w:rPr>
          <w:rFonts w:ascii="Times New Roman" w:eastAsia="Times New Roman" w:hAnsi="Times New Roman" w:cs="Times New Roman"/>
          <w:sz w:val="24"/>
          <w:szCs w:val="24"/>
        </w:rPr>
        <w:t>w</w:t>
      </w:r>
      <w:r w:rsidR="00EF47A4">
        <w:rPr>
          <w:rFonts w:ascii="Times New Roman" w:eastAsia="Times New Roman" w:hAnsi="Times New Roman" w:cs="Times New Roman"/>
          <w:sz w:val="24"/>
          <w:szCs w:val="24"/>
        </w:rPr>
        <w:t>ere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are the WSB affecting </w:t>
      </w:r>
      <w:r w:rsidR="00EF47A4">
        <w:rPr>
          <w:rFonts w:ascii="Times New Roman" w:eastAsia="Times New Roman" w:hAnsi="Times New Roman" w:cs="Times New Roman"/>
          <w:sz w:val="24"/>
          <w:szCs w:val="24"/>
        </w:rPr>
        <w:t>throughfall nutrient depositions, leaf litter decomposition rates, and soil chemistry in the Central Cascades</w:t>
      </w:r>
      <w:r>
        <w:rPr>
          <w:rFonts w:ascii="Times New Roman" w:eastAsia="Times New Roman" w:hAnsi="Times New Roman" w:cs="Times New Roman"/>
          <w:sz w:val="24"/>
          <w:szCs w:val="24"/>
        </w:rPr>
        <w:t xml:space="preserve">. </w:t>
      </w:r>
      <w:r w:rsidR="00EF47A4">
        <w:rPr>
          <w:rFonts w:ascii="Times New Roman" w:eastAsia="Times New Roman" w:hAnsi="Times New Roman" w:cs="Times New Roman"/>
          <w:sz w:val="24"/>
          <w:szCs w:val="24"/>
        </w:rPr>
        <w:t xml:space="preserve">During this study I tested several hypotheses which included; WSB presence will increase the rate of decomposition in conifer leaf litter, WSB presence will increase throughfall nutrient deposition, and WSB presence will affect soil chemistry. </w:t>
      </w:r>
      <w:r>
        <w:rPr>
          <w:rFonts w:ascii="Times New Roman" w:eastAsia="Times New Roman" w:hAnsi="Times New Roman" w:cs="Times New Roman"/>
          <w:sz w:val="24"/>
          <w:szCs w:val="24"/>
        </w:rPr>
        <w:t>the areas being investigated. This will also be tested against the null hypothesis of no change.</w:t>
      </w:r>
      <w:commentRangeEnd w:id="19"/>
      <w:r w:rsidR="002E09C5">
        <w:rPr>
          <w:rStyle w:val="CommentReference"/>
        </w:rPr>
        <w:commentReference w:id="19"/>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lastRenderedPageBreak/>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Washington State. Summers (May-September) are relatively dry, with seasonal drought and temperatures ranging from 15°C-25°C, and winters (October-April) are wet with temperatures ranging from -5°C-11°C. 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37E4EFD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frassfall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B06E8D" w:rsidRPr="009356E2">
        <w:rPr>
          <w:i/>
          <w:iCs/>
          <w:noProof/>
          <w:lang w:eastAsia="ja-JP"/>
        </w:rPr>
        <w:drawing>
          <wp:anchor distT="0" distB="0" distL="114300" distR="114300" simplePos="0" relativeHeight="251655680" behindDoc="0" locked="0" layoutInCell="1" allowOverlap="1" wp14:anchorId="1F6DCD7A" wp14:editId="69F2164C">
            <wp:simplePos x="0" y="0"/>
            <wp:positionH relativeFrom="margin">
              <wp:align>right</wp:align>
            </wp:positionH>
            <wp:positionV relativeFrom="paragraph">
              <wp:posOffset>573759</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51DE7E2" w14:textId="58CB21D2" w:rsidR="00B06E8D" w:rsidRDefault="00B06E8D" w:rsidP="00624841">
      <w:pPr>
        <w:pStyle w:val="Caption"/>
        <w:spacing w:after="0" w:line="480" w:lineRule="auto"/>
        <w:contextualSpacing/>
        <w:rPr>
          <w:rFonts w:ascii="Times New Roman" w:eastAsia="Times New Roman" w:hAnsi="Times New Roman" w:cs="Times New Roman"/>
          <w:i w:val="0"/>
          <w:iCs w:val="0"/>
          <w:color w:val="auto"/>
          <w:sz w:val="24"/>
          <w:szCs w:val="24"/>
        </w:rPr>
      </w:pPr>
      <w:r w:rsidRPr="00D614C5">
        <w:rPr>
          <w:rFonts w:ascii="Times New Roman" w:eastAsia="Times New Roman" w:hAnsi="Times New Roman" w:cs="Times New Roman"/>
          <w:b/>
          <w:bCs/>
          <w:i w:val="0"/>
          <w:iCs w:val="0"/>
          <w:color w:val="auto"/>
          <w:sz w:val="24"/>
          <w:szCs w:val="24"/>
        </w:rPr>
        <w:t>Figure 1:</w:t>
      </w:r>
      <w:r w:rsidRPr="00B06E8D">
        <w:rPr>
          <w:rFonts w:ascii="Times New Roman" w:eastAsia="Times New Roman" w:hAnsi="Times New Roman" w:cs="Times New Roman"/>
          <w:i w:val="0"/>
          <w:iCs w:val="0"/>
          <w:color w:val="auto"/>
          <w:sz w:val="24"/>
          <w:szCs w:val="24"/>
        </w:rPr>
        <w:t xml:space="preserve"> Site locations with activity level shown in relation to major city.</w:t>
      </w:r>
    </w:p>
    <w:p w14:paraId="025E76B0" w14:textId="4274C626" w:rsidR="004162F7" w:rsidRPr="00624841" w:rsidRDefault="004162F7" w:rsidP="00624841">
      <w:pPr>
        <w:pStyle w:val="Caption"/>
        <w:spacing w:after="0" w:line="480" w:lineRule="auto"/>
        <w:ind w:firstLine="720"/>
        <w:contextualSpacing/>
        <w:rPr>
          <w:rFonts w:ascii="Times New Roman" w:hAnsi="Times New Roman" w:cs="Times New Roman"/>
          <w:sz w:val="24"/>
          <w:szCs w:val="24"/>
        </w:rPr>
      </w:pPr>
      <w:commentRangeStart w:id="20"/>
      <w:r w:rsidRPr="009356E2">
        <w:rPr>
          <w:rFonts w:ascii="Times New Roman" w:eastAsia="Times New Roman" w:hAnsi="Times New Roman" w:cs="Times New Roman"/>
          <w:i w:val="0"/>
          <w:iCs w:val="0"/>
          <w:color w:val="auto"/>
          <w:sz w:val="24"/>
          <w:szCs w:val="24"/>
        </w:rPr>
        <w:t xml:space="preserve">The </w:t>
      </w:r>
      <w:commentRangeEnd w:id="20"/>
      <w:r w:rsidRPr="009356E2">
        <w:rPr>
          <w:rStyle w:val="CommentReference"/>
          <w:rFonts w:ascii="Times New Roman" w:hAnsi="Times New Roman" w:cs="Times New Roman"/>
          <w:i w:val="0"/>
          <w:iCs w:val="0"/>
          <w:color w:val="auto"/>
          <w:sz w:val="24"/>
          <w:szCs w:val="24"/>
        </w:rPr>
        <w:commentReference w:id="20"/>
      </w:r>
      <w:r w:rsidRPr="009356E2">
        <w:rPr>
          <w:rFonts w:ascii="Times New Roman" w:eastAsia="Times New Roman" w:hAnsi="Times New Roman" w:cs="Times New Roman"/>
          <w:i w:val="0"/>
          <w:iCs w:val="0"/>
          <w:color w:val="auto"/>
          <w:sz w:val="24"/>
          <w:szCs w:val="24"/>
        </w:rPr>
        <w:t xml:space="preserve">low budworm sites for this study </w:t>
      </w:r>
      <w:proofErr w:type="gramStart"/>
      <w:r w:rsidRPr="009356E2">
        <w:rPr>
          <w:rFonts w:ascii="Times New Roman" w:eastAsia="Times New Roman" w:hAnsi="Times New Roman" w:cs="Times New Roman"/>
          <w:i w:val="0"/>
          <w:iCs w:val="0"/>
          <w:color w:val="auto"/>
          <w:sz w:val="24"/>
          <w:szCs w:val="24"/>
        </w:rPr>
        <w:t>were located in</w:t>
      </w:r>
      <w:proofErr w:type="gramEnd"/>
      <w:r w:rsidRPr="009356E2">
        <w:rPr>
          <w:rFonts w:ascii="Times New Roman" w:eastAsia="Times New Roman" w:hAnsi="Times New Roman" w:cs="Times New Roman"/>
          <w:i w:val="0"/>
          <w:iCs w:val="0"/>
          <w:color w:val="auto"/>
          <w:sz w:val="24"/>
          <w:szCs w:val="24"/>
        </w:rPr>
        <w:t xml:space="preserve"> the </w:t>
      </w:r>
      <w:proofErr w:type="spellStart"/>
      <w:r w:rsidRPr="009356E2">
        <w:rPr>
          <w:rFonts w:ascii="Times New Roman" w:eastAsia="Times New Roman" w:hAnsi="Times New Roman" w:cs="Times New Roman"/>
          <w:i w:val="0"/>
          <w:iCs w:val="0"/>
          <w:color w:val="auto"/>
          <w:sz w:val="24"/>
          <w:szCs w:val="24"/>
        </w:rPr>
        <w:t>Teanaway</w:t>
      </w:r>
      <w:proofErr w:type="spellEnd"/>
      <w:r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X).  These study sites were located near the following creeks: Stand Up Creek (903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with light tree cover, Jungle Creek (824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also under moderately heavy tree cover. The high budworm sites were located in the Swauk drainage in the Okanogan-Wenatchee National Forest in Washington State approximately 45 miles north of </w:t>
      </w:r>
      <w:r w:rsidRPr="009356E2">
        <w:rPr>
          <w:rFonts w:ascii="Times New Roman" w:eastAsia="Times New Roman" w:hAnsi="Times New Roman" w:cs="Times New Roman"/>
          <w:i w:val="0"/>
          <w:iCs w:val="0"/>
          <w:color w:val="auto"/>
          <w:sz w:val="24"/>
          <w:szCs w:val="24"/>
        </w:rPr>
        <w:lastRenderedPageBreak/>
        <w:t xml:space="preserve">Central Washington University and east of the low budworm sites, also on public land (Figure X). These study sites were located near the following creeks: Cougar Creek (984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where sites were also further away from the stream due to where the stream was in comparison to tree cover</w:t>
      </w:r>
      <w:r w:rsidR="00E10E0D">
        <w:rPr>
          <w:rFonts w:ascii="Times New Roman" w:eastAsia="Times New Roman" w:hAnsi="Times New Roman" w:cs="Times New Roman"/>
          <w:i w:val="0"/>
          <w:iCs w:val="0"/>
          <w:color w:val="auto"/>
          <w:sz w:val="24"/>
          <w:szCs w:val="24"/>
        </w:rPr>
        <w:t xml:space="preserve">. </w:t>
      </w:r>
      <w:r w:rsidRPr="00624841">
        <w:rPr>
          <w:rFonts w:ascii="Times New Roman" w:hAnsi="Times New Roman" w:cs="Times New Roman"/>
          <w:i w:val="0"/>
          <w:iCs w:val="0"/>
          <w:color w:val="auto"/>
          <w:sz w:val="24"/>
          <w:szCs w:val="24"/>
        </w:rPr>
        <w:t>Although each individual site varied based on microclimatic factors, sites were exposed to similar temperature and precipitation patterns</w:t>
      </w:r>
      <w:r w:rsidR="00E10E0D" w:rsidRPr="00624841">
        <w:rPr>
          <w:rFonts w:ascii="Times New Roman" w:hAnsi="Times New Roman" w:cs="Times New Roman"/>
          <w:i w:val="0"/>
          <w:iCs w:val="0"/>
          <w:color w:val="auto"/>
          <w:sz w:val="24"/>
          <w:szCs w:val="24"/>
        </w:rPr>
        <w:t xml:space="preserve"> based on similar elevation and being within X km of each other</w:t>
      </w:r>
      <w:r w:rsidRPr="00624841">
        <w:rPr>
          <w:rFonts w:ascii="Times New Roman" w:hAnsi="Times New Roman" w:cs="Times New Roman"/>
          <w:i w:val="0"/>
          <w:iCs w:val="0"/>
          <w:color w:val="auto"/>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funnel. </w:t>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w:t>
      </w:r>
      <w:r>
        <w:rPr>
          <w:rFonts w:ascii="Times New Roman" w:eastAsia="Times New Roman" w:hAnsi="Times New Roman" w:cs="Times New Roman"/>
          <w:sz w:val="24"/>
          <w:szCs w:val="24"/>
        </w:rPr>
        <w:lastRenderedPageBreak/>
        <w:t>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0DE6700A"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and weighed in the laboratory. Weights were then converted to a daily litter or frassfall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4A0E8D24"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w:t>
      </w:r>
      <w:r>
        <w:rPr>
          <w:rFonts w:ascii="Times New Roman" w:eastAsia="Times New Roman" w:hAnsi="Times New Roman" w:cs="Times New Roman"/>
          <w:sz w:val="24"/>
          <w:szCs w:val="24"/>
        </w:rPr>
        <w:lastRenderedPageBreak/>
        <w:t xml:space="preserve">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r w:rsidR="00314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77777777" w:rsidR="0063048D" w:rsidRDefault="004162F7"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moisture. </w:t>
      </w:r>
    </w:p>
    <w:p w14:paraId="08AB4AEB" w14:textId="10B8A64B"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BD13DDF"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57138063"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77777777"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(Griffin and Turner, 2012</w:t>
      </w:r>
      <w:commentRangeStart w:id="21"/>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was indicated by … etc.</w:t>
      </w:r>
      <w:commentRangeEnd w:id="21"/>
      <w:r>
        <w:rPr>
          <w:rStyle w:val="CommentReference"/>
        </w:rPr>
        <w:commentReference w:id="21"/>
      </w:r>
    </w:p>
    <w:p w14:paraId="38604971" w14:textId="34DC4675"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Nutrient Chemistry Analyses</w:t>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extractant </w:t>
      </w:r>
      <w:commentRangeStart w:id="22"/>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22"/>
      <w:r>
        <w:rPr>
          <w:rStyle w:val="CommentReference"/>
        </w:rPr>
        <w:commentReference w:id="22"/>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lastRenderedPageBreak/>
        <w:t>Statistical Analysis</w:t>
      </w:r>
    </w:p>
    <w:p w14:paraId="69917EB0" w14:textId="74ECE952"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factors as well as looking at the interaction between </w:t>
      </w:r>
      <w:r w:rsidR="008048BF">
        <w:rPr>
          <w:rFonts w:ascii="Times New Roman" w:eastAsia="Times New Roman" w:hAnsi="Times New Roman" w:cs="Times New Roman"/>
          <w:sz w:val="24"/>
          <w:szCs w:val="24"/>
        </w:rPr>
        <w:t xml:space="preserve">impact and lead </w:t>
      </w:r>
      <w:r w:rsidR="00D614C5">
        <w:rPr>
          <w:rFonts w:ascii="Times New Roman" w:eastAsia="Times New Roman" w:hAnsi="Times New Roman" w:cs="Times New Roman"/>
          <w:sz w:val="24"/>
          <w:szCs w:val="24"/>
        </w:rPr>
        <w:t>type.</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p>
    <w:p w14:paraId="0C2202D0" w14:textId="1808BBD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23" w:name="_Hlk24272010"/>
      <w:r>
        <w:rPr>
          <w:rFonts w:ascii="Times New Roman" w:eastAsia="Times New Roman" w:hAnsi="Times New Roman" w:cs="Times New Roman"/>
          <w:sz w:val="24"/>
          <w:szCs w:val="24"/>
        </w:rPr>
        <w:t>to determine which sample events differed significantly.</w:t>
      </w:r>
      <w:bookmarkEnd w:id="23"/>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3"/>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063254CB"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NO3-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4"/>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5979F465"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(11 Sep 15 and 21 Jun 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p>
    <w:p w14:paraId="37B3CD85" w14:textId="7723F82A" w:rsidR="00DE10F3" w:rsidRPr="00D614C5" w:rsidRDefault="00DE10F3" w:rsidP="00E0657B">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tretch>
                      <a:fillRect/>
                    </a:stretch>
                  </pic:blipFill>
                  <pic:spPr bwMode="auto">
                    <a:xfrm>
                      <a:off x="0" y="0"/>
                      <a:ext cx="5943598" cy="3792909"/>
                    </a:xfrm>
                    <a:prstGeom prst="rect">
                      <a:avLst/>
                    </a:prstGeom>
                    <a:noFill/>
                    <a:ln>
                      <a:noFill/>
                    </a:ln>
                  </pic:spPr>
                </pic:pic>
              </a:graphicData>
            </a:graphic>
          </wp:inline>
        </w:drawing>
      </w:r>
    </w:p>
    <w:p w14:paraId="47923F34" w14:textId="3128ECE3"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561849D1" w14:textId="0942884C" w:rsidR="00B04664" w:rsidRDefault="00EB7C4C" w:rsidP="006463F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LME</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04664">
        <w:rPr>
          <w:rFonts w:ascii="Times New Roman" w:eastAsia="Times New Roman" w:hAnsi="Times New Roman" w:cs="Times New Roman"/>
          <w:noProof/>
          <w:sz w:val="24"/>
          <w:szCs w:val="24"/>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6"/>
                    <a:stretch>
                      <a:fillRect/>
                    </a:stretch>
                  </pic:blipFill>
                  <pic:spPr>
                    <a:xfrm>
                      <a:off x="0" y="0"/>
                      <a:ext cx="5943600" cy="3827145"/>
                    </a:xfrm>
                    <a:prstGeom prst="rect">
                      <a:avLst/>
                    </a:prstGeom>
                  </pic:spPr>
                </pic:pic>
              </a:graphicData>
            </a:graphic>
          </wp:inline>
        </w:drawing>
      </w:r>
    </w:p>
    <w:p w14:paraId="24EC1BBE" w14:textId="2F88E0E8"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5:</w:t>
      </w:r>
      <w:r w:rsidR="00522A9B">
        <w:rPr>
          <w:rFonts w:ascii="Times New Roman" w:eastAsia="Times New Roman" w:hAnsi="Times New Roman" w:cs="Times New Roman"/>
          <w:sz w:val="24"/>
          <w:szCs w:val="24"/>
        </w:rPr>
        <w:t xml:space="preserve"> Regression analysis of throughfall DIN and deciduous decomposition rate.</w:t>
      </w:r>
    </w:p>
    <w:p w14:paraId="2BDBB422" w14:textId="4376051A" w:rsidR="00FA6272" w:rsidRDefault="009C21F1" w:rsidP="00D220D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Rainfall did not affect the rate of decomposition for deciduous or coniferous leaf litter. DIN was positively associated with </w:t>
      </w:r>
      <w:r w:rsidR="00D220D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deciduous</w:t>
      </w:r>
      <w:r w:rsidR="00D220D6">
        <w:rPr>
          <w:rFonts w:ascii="Times New Roman" w:eastAsia="Times New Roman" w:hAnsi="Times New Roman" w:cs="Times New Roman"/>
          <w:sz w:val="24"/>
          <w:szCs w:val="24"/>
        </w:rPr>
        <w:t xml:space="preserve"> decomposition rate</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=.15, p=0.033) but not coniferous (p=0.13)</w:t>
      </w:r>
      <w:r w:rsidR="00D220D6">
        <w:rPr>
          <w:rFonts w:ascii="Times New Roman" w:eastAsia="Times New Roman" w:hAnsi="Times New Roman" w:cs="Times New Roman"/>
          <w:sz w:val="24"/>
          <w:szCs w:val="24"/>
        </w:rPr>
        <w:t>.</w:t>
      </w:r>
    </w:p>
    <w:p w14:paraId="6C3ED5C5" w14:textId="3D730448" w:rsidR="00DE10F3" w:rsidRPr="00D614C5" w:rsidRDefault="00DE10F3" w:rsidP="00EB7C4C">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r w:rsidRPr="00D614C5">
        <w:rPr>
          <w:rFonts w:ascii="Times New Roman" w:eastAsia="Times New Roman" w:hAnsi="Times New Roman" w:cs="Times New Roman"/>
          <w:sz w:val="24"/>
          <w:szCs w:val="24"/>
          <w:u w:val="single"/>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65714AB9">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7"/>
                    <a:stretch>
                      <a:fillRect/>
                    </a:stretch>
                  </pic:blipFill>
                  <pic:spPr>
                    <a:xfrm>
                      <a:off x="0" y="0"/>
                      <a:ext cx="5943600" cy="5486400"/>
                    </a:xfrm>
                    <a:prstGeom prst="rect">
                      <a:avLst/>
                    </a:prstGeom>
                  </pic:spPr>
                </pic:pic>
              </a:graphicData>
            </a:graphic>
          </wp:inline>
        </w:drawing>
      </w:r>
    </w:p>
    <w:p w14:paraId="60AB77D0" w14:textId="46EA8F51"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041607EF"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Net Nitrification did not differ by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8"/>
                    <a:stretch>
                      <a:fillRect/>
                    </a:stretch>
                  </pic:blipFill>
                  <pic:spPr>
                    <a:xfrm>
                      <a:off x="0" y="0"/>
                      <a:ext cx="5943600" cy="5486400"/>
                    </a:xfrm>
                    <a:prstGeom prst="rect">
                      <a:avLst/>
                    </a:prstGeom>
                  </pic:spPr>
                </pic:pic>
              </a:graphicData>
            </a:graphic>
          </wp:inline>
        </w:drawing>
      </w:r>
    </w:p>
    <w:p w14:paraId="4B9A2E77" w14:textId="58738BD2"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7D160E8E"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9"/>
                    <a:stretch>
                      <a:fillRect/>
                    </a:stretch>
                  </pic:blipFill>
                  <pic:spPr>
                    <a:xfrm>
                      <a:off x="0" y="0"/>
                      <a:ext cx="5943600" cy="3799781"/>
                    </a:xfrm>
                    <a:prstGeom prst="rect">
                      <a:avLst/>
                    </a:prstGeom>
                  </pic:spPr>
                </pic:pic>
              </a:graphicData>
            </a:graphic>
          </wp:inline>
        </w:drawing>
      </w:r>
    </w:p>
    <w:p w14:paraId="63648DC1" w14:textId="63C7EAAD"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A regression analysis comparing the temperature</w:t>
      </w:r>
      <w:r w:rsidR="0031750B">
        <w:rPr>
          <w:rFonts w:ascii="Times New Roman" w:eastAsia="Times New Roman" w:hAnsi="Times New Roman" w:cs="Times New Roman"/>
          <w:sz w:val="24"/>
          <w:szCs w:val="24"/>
        </w:rPr>
        <w:t xml:space="preserve"> at 2cms deep</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Pr>
          <w:rFonts w:ascii="Times New Roman" w:eastAsia="Times New Roman" w:hAnsi="Times New Roman" w:cs="Times New Roman"/>
          <w:sz w:val="24"/>
          <w:szCs w:val="24"/>
        </w:rPr>
        <w:t>.</w:t>
      </w:r>
    </w:p>
    <w:p w14:paraId="51E4B440" w14:textId="0782E490"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22258E">
        <w:rPr>
          <w:rFonts w:ascii="Times New Roman" w:eastAsia="Times New Roman" w:hAnsi="Times New Roman" w:cs="Times New Roman"/>
          <w:sz w:val="24"/>
          <w:szCs w:val="24"/>
        </w:rPr>
        <w:t>Temperature increased and decreased more rapidly at shallow depths compared to deeper measurements, also following the expected pattern that as soil depth increases, the change in temperature changes at a slower rate</w:t>
      </w:r>
      <w:r w:rsidR="003C4EA8">
        <w:rPr>
          <w:rFonts w:ascii="Times New Roman" w:hAnsi="Times New Roman" w:cs="Times New Roman" w:hint="eastAsia"/>
          <w:sz w:val="24"/>
          <w:szCs w:val="24"/>
          <w:lang w:eastAsia="ja-JP"/>
        </w:rPr>
        <w:t xml:space="preserve"> (data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DISCUSSION</w:t>
      </w:r>
    </w:p>
    <w:p w14:paraId="44A88C5D" w14:textId="3FC0658A"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242DB">
        <w:rPr>
          <w:rFonts w:ascii="Times New Roman" w:eastAsia="Times New Roman" w:hAnsi="Times New Roman" w:cs="Times New Roman"/>
          <w:sz w:val="24"/>
          <w:szCs w:val="24"/>
        </w:rPr>
        <w:t xml:space="preserve">, </w:t>
      </w:r>
      <w:r w:rsidR="001243B3">
        <w:rPr>
          <w:rFonts w:ascii="Times New Roman" w:eastAsia="Times New Roman" w:hAnsi="Times New Roman" w:cs="Times New Roman"/>
          <w:sz w:val="24"/>
          <w:szCs w:val="24"/>
        </w:rPr>
        <w:t>the opposite effect was seen on decomposition, where decomposition rates were higher in low budworm sites opposed to high budworm sites.</w:t>
      </w:r>
      <w:r w:rsidR="007C2178">
        <w:rPr>
          <w:rFonts w:ascii="Times New Roman" w:eastAsia="Times New Roman" w:hAnsi="Times New Roman" w:cs="Times New Roman"/>
          <w:sz w:val="24"/>
          <w:szCs w:val="24"/>
        </w:rPr>
        <w:t xml:space="preserve">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 driving factor for soil moisture, soil temperature, and soil ammonium. There was also a seasonal effect for throughfall SRP and DOC.</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 xml:space="preserve">Moreover, budworm herbivory and seasonality interacted in </w:t>
      </w:r>
      <w:r w:rsidR="001B10C3">
        <w:rPr>
          <w:rFonts w:ascii="Times New Roman" w:eastAsia="Times New Roman" w:hAnsi="Times New Roman" w:cs="Times New Roman"/>
          <w:sz w:val="24"/>
          <w:szCs w:val="24"/>
        </w:rPr>
        <w:t>soil nitrate as well as in Throughfall N.</w:t>
      </w:r>
    </w:p>
    <w:p w14:paraId="29F0C2D6" w14:textId="191CEBF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commentRangeStart w:id="24"/>
      <w:r w:rsidR="00684F3D" w:rsidRPr="00D614C5">
        <w:rPr>
          <w:rFonts w:ascii="Times New Roman" w:eastAsia="Times New Roman" w:hAnsi="Times New Roman" w:cs="Times New Roman"/>
          <w:sz w:val="24"/>
          <w:szCs w:val="24"/>
          <w:u w:val="single"/>
        </w:rPr>
        <w:t>Nitrogen</w:t>
      </w:r>
      <w:commentRangeEnd w:id="24"/>
      <w:r w:rsidR="006242DB" w:rsidRPr="00D614C5">
        <w:rPr>
          <w:rStyle w:val="CommentReference"/>
          <w:u w:val="single"/>
        </w:rPr>
        <w:commentReference w:id="24"/>
      </w:r>
    </w:p>
    <w:p w14:paraId="446CBDC8" w14:textId="33F7432C" w:rsidR="00684F3D"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2B215260" w14:textId="77777777" w:rsidR="000B32D9" w:rsidRDefault="000B32D9" w:rsidP="000B32D9">
      <w:pPr>
        <w:spacing w:line="480" w:lineRule="auto"/>
        <w:contextualSpacing/>
        <w:rPr>
          <w:rFonts w:ascii="Times New Roman" w:eastAsia="Times New Roman" w:hAnsi="Times New Roman" w:cs="Times New Roman"/>
          <w:sz w:val="24"/>
          <w:szCs w:val="24"/>
        </w:rPr>
      </w:pPr>
      <w:commentRangeStart w:id="25"/>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25"/>
      <w:r>
        <w:rPr>
          <w:rStyle w:val="CommentReference"/>
        </w:rPr>
        <w:commentReference w:id="25"/>
      </w:r>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N</w:t>
      </w:r>
      <w:r w:rsidR="00A66999" w:rsidRPr="00D614C5">
        <w:rPr>
          <w:rFonts w:ascii="Times New Roman" w:eastAsia="Times New Roman" w:hAnsi="Times New Roman" w:cs="Times New Roman"/>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26"/>
      <w:r>
        <w:rPr>
          <w:rFonts w:ascii="Times New Roman" w:eastAsia="Times New Roman" w:hAnsi="Times New Roman" w:cs="Times New Roman"/>
          <w:sz w:val="24"/>
          <w:szCs w:val="24"/>
        </w:rPr>
        <w:t>(</w:t>
      </w:r>
      <w:hyperlink r:id="rId20" w:history="1">
        <w:r>
          <w:rPr>
            <w:rStyle w:val="Hyperlink"/>
          </w:rPr>
          <w:t>https://link.springer.com/article/10.1007/BF02183092</w:t>
        </w:r>
      </w:hyperlink>
      <w:commentRangeEnd w:id="26"/>
      <w:r w:rsidR="00202422">
        <w:rPr>
          <w:rStyle w:val="CommentReference"/>
        </w:rPr>
        <w:commentReference w:id="26"/>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27"/>
      <w:r>
        <w:rPr>
          <w:rFonts w:ascii="Times New Roman" w:eastAsia="Times New Roman" w:hAnsi="Times New Roman" w:cs="Times New Roman"/>
          <w:sz w:val="24"/>
          <w:szCs w:val="24"/>
        </w:rPr>
        <w:t>(</w:t>
      </w:r>
      <w:hyperlink r:id="rId22" w:history="1">
        <w:r>
          <w:rPr>
            <w:rStyle w:val="Hyperlink"/>
          </w:rPr>
          <w:t>https://link.springer.com/article/10.1007/s00442-005-0044-1</w:t>
        </w:r>
      </w:hyperlink>
      <w:r>
        <w:rPr>
          <w:rFonts w:ascii="Times New Roman" w:eastAsia="Times New Roman" w:hAnsi="Times New Roman" w:cs="Times New Roman"/>
          <w:sz w:val="24"/>
          <w:szCs w:val="24"/>
        </w:rPr>
        <w:t>)</w:t>
      </w:r>
      <w:commentRangeEnd w:id="27"/>
      <w:r w:rsidR="00202422">
        <w:rPr>
          <w:rStyle w:val="CommentReference"/>
        </w:rPr>
        <w:commentReference w:id="27"/>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SRP</w:t>
      </w:r>
    </w:p>
    <w:p w14:paraId="5240BECB" w14:textId="79D01DB4"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stream ecosystems, an excess amount of SRP can </w:t>
      </w:r>
      <w:r>
        <w:rPr>
          <w:rFonts w:ascii="Times New Roman" w:eastAsia="Times New Roman" w:hAnsi="Times New Roman" w:cs="Times New Roman"/>
          <w:sz w:val="24"/>
          <w:szCs w:val="24"/>
        </w:rPr>
        <w:lastRenderedPageBreak/>
        <w:t xml:space="preserve">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this was not seen in the SRP samples from throughfall, it suggests that the WSB in highly impacted areas are adding more phosphorous than can be taken up by soil microbes</w:t>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6-23T14:06:00Z" w:initials="C">
    <w:p w14:paraId="0341BCCC" w14:textId="0C9418B4" w:rsidR="00EB7C4C" w:rsidRDefault="00EB7C4C">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23T14:06:00Z" w:initials="C">
    <w:p w14:paraId="5E100DE2" w14:textId="3C2C76A5" w:rsidR="00EB7C4C" w:rsidRDefault="00EB7C4C">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6-23T14:06:00Z" w:initials="C">
    <w:p w14:paraId="28845DC0" w14:textId="6138E0AC" w:rsidR="00EB7C4C" w:rsidRDefault="00EB7C4C">
      <w:pPr>
        <w:pStyle w:val="CommentText"/>
      </w:pPr>
      <w:r>
        <w:rPr>
          <w:rStyle w:val="CommentReference"/>
        </w:rPr>
        <w:annotationRef/>
      </w:r>
      <w:r>
        <w:t xml:space="preserve">Toni (Anthonia) Stewart </w:t>
      </w:r>
    </w:p>
  </w:comment>
  <w:comment w:id="6" w:author="Clay" w:date="2020-06-23T14:06:00Z" w:initials="C">
    <w:p w14:paraId="5BDEFA0E" w14:textId="5700B35E" w:rsidR="00EB7C4C" w:rsidRDefault="00EB7C4C">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7" w:author="Clay" w:date="2020-06-23T14:06:00Z" w:initials="C">
    <w:p w14:paraId="3E2517A4" w14:textId="26BEFE22" w:rsidR="00EB7C4C" w:rsidRDefault="00EB7C4C">
      <w:pPr>
        <w:pStyle w:val="CommentText"/>
      </w:pPr>
      <w:r>
        <w:rPr>
          <w:rStyle w:val="CommentReference"/>
        </w:rPr>
        <w:annotationRef/>
      </w:r>
      <w:r>
        <w:t>Forest management and climate have increased the risk of big and long lasting defoliation events?</w:t>
      </w:r>
    </w:p>
  </w:comment>
  <w:comment w:id="8" w:author="Clay" w:date="2020-06-23T14:06:00Z" w:initials="C">
    <w:p w14:paraId="2D32FEA4" w14:textId="77777777" w:rsidR="00EB7C4C" w:rsidRDefault="00EB7C4C"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0" w:author="Clay" w:date="2020-06-23T14:06:00Z" w:initials="C">
    <w:p w14:paraId="2F3F9E76" w14:textId="1C943BD9" w:rsidR="00EB7C4C" w:rsidRDefault="00EB7C4C">
      <w:pPr>
        <w:pStyle w:val="CommentText"/>
      </w:pPr>
      <w:r>
        <w:rPr>
          <w:rStyle w:val="CommentReference"/>
        </w:rPr>
        <w:annotationRef/>
      </w:r>
      <w:r>
        <w:t>Either specify “and to a lesser extent X, Y, X” or delete</w:t>
      </w:r>
    </w:p>
  </w:comment>
  <w:comment w:id="11" w:author="Clay" w:date="2020-06-23T14:06:00Z" w:initials="C">
    <w:p w14:paraId="190BBF68" w14:textId="6BF0770C" w:rsidR="00EB7C4C" w:rsidRDefault="00EB7C4C">
      <w:pPr>
        <w:pStyle w:val="CommentText"/>
      </w:pPr>
      <w:r>
        <w:rPr>
          <w:rStyle w:val="CommentReference"/>
        </w:rPr>
        <w:annotationRef/>
      </w:r>
      <w:r>
        <w:t xml:space="preserve">This is the first mention of this concept, but you should introduce it in the first paragraph as how a “normal” forest works, which is that they are usually </w:t>
      </w:r>
      <w:proofErr w:type="gramStart"/>
      <w:r>
        <w:t>fairly retentive</w:t>
      </w:r>
      <w:proofErr w:type="gramEnd"/>
      <w:r>
        <w:t xml:space="preserve"> of nutrients</w:t>
      </w:r>
    </w:p>
  </w:comment>
  <w:comment w:id="12" w:author="Clay" w:date="2020-06-23T14:06:00Z" w:initials="C">
    <w:p w14:paraId="6EDA2564" w14:textId="6DF6C57E" w:rsidR="00EB7C4C" w:rsidRDefault="00EB7C4C">
      <w:pPr>
        <w:pStyle w:val="CommentText"/>
      </w:pPr>
      <w:r>
        <w:rPr>
          <w:rStyle w:val="CommentReference"/>
        </w:rPr>
        <w:annotationRef/>
      </w:r>
      <w:r>
        <w:t>This doesn’t belong here and maybe can be deleted from the whole thing</w:t>
      </w:r>
    </w:p>
  </w:comment>
  <w:comment w:id="13" w:author="Clay" w:date="2020-06-23T14:06:00Z" w:initials="C">
    <w:p w14:paraId="5E83F369" w14:textId="1FCA20AB" w:rsidR="00EB7C4C" w:rsidRDefault="00EB7C4C">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4" w:author="Clay" w:date="2020-06-23T14:06:00Z" w:initials="C">
    <w:p w14:paraId="011398BF" w14:textId="3F6237AB" w:rsidR="00EB7C4C" w:rsidRDefault="00EB7C4C">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16" w:author="Clay" w:date="2020-06-23T14:06:00Z" w:initials="C">
    <w:p w14:paraId="3ACBB0F1" w14:textId="315F32A6" w:rsidR="00EB7C4C" w:rsidRDefault="00EB7C4C">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15" w:author="Clay" w:date="2020-06-23T14:06:00Z" w:initials="C">
    <w:p w14:paraId="0EF170A7" w14:textId="7D410CD0" w:rsidR="00EB7C4C" w:rsidRDefault="00EB7C4C">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8" w:author="Clay" w:date="2020-06-23T14:06:00Z" w:initials="C">
    <w:p w14:paraId="388AB754" w14:textId="37245D97" w:rsidR="00EB7C4C" w:rsidRDefault="00EB7C4C">
      <w:pPr>
        <w:pStyle w:val="CommentText"/>
      </w:pPr>
      <w:r>
        <w:rPr>
          <w:rStyle w:val="CommentReference"/>
        </w:rPr>
        <w:annotationRef/>
      </w:r>
      <w:r>
        <w:t xml:space="preserve">I </w:t>
      </w:r>
      <w:proofErr w:type="gramStart"/>
      <w:r>
        <w:t>don’t</w:t>
      </w:r>
      <w:proofErr w:type="gramEnd"/>
      <w:r>
        <w:t xml:space="preserve"> know how this connects or why it’s important.  I think you can delete it</w:t>
      </w:r>
    </w:p>
  </w:comment>
  <w:comment w:id="17" w:author="Clay" w:date="2020-06-23T14:06:00Z" w:initials="C">
    <w:p w14:paraId="249B5E2D" w14:textId="74B4E519" w:rsidR="00EB7C4C" w:rsidRDefault="00EB7C4C">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19" w:author="Clay" w:date="2020-06-23T14:06:00Z" w:initials="C">
    <w:p w14:paraId="1F2A58FE" w14:textId="48887F86" w:rsidR="00EB7C4C" w:rsidRDefault="00EB7C4C">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20" w:author="Clay Arango" w:date="2020-06-23T14:06:00Z" w:initials="CA">
    <w:p w14:paraId="55B7CCB5" w14:textId="77777777" w:rsidR="00EB7C4C" w:rsidRDefault="00EB7C4C"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21" w:author="Clay Arango" w:date="2020-06-23T14:06:00Z" w:initials="CA">
    <w:p w14:paraId="534EB0A5" w14:textId="77777777" w:rsidR="00EB7C4C" w:rsidRDefault="00EB7C4C" w:rsidP="004162F7">
      <w:pPr>
        <w:pStyle w:val="CommentText"/>
      </w:pPr>
      <w:r>
        <w:rPr>
          <w:rStyle w:val="CommentReference"/>
        </w:rPr>
        <w:annotationRef/>
      </w:r>
      <w:r>
        <w:t xml:space="preserve">Go back to that Griffin and Turner paper to see what net changes indicated which outcome for </w:t>
      </w:r>
      <w:proofErr w:type="gramStart"/>
      <w:r>
        <w:t>N, and</w:t>
      </w:r>
      <w:proofErr w:type="gramEnd"/>
      <w:r>
        <w:t xml:space="preserve"> include them there.</w:t>
      </w:r>
    </w:p>
  </w:comment>
  <w:comment w:id="22" w:author="Clay Arango" w:date="2020-06-23T14:06:00Z" w:initials="CA">
    <w:p w14:paraId="5CC2DCAC" w14:textId="77777777" w:rsidR="00EB7C4C" w:rsidRDefault="00EB7C4C" w:rsidP="004162F7">
      <w:pPr>
        <w:pStyle w:val="CommentText"/>
      </w:pPr>
      <w:r>
        <w:rPr>
          <w:rStyle w:val="CommentReference"/>
        </w:rPr>
        <w:annotationRef/>
      </w:r>
      <w:r>
        <w:t>Molar ratios</w:t>
      </w:r>
    </w:p>
    <w:p w14:paraId="3A9890F8" w14:textId="77777777" w:rsidR="00EB7C4C" w:rsidRDefault="00EB7C4C" w:rsidP="004162F7">
      <w:pPr>
        <w:pStyle w:val="CommentText"/>
      </w:pPr>
    </w:p>
    <w:p w14:paraId="09FE55CF" w14:textId="77777777" w:rsidR="00EB7C4C" w:rsidRDefault="00EB7C4C" w:rsidP="004162F7">
      <w:pPr>
        <w:pStyle w:val="CommentText"/>
      </w:pPr>
      <w:r>
        <w:t>Still need to address this…doesn’t the method specify a molar ratio?  If not, just let me know</w:t>
      </w:r>
    </w:p>
  </w:comment>
  <w:comment w:id="24" w:author="Clay" w:date="2020-06-23T14:06:00Z" w:initials="C">
    <w:p w14:paraId="0604A6AF" w14:textId="71C96FE7" w:rsidR="00EB7C4C" w:rsidRDefault="00EB7C4C">
      <w:pPr>
        <w:pStyle w:val="CommentText"/>
      </w:pPr>
      <w:r>
        <w:rPr>
          <w:rStyle w:val="CommentReference"/>
        </w:rPr>
        <w:annotationRef/>
      </w:r>
      <w:r>
        <w:t>Need to fix your secondary headings.  Most of these are actually results, not discussion</w:t>
      </w:r>
    </w:p>
    <w:p w14:paraId="4E368577" w14:textId="77777777" w:rsidR="00EB7C4C" w:rsidRDefault="00EB7C4C">
      <w:pPr>
        <w:pStyle w:val="CommentText"/>
      </w:pPr>
    </w:p>
    <w:p w14:paraId="05670072" w14:textId="2B2D3B01" w:rsidR="00EB7C4C" w:rsidRDefault="00EB7C4C">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25" w:author="Clay" w:date="2020-06-23T14:06:00Z" w:initials="C">
    <w:p w14:paraId="38620883" w14:textId="77777777" w:rsidR="00EB7C4C" w:rsidRDefault="00EB7C4C" w:rsidP="000B32D9">
      <w:pPr>
        <w:pStyle w:val="CommentText"/>
      </w:pPr>
      <w:r>
        <w:rPr>
          <w:rStyle w:val="CommentReference"/>
        </w:rPr>
        <w:annotationRef/>
      </w:r>
      <w:r>
        <w:t>These are all discussion</w:t>
      </w:r>
    </w:p>
  </w:comment>
  <w:comment w:id="26" w:author="Neziri Izak - OHS" w:date="2020-06-23T14:06:00Z" w:initials="NI-O">
    <w:p w14:paraId="0CE94CC8" w14:textId="6670EED8" w:rsidR="00EB7C4C" w:rsidRDefault="00EB7C4C">
      <w:pPr>
        <w:pStyle w:val="CommentText"/>
      </w:pPr>
      <w:r>
        <w:rPr>
          <w:rStyle w:val="CommentReference"/>
        </w:rPr>
        <w:annotationRef/>
      </w:r>
      <w:r>
        <w:t>Will cite properly. Current place holder until I read a few more papers I book marked.</w:t>
      </w:r>
    </w:p>
  </w:comment>
  <w:comment w:id="27" w:author="Neziri Izak - OHS" w:date="2020-06-23T14:06:00Z" w:initials="NI-O">
    <w:p w14:paraId="64557782" w14:textId="70FEED66" w:rsidR="00EB7C4C" w:rsidRDefault="00EB7C4C">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2D32FEA4"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388AB754" w15:done="0"/>
  <w15:commentEx w15:paraId="249B5E2D" w15:done="0"/>
  <w15:commentEx w15:paraId="1F2A58FE" w15:done="0"/>
  <w15:commentEx w15:paraId="55B7CCB5" w15:done="0"/>
  <w15:commentEx w15:paraId="534EB0A5" w15:done="0"/>
  <w15:commentEx w15:paraId="09FE55CF" w15:done="0"/>
  <w15:commentEx w15:paraId="05670072" w15:done="0"/>
  <w15:commentEx w15:paraId="38620883"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2D32FEA4" w16cid:durableId="22876EA0"/>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388AB754" w16cid:durableId="22876EB9"/>
  <w16cid:commentId w16cid:paraId="249B5E2D" w16cid:durableId="22876EBA"/>
  <w16cid:commentId w16cid:paraId="1F2A58FE" w16cid:durableId="22876EBF"/>
  <w16cid:commentId w16cid:paraId="55B7CCB5" w16cid:durableId="20D08095"/>
  <w16cid:commentId w16cid:paraId="534EB0A5" w16cid:durableId="21C56C97"/>
  <w16cid:commentId w16cid:paraId="09FE55CF" w16cid:durableId="21C56C9B"/>
  <w16cid:commentId w16cid:paraId="05670072" w16cid:durableId="22876EEC"/>
  <w16cid:commentId w16cid:paraId="38620883" w16cid:durableId="229398D0"/>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8125D5" w14:textId="77777777" w:rsidR="00017F11" w:rsidRDefault="00017F11">
      <w:pPr>
        <w:spacing w:after="0" w:line="240" w:lineRule="auto"/>
      </w:pPr>
      <w:r>
        <w:separator/>
      </w:r>
    </w:p>
  </w:endnote>
  <w:endnote w:type="continuationSeparator" w:id="0">
    <w:p w14:paraId="7EC8EBFF" w14:textId="77777777" w:rsidR="00017F11" w:rsidRDefault="00017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0B4100" w:rsidRDefault="000B41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8B9F08" w14:textId="77777777" w:rsidR="00EB7C4C" w:rsidRDefault="00EB7C4C">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0B4100" w:rsidRDefault="000B41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86F56B" w14:textId="77777777" w:rsidR="00EB7C4C" w:rsidRDefault="00EB7C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87A482" w14:textId="77777777" w:rsidR="00017F11" w:rsidRDefault="00017F11">
      <w:pPr>
        <w:spacing w:after="0" w:line="240" w:lineRule="auto"/>
      </w:pPr>
      <w:r>
        <w:separator/>
      </w:r>
    </w:p>
  </w:footnote>
  <w:footnote w:type="continuationSeparator" w:id="0">
    <w:p w14:paraId="244C1B91" w14:textId="77777777" w:rsidR="00017F11" w:rsidRDefault="00017F11">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4298"/>
    <w:rsid w:val="0001191B"/>
    <w:rsid w:val="00017F11"/>
    <w:rsid w:val="000275A4"/>
    <w:rsid w:val="00030485"/>
    <w:rsid w:val="00033C10"/>
    <w:rsid w:val="000425FC"/>
    <w:rsid w:val="0009519D"/>
    <w:rsid w:val="00096AE3"/>
    <w:rsid w:val="000A72DD"/>
    <w:rsid w:val="000B32D9"/>
    <w:rsid w:val="000B4100"/>
    <w:rsid w:val="000F47C1"/>
    <w:rsid w:val="000F7550"/>
    <w:rsid w:val="001243B3"/>
    <w:rsid w:val="001322F7"/>
    <w:rsid w:val="001539E9"/>
    <w:rsid w:val="00163657"/>
    <w:rsid w:val="00172A83"/>
    <w:rsid w:val="001760CD"/>
    <w:rsid w:val="00176FC7"/>
    <w:rsid w:val="00180C4B"/>
    <w:rsid w:val="001B10C3"/>
    <w:rsid w:val="001D4414"/>
    <w:rsid w:val="001D78FA"/>
    <w:rsid w:val="001E3C19"/>
    <w:rsid w:val="001F18E5"/>
    <w:rsid w:val="00202422"/>
    <w:rsid w:val="00207FE3"/>
    <w:rsid w:val="00215CA2"/>
    <w:rsid w:val="0022258E"/>
    <w:rsid w:val="00235E3E"/>
    <w:rsid w:val="00243CE1"/>
    <w:rsid w:val="00257055"/>
    <w:rsid w:val="002942DB"/>
    <w:rsid w:val="002D6B05"/>
    <w:rsid w:val="002E09C5"/>
    <w:rsid w:val="002E6C81"/>
    <w:rsid w:val="002F3E7B"/>
    <w:rsid w:val="00310614"/>
    <w:rsid w:val="00314DEC"/>
    <w:rsid w:val="0031750B"/>
    <w:rsid w:val="00317DE0"/>
    <w:rsid w:val="00336661"/>
    <w:rsid w:val="00344C48"/>
    <w:rsid w:val="00351B70"/>
    <w:rsid w:val="00373DA7"/>
    <w:rsid w:val="0039393C"/>
    <w:rsid w:val="00395401"/>
    <w:rsid w:val="003A0528"/>
    <w:rsid w:val="003C4EA8"/>
    <w:rsid w:val="003F07F7"/>
    <w:rsid w:val="003F3A2D"/>
    <w:rsid w:val="003F3AB3"/>
    <w:rsid w:val="00412759"/>
    <w:rsid w:val="004162F7"/>
    <w:rsid w:val="00422551"/>
    <w:rsid w:val="004541A4"/>
    <w:rsid w:val="004545ED"/>
    <w:rsid w:val="00462FD5"/>
    <w:rsid w:val="004726F9"/>
    <w:rsid w:val="004901A2"/>
    <w:rsid w:val="004A5C50"/>
    <w:rsid w:val="004D0407"/>
    <w:rsid w:val="004F0ECC"/>
    <w:rsid w:val="004F5D64"/>
    <w:rsid w:val="004F6786"/>
    <w:rsid w:val="00522A9B"/>
    <w:rsid w:val="005314C2"/>
    <w:rsid w:val="00540744"/>
    <w:rsid w:val="005738BB"/>
    <w:rsid w:val="00573D7B"/>
    <w:rsid w:val="0058757A"/>
    <w:rsid w:val="00587EC8"/>
    <w:rsid w:val="00597A2A"/>
    <w:rsid w:val="00597DF9"/>
    <w:rsid w:val="005A4ADD"/>
    <w:rsid w:val="005A62BD"/>
    <w:rsid w:val="005B04A4"/>
    <w:rsid w:val="005C5449"/>
    <w:rsid w:val="005C5AFF"/>
    <w:rsid w:val="005E0D9D"/>
    <w:rsid w:val="005E78C4"/>
    <w:rsid w:val="005E7E67"/>
    <w:rsid w:val="00623196"/>
    <w:rsid w:val="006238CE"/>
    <w:rsid w:val="006242DB"/>
    <w:rsid w:val="00624841"/>
    <w:rsid w:val="0063048D"/>
    <w:rsid w:val="00635746"/>
    <w:rsid w:val="006463F6"/>
    <w:rsid w:val="006470BE"/>
    <w:rsid w:val="006522D5"/>
    <w:rsid w:val="0065520E"/>
    <w:rsid w:val="00655A30"/>
    <w:rsid w:val="00667969"/>
    <w:rsid w:val="00684F3D"/>
    <w:rsid w:val="006B3408"/>
    <w:rsid w:val="006B5FA2"/>
    <w:rsid w:val="006D1A3A"/>
    <w:rsid w:val="006E57E9"/>
    <w:rsid w:val="006F2DB8"/>
    <w:rsid w:val="00720826"/>
    <w:rsid w:val="00724BB8"/>
    <w:rsid w:val="0073326E"/>
    <w:rsid w:val="00746AB7"/>
    <w:rsid w:val="00753C2F"/>
    <w:rsid w:val="00754A94"/>
    <w:rsid w:val="00784890"/>
    <w:rsid w:val="00794F2B"/>
    <w:rsid w:val="007A1270"/>
    <w:rsid w:val="007A48E1"/>
    <w:rsid w:val="007C2178"/>
    <w:rsid w:val="007C4240"/>
    <w:rsid w:val="007F59C5"/>
    <w:rsid w:val="008048BF"/>
    <w:rsid w:val="00841890"/>
    <w:rsid w:val="00841999"/>
    <w:rsid w:val="00846864"/>
    <w:rsid w:val="00893CC9"/>
    <w:rsid w:val="008957DC"/>
    <w:rsid w:val="0089758C"/>
    <w:rsid w:val="008C298B"/>
    <w:rsid w:val="008D36EA"/>
    <w:rsid w:val="008D796E"/>
    <w:rsid w:val="00902055"/>
    <w:rsid w:val="00910643"/>
    <w:rsid w:val="009349A6"/>
    <w:rsid w:val="009356E2"/>
    <w:rsid w:val="0094121F"/>
    <w:rsid w:val="0095679A"/>
    <w:rsid w:val="0096086E"/>
    <w:rsid w:val="00974F9D"/>
    <w:rsid w:val="0098328A"/>
    <w:rsid w:val="009841B6"/>
    <w:rsid w:val="009B7BE5"/>
    <w:rsid w:val="009C21F1"/>
    <w:rsid w:val="009C385A"/>
    <w:rsid w:val="009E1204"/>
    <w:rsid w:val="009F44CA"/>
    <w:rsid w:val="009F6209"/>
    <w:rsid w:val="009F63F2"/>
    <w:rsid w:val="00A12A86"/>
    <w:rsid w:val="00A31EB0"/>
    <w:rsid w:val="00A32005"/>
    <w:rsid w:val="00A4764E"/>
    <w:rsid w:val="00A57681"/>
    <w:rsid w:val="00A618C4"/>
    <w:rsid w:val="00A61CBA"/>
    <w:rsid w:val="00A66999"/>
    <w:rsid w:val="00A7615C"/>
    <w:rsid w:val="00A76A2D"/>
    <w:rsid w:val="00A9341D"/>
    <w:rsid w:val="00AA28AD"/>
    <w:rsid w:val="00AB723F"/>
    <w:rsid w:val="00AC3C34"/>
    <w:rsid w:val="00B04664"/>
    <w:rsid w:val="00B06E8D"/>
    <w:rsid w:val="00B121CA"/>
    <w:rsid w:val="00B13FC2"/>
    <w:rsid w:val="00B3142A"/>
    <w:rsid w:val="00B5362A"/>
    <w:rsid w:val="00BC4BA4"/>
    <w:rsid w:val="00BE16B0"/>
    <w:rsid w:val="00C028A3"/>
    <w:rsid w:val="00C13198"/>
    <w:rsid w:val="00C213DE"/>
    <w:rsid w:val="00C24DD2"/>
    <w:rsid w:val="00C32B58"/>
    <w:rsid w:val="00C4366C"/>
    <w:rsid w:val="00C55CE6"/>
    <w:rsid w:val="00C97580"/>
    <w:rsid w:val="00C97CB5"/>
    <w:rsid w:val="00CB2AA5"/>
    <w:rsid w:val="00CC1F4C"/>
    <w:rsid w:val="00CC208F"/>
    <w:rsid w:val="00CD0FA5"/>
    <w:rsid w:val="00CE49E2"/>
    <w:rsid w:val="00CF293D"/>
    <w:rsid w:val="00D047D1"/>
    <w:rsid w:val="00D12355"/>
    <w:rsid w:val="00D220D6"/>
    <w:rsid w:val="00D34869"/>
    <w:rsid w:val="00D479A1"/>
    <w:rsid w:val="00D5125E"/>
    <w:rsid w:val="00D51862"/>
    <w:rsid w:val="00D614C5"/>
    <w:rsid w:val="00D61996"/>
    <w:rsid w:val="00D72EB8"/>
    <w:rsid w:val="00D75D82"/>
    <w:rsid w:val="00D765D3"/>
    <w:rsid w:val="00D76DA6"/>
    <w:rsid w:val="00D91838"/>
    <w:rsid w:val="00D96C1A"/>
    <w:rsid w:val="00DA1B40"/>
    <w:rsid w:val="00DB599A"/>
    <w:rsid w:val="00DB5F36"/>
    <w:rsid w:val="00DC3D92"/>
    <w:rsid w:val="00DE10F3"/>
    <w:rsid w:val="00DE1705"/>
    <w:rsid w:val="00E02A5A"/>
    <w:rsid w:val="00E04BCB"/>
    <w:rsid w:val="00E0657B"/>
    <w:rsid w:val="00E10E0D"/>
    <w:rsid w:val="00E1157A"/>
    <w:rsid w:val="00E23D8F"/>
    <w:rsid w:val="00E953B1"/>
    <w:rsid w:val="00EB0B7B"/>
    <w:rsid w:val="00EB72F0"/>
    <w:rsid w:val="00EB7C4C"/>
    <w:rsid w:val="00EC741A"/>
    <w:rsid w:val="00ED3F14"/>
    <w:rsid w:val="00EF2626"/>
    <w:rsid w:val="00EF27FA"/>
    <w:rsid w:val="00EF47A4"/>
    <w:rsid w:val="00F10DFC"/>
    <w:rsid w:val="00F1534E"/>
    <w:rsid w:val="00F16B8D"/>
    <w:rsid w:val="00F37CA3"/>
    <w:rsid w:val="00F53E32"/>
    <w:rsid w:val="00F82EBD"/>
    <w:rsid w:val="00F841B8"/>
    <w:rsid w:val="00FA48E9"/>
    <w:rsid w:val="00FA6272"/>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DECF4C46-6D14-4587-8C9A-BE7A63740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2.tiff"/><Relationship Id="rId18" Type="http://schemas.openxmlformats.org/officeDocument/2006/relationships/image" Target="media/image7.tiff"/><Relationship Id="rId3" Type="http://schemas.openxmlformats.org/officeDocument/2006/relationships/settings" Target="settings.xml"/><Relationship Id="rId21" Type="http://schemas.microsoft.com/office/2018/08/relationships/commentsExtensible" Target="commentsExtensible.xml"/><Relationship Id="rId7" Type="http://schemas.openxmlformats.org/officeDocument/2006/relationships/comments" Target="comment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hyperlink" Target="https://link.springer.com/article/10.1007/BF02183092"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4.tiff"/><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3.tiff"/><Relationship Id="rId22" Type="http://schemas.openxmlformats.org/officeDocument/2006/relationships/hyperlink" Target="https://link.springer.com/article/10.1007/s00442-005-00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508CB0-48F2-469B-8D92-64EF052E8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35</Pages>
  <Words>6058</Words>
  <Characters>34531</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35</cp:revision>
  <dcterms:created xsi:type="dcterms:W3CDTF">2020-06-30T00:23:00Z</dcterms:created>
  <dcterms:modified xsi:type="dcterms:W3CDTF">2020-07-01T21:21:00Z</dcterms:modified>
</cp:coreProperties>
</file>