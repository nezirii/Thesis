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720B1633" w:rsidR="00D5125E" w:rsidRPr="00D5125E" w:rsidRDefault="006522D5" w:rsidP="00D5125E">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005C6D9C">
        <w:rPr>
          <w:rFonts w:eastAsia="Times New Roman" w:cs="Times New Roman"/>
          <w:snapToGrid w:val="0"/>
          <w:sz w:val="24"/>
          <w:szCs w:val="24"/>
        </w:rPr>
        <w:t xml:space="preserve"> </w:t>
      </w:r>
      <w:r w:rsidR="00960408">
        <w:rPr>
          <w:rFonts w:eastAsia="Times New Roman" w:cs="Times New Roman"/>
          <w:snapToGrid w:val="0"/>
          <w:sz w:val="24"/>
          <w:szCs w:val="24"/>
        </w:rPr>
        <w:t>HERBIVORY</w:t>
      </w:r>
      <w:r w:rsidR="00960408" w:rsidRPr="006522D5">
        <w:rPr>
          <w:rFonts w:eastAsia="Times New Roman" w:cs="Times New Roman"/>
          <w:snapToGrid w:val="0"/>
          <w:sz w:val="24"/>
          <w:szCs w:val="24"/>
        </w:rPr>
        <w:t xml:space="preserve"> </w:t>
      </w:r>
      <w:r>
        <w:rPr>
          <w:rFonts w:eastAsia="Times New Roman" w:cs="Times New Roman"/>
          <w:snapToGrid w:val="0"/>
          <w:sz w:val="24"/>
          <w:szCs w:val="24"/>
        </w:rPr>
        <w:t xml:space="preserve">ON </w:t>
      </w:r>
      <w:r w:rsidR="00960408">
        <w:rPr>
          <w:rFonts w:eastAsia="Times New Roman" w:cs="Times New Roman"/>
          <w:snapToGrid w:val="0"/>
          <w:sz w:val="24"/>
          <w:szCs w:val="24"/>
        </w:rPr>
        <w:t>FOREST SOILS AND LITTER DECOMPOSITION</w:t>
      </w:r>
      <w:r>
        <w:rPr>
          <w:rFonts w:eastAsia="Times New Roman" w:cs="Times New Roman"/>
          <w:snapToGrid w:val="0"/>
          <w:sz w:val="24"/>
          <w:szCs w:val="24"/>
        </w:rPr>
        <w:t xml:space="preserve"> IN CENTRAL WASHINGTON</w:t>
      </w:r>
    </w:p>
    <w:p w14:paraId="3187AECF" w14:textId="77777777" w:rsidR="00D5125E" w:rsidRPr="00D5125E" w:rsidRDefault="00D5125E" w:rsidP="00D5125E">
      <w:pPr>
        <w:widowControl w:val="0"/>
        <w:spacing w:after="0" w:line="240" w:lineRule="auto"/>
        <w:rPr>
          <w:rFonts w:eastAsia="Times New Roman" w:cs="Times New Roman"/>
          <w:snapToGrid w:val="0"/>
          <w:sz w:val="24"/>
          <w:szCs w:val="24"/>
        </w:rPr>
      </w:pPr>
    </w:p>
    <w:p w14:paraId="3D4A0D3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w:t>
      </w:r>
    </w:p>
    <w:p w14:paraId="5CEAFFC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626F19"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4CDFB5"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D2F037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A Thesis</w:t>
      </w:r>
    </w:p>
    <w:p w14:paraId="6FA598F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EB2629"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Presented to</w:t>
      </w:r>
    </w:p>
    <w:p w14:paraId="5E23BD4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C21F49D"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The Graduate Faculty</w:t>
      </w:r>
    </w:p>
    <w:p w14:paraId="5DB1E30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0C5E9181"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Central Washington University</w:t>
      </w:r>
    </w:p>
    <w:p w14:paraId="2300CA2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058B85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6A426C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270D6B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2DEB1C2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FA4CC6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04368E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51B868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In Partial Fulfillment</w:t>
      </w:r>
    </w:p>
    <w:p w14:paraId="5C0506D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7E4547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of the Requirements for the Degree</w:t>
      </w:r>
    </w:p>
    <w:p w14:paraId="1D89952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22BC1E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Master of Science</w:t>
      </w:r>
    </w:p>
    <w:p w14:paraId="23BB62E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6CD645F" w14:textId="6E482564"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Biological Sciences</w:t>
      </w:r>
    </w:p>
    <w:p w14:paraId="70907C6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201913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12C2F4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71E002B"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34F961D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E2C38D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8E97D4"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6639188"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24D2EF5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B359E46" w14:textId="0889BAB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6305B4F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CFBC017" w14:textId="586A544C"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J</w:t>
      </w:r>
      <w:r w:rsidR="006522D5">
        <w:rPr>
          <w:rFonts w:eastAsia="Times New Roman" w:cs="Times New Roman"/>
          <w:snapToGrid w:val="0"/>
          <w:sz w:val="24"/>
          <w:szCs w:val="24"/>
        </w:rPr>
        <w:t>uly</w:t>
      </w:r>
      <w:r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11052F3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CENTRAL WASHINGTON UNIVERSITY</w:t>
      </w:r>
    </w:p>
    <w:p w14:paraId="0EF00F9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A92F4D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Graduate Studies</w:t>
      </w:r>
    </w:p>
    <w:p w14:paraId="62C6AB0C" w14:textId="77777777" w:rsidR="00D5125E" w:rsidRPr="00D5125E" w:rsidRDefault="00D5125E" w:rsidP="00D5125E">
      <w:pPr>
        <w:widowControl w:val="0"/>
        <w:spacing w:after="0" w:line="240" w:lineRule="auto"/>
        <w:rPr>
          <w:rFonts w:eastAsia="Times New Roman" w:cs="Times New Roman"/>
          <w:snapToGrid w:val="0"/>
          <w:sz w:val="24"/>
          <w:szCs w:val="24"/>
        </w:rPr>
      </w:pPr>
    </w:p>
    <w:p w14:paraId="7A9CE33E" w14:textId="77777777" w:rsidR="00D5125E" w:rsidRPr="00D5125E" w:rsidRDefault="00D5125E" w:rsidP="00D5125E">
      <w:pPr>
        <w:widowControl w:val="0"/>
        <w:spacing w:after="0" w:line="240" w:lineRule="auto"/>
        <w:rPr>
          <w:rFonts w:eastAsia="Times New Roman" w:cs="Times New Roman"/>
          <w:snapToGrid w:val="0"/>
          <w:sz w:val="24"/>
          <w:szCs w:val="24"/>
        </w:rPr>
      </w:pPr>
    </w:p>
    <w:p w14:paraId="6FC6B356" w14:textId="77777777" w:rsidR="00D5125E" w:rsidRPr="00D5125E" w:rsidRDefault="00D5125E" w:rsidP="00D5125E">
      <w:pPr>
        <w:widowControl w:val="0"/>
        <w:spacing w:after="0" w:line="240" w:lineRule="auto"/>
        <w:rPr>
          <w:rFonts w:eastAsia="Times New Roman" w:cs="Times New Roman"/>
          <w:snapToGrid w:val="0"/>
          <w:sz w:val="24"/>
          <w:szCs w:val="24"/>
        </w:rPr>
      </w:pPr>
    </w:p>
    <w:p w14:paraId="34DAE726" w14:textId="77777777" w:rsidR="00D5125E" w:rsidRPr="00D5125E" w:rsidRDefault="00D5125E" w:rsidP="00D5125E">
      <w:pPr>
        <w:widowControl w:val="0"/>
        <w:spacing w:after="0" w:line="240" w:lineRule="auto"/>
        <w:rPr>
          <w:rFonts w:eastAsia="Times New Roman" w:cs="Times New Roman"/>
          <w:snapToGrid w:val="0"/>
          <w:sz w:val="24"/>
          <w:szCs w:val="24"/>
        </w:rPr>
      </w:pPr>
    </w:p>
    <w:p w14:paraId="4CE26E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We hereby approve the thesis of</w:t>
      </w:r>
    </w:p>
    <w:p w14:paraId="25C37711" w14:textId="77777777" w:rsidR="00D5125E" w:rsidRPr="00D5125E" w:rsidRDefault="00D5125E" w:rsidP="00D5125E">
      <w:pPr>
        <w:widowControl w:val="0"/>
        <w:spacing w:after="0" w:line="240" w:lineRule="auto"/>
        <w:rPr>
          <w:rFonts w:eastAsia="Times New Roman" w:cs="Times New Roman"/>
          <w:snapToGrid w:val="0"/>
          <w:sz w:val="24"/>
          <w:szCs w:val="24"/>
        </w:rPr>
      </w:pPr>
    </w:p>
    <w:p w14:paraId="56BB80CB" w14:textId="77777777" w:rsidR="00D5125E" w:rsidRPr="00D5125E" w:rsidRDefault="00D5125E" w:rsidP="00D5125E">
      <w:pPr>
        <w:widowControl w:val="0"/>
        <w:spacing w:after="0" w:line="240" w:lineRule="auto"/>
        <w:rPr>
          <w:rFonts w:eastAsia="Times New Roman" w:cs="Times New Roman"/>
          <w:snapToGrid w:val="0"/>
          <w:sz w:val="24"/>
          <w:szCs w:val="24"/>
        </w:rPr>
      </w:pPr>
    </w:p>
    <w:p w14:paraId="7248DFBB" w14:textId="3076236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70BC1007" w14:textId="77777777" w:rsidR="00D5125E" w:rsidRPr="00D5125E" w:rsidRDefault="00D5125E" w:rsidP="00D5125E">
      <w:pPr>
        <w:widowControl w:val="0"/>
        <w:spacing w:after="0" w:line="240" w:lineRule="auto"/>
        <w:rPr>
          <w:rFonts w:eastAsia="Times New Roman" w:cs="Times New Roman"/>
          <w:snapToGrid w:val="0"/>
          <w:sz w:val="24"/>
          <w:szCs w:val="24"/>
        </w:rPr>
      </w:pPr>
    </w:p>
    <w:p w14:paraId="79BFC98F" w14:textId="77777777" w:rsidR="00D5125E" w:rsidRPr="00D5125E" w:rsidRDefault="00D5125E" w:rsidP="00D5125E">
      <w:pPr>
        <w:widowControl w:val="0"/>
        <w:spacing w:after="0" w:line="240" w:lineRule="auto"/>
        <w:rPr>
          <w:rFonts w:eastAsia="Times New Roman" w:cs="Times New Roman"/>
          <w:snapToGrid w:val="0"/>
          <w:sz w:val="24"/>
          <w:szCs w:val="24"/>
        </w:rPr>
      </w:pPr>
    </w:p>
    <w:p w14:paraId="4DA47E3E"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Candidate for the degree of Master of Science</w:t>
      </w:r>
    </w:p>
    <w:p w14:paraId="3A8BDDC6" w14:textId="77777777" w:rsidR="00D5125E" w:rsidRPr="00D5125E" w:rsidRDefault="00D5125E" w:rsidP="00D5125E">
      <w:pPr>
        <w:widowControl w:val="0"/>
        <w:spacing w:after="0" w:line="240" w:lineRule="auto"/>
        <w:rPr>
          <w:rFonts w:eastAsia="Times New Roman" w:cs="Times New Roman"/>
          <w:snapToGrid w:val="0"/>
          <w:sz w:val="24"/>
          <w:szCs w:val="24"/>
        </w:rPr>
      </w:pPr>
    </w:p>
    <w:p w14:paraId="22C7D930" w14:textId="77777777" w:rsidR="00D5125E" w:rsidRPr="00D5125E" w:rsidRDefault="00D5125E" w:rsidP="00D5125E">
      <w:pPr>
        <w:widowControl w:val="0"/>
        <w:spacing w:after="0" w:line="240" w:lineRule="auto"/>
        <w:rPr>
          <w:rFonts w:eastAsia="Times New Roman" w:cs="Times New Roman"/>
          <w:snapToGrid w:val="0"/>
          <w:sz w:val="24"/>
          <w:szCs w:val="24"/>
        </w:rPr>
      </w:pPr>
    </w:p>
    <w:p w14:paraId="67E3BB43" w14:textId="77777777" w:rsidR="00D5125E" w:rsidRPr="00D5125E" w:rsidRDefault="00D5125E" w:rsidP="00D5125E">
      <w:pPr>
        <w:widowControl w:val="0"/>
        <w:spacing w:after="0" w:line="240" w:lineRule="auto"/>
        <w:rPr>
          <w:rFonts w:eastAsia="Times New Roman" w:cs="Times New Roman"/>
          <w:snapToGrid w:val="0"/>
          <w:sz w:val="24"/>
          <w:szCs w:val="24"/>
        </w:rPr>
      </w:pPr>
    </w:p>
    <w:p w14:paraId="2693D55B" w14:textId="77777777" w:rsidR="00D5125E" w:rsidRPr="00D5125E" w:rsidRDefault="00D5125E" w:rsidP="00D5125E">
      <w:pPr>
        <w:widowControl w:val="0"/>
        <w:spacing w:after="0" w:line="240" w:lineRule="auto"/>
        <w:rPr>
          <w:rFonts w:eastAsia="Times New Roman" w:cs="Times New Roman"/>
          <w:snapToGrid w:val="0"/>
          <w:sz w:val="24"/>
          <w:szCs w:val="24"/>
        </w:rPr>
      </w:pPr>
    </w:p>
    <w:p w14:paraId="106CB9A3" w14:textId="77777777" w:rsidR="00D5125E" w:rsidRPr="00D5125E" w:rsidRDefault="00D5125E" w:rsidP="00D5125E">
      <w:pPr>
        <w:widowControl w:val="0"/>
        <w:spacing w:after="0" w:line="240" w:lineRule="auto"/>
        <w:rPr>
          <w:rFonts w:eastAsia="Times New Roman" w:cs="Times New Roman"/>
          <w:snapToGrid w:val="0"/>
          <w:sz w:val="24"/>
          <w:szCs w:val="24"/>
        </w:rPr>
      </w:pPr>
    </w:p>
    <w:p w14:paraId="361A50D2"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APPROVED FOR THE GRADUATE FACULTY</w:t>
      </w:r>
    </w:p>
    <w:p w14:paraId="2A9B6161" w14:textId="77777777" w:rsidR="00D5125E" w:rsidRPr="00D5125E" w:rsidRDefault="00D5125E" w:rsidP="00D5125E">
      <w:pPr>
        <w:widowControl w:val="0"/>
        <w:spacing w:after="0" w:line="240" w:lineRule="auto"/>
        <w:rPr>
          <w:rFonts w:eastAsia="Times New Roman" w:cs="Times New Roman"/>
          <w:snapToGrid w:val="0"/>
          <w:sz w:val="24"/>
          <w:szCs w:val="24"/>
        </w:rPr>
      </w:pPr>
    </w:p>
    <w:p w14:paraId="25F39EF5" w14:textId="77777777" w:rsidR="00D5125E" w:rsidRPr="00D5125E" w:rsidRDefault="00D5125E" w:rsidP="00D5125E">
      <w:pPr>
        <w:widowControl w:val="0"/>
        <w:spacing w:after="0" w:line="240" w:lineRule="auto"/>
        <w:rPr>
          <w:rFonts w:eastAsia="Times New Roman" w:cs="Times New Roman"/>
          <w:snapToGrid w:val="0"/>
          <w:sz w:val="24"/>
          <w:szCs w:val="24"/>
        </w:rPr>
      </w:pPr>
    </w:p>
    <w:p w14:paraId="0E25D2E1"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5C17CC37" w14:textId="667CF268"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Clay Arango</w:t>
      </w:r>
      <w:r w:rsidRPr="00D5125E">
        <w:rPr>
          <w:rFonts w:eastAsia="Times New Roman" w:cs="Times New Roman"/>
          <w:snapToGrid w:val="0"/>
          <w:sz w:val="24"/>
          <w:szCs w:val="24"/>
        </w:rPr>
        <w:t>, Committee Chair</w:t>
      </w:r>
    </w:p>
    <w:p w14:paraId="180248F4" w14:textId="77777777" w:rsidR="00D5125E" w:rsidRPr="00D5125E" w:rsidRDefault="00D5125E" w:rsidP="00D5125E">
      <w:pPr>
        <w:widowControl w:val="0"/>
        <w:spacing w:after="0" w:line="240" w:lineRule="auto"/>
        <w:rPr>
          <w:rFonts w:eastAsia="Times New Roman" w:cs="Times New Roman"/>
          <w:snapToGrid w:val="0"/>
          <w:sz w:val="24"/>
          <w:szCs w:val="24"/>
        </w:rPr>
      </w:pPr>
    </w:p>
    <w:p w14:paraId="2AB56C7E"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FEBE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6DAA7E2" w14:textId="2F4A2D11"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Karl </w:t>
      </w:r>
      <w:proofErr w:type="spellStart"/>
      <w:r w:rsidR="006522D5">
        <w:rPr>
          <w:rFonts w:eastAsia="Times New Roman" w:cs="Times New Roman"/>
          <w:snapToGrid w:val="0"/>
          <w:sz w:val="24"/>
          <w:szCs w:val="24"/>
        </w:rPr>
        <w:t>Lillquist</w:t>
      </w:r>
      <w:proofErr w:type="spellEnd"/>
    </w:p>
    <w:p w14:paraId="7D675932" w14:textId="77777777" w:rsidR="00D5125E" w:rsidRPr="00D5125E" w:rsidRDefault="00D5125E" w:rsidP="00D5125E">
      <w:pPr>
        <w:widowControl w:val="0"/>
        <w:spacing w:after="0" w:line="240" w:lineRule="auto"/>
        <w:rPr>
          <w:rFonts w:eastAsia="Times New Roman" w:cs="Times New Roman"/>
          <w:snapToGrid w:val="0"/>
          <w:sz w:val="24"/>
          <w:szCs w:val="24"/>
        </w:rPr>
      </w:pPr>
    </w:p>
    <w:p w14:paraId="00D5DA0A" w14:textId="77777777" w:rsidR="00D5125E" w:rsidRPr="00D5125E" w:rsidRDefault="00D5125E" w:rsidP="00D5125E">
      <w:pPr>
        <w:widowControl w:val="0"/>
        <w:spacing w:after="0" w:line="240" w:lineRule="auto"/>
        <w:rPr>
          <w:rFonts w:eastAsia="Times New Roman" w:cs="Times New Roman"/>
          <w:snapToGrid w:val="0"/>
          <w:sz w:val="24"/>
          <w:szCs w:val="24"/>
        </w:rPr>
      </w:pPr>
    </w:p>
    <w:p w14:paraId="271A6350"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A60B7F3" w14:textId="55172490"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Paul James</w:t>
      </w:r>
    </w:p>
    <w:p w14:paraId="2B7DB9FC" w14:textId="77777777" w:rsidR="00D5125E" w:rsidRPr="00D5125E" w:rsidRDefault="00D5125E" w:rsidP="00D5125E">
      <w:pPr>
        <w:widowControl w:val="0"/>
        <w:spacing w:after="0" w:line="240" w:lineRule="auto"/>
        <w:rPr>
          <w:rFonts w:eastAsia="Times New Roman" w:cs="Times New Roman"/>
          <w:snapToGrid w:val="0"/>
          <w:sz w:val="24"/>
          <w:szCs w:val="24"/>
        </w:rPr>
      </w:pPr>
    </w:p>
    <w:p w14:paraId="1154CC78" w14:textId="77777777" w:rsidR="00D5125E" w:rsidRPr="00D5125E" w:rsidRDefault="00D5125E" w:rsidP="00D5125E">
      <w:pPr>
        <w:widowControl w:val="0"/>
        <w:spacing w:after="0" w:line="240" w:lineRule="auto"/>
        <w:rPr>
          <w:rFonts w:eastAsia="Times New Roman" w:cs="Times New Roman"/>
          <w:snapToGrid w:val="0"/>
          <w:sz w:val="24"/>
          <w:szCs w:val="24"/>
        </w:rPr>
      </w:pPr>
    </w:p>
    <w:p w14:paraId="7D34DB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6FE3263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Dean of Graduate Studies</w:t>
      </w:r>
    </w:p>
    <w:p w14:paraId="783EEFA9" w14:textId="77777777" w:rsidR="00D5125E" w:rsidRPr="00D5125E" w:rsidRDefault="00D5125E" w:rsidP="00D5125E">
      <w:pPr>
        <w:widowControl w:val="0"/>
        <w:spacing w:after="0" w:line="240" w:lineRule="auto"/>
        <w:rPr>
          <w:rFonts w:eastAsia="Times New Roman" w:cs="Times New Roman"/>
          <w:snapToGrid w:val="0"/>
          <w:sz w:val="20"/>
          <w:szCs w:val="20"/>
        </w:rPr>
      </w:pPr>
      <w:r w:rsidRPr="00D5125E">
        <w:rPr>
          <w:rFonts w:eastAsia="Times New Roman" w:cs="Times New Roman"/>
          <w:snapToGrid w:val="0"/>
          <w:sz w:val="24"/>
          <w:szCs w:val="24"/>
        </w:rPr>
        <w:tab/>
      </w:r>
      <w:r w:rsidRPr="00D5125E">
        <w:rPr>
          <w:rFonts w:eastAsia="Times New Roman" w:cs="Times New Roman"/>
          <w:snapToGrid w:val="0"/>
          <w:sz w:val="20"/>
          <w:szCs w:val="20"/>
        </w:rPr>
        <w:tab/>
      </w:r>
      <w:r w:rsidRPr="00D5125E">
        <w:rPr>
          <w:rFonts w:eastAsia="Times New Roman" w:cs="Times New Roman"/>
          <w:b/>
          <w:snapToGrid w:val="0"/>
          <w:sz w:val="20"/>
          <w:szCs w:val="20"/>
        </w:rPr>
        <w:tab/>
      </w:r>
      <w:r w:rsidRPr="00D5125E">
        <w:rPr>
          <w:rFonts w:eastAsia="Times New Roman" w:cs="Times New Roman"/>
          <w:b/>
          <w:snapToGrid w:val="0"/>
          <w:sz w:val="20"/>
          <w:szCs w:val="20"/>
        </w:rPr>
        <w:tab/>
      </w:r>
    </w:p>
    <w:p w14:paraId="217D3031" w14:textId="77777777"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4"/>
        </w:rPr>
        <w:br w:type="page"/>
      </w:r>
      <w:r w:rsidRPr="00D5125E">
        <w:rPr>
          <w:rFonts w:eastAsia="Times New Roman" w:cs="Times New Roman"/>
          <w:snapToGrid w:val="0"/>
          <w:sz w:val="24"/>
          <w:szCs w:val="24"/>
        </w:rPr>
        <w:lastRenderedPageBreak/>
        <w:t>ABSTRACT</w:t>
      </w:r>
    </w:p>
    <w:p w14:paraId="5AAE7CC6"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7A9D2636" w14:textId="77777777" w:rsidR="006522D5" w:rsidRPr="00D5125E" w:rsidRDefault="006522D5" w:rsidP="006522D5">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p>
    <w:p w14:paraId="155437EB"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5AF1DDC1"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0BD51579"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8A58D11" w14:textId="023AE736" w:rsidR="00D5125E" w:rsidRPr="00D5125E" w:rsidRDefault="006522D5" w:rsidP="00D5125E">
      <w:pPr>
        <w:tabs>
          <w:tab w:val="right" w:pos="10800"/>
        </w:tabs>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52216AF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67106801" w14:textId="2D020D63"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January 20</w:t>
      </w:r>
      <w:r w:rsidR="006522D5">
        <w:rPr>
          <w:rFonts w:eastAsia="Times New Roman" w:cs="Times New Roman"/>
          <w:snapToGrid w:val="0"/>
          <w:sz w:val="24"/>
          <w:szCs w:val="24"/>
        </w:rPr>
        <w:t>20</w:t>
      </w:r>
    </w:p>
    <w:p w14:paraId="7B72E10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12EB9C3" w14:textId="73E28A77" w:rsidR="00D5125E" w:rsidRPr="00D5125E" w:rsidRDefault="00D5125E" w:rsidP="00D5125E">
      <w:pPr>
        <w:spacing w:after="0" w:line="480" w:lineRule="atLeast"/>
        <w:rPr>
          <w:rFonts w:eastAsia="Times New Roman" w:cs="Times New Roman"/>
          <w:snapToGrid w:val="0"/>
          <w:sz w:val="24"/>
          <w:szCs w:val="24"/>
        </w:rPr>
      </w:pPr>
      <w:r w:rsidRPr="00D5125E">
        <w:rPr>
          <w:rFonts w:eastAsia="Times New Roman" w:cs="Times New Roman"/>
          <w:snapToGrid w:val="0"/>
          <w:sz w:val="24"/>
          <w:szCs w:val="24"/>
        </w:rPr>
        <w:tab/>
      </w:r>
    </w:p>
    <w:p w14:paraId="78990B95"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ACKNOWLEDGMENTS</w:t>
      </w:r>
    </w:p>
    <w:p w14:paraId="5CC95AB6" w14:textId="427B1CA7" w:rsidR="004162F7"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 would like to thank Dr. Clay Arango</w:t>
      </w:r>
      <w:r w:rsidR="00564003">
        <w:rPr>
          <w:rFonts w:ascii="Times New Roman" w:eastAsia="Times New Roman" w:hAnsi="Times New Roman" w:cs="Times New Roman"/>
          <w:sz w:val="24"/>
          <w:szCs w:val="24"/>
        </w:rPr>
        <w:t xml:space="preserve"> and my committee members Dr. Paul James and Dr. Karl </w:t>
      </w:r>
      <w:proofErr w:type="spellStart"/>
      <w:r w:rsidR="00564003">
        <w:rPr>
          <w:rFonts w:ascii="Times New Roman" w:eastAsia="Times New Roman" w:hAnsi="Times New Roman" w:cs="Times New Roman"/>
          <w:sz w:val="24"/>
          <w:szCs w:val="24"/>
        </w:rPr>
        <w:t>Lillquist</w:t>
      </w:r>
      <w:proofErr w:type="spellEnd"/>
      <w:r>
        <w:rPr>
          <w:rFonts w:ascii="Times New Roman" w:eastAsia="Times New Roman" w:hAnsi="Times New Roman" w:cs="Times New Roman"/>
          <w:sz w:val="24"/>
          <w:szCs w:val="24"/>
        </w:rPr>
        <w:t xml:space="preserve"> for taking me on as a graduate student</w:t>
      </w:r>
      <w:r w:rsidR="00564003">
        <w:rPr>
          <w:rFonts w:ascii="Times New Roman" w:eastAsia="Times New Roman" w:hAnsi="Times New Roman" w:cs="Times New Roman"/>
          <w:sz w:val="24"/>
          <w:szCs w:val="24"/>
        </w:rPr>
        <w:t xml:space="preserve"> so that I could better prepare to be best science teacher that I can be.</w:t>
      </w:r>
      <w:r>
        <w:rPr>
          <w:rFonts w:ascii="Times New Roman" w:eastAsia="Times New Roman" w:hAnsi="Times New Roman" w:cs="Times New Roman"/>
          <w:sz w:val="24"/>
          <w:szCs w:val="24"/>
        </w:rPr>
        <w:t xml:space="preserve"> </w:t>
      </w:r>
      <w:r w:rsidR="00564003">
        <w:rPr>
          <w:rFonts w:ascii="Times New Roman" w:eastAsia="Times New Roman" w:hAnsi="Times New Roman" w:cs="Times New Roman"/>
          <w:sz w:val="24"/>
          <w:szCs w:val="24"/>
        </w:rPr>
        <w:t>I would also like to thank the NSF for providing me with funding through their</w:t>
      </w:r>
      <w:r>
        <w:rPr>
          <w:rFonts w:ascii="Times New Roman" w:eastAsia="Times New Roman" w:hAnsi="Times New Roman" w:cs="Times New Roman"/>
          <w:sz w:val="24"/>
          <w:szCs w:val="24"/>
        </w:rPr>
        <w:t xml:space="preserve"> NSF EAGER Grant </w:t>
      </w:r>
      <w:r w:rsidR="00564003" w:rsidRPr="00564003">
        <w:rPr>
          <w:rFonts w:ascii="Times New Roman" w:eastAsia="Times New Roman" w:hAnsi="Times New Roman" w:cs="Times New Roman"/>
          <w:sz w:val="24"/>
          <w:szCs w:val="24"/>
        </w:rPr>
        <w:t>NSF-DEB 1540679</w:t>
      </w:r>
      <w:r w:rsidR="00564003">
        <w:rPr>
          <w:rFonts w:ascii="Times New Roman" w:eastAsia="Times New Roman" w:hAnsi="Times New Roman" w:cs="Times New Roman"/>
          <w:sz w:val="24"/>
          <w:szCs w:val="24"/>
        </w:rPr>
        <w:t>. I am grateful for all of the help from our lab assistants</w:t>
      </w:r>
      <w:r>
        <w:rPr>
          <w:rFonts w:ascii="Times New Roman" w:eastAsia="Times New Roman" w:hAnsi="Times New Roman" w:cs="Times New Roman"/>
          <w:sz w:val="24"/>
          <w:szCs w:val="24"/>
        </w:rPr>
        <w:t xml:space="preserve"> for helping me with my </w:t>
      </w:r>
      <w:r w:rsidR="00564003">
        <w:rPr>
          <w:rFonts w:ascii="Times New Roman" w:eastAsia="Times New Roman" w:hAnsi="Times New Roman" w:cs="Times New Roman"/>
          <w:sz w:val="24"/>
          <w:szCs w:val="24"/>
        </w:rPr>
        <w:t>research; I</w:t>
      </w:r>
      <w:r w:rsidR="007F59C5">
        <w:rPr>
          <w:rFonts w:ascii="Times New Roman" w:eastAsia="Times New Roman" w:hAnsi="Times New Roman" w:cs="Times New Roman"/>
          <w:sz w:val="24"/>
          <w:szCs w:val="24"/>
        </w:rPr>
        <w:t xml:space="preserve"> could not have done this without the</w:t>
      </w:r>
      <w:r w:rsidR="00564003">
        <w:rPr>
          <w:rFonts w:ascii="Times New Roman" w:eastAsia="Times New Roman" w:hAnsi="Times New Roman" w:cs="Times New Roman"/>
          <w:sz w:val="24"/>
          <w:szCs w:val="24"/>
        </w:rPr>
        <w:t>m.</w:t>
      </w:r>
      <w:r w:rsidR="007F59C5">
        <w:rPr>
          <w:rFonts w:ascii="Times New Roman" w:eastAsia="Times New Roman" w:hAnsi="Times New Roman" w:cs="Times New Roman"/>
          <w:sz w:val="24"/>
          <w:szCs w:val="24"/>
        </w:rPr>
        <w:t xml:space="preserve"> </w:t>
      </w:r>
      <w:r w:rsidR="00564003">
        <w:rPr>
          <w:rFonts w:ascii="Times New Roman" w:eastAsia="Times New Roman" w:hAnsi="Times New Roman" w:cs="Times New Roman"/>
          <w:sz w:val="24"/>
          <w:szCs w:val="24"/>
        </w:rPr>
        <w:t xml:space="preserve">And a </w:t>
      </w:r>
      <w:r w:rsidR="007F59C5">
        <w:rPr>
          <w:rFonts w:ascii="Times New Roman" w:eastAsia="Times New Roman" w:hAnsi="Times New Roman" w:cs="Times New Roman"/>
          <w:sz w:val="24"/>
          <w:szCs w:val="24"/>
        </w:rPr>
        <w:t xml:space="preserve">special thank you to Julia </w:t>
      </w:r>
      <w:proofErr w:type="spellStart"/>
      <w:r w:rsidR="007F59C5">
        <w:rPr>
          <w:rFonts w:ascii="Times New Roman" w:eastAsia="Times New Roman" w:hAnsi="Times New Roman" w:cs="Times New Roman"/>
          <w:sz w:val="24"/>
          <w:szCs w:val="24"/>
        </w:rPr>
        <w:t>Bramstedt</w:t>
      </w:r>
      <w:proofErr w:type="spellEnd"/>
      <w:r w:rsidR="007F59C5">
        <w:rPr>
          <w:rFonts w:ascii="Times New Roman" w:eastAsia="Times New Roman" w:hAnsi="Times New Roman" w:cs="Times New Roman"/>
          <w:sz w:val="24"/>
          <w:szCs w:val="24"/>
        </w:rPr>
        <w:t>, Michael Dallas, Natalie Levesque,</w:t>
      </w:r>
      <w:r w:rsidR="000F75AD">
        <w:rPr>
          <w:rFonts w:ascii="Times New Roman" w:eastAsia="Times New Roman" w:hAnsi="Times New Roman" w:cs="Times New Roman"/>
          <w:sz w:val="24"/>
          <w:szCs w:val="24"/>
        </w:rPr>
        <w:t xml:space="preserve"> Jen Bailey,</w:t>
      </w:r>
      <w:del w:id="0" w:author="Clay" w:date="2020-07-22T18:31:00Z">
        <w:r w:rsidR="000F75AD" w:rsidDel="00E7500A">
          <w:rPr>
            <w:rFonts w:ascii="Times New Roman" w:eastAsia="Times New Roman" w:hAnsi="Times New Roman" w:cs="Times New Roman"/>
            <w:sz w:val="24"/>
            <w:szCs w:val="24"/>
          </w:rPr>
          <w:delText xml:space="preserve"> </w:delText>
        </w:r>
      </w:del>
      <w:r w:rsidR="007F59C5">
        <w:rPr>
          <w:rFonts w:ascii="Times New Roman" w:eastAsia="Times New Roman" w:hAnsi="Times New Roman" w:cs="Times New Roman"/>
          <w:sz w:val="24"/>
          <w:szCs w:val="24"/>
        </w:rPr>
        <w:t xml:space="preserve"> </w:t>
      </w:r>
      <w:r w:rsidR="00E1157A">
        <w:rPr>
          <w:rFonts w:ascii="Times New Roman" w:eastAsia="Times New Roman" w:hAnsi="Times New Roman" w:cs="Times New Roman"/>
          <w:sz w:val="24"/>
          <w:szCs w:val="24"/>
        </w:rPr>
        <w:t xml:space="preserve">Antonia Stewart, </w:t>
      </w:r>
      <w:r w:rsidR="00564003">
        <w:rPr>
          <w:rFonts w:ascii="Times New Roman" w:eastAsia="Times New Roman" w:hAnsi="Times New Roman" w:cs="Times New Roman"/>
          <w:sz w:val="24"/>
          <w:szCs w:val="24"/>
        </w:rPr>
        <w:t xml:space="preserve">Caitlin Moynihan, </w:t>
      </w:r>
      <w:r w:rsidR="007F59C5">
        <w:rPr>
          <w:rFonts w:ascii="Times New Roman" w:eastAsia="Times New Roman" w:hAnsi="Times New Roman" w:cs="Times New Roman"/>
          <w:sz w:val="24"/>
          <w:szCs w:val="24"/>
        </w:rPr>
        <w:t xml:space="preserve">and Sarah </w:t>
      </w:r>
      <w:proofErr w:type="spellStart"/>
      <w:r w:rsidR="007F59C5">
        <w:rPr>
          <w:rFonts w:ascii="Times New Roman" w:eastAsia="Times New Roman" w:hAnsi="Times New Roman" w:cs="Times New Roman"/>
          <w:sz w:val="24"/>
          <w:szCs w:val="24"/>
        </w:rPr>
        <w:t>Trikha</w:t>
      </w:r>
      <w:proofErr w:type="spellEnd"/>
      <w:r w:rsidR="007F59C5">
        <w:rPr>
          <w:rFonts w:ascii="Times New Roman" w:eastAsia="Times New Roman" w:hAnsi="Times New Roman" w:cs="Times New Roman"/>
          <w:sz w:val="24"/>
          <w:szCs w:val="24"/>
        </w:rPr>
        <w:t xml:space="preserve"> for </w:t>
      </w:r>
      <w:r w:rsidR="00564003">
        <w:rPr>
          <w:rFonts w:ascii="Times New Roman" w:eastAsia="Times New Roman" w:hAnsi="Times New Roman" w:cs="Times New Roman"/>
          <w:sz w:val="24"/>
          <w:szCs w:val="24"/>
        </w:rPr>
        <w:t>all</w:t>
      </w:r>
      <w:r w:rsidR="007F59C5">
        <w:rPr>
          <w:rFonts w:ascii="Times New Roman" w:eastAsia="Times New Roman" w:hAnsi="Times New Roman" w:cs="Times New Roman"/>
          <w:sz w:val="24"/>
          <w:szCs w:val="24"/>
        </w:rPr>
        <w:t xml:space="preserve"> your time and effort in helping me complete my thesis project</w:t>
      </w:r>
      <w:r w:rsidR="00564003">
        <w:rPr>
          <w:rFonts w:ascii="Times New Roman" w:eastAsia="Times New Roman" w:hAnsi="Times New Roman" w:cs="Times New Roman"/>
          <w:sz w:val="24"/>
          <w:szCs w:val="24"/>
        </w:rPr>
        <w:t xml:space="preserve"> through your help in the lab and your encouragement over </w:t>
      </w:r>
      <w:commentRangeStart w:id="1"/>
      <w:r w:rsidR="00564003">
        <w:rPr>
          <w:rFonts w:ascii="Times New Roman" w:eastAsia="Times New Roman" w:hAnsi="Times New Roman" w:cs="Times New Roman"/>
          <w:sz w:val="24"/>
          <w:szCs w:val="24"/>
        </w:rPr>
        <w:t xml:space="preserve">the </w:t>
      </w:r>
      <w:commentRangeEnd w:id="1"/>
      <w:r w:rsidR="00E7500A">
        <w:rPr>
          <w:rStyle w:val="CommentReference"/>
        </w:rPr>
        <w:commentReference w:id="1"/>
      </w:r>
      <w:r w:rsidR="00564003">
        <w:rPr>
          <w:rFonts w:ascii="Times New Roman" w:eastAsia="Times New Roman" w:hAnsi="Times New Roman" w:cs="Times New Roman"/>
          <w:sz w:val="24"/>
          <w:szCs w:val="24"/>
        </w:rPr>
        <w:t>years.</w:t>
      </w:r>
    </w:p>
    <w:p w14:paraId="185399B9"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r w:rsidRPr="00D5125E">
        <w:rPr>
          <w:rFonts w:eastAsia="Times New Roman" w:cs="Times New Roman"/>
          <w:snapToGrid w:val="0"/>
          <w:sz w:val="24"/>
          <w:szCs w:val="24"/>
        </w:rPr>
        <w:lastRenderedPageBreak/>
        <w:t>TABLE OF CONTENTS</w:t>
      </w:r>
    </w:p>
    <w:p w14:paraId="5A3CFB76" w14:textId="77777777" w:rsidR="00D5125E" w:rsidRPr="00D5125E" w:rsidRDefault="00D5125E" w:rsidP="00D5125E">
      <w:pPr>
        <w:widowControl w:val="0"/>
        <w:spacing w:after="0" w:line="480" w:lineRule="auto"/>
        <w:rPr>
          <w:rFonts w:eastAsia="Times New Roman" w:cs="Times New Roman"/>
          <w:snapToGrid w:val="0"/>
          <w:sz w:val="24"/>
          <w:szCs w:val="24"/>
        </w:rPr>
      </w:pPr>
      <w:r w:rsidRPr="00D5125E">
        <w:rPr>
          <w:rFonts w:eastAsia="Times New Roman" w:cs="Times New Roman"/>
          <w:snapToGrid w:val="0"/>
          <w:sz w:val="24"/>
          <w:szCs w:val="24"/>
        </w:rPr>
        <w:t>Chapter</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087D2FA"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I</w:t>
      </w:r>
      <w:r w:rsidRPr="00D5125E">
        <w:rPr>
          <w:rFonts w:eastAsia="Times New Roman" w:cs="Times New Roman"/>
          <w:snapToGrid w:val="0"/>
          <w:sz w:val="24"/>
          <w:szCs w:val="24"/>
        </w:rPr>
        <w:tab/>
        <w:t>INTRODUCTION</w:t>
      </w:r>
      <w:r w:rsidRPr="00D5125E">
        <w:rPr>
          <w:rFonts w:eastAsia="Times New Roman" w:cs="Times New Roman"/>
          <w:snapToGrid w:val="0"/>
          <w:sz w:val="24"/>
          <w:szCs w:val="24"/>
        </w:rPr>
        <w:tab/>
        <w:t>1</w:t>
      </w:r>
    </w:p>
    <w:p w14:paraId="25B5BD5A"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w:t>
      </w:r>
    </w:p>
    <w:p w14:paraId="482DFB57"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w:t>
      </w:r>
    </w:p>
    <w:p w14:paraId="271003AF"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w:t>
      </w:r>
    </w:p>
    <w:p w14:paraId="199623D9" w14:textId="2F8B2753"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II</w:t>
      </w:r>
      <w:r w:rsidRPr="00D5125E">
        <w:rPr>
          <w:rFonts w:eastAsia="Times New Roman" w:cs="Times New Roman"/>
          <w:snapToGrid w:val="0"/>
          <w:sz w:val="24"/>
          <w:szCs w:val="24"/>
        </w:rPr>
        <w:tab/>
        <w:t>METHODS</w:t>
      </w:r>
      <w:r w:rsidRPr="00D5125E">
        <w:rPr>
          <w:rFonts w:eastAsia="Times New Roman" w:cs="Times New Roman"/>
          <w:snapToGrid w:val="0"/>
          <w:sz w:val="24"/>
          <w:szCs w:val="24"/>
        </w:rPr>
        <w:tab/>
        <w:t>30</w:t>
      </w:r>
    </w:p>
    <w:p w14:paraId="2FEA00D8"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30</w:t>
      </w:r>
    </w:p>
    <w:p w14:paraId="3F2F1D1C"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46</w:t>
      </w:r>
    </w:p>
    <w:p w14:paraId="0D7C8F52"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55</w:t>
      </w:r>
    </w:p>
    <w:p w14:paraId="7E92EF96" w14:textId="14A1DCDA"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w:t>
      </w:r>
      <w:r w:rsidR="00893CC9">
        <w:rPr>
          <w:rFonts w:eastAsia="Times New Roman" w:cs="Times New Roman"/>
          <w:snapToGrid w:val="0"/>
          <w:sz w:val="24"/>
          <w:szCs w:val="24"/>
        </w:rPr>
        <w:t>II</w:t>
      </w:r>
      <w:r w:rsidRPr="00D5125E">
        <w:rPr>
          <w:rFonts w:eastAsia="Times New Roman" w:cs="Times New Roman"/>
          <w:snapToGrid w:val="0"/>
          <w:sz w:val="24"/>
          <w:szCs w:val="24"/>
        </w:rPr>
        <w:tab/>
        <w:t>RESULTS</w:t>
      </w:r>
      <w:r w:rsidRPr="00D5125E">
        <w:rPr>
          <w:rFonts w:eastAsia="Times New Roman" w:cs="Times New Roman"/>
          <w:snapToGrid w:val="0"/>
          <w:sz w:val="24"/>
          <w:szCs w:val="24"/>
        </w:rPr>
        <w:tab/>
        <w:t>60</w:t>
      </w:r>
    </w:p>
    <w:p w14:paraId="65FE5389"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60</w:t>
      </w:r>
    </w:p>
    <w:p w14:paraId="68D7AD52"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67</w:t>
      </w:r>
    </w:p>
    <w:p w14:paraId="35211AFA"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75</w:t>
      </w:r>
    </w:p>
    <w:p w14:paraId="5214A9C8" w14:textId="20A2638D"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00893CC9">
        <w:rPr>
          <w:rFonts w:eastAsia="Times New Roman" w:cs="Times New Roman"/>
          <w:snapToGrid w:val="0"/>
          <w:sz w:val="24"/>
          <w:szCs w:val="24"/>
        </w:rPr>
        <w:t>I</w:t>
      </w:r>
      <w:r w:rsidRPr="00D5125E">
        <w:rPr>
          <w:rFonts w:eastAsia="Times New Roman" w:cs="Times New Roman"/>
          <w:snapToGrid w:val="0"/>
          <w:sz w:val="24"/>
          <w:szCs w:val="24"/>
        </w:rPr>
        <w:t>V</w:t>
      </w:r>
      <w:r w:rsidRPr="00D5125E">
        <w:rPr>
          <w:rFonts w:eastAsia="Times New Roman" w:cs="Times New Roman"/>
          <w:snapToGrid w:val="0"/>
          <w:sz w:val="24"/>
          <w:szCs w:val="24"/>
        </w:rPr>
        <w:tab/>
        <w:t>DISCUSSION</w:t>
      </w:r>
      <w:r w:rsidRPr="00D5125E">
        <w:rPr>
          <w:rFonts w:eastAsia="Times New Roman" w:cs="Times New Roman"/>
          <w:snapToGrid w:val="0"/>
          <w:sz w:val="24"/>
          <w:szCs w:val="24"/>
        </w:rPr>
        <w:tab/>
        <w:t>78</w:t>
      </w:r>
    </w:p>
    <w:p w14:paraId="7DC24A00"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78</w:t>
      </w:r>
    </w:p>
    <w:p w14:paraId="219DD4DE"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81</w:t>
      </w:r>
    </w:p>
    <w:p w14:paraId="3EFC0DA8"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85</w:t>
      </w:r>
    </w:p>
    <w:p w14:paraId="66A4CB08" w14:textId="77777777" w:rsidR="00D5125E" w:rsidRPr="00D5125E" w:rsidRDefault="00D5125E" w:rsidP="00D5125E">
      <w:pPr>
        <w:widowControl w:val="0"/>
        <w:tabs>
          <w:tab w:val="right" w:pos="399"/>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REFERENCES</w:t>
      </w:r>
      <w:r w:rsidRPr="00D5125E">
        <w:rPr>
          <w:rFonts w:eastAsia="Times New Roman" w:cs="Times New Roman"/>
          <w:snapToGrid w:val="0"/>
          <w:sz w:val="24"/>
          <w:szCs w:val="24"/>
        </w:rPr>
        <w:tab/>
        <w:t>91</w:t>
      </w:r>
    </w:p>
    <w:p w14:paraId="650506BC" w14:textId="77777777" w:rsidR="00D5125E" w:rsidRPr="00D5125E" w:rsidRDefault="00D5125E" w:rsidP="00893CC9">
      <w:pPr>
        <w:widowControl w:val="0"/>
        <w:spacing w:after="0" w:line="240" w:lineRule="auto"/>
        <w:rPr>
          <w:rFonts w:eastAsia="Times New Roman" w:cs="Times New Roman"/>
          <w:snapToGrid w:val="0"/>
          <w:sz w:val="24"/>
          <w:szCs w:val="24"/>
        </w:rPr>
      </w:pPr>
    </w:p>
    <w:p w14:paraId="0CE04B84"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33942" w14:textId="187CA5D1" w:rsidR="00D5125E" w:rsidRPr="00D5125E" w:rsidRDefault="00D5125E" w:rsidP="00E7500A">
      <w:pPr>
        <w:widowControl w:val="0"/>
        <w:spacing w:after="0" w:line="240" w:lineRule="auto"/>
        <w:rPr>
          <w:rFonts w:eastAsia="Times New Roman" w:cs="Times New Roman"/>
          <w:snapToGrid w:val="0"/>
          <w:sz w:val="24"/>
          <w:szCs w:val="24"/>
        </w:rPr>
      </w:pPr>
    </w:p>
    <w:p w14:paraId="4FB85F2F"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bookmarkStart w:id="2" w:name="_Hlk29728240"/>
      <w:r w:rsidRPr="00D5125E">
        <w:rPr>
          <w:rFonts w:eastAsia="Times New Roman" w:cs="Times New Roman"/>
          <w:snapToGrid w:val="0"/>
          <w:sz w:val="24"/>
          <w:szCs w:val="24"/>
        </w:rPr>
        <w:lastRenderedPageBreak/>
        <w:t>LIST OF FIGURES</w:t>
      </w:r>
    </w:p>
    <w:p w14:paraId="6F286F7A"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w:t>
      </w:r>
      <w:commentRangeStart w:id="3"/>
      <w:r w:rsidRPr="00D5125E">
        <w:rPr>
          <w:rFonts w:eastAsia="Times New Roman" w:cs="Times New Roman"/>
          <w:snapToGrid w:val="0"/>
          <w:sz w:val="24"/>
          <w:szCs w:val="24"/>
        </w:rPr>
        <w:t>Figure</w:t>
      </w:r>
      <w:commentRangeEnd w:id="3"/>
      <w:r w:rsidR="00DD3085">
        <w:rPr>
          <w:rStyle w:val="CommentReference"/>
        </w:rPr>
        <w:commentReference w:id="3"/>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D49A09D"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0CA3ACA3"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7E22979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01E8CC5"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7F0B206D"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68E80502"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2815110B"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4B3B9B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3E901985" w14:textId="392FD4EA" w:rsidR="005314C2"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40E939EC" w14:textId="53C1F783" w:rsidR="00D5125E" w:rsidRDefault="00D5125E" w:rsidP="00BE6FDD">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00BE6FDD">
        <w:rPr>
          <w:rFonts w:eastAsia="Times New Roman" w:cs="Times New Roman"/>
          <w:snapToGrid w:val="0"/>
          <w:sz w:val="24"/>
          <w:szCs w:val="24"/>
        </w:rPr>
        <w:t>9</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p w14:paraId="5341499C" w14:textId="77777777" w:rsidR="00BE6FDD" w:rsidRPr="00D5125E" w:rsidRDefault="00BE6FDD" w:rsidP="00BE6FDD">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4E5FE52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bookmarkEnd w:id="2"/>
    <w:p w14:paraId="4FE701E0" w14:textId="77777777" w:rsidR="00D5125E" w:rsidRPr="00D5125E" w:rsidRDefault="00D5125E" w:rsidP="00D5125E">
      <w:pPr>
        <w:widowControl w:val="0"/>
        <w:spacing w:after="0" w:line="240" w:lineRule="auto"/>
        <w:rPr>
          <w:rFonts w:eastAsia="Times New Roman" w:cs="Times New Roman"/>
          <w:snapToGrid w:val="0"/>
          <w:sz w:val="24"/>
          <w:szCs w:val="24"/>
        </w:rPr>
      </w:pPr>
    </w:p>
    <w:p w14:paraId="604BC356" w14:textId="6C3FE01D" w:rsidR="00D5125E" w:rsidRDefault="00D5125E">
      <w:pPr>
        <w:rPr>
          <w:rFonts w:ascii="Times New Roman" w:eastAsia="Times New Roman" w:hAnsi="Times New Roman" w:cs="Times New Roman"/>
          <w:b/>
          <w:sz w:val="24"/>
          <w:szCs w:val="24"/>
          <w:u w:val="single"/>
        </w:rPr>
      </w:pPr>
    </w:p>
    <w:p w14:paraId="3E371BEA"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437F22C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0FA3005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1A275ADE" w14:textId="77777777" w:rsidR="00D12355" w:rsidRDefault="00D12355" w:rsidP="006522D5">
      <w:pPr>
        <w:widowControl w:val="0"/>
        <w:spacing w:after="0" w:line="480" w:lineRule="auto"/>
        <w:jc w:val="center"/>
        <w:rPr>
          <w:rFonts w:eastAsia="Times New Roman" w:cs="Times New Roman"/>
          <w:snapToGrid w:val="0"/>
          <w:sz w:val="24"/>
          <w:szCs w:val="24"/>
        </w:rPr>
      </w:pPr>
    </w:p>
    <w:p w14:paraId="0DD4B24B" w14:textId="77777777" w:rsidR="00D12355" w:rsidRDefault="00D12355" w:rsidP="006522D5">
      <w:pPr>
        <w:widowControl w:val="0"/>
        <w:spacing w:after="0" w:line="480" w:lineRule="auto"/>
        <w:jc w:val="center"/>
        <w:rPr>
          <w:rFonts w:eastAsia="Times New Roman" w:cs="Times New Roman"/>
          <w:snapToGrid w:val="0"/>
          <w:sz w:val="24"/>
          <w:szCs w:val="24"/>
        </w:rPr>
      </w:pPr>
    </w:p>
    <w:p w14:paraId="00F1F189" w14:textId="77777777" w:rsidR="00E7500A" w:rsidRDefault="00E7500A" w:rsidP="006522D5">
      <w:pPr>
        <w:widowControl w:val="0"/>
        <w:spacing w:after="0" w:line="480" w:lineRule="auto"/>
        <w:jc w:val="center"/>
        <w:rPr>
          <w:rFonts w:eastAsia="Times New Roman" w:cs="Times New Roman"/>
          <w:snapToGrid w:val="0"/>
          <w:sz w:val="24"/>
          <w:szCs w:val="24"/>
        </w:rPr>
      </w:pPr>
    </w:p>
    <w:p w14:paraId="757D9978" w14:textId="72D5C432" w:rsidR="006522D5" w:rsidRPr="00D5125E" w:rsidRDefault="006522D5" w:rsidP="006522D5">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lastRenderedPageBreak/>
        <w:t xml:space="preserve">LIST OF </w:t>
      </w:r>
      <w:commentRangeStart w:id="4"/>
      <w:r>
        <w:rPr>
          <w:rFonts w:eastAsia="Times New Roman" w:cs="Times New Roman"/>
          <w:snapToGrid w:val="0"/>
          <w:sz w:val="24"/>
          <w:szCs w:val="24"/>
        </w:rPr>
        <w:t>EQUATIONS</w:t>
      </w:r>
      <w:commentRangeEnd w:id="4"/>
      <w:r w:rsidR="00DD3085">
        <w:rPr>
          <w:rStyle w:val="CommentReference"/>
        </w:rPr>
        <w:commentReference w:id="4"/>
      </w:r>
    </w:p>
    <w:p w14:paraId="6E75936B" w14:textId="43AEAD65" w:rsidR="006522D5" w:rsidRPr="00D5125E" w:rsidRDefault="006522D5" w:rsidP="006522D5">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w:t>
      </w:r>
      <w:r>
        <w:rPr>
          <w:rFonts w:eastAsia="Times New Roman" w:cs="Times New Roman"/>
          <w:snapToGrid w:val="0"/>
          <w:sz w:val="24"/>
          <w:szCs w:val="24"/>
        </w:rPr>
        <w:t>EQUATION</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2FA54F68" w14:textId="77777777" w:rsidR="006522D5" w:rsidRPr="00D5125E" w:rsidRDefault="006522D5" w:rsidP="006522D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73E41308" w14:textId="77777777" w:rsidR="006522D5" w:rsidRPr="00D5125E" w:rsidRDefault="006522D5" w:rsidP="006522D5">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0FBB1A5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7EE159C"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23BFB64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07AFDB47" w14:textId="77777777" w:rsidR="006522D5" w:rsidRPr="00D5125E" w:rsidRDefault="006522D5" w:rsidP="006522D5">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007BE560" w14:textId="77777777" w:rsidR="006522D5" w:rsidRPr="00D5125E" w:rsidRDefault="006522D5" w:rsidP="006522D5">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2C1B384B" w14:textId="77777777" w:rsidR="006522D5" w:rsidRPr="00D5125E" w:rsidRDefault="006522D5" w:rsidP="006522D5">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7478CCA" w14:textId="03C9EC05" w:rsidR="006522D5" w:rsidRPr="006522D5"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p w14:paraId="62AE62E7" w14:textId="57C2FBA4" w:rsidR="00C97CB5" w:rsidRDefault="00C97CB5">
      <w:pPr>
        <w:rPr>
          <w:rFonts w:ascii="Times New Roman" w:eastAsia="Times New Roman" w:hAnsi="Times New Roman" w:cs="Times New Roman"/>
          <w:b/>
          <w:sz w:val="24"/>
          <w:szCs w:val="24"/>
          <w:u w:val="single"/>
        </w:rPr>
        <w:sectPr w:rsidR="00C97CB5" w:rsidSect="00667969">
          <w:footerReference w:type="default" r:id="rId11"/>
          <w:footerReference w:type="first" r:id="rId12"/>
          <w:pgSz w:w="12240" w:h="15840"/>
          <w:pgMar w:top="1440" w:right="1440" w:bottom="1440" w:left="1440" w:header="0" w:footer="720" w:gutter="0"/>
          <w:pgNumType w:fmt="lowerRoman"/>
          <w:cols w:space="720"/>
          <w:titlePg/>
        </w:sectPr>
      </w:pPr>
    </w:p>
    <w:p w14:paraId="0F7E2A3A" w14:textId="74CE17E5" w:rsidR="006522D5" w:rsidRDefault="000B4100" w:rsidP="00D614C5">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I</w:t>
      </w:r>
    </w:p>
    <w:p w14:paraId="6D4A49A8" w14:textId="4587CFA7" w:rsidR="00E02A5A" w:rsidRPr="004162F7" w:rsidRDefault="004162F7" w:rsidP="00623196">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commentRangeStart w:id="5"/>
      <w:r>
        <w:rPr>
          <w:rFonts w:ascii="Times New Roman" w:eastAsia="Times New Roman" w:hAnsi="Times New Roman" w:cs="Times New Roman"/>
          <w:b/>
          <w:sz w:val="28"/>
          <w:szCs w:val="28"/>
        </w:rPr>
        <w:t>INTRODUCTION</w:t>
      </w:r>
      <w:commentRangeEnd w:id="5"/>
      <w:r w:rsidR="00597DF9">
        <w:rPr>
          <w:rStyle w:val="CommentReference"/>
        </w:rPr>
        <w:commentReference w:id="5"/>
      </w:r>
    </w:p>
    <w:p w14:paraId="05FF136F" w14:textId="7B4D3948" w:rsidR="00F23B10" w:rsidRDefault="009D5533" w:rsidP="00DD3085">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Forests make up approximately one third of the </w:t>
      </w:r>
      <w:r w:rsidR="00DD3085">
        <w:rPr>
          <w:rFonts w:ascii="Times New Roman" w:eastAsia="Times New Roman" w:hAnsi="Times New Roman" w:cs="Times New Roman"/>
          <w:sz w:val="24"/>
          <w:szCs w:val="24"/>
        </w:rPr>
        <w:t xml:space="preserve">Earth’s </w:t>
      </w:r>
      <w:r>
        <w:rPr>
          <w:rFonts w:ascii="Times New Roman" w:eastAsia="Times New Roman" w:hAnsi="Times New Roman" w:cs="Times New Roman"/>
          <w:sz w:val="24"/>
          <w:szCs w:val="24"/>
        </w:rPr>
        <w:t xml:space="preserve">surface (Likens et al 1970). </w:t>
      </w:r>
      <w:ins w:id="6" w:author="Clay" w:date="2020-07-22T18:34:00Z">
        <w:r w:rsidR="00DD3085">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In these ecosystems, a large portion of the nutrients </w:t>
      </w:r>
      <w:r w:rsidR="00DD3085">
        <w:rPr>
          <w:rFonts w:ascii="Times New Roman" w:eastAsia="Times New Roman" w:hAnsi="Times New Roman" w:cs="Times New Roman"/>
          <w:sz w:val="24"/>
          <w:szCs w:val="24"/>
        </w:rPr>
        <w:t xml:space="preserve">are generally retained </w:t>
      </w:r>
      <w:r>
        <w:rPr>
          <w:rFonts w:ascii="Times New Roman" w:eastAsia="Times New Roman" w:hAnsi="Times New Roman" w:cs="Times New Roman"/>
          <w:sz w:val="24"/>
          <w:szCs w:val="24"/>
        </w:rPr>
        <w:t>within that system</w:t>
      </w:r>
      <w:ins w:id="7" w:author="Clay" w:date="2020-07-22T18:34:00Z">
        <w:r w:rsidR="00DD3085">
          <w:rPr>
            <w:rFonts w:ascii="Times New Roman" w:eastAsia="Times New Roman" w:hAnsi="Times New Roman" w:cs="Times New Roman"/>
            <w:sz w:val="24"/>
            <w:szCs w:val="24"/>
          </w:rPr>
          <w:t xml:space="preserve"> (CITATION)</w:t>
        </w:r>
      </w:ins>
      <w:r>
        <w:rPr>
          <w:rFonts w:ascii="Times New Roman" w:eastAsia="Times New Roman" w:hAnsi="Times New Roman" w:cs="Times New Roman"/>
          <w:sz w:val="24"/>
          <w:szCs w:val="24"/>
        </w:rPr>
        <w:t>.</w:t>
      </w:r>
      <w:r w:rsidR="00191A6A">
        <w:rPr>
          <w:rFonts w:ascii="Times New Roman" w:eastAsia="Times New Roman" w:hAnsi="Times New Roman" w:cs="Times New Roman"/>
          <w:sz w:val="24"/>
          <w:szCs w:val="24"/>
        </w:rPr>
        <w:t xml:space="preserve"> </w:t>
      </w:r>
      <w:ins w:id="8" w:author="Clay" w:date="2020-07-22T18:34:00Z">
        <w:r w:rsidR="00DD3085">
          <w:rPr>
            <w:rFonts w:ascii="Times New Roman" w:eastAsia="Times New Roman" w:hAnsi="Times New Roman" w:cs="Times New Roman"/>
            <w:sz w:val="24"/>
            <w:szCs w:val="24"/>
          </w:rPr>
          <w:t xml:space="preserve"> </w:t>
        </w:r>
      </w:ins>
      <w:r w:rsidR="00191A6A">
        <w:rPr>
          <w:rFonts w:ascii="Times New Roman" w:eastAsia="Times New Roman" w:hAnsi="Times New Roman" w:cs="Times New Roman"/>
          <w:sz w:val="24"/>
          <w:szCs w:val="24"/>
        </w:rPr>
        <w:t xml:space="preserve">The general flow of nutrients </w:t>
      </w:r>
      <w:r w:rsidR="00DD3085">
        <w:rPr>
          <w:rFonts w:ascii="Times New Roman" w:eastAsia="Times New Roman" w:hAnsi="Times New Roman" w:cs="Times New Roman"/>
          <w:sz w:val="24"/>
          <w:szCs w:val="24"/>
        </w:rPr>
        <w:t xml:space="preserve">within a forest include </w:t>
      </w:r>
      <w:r w:rsidR="00191A6A">
        <w:rPr>
          <w:rFonts w:ascii="Times New Roman" w:eastAsia="Times New Roman" w:hAnsi="Times New Roman" w:cs="Times New Roman"/>
          <w:sz w:val="24"/>
          <w:szCs w:val="24"/>
        </w:rPr>
        <w:t>precipitation</w:t>
      </w:r>
      <w:r w:rsidR="00DD3085">
        <w:rPr>
          <w:rFonts w:ascii="Times New Roman" w:eastAsia="Times New Roman" w:hAnsi="Times New Roman" w:cs="Times New Roman"/>
          <w:sz w:val="24"/>
          <w:szCs w:val="24"/>
        </w:rPr>
        <w:t xml:space="preserve">, which flows through the canopy as </w:t>
      </w:r>
      <w:r w:rsidR="00191A6A">
        <w:rPr>
          <w:rFonts w:ascii="Times New Roman" w:eastAsia="Times New Roman" w:hAnsi="Times New Roman" w:cs="Times New Roman"/>
          <w:sz w:val="24"/>
          <w:szCs w:val="24"/>
        </w:rPr>
        <w:t xml:space="preserve">throughfall </w:t>
      </w:r>
      <w:r w:rsidR="00DD3085">
        <w:rPr>
          <w:rFonts w:ascii="Times New Roman" w:eastAsia="Times New Roman" w:hAnsi="Times New Roman" w:cs="Times New Roman"/>
          <w:sz w:val="24"/>
          <w:szCs w:val="24"/>
        </w:rPr>
        <w:t xml:space="preserve">while leach nutrients from vegetation </w:t>
      </w:r>
      <w:r w:rsidR="00191A6A">
        <w:rPr>
          <w:rFonts w:ascii="Times New Roman" w:eastAsia="Times New Roman" w:hAnsi="Times New Roman" w:cs="Times New Roman"/>
          <w:sz w:val="24"/>
          <w:szCs w:val="24"/>
        </w:rPr>
        <w:t xml:space="preserve">to soil, with those nutrients being </w:t>
      </w:r>
      <w:r w:rsidR="00DD3085">
        <w:rPr>
          <w:rFonts w:ascii="Times New Roman" w:eastAsia="Times New Roman" w:hAnsi="Times New Roman" w:cs="Times New Roman"/>
          <w:sz w:val="24"/>
          <w:szCs w:val="24"/>
        </w:rPr>
        <w:t xml:space="preserve">taken up </w:t>
      </w:r>
      <w:r w:rsidR="00191A6A">
        <w:rPr>
          <w:rFonts w:ascii="Times New Roman" w:eastAsia="Times New Roman" w:hAnsi="Times New Roman" w:cs="Times New Roman"/>
          <w:sz w:val="24"/>
          <w:szCs w:val="24"/>
        </w:rPr>
        <w:t xml:space="preserve">by plants and converted into biomass. </w:t>
      </w:r>
      <w:ins w:id="9" w:author="Clay" w:date="2020-07-22T18:36:00Z">
        <w:r w:rsidR="00DD3085">
          <w:rPr>
            <w:rFonts w:ascii="Times New Roman" w:eastAsia="Times New Roman" w:hAnsi="Times New Roman" w:cs="Times New Roman"/>
            <w:sz w:val="24"/>
            <w:szCs w:val="24"/>
          </w:rPr>
          <w:t xml:space="preserve"> </w:t>
        </w:r>
      </w:ins>
      <w:r w:rsidR="00191A6A">
        <w:rPr>
          <w:rFonts w:ascii="Times New Roman" w:eastAsia="Times New Roman" w:hAnsi="Times New Roman" w:cs="Times New Roman"/>
          <w:sz w:val="24"/>
          <w:szCs w:val="24"/>
        </w:rPr>
        <w:t>When these systems are subject to disturbance, the cycling of forest nutrients is subject to changes and losses</w:t>
      </w:r>
      <w:ins w:id="10" w:author="Clay" w:date="2020-07-22T18:36:00Z">
        <w:r w:rsidR="00DD3085">
          <w:rPr>
            <w:rFonts w:ascii="Times New Roman" w:eastAsia="Times New Roman" w:hAnsi="Times New Roman" w:cs="Times New Roman"/>
            <w:sz w:val="24"/>
            <w:szCs w:val="24"/>
          </w:rPr>
          <w:t xml:space="preserve"> (CITATION)</w:t>
        </w:r>
      </w:ins>
      <w:r w:rsidR="00191A6A">
        <w:rPr>
          <w:rFonts w:ascii="Times New Roman" w:eastAsia="Times New Roman" w:hAnsi="Times New Roman" w:cs="Times New Roman"/>
          <w:sz w:val="24"/>
          <w:szCs w:val="24"/>
        </w:rPr>
        <w:t>.</w:t>
      </w:r>
      <w:ins w:id="11" w:author="Clay" w:date="2020-07-22T18:36:00Z">
        <w:r w:rsidR="00DD3085">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Common disturbances include</w:t>
      </w:r>
      <w:del w:id="12" w:author="Clay" w:date="2020-07-22T18:36:00Z">
        <w:r w:rsidDel="00DD3085">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w:t>
      </w:r>
      <w:r w:rsidR="00191A6A">
        <w:rPr>
          <w:rFonts w:ascii="Times New Roman" w:eastAsia="Times New Roman" w:hAnsi="Times New Roman" w:cs="Times New Roman"/>
          <w:sz w:val="24"/>
          <w:szCs w:val="24"/>
        </w:rPr>
        <w:t xml:space="preserve">fire, </w:t>
      </w:r>
      <w:r w:rsidR="00F23B10">
        <w:rPr>
          <w:rFonts w:ascii="Times New Roman" w:eastAsia="Times New Roman" w:hAnsi="Times New Roman" w:cs="Times New Roman"/>
          <w:sz w:val="24"/>
          <w:szCs w:val="24"/>
        </w:rPr>
        <w:t>clear cut logging,</w:t>
      </w:r>
      <w:r w:rsidR="00191A6A">
        <w:rPr>
          <w:rFonts w:ascii="Times New Roman" w:eastAsia="Times New Roman" w:hAnsi="Times New Roman" w:cs="Times New Roman"/>
          <w:sz w:val="24"/>
          <w:szCs w:val="24"/>
        </w:rPr>
        <w:t xml:space="preserve"> </w:t>
      </w:r>
      <w:r w:rsidR="00DD3085">
        <w:rPr>
          <w:rFonts w:ascii="Times New Roman" w:eastAsia="Times New Roman" w:hAnsi="Times New Roman" w:cs="Times New Roman"/>
          <w:sz w:val="24"/>
          <w:szCs w:val="24"/>
        </w:rPr>
        <w:t xml:space="preserve">insect outbreaks, </w:t>
      </w:r>
      <w:r w:rsidR="00191A6A">
        <w:rPr>
          <w:rFonts w:ascii="Times New Roman" w:eastAsia="Times New Roman" w:hAnsi="Times New Roman" w:cs="Times New Roman"/>
          <w:sz w:val="24"/>
          <w:szCs w:val="24"/>
        </w:rPr>
        <w:t>and climate change.</w:t>
      </w:r>
      <w:r w:rsidR="00DD3085">
        <w:rPr>
          <w:rFonts w:ascii="Times New Roman" w:eastAsia="Times New Roman" w:hAnsi="Times New Roman" w:cs="Times New Roman"/>
          <w:sz w:val="24"/>
          <w:szCs w:val="24"/>
        </w:rPr>
        <w:t xml:space="preserve">  For example, </w:t>
      </w:r>
      <w:r w:rsidR="00F23B10">
        <w:rPr>
          <w:rFonts w:ascii="Times New Roman" w:eastAsia="Times New Roman" w:hAnsi="Times New Roman" w:cs="Times New Roman"/>
          <w:sz w:val="24"/>
          <w:szCs w:val="24"/>
        </w:rPr>
        <w:t>in 1970, a</w:t>
      </w:r>
      <w:r w:rsidR="00DD3085">
        <w:rPr>
          <w:rFonts w:ascii="Times New Roman" w:eastAsia="Times New Roman" w:hAnsi="Times New Roman" w:cs="Times New Roman"/>
          <w:sz w:val="24"/>
          <w:szCs w:val="24"/>
        </w:rPr>
        <w:t xml:space="preserve"> famous experiment </w:t>
      </w:r>
      <w:r w:rsidR="00F23B10">
        <w:rPr>
          <w:rFonts w:ascii="Times New Roman" w:eastAsia="Times New Roman" w:hAnsi="Times New Roman" w:cs="Times New Roman"/>
          <w:sz w:val="24"/>
          <w:szCs w:val="24"/>
        </w:rPr>
        <w:t>in the Hubbard Brook Experimental Forest</w:t>
      </w:r>
      <w:r w:rsidR="0092381B">
        <w:rPr>
          <w:rFonts w:ascii="Times New Roman" w:eastAsia="Times New Roman" w:hAnsi="Times New Roman" w:cs="Times New Roman"/>
          <w:sz w:val="24"/>
          <w:szCs w:val="24"/>
        </w:rPr>
        <w:t xml:space="preserve"> found that </w:t>
      </w:r>
      <w:r w:rsidR="00DD3085">
        <w:rPr>
          <w:rFonts w:ascii="Times New Roman" w:eastAsia="Times New Roman" w:hAnsi="Times New Roman" w:cs="Times New Roman"/>
          <w:sz w:val="24"/>
          <w:szCs w:val="24"/>
        </w:rPr>
        <w:t xml:space="preserve">experimental clear cutting </w:t>
      </w:r>
      <w:r w:rsidR="0092381B">
        <w:rPr>
          <w:rFonts w:ascii="Times New Roman" w:eastAsia="Times New Roman" w:hAnsi="Times New Roman" w:cs="Times New Roman"/>
          <w:sz w:val="24"/>
          <w:szCs w:val="24"/>
        </w:rPr>
        <w:t xml:space="preserve">dramatically </w:t>
      </w:r>
      <w:r w:rsidR="00DD3085">
        <w:rPr>
          <w:rFonts w:ascii="Times New Roman" w:eastAsia="Times New Roman" w:hAnsi="Times New Roman" w:cs="Times New Roman"/>
          <w:sz w:val="24"/>
          <w:szCs w:val="24"/>
        </w:rPr>
        <w:t xml:space="preserve">increased annual runoff and </w:t>
      </w:r>
      <w:proofErr w:type="gramStart"/>
      <w:r w:rsidR="00DD3085">
        <w:rPr>
          <w:rFonts w:ascii="Times New Roman" w:eastAsia="Times New Roman" w:hAnsi="Times New Roman" w:cs="Times New Roman"/>
          <w:sz w:val="24"/>
          <w:szCs w:val="24"/>
        </w:rPr>
        <w:t xml:space="preserve">loss  </w:t>
      </w:r>
      <w:r w:rsidR="0092381B">
        <w:rPr>
          <w:rFonts w:ascii="Times New Roman" w:eastAsia="Times New Roman" w:hAnsi="Times New Roman" w:cs="Times New Roman"/>
          <w:sz w:val="24"/>
          <w:szCs w:val="24"/>
        </w:rPr>
        <w:t>of</w:t>
      </w:r>
      <w:proofErr w:type="gramEnd"/>
      <w:r w:rsidR="0092381B">
        <w:rPr>
          <w:rFonts w:ascii="Times New Roman" w:eastAsia="Times New Roman" w:hAnsi="Times New Roman" w:cs="Times New Roman"/>
          <w:sz w:val="24"/>
          <w:szCs w:val="24"/>
        </w:rPr>
        <w:t xml:space="preserve"> nitrate </w:t>
      </w:r>
      <w:r w:rsidR="00DD3085">
        <w:rPr>
          <w:rFonts w:ascii="Times New Roman" w:eastAsia="Times New Roman" w:hAnsi="Times New Roman" w:cs="Times New Roman"/>
          <w:sz w:val="24"/>
          <w:szCs w:val="24"/>
        </w:rPr>
        <w:t xml:space="preserve">and other ions </w:t>
      </w:r>
      <w:r w:rsidR="0092381B">
        <w:rPr>
          <w:rFonts w:ascii="Times New Roman" w:eastAsia="Times New Roman" w:hAnsi="Times New Roman" w:cs="Times New Roman"/>
          <w:sz w:val="24"/>
          <w:szCs w:val="24"/>
        </w:rPr>
        <w:t xml:space="preserve">to </w:t>
      </w:r>
      <w:r w:rsidR="00DD3085">
        <w:rPr>
          <w:rFonts w:ascii="Times New Roman" w:eastAsia="Times New Roman" w:hAnsi="Times New Roman" w:cs="Times New Roman"/>
          <w:sz w:val="24"/>
          <w:szCs w:val="24"/>
        </w:rPr>
        <w:t>downstream ecosystems (Likens et al, 1970)</w:t>
      </w:r>
      <w:r w:rsidR="0092381B">
        <w:rPr>
          <w:rFonts w:ascii="Times New Roman" w:eastAsia="Times New Roman" w:hAnsi="Times New Roman" w:cs="Times New Roman"/>
          <w:sz w:val="24"/>
          <w:szCs w:val="24"/>
        </w:rPr>
        <w:t>.</w:t>
      </w:r>
      <w:r w:rsidR="00EB7F06">
        <w:rPr>
          <w:rFonts w:ascii="Times New Roman" w:eastAsia="Times New Roman" w:hAnsi="Times New Roman" w:cs="Times New Roman"/>
          <w:sz w:val="24"/>
          <w:szCs w:val="24"/>
        </w:rPr>
        <w:t xml:space="preserve"> </w:t>
      </w:r>
      <w:ins w:id="13" w:author="Clay" w:date="2020-07-22T18:40:00Z">
        <w:r w:rsidR="00DD3085">
          <w:rPr>
            <w:rFonts w:ascii="Times New Roman" w:eastAsia="Times New Roman" w:hAnsi="Times New Roman" w:cs="Times New Roman"/>
            <w:sz w:val="24"/>
            <w:szCs w:val="24"/>
          </w:rPr>
          <w:t xml:space="preserve"> </w:t>
        </w:r>
      </w:ins>
      <w:commentRangeStart w:id="14"/>
      <w:r w:rsidR="00EB7F06">
        <w:rPr>
          <w:rFonts w:ascii="Times New Roman" w:eastAsia="Times New Roman" w:hAnsi="Times New Roman" w:cs="Times New Roman"/>
          <w:sz w:val="24"/>
          <w:szCs w:val="24"/>
        </w:rPr>
        <w:t>In these clear cut watersheds, Likens and others also found that the disturbed watershed had higher stream temperatures, as there was less shade, and saw an increase in turbidity, which lead to an increase in dissolved oxygen concentrations. If less canopy cover due to clear cutting can lead to increased temperature, increased decomposition rates, and increased nutrients, then it is possible that defoliating insects can also cause similar changes to forest ecosystem watersheds by removal of canopy cover.</w:t>
      </w:r>
      <w:commentRangeEnd w:id="14"/>
      <w:r w:rsidR="00DD3085">
        <w:rPr>
          <w:rStyle w:val="CommentReference"/>
        </w:rPr>
        <w:commentReference w:id="14"/>
      </w:r>
      <w:r w:rsidR="00DD3085">
        <w:rPr>
          <w:rFonts w:ascii="Times New Roman" w:eastAsia="Times New Roman" w:hAnsi="Times New Roman" w:cs="Times New Roman"/>
          <w:sz w:val="24"/>
          <w:szCs w:val="24"/>
        </w:rPr>
        <w:t xml:space="preserve">  While all of these studies point to disturbance as a mechanism for nutrient loss for forests to downstream aquatic ecosystems, the effect of insect herbivores has not been studied in the western United States, which is expected to see an uptick in forest insect activity as global temperatures rise.</w:t>
      </w:r>
    </w:p>
    <w:p w14:paraId="55F89370" w14:textId="34E22CB8"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w:t>
      </w:r>
      <w:r w:rsidR="00A0496B">
        <w:rPr>
          <w:rFonts w:ascii="Times New Roman" w:eastAsia="Times New Roman" w:hAnsi="Times New Roman" w:cs="Times New Roman"/>
          <w:sz w:val="24"/>
          <w:szCs w:val="24"/>
        </w:rPr>
        <w:t xml:space="preserve"> When forests become too thick,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act as a negative feedback loop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w:t>
      </w:r>
      <w:r w:rsidR="00A47F4C">
        <w:rPr>
          <w:rFonts w:ascii="Times New Roman" w:eastAsia="Times New Roman" w:hAnsi="Times New Roman" w:cs="Times New Roman"/>
          <w:sz w:val="24"/>
          <w:szCs w:val="24"/>
        </w:rPr>
        <w:t>Poirier 2017</w:t>
      </w:r>
      <w:r w:rsidR="00A0496B">
        <w:rPr>
          <w:rFonts w:ascii="Times New Roman" w:eastAsia="Times New Roman" w:hAnsi="Times New Roman" w:cs="Times New Roman"/>
          <w:sz w:val="24"/>
          <w:szCs w:val="24"/>
        </w:rPr>
        <w:t xml:space="preserve">; </w:t>
      </w:r>
      <w:r w:rsidR="004E6BB4">
        <w:rPr>
          <w:rFonts w:ascii="Times New Roman" w:eastAsia="Times New Roman" w:hAnsi="Times New Roman" w:cs="Times New Roman"/>
          <w:sz w:val="24"/>
          <w:szCs w:val="24"/>
        </w:rPr>
        <w:lastRenderedPageBreak/>
        <w:t>Murdock et al. 2012)</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w:t>
      </w:r>
      <w:r w:rsidR="00A0496B">
        <w:rPr>
          <w:rFonts w:ascii="Times New Roman" w:eastAsia="Times New Roman" w:hAnsi="Times New Roman" w:cs="Times New Roman"/>
          <w:sz w:val="24"/>
          <w:szCs w:val="24"/>
        </w:rPr>
        <w:t xml:space="preserve">also drives </w:t>
      </w:r>
      <w:r w:rsidR="00A76A2D">
        <w:rPr>
          <w:rFonts w:ascii="Times New Roman" w:eastAsia="Times New Roman" w:hAnsi="Times New Roman" w:cs="Times New Roman"/>
          <w:sz w:val="24"/>
          <w:szCs w:val="24"/>
        </w:rPr>
        <w:t xml:space="preserve">material cycling in forests </w:t>
      </w:r>
      <w:r w:rsidR="00A0496B">
        <w:rPr>
          <w:rFonts w:ascii="Times New Roman" w:eastAsia="Times New Roman" w:hAnsi="Times New Roman" w:cs="Times New Roman"/>
          <w:sz w:val="24"/>
          <w:szCs w:val="24"/>
        </w:rPr>
        <w:t xml:space="preserve">through consumption of the canopy and excretion as frass which returns </w:t>
      </w:r>
      <w:r w:rsidR="00A76A2D">
        <w:rPr>
          <w:rFonts w:ascii="Times New Roman" w:eastAsia="Times New Roman" w:hAnsi="Times New Roman" w:cs="Times New Roman"/>
          <w:sz w:val="24"/>
          <w:szCs w:val="24"/>
        </w:rPr>
        <w:t xml:space="preserve">nutrients </w:t>
      </w:r>
      <w:r w:rsidR="00A0496B">
        <w:rPr>
          <w:rFonts w:ascii="Times New Roman" w:eastAsia="Times New Roman" w:hAnsi="Times New Roman" w:cs="Times New Roman"/>
          <w:sz w:val="24"/>
          <w:szCs w:val="24"/>
        </w:rPr>
        <w:t xml:space="preserve">as </w:t>
      </w:r>
      <w:r w:rsidR="00A76A2D">
        <w:rPr>
          <w:rFonts w:ascii="Times New Roman" w:eastAsia="Times New Roman" w:hAnsi="Times New Roman" w:cs="Times New Roman"/>
          <w:sz w:val="24"/>
          <w:szCs w:val="24"/>
        </w:rPr>
        <w:t xml:space="preserve">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r w:rsidR="00A0496B">
        <w:rPr>
          <w:rFonts w:ascii="Times New Roman" w:eastAsia="Times New Roman" w:hAnsi="Times New Roman" w:cs="Times New Roman"/>
          <w:sz w:val="24"/>
          <w:szCs w:val="24"/>
        </w:rPr>
        <w:t xml:space="preserve">the activity of </w:t>
      </w:r>
      <w:r w:rsidR="00111A6C">
        <w:rPr>
          <w:rFonts w:ascii="Times New Roman" w:eastAsia="Times New Roman" w:hAnsi="Times New Roman" w:cs="Times New Roman"/>
          <w:sz w:val="24"/>
          <w:szCs w:val="24"/>
        </w:rPr>
        <w:t xml:space="preserve">these insects </w:t>
      </w:r>
      <w:r w:rsidR="00A0496B">
        <w:rPr>
          <w:rFonts w:ascii="Times New Roman" w:eastAsia="Times New Roman" w:hAnsi="Times New Roman" w:cs="Times New Roman"/>
          <w:sz w:val="24"/>
          <w:szCs w:val="24"/>
        </w:rPr>
        <w:t xml:space="preserve">is increasing </w:t>
      </w:r>
      <w:r w:rsidR="00111A6C">
        <w:rPr>
          <w:rFonts w:ascii="Times New Roman" w:eastAsia="Times New Roman" w:hAnsi="Times New Roman" w:cs="Times New Roman"/>
          <w:sz w:val="24"/>
          <w:szCs w:val="24"/>
        </w:rPr>
        <w:t>due to fire suppression and climate change (</w:t>
      </w:r>
      <w:proofErr w:type="spellStart"/>
      <w:r w:rsidR="00111A6C">
        <w:rPr>
          <w:rFonts w:ascii="Times New Roman" w:eastAsia="Times New Roman" w:hAnsi="Times New Roman" w:cs="Times New Roman"/>
          <w:sz w:val="24"/>
          <w:szCs w:val="24"/>
        </w:rPr>
        <w:t>Abatzolou</w:t>
      </w:r>
      <w:proofErr w:type="spellEnd"/>
      <w:r w:rsidR="00111A6C">
        <w:rPr>
          <w:rFonts w:ascii="Times New Roman" w:eastAsia="Times New Roman" w:hAnsi="Times New Roman" w:cs="Times New Roman"/>
          <w:sz w:val="24"/>
          <w:szCs w:val="24"/>
        </w:rPr>
        <w:t xml:space="preserve"> and Williams 2016)</w:t>
      </w:r>
      <w:r w:rsidR="00BE6FDD">
        <w:rPr>
          <w:rFonts w:ascii="Times New Roman" w:eastAsia="Times New Roman" w:hAnsi="Times New Roman" w:cs="Times New Roman"/>
          <w:sz w:val="24"/>
          <w:szCs w:val="24"/>
        </w:rPr>
        <w:t>.</w:t>
      </w:r>
      <w:r w:rsidR="004A5C50">
        <w:rPr>
          <w:rFonts w:ascii="Times New Roman" w:eastAsia="Times New Roman" w:hAnsi="Times New Roman" w:cs="Times New Roman"/>
          <w:sz w:val="24"/>
          <w:szCs w:val="24"/>
        </w:rPr>
        <w:t xml:space="preserve"> </w:t>
      </w:r>
      <w:r w:rsidR="00A0496B">
        <w:rPr>
          <w:rFonts w:ascii="Times New Roman" w:eastAsia="Times New Roman" w:hAnsi="Times New Roman" w:cs="Times New Roman"/>
          <w:sz w:val="24"/>
          <w:szCs w:val="24"/>
        </w:rPr>
        <w:t xml:space="preserve"> As a </w:t>
      </w:r>
      <w:r w:rsidR="002C1830">
        <w:rPr>
          <w:rFonts w:ascii="Times New Roman" w:eastAsia="Times New Roman" w:hAnsi="Times New Roman" w:cs="Times New Roman"/>
          <w:sz w:val="24"/>
          <w:szCs w:val="24"/>
        </w:rPr>
        <w:t>result,</w:t>
      </w:r>
      <w:r w:rsidR="00A049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rate </w:t>
      </w:r>
      <w:r w:rsidR="00A0496B">
        <w:rPr>
          <w:rFonts w:ascii="Times New Roman" w:eastAsia="Times New Roman" w:hAnsi="Times New Roman" w:cs="Times New Roman"/>
          <w:sz w:val="24"/>
          <w:szCs w:val="24"/>
        </w:rPr>
        <w:t xml:space="preserve">and severity of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the last century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w:t>
      </w:r>
    </w:p>
    <w:p w14:paraId="3C3D0E9F" w14:textId="7A3170EB" w:rsidR="00E02A5A" w:rsidRDefault="001D0EFA">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centuries, frequent, low intensity, naturally </w:t>
      </w:r>
      <w:r w:rsidR="004E6BB4">
        <w:rPr>
          <w:rFonts w:ascii="Times New Roman" w:eastAsia="Times New Roman" w:hAnsi="Times New Roman" w:cs="Times New Roman"/>
          <w:sz w:val="24"/>
          <w:szCs w:val="24"/>
        </w:rPr>
        <w:t xml:space="preserve">caused fires </w:t>
      </w:r>
      <w:r>
        <w:rPr>
          <w:rFonts w:ascii="Times New Roman" w:eastAsia="Times New Roman" w:hAnsi="Times New Roman" w:cs="Times New Roman"/>
          <w:sz w:val="24"/>
          <w:szCs w:val="24"/>
        </w:rPr>
        <w:t xml:space="preserve">and fires ignited for landscape management by indigenous people </w:t>
      </w:r>
      <w:r w:rsidR="004E6BB4">
        <w:rPr>
          <w:rFonts w:ascii="Times New Roman" w:eastAsia="Times New Roman" w:hAnsi="Times New Roman" w:cs="Times New Roman"/>
          <w:sz w:val="24"/>
          <w:szCs w:val="24"/>
        </w:rPr>
        <w:t>have shaped the structure of coniferous forests across the United States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Klenner</w:t>
      </w:r>
      <w:proofErr w:type="spellEnd"/>
      <w:r>
        <w:rPr>
          <w:rFonts w:ascii="Times New Roman" w:eastAsia="Times New Roman" w:hAnsi="Times New Roman" w:cs="Times New Roman"/>
          <w:sz w:val="24"/>
          <w:szCs w:val="24"/>
        </w:rPr>
        <w:t xml:space="preserve"> et al 2008), creating for example </w:t>
      </w:r>
      <w:r w:rsidR="002C1830">
        <w:rPr>
          <w:rFonts w:ascii="Times New Roman" w:eastAsia="Times New Roman" w:hAnsi="Times New Roman" w:cs="Times New Roman"/>
          <w:sz w:val="24"/>
          <w:szCs w:val="24"/>
        </w:rPr>
        <w:t>ponderosa</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pine </w:t>
      </w:r>
      <w:r w:rsidR="004E6BB4">
        <w:rPr>
          <w:rFonts w:ascii="Times New Roman" w:eastAsia="Times New Roman" w:hAnsi="Times New Roman" w:cs="Times New Roman"/>
          <w:sz w:val="24"/>
          <w:szCs w:val="24"/>
        </w:rPr>
        <w:t xml:space="preserve">forests </w:t>
      </w:r>
      <w:r>
        <w:rPr>
          <w:rFonts w:ascii="Times New Roman" w:eastAsia="Times New Roman" w:hAnsi="Times New Roman" w:cs="Times New Roman"/>
          <w:sz w:val="24"/>
          <w:szCs w:val="24"/>
        </w:rPr>
        <w:t xml:space="preserve">with many </w:t>
      </w:r>
      <w:r w:rsidR="004E6BB4">
        <w:rPr>
          <w:rFonts w:ascii="Times New Roman" w:eastAsia="Times New Roman" w:hAnsi="Times New Roman" w:cs="Times New Roman"/>
          <w:sz w:val="24"/>
          <w:szCs w:val="24"/>
        </w:rPr>
        <w:t xml:space="preserve">grasses and shrubs </w:t>
      </w:r>
      <w:r>
        <w:rPr>
          <w:rFonts w:ascii="Times New Roman" w:eastAsia="Times New Roman" w:hAnsi="Times New Roman" w:cs="Times New Roman"/>
          <w:sz w:val="24"/>
          <w:szCs w:val="24"/>
        </w:rPr>
        <w:t>growing between widely spaced trees</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Historic fire regimes used to maintain insect pests via two avenues. First, frequent low intensity fires increased distance between trees making it challenging for insects to disperse, decreasing the rate at </w:t>
      </w:r>
      <w:r w:rsidRPr="005D237C">
        <w:rPr>
          <w:rFonts w:ascii="Times New Roman" w:eastAsia="Times New Roman" w:hAnsi="Times New Roman" w:cs="Times New Roman"/>
          <w:sz w:val="24"/>
          <w:szCs w:val="24"/>
        </w:rPr>
        <w:t xml:space="preserve">which </w:t>
      </w:r>
      <w:r w:rsidRPr="001368C6">
        <w:rPr>
          <w:rFonts w:ascii="Times New Roman" w:eastAsia="Times New Roman" w:hAnsi="Times New Roman" w:cs="Times New Roman"/>
          <w:sz w:val="24"/>
          <w:szCs w:val="24"/>
        </w:rPr>
        <w:t>defoliators</w:t>
      </w:r>
      <w:r>
        <w:rPr>
          <w:rFonts w:ascii="Times New Roman" w:eastAsia="Times New Roman" w:hAnsi="Times New Roman" w:cs="Times New Roman"/>
          <w:sz w:val="24"/>
          <w:szCs w:val="24"/>
        </w:rPr>
        <w:t xml:space="preserve"> damaged the forest.  Secondly, fires killed pests directly.  </w:t>
      </w:r>
      <w:r w:rsidR="00AC3C34">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 xml:space="preserve">intense fire suppression throughout </w:t>
      </w:r>
      <w:r w:rsidR="00AC3C34">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American </w:t>
      </w:r>
      <w:r w:rsidR="00AC3C34">
        <w:rPr>
          <w:rFonts w:ascii="Times New Roman" w:eastAsia="Times New Roman" w:hAnsi="Times New Roman" w:cs="Times New Roman"/>
          <w:sz w:val="24"/>
          <w:szCs w:val="24"/>
        </w:rPr>
        <w:t>West has led to thicker forests with increased canopy cover (Keane et al, 2002)</w:t>
      </w:r>
      <w:r>
        <w:rPr>
          <w:rFonts w:ascii="Times New Roman" w:eastAsia="Times New Roman" w:hAnsi="Times New Roman" w:cs="Times New Roman"/>
          <w:sz w:val="24"/>
          <w:szCs w:val="24"/>
        </w:rPr>
        <w:t xml:space="preserve">, and </w:t>
      </w:r>
      <w:r w:rsidR="00AC3C34">
        <w:rPr>
          <w:rFonts w:ascii="Times New Roman" w:eastAsia="Times New Roman" w:hAnsi="Times New Roman" w:cs="Times New Roman"/>
          <w:sz w:val="24"/>
          <w:szCs w:val="24"/>
        </w:rPr>
        <w:t>insect pests</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increased with the </w:t>
      </w:r>
      <w:r w:rsidR="004E6BB4">
        <w:rPr>
          <w:rFonts w:ascii="Times New Roman" w:eastAsia="Times New Roman" w:hAnsi="Times New Roman" w:cs="Times New Roman"/>
          <w:sz w:val="24"/>
          <w:szCs w:val="24"/>
        </w:rPr>
        <w:t>thickening tree stands</w:t>
      </w:r>
      <w:r w:rsidR="00AC3C34">
        <w:rPr>
          <w:rFonts w:ascii="Times New Roman" w:eastAsia="Times New Roman" w:hAnsi="Times New Roman" w:cs="Times New Roman"/>
          <w:sz w:val="24"/>
          <w:szCs w:val="24"/>
        </w:rPr>
        <w:t>.</w:t>
      </w:r>
      <w:ins w:id="15" w:author="Clay" w:date="2020-07-22T19:04:00Z">
        <w:r>
          <w:rPr>
            <w:rFonts w:ascii="Times New Roman" w:eastAsia="Times New Roman" w:hAnsi="Times New Roman" w:cs="Times New Roman"/>
            <w:sz w:val="24"/>
            <w:szCs w:val="24"/>
          </w:rPr>
          <w:t xml:space="preserve"> </w:t>
        </w:r>
      </w:ins>
      <w:r w:rsidR="00AC3C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Moreover, decreases in winter severity due to climate change </w:t>
      </w:r>
      <w:r w:rsidR="002C1830">
        <w:rPr>
          <w:rFonts w:ascii="Times New Roman" w:eastAsia="Times New Roman" w:hAnsi="Times New Roman" w:cs="Times New Roman"/>
          <w:sz w:val="24"/>
          <w:szCs w:val="24"/>
        </w:rPr>
        <w:t>has reduced</w:t>
      </w:r>
      <w:r w:rsidR="00704EAB">
        <w:rPr>
          <w:rFonts w:ascii="Times New Roman" w:eastAsia="Times New Roman" w:hAnsi="Times New Roman" w:cs="Times New Roman"/>
          <w:sz w:val="24"/>
          <w:szCs w:val="24"/>
        </w:rPr>
        <w:t xml:space="preserve"> cold winters that can kill insect pests </w:t>
      </w:r>
      <w:r>
        <w:rPr>
          <w:rFonts w:ascii="Times New Roman" w:eastAsia="Times New Roman" w:hAnsi="Times New Roman" w:cs="Times New Roman"/>
          <w:sz w:val="24"/>
          <w:szCs w:val="24"/>
        </w:rPr>
        <w:t xml:space="preserve">(Murdock et al. 2012). </w:t>
      </w:r>
      <w:r w:rsidR="00704EAB">
        <w:rPr>
          <w:rFonts w:ascii="Times New Roman" w:eastAsia="Times New Roman" w:hAnsi="Times New Roman" w:cs="Times New Roman"/>
          <w:sz w:val="24"/>
          <w:szCs w:val="24"/>
        </w:rPr>
        <w:t xml:space="preserve"> Therefore, a </w:t>
      </w:r>
      <w:r>
        <w:rPr>
          <w:rFonts w:ascii="Times New Roman" w:eastAsia="Times New Roman" w:hAnsi="Times New Roman" w:cs="Times New Roman"/>
          <w:sz w:val="24"/>
          <w:szCs w:val="24"/>
        </w:rPr>
        <w:t xml:space="preserve">multi-decadal history of fire suppression, coupled with summer drought stress </w:t>
      </w:r>
      <w:r w:rsidR="00704EAB">
        <w:rPr>
          <w:rFonts w:ascii="Times New Roman" w:eastAsia="Times New Roman" w:hAnsi="Times New Roman" w:cs="Times New Roman"/>
          <w:sz w:val="24"/>
          <w:szCs w:val="24"/>
        </w:rPr>
        <w:t xml:space="preserve">and warmer winters </w:t>
      </w:r>
      <w:r>
        <w:rPr>
          <w:rFonts w:ascii="Times New Roman" w:eastAsia="Times New Roman" w:hAnsi="Times New Roman" w:cs="Times New Roman"/>
          <w:sz w:val="24"/>
          <w:szCs w:val="24"/>
        </w:rPr>
        <w:t>due to climate change, has generated conditions that encourage sustained insect outbreaks and disease in the forest (Keane et al, 2002)</w:t>
      </w:r>
      <w:r w:rsidR="00704EAB">
        <w:rPr>
          <w:rFonts w:ascii="Times New Roman" w:eastAsia="Times New Roman" w:hAnsi="Times New Roman" w:cs="Times New Roman"/>
          <w:sz w:val="24"/>
          <w:szCs w:val="24"/>
        </w:rPr>
        <w:t xml:space="preserve">, and these </w:t>
      </w:r>
      <w:r w:rsidR="00597DF9">
        <w:rPr>
          <w:rFonts w:ascii="Times New Roman" w:eastAsia="Times New Roman" w:hAnsi="Times New Roman" w:cs="Times New Roman"/>
          <w:sz w:val="24"/>
          <w:szCs w:val="24"/>
        </w:rPr>
        <w:t xml:space="preserve">insect outbreaks are expected to intensify </w:t>
      </w:r>
      <w:r w:rsidR="00704EAB">
        <w:rPr>
          <w:rFonts w:ascii="Times New Roman" w:eastAsia="Times New Roman" w:hAnsi="Times New Roman" w:cs="Times New Roman"/>
          <w:sz w:val="24"/>
          <w:szCs w:val="24"/>
        </w:rPr>
        <w:t xml:space="preserve">as climate change progresses </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Flower et al 2014</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w:t>
      </w:r>
    </w:p>
    <w:p w14:paraId="0D66C8ED" w14:textId="6C78A2B7"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16" w:name="_gjdgxs" w:colFirst="0" w:colLast="0"/>
      <w:bookmarkEnd w:id="16"/>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Senf</w:t>
      </w:r>
      <w:proofErr w:type="spellEnd"/>
      <w:r>
        <w:rPr>
          <w:rFonts w:ascii="Times New Roman" w:eastAsia="Times New Roman" w:hAnsi="Times New Roman" w:cs="Times New Roman"/>
          <w:color w:val="000000"/>
          <w:sz w:val="24"/>
          <w:szCs w:val="24"/>
          <w:highlight w:val="white"/>
        </w:rPr>
        <w:t xml:space="preserve"> et al. 2016), </w:t>
      </w:r>
      <w:del w:id="17" w:author="Clay" w:date="2020-07-22T19:11:00Z">
        <w:r w:rsidDel="00704EAB">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is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udworm (WSB) </w:t>
      </w:r>
      <w:r>
        <w:rPr>
          <w:rFonts w:ascii="Times New Roman" w:eastAsia="Times New Roman" w:hAnsi="Times New Roman" w:cs="Times New Roman"/>
          <w:sz w:val="24"/>
          <w:szCs w:val="24"/>
        </w:rPr>
        <w:lastRenderedPageBreak/>
        <w:t>(</w:t>
      </w:r>
      <w:proofErr w:type="spellStart"/>
      <w:r>
        <w:rPr>
          <w:rFonts w:ascii="Times New Roman" w:eastAsia="Times New Roman" w:hAnsi="Times New Roman" w:cs="Times New Roman"/>
          <w:i/>
          <w:color w:val="000000"/>
          <w:sz w:val="24"/>
          <w:szCs w:val="24"/>
          <w:highlight w:val="white"/>
        </w:rPr>
        <w:t>Choristoneura</w:t>
      </w:r>
      <w:proofErr w:type="spellEnd"/>
      <w:r>
        <w:rPr>
          <w:rFonts w:ascii="Times New Roman" w:eastAsia="Times New Roman" w:hAnsi="Times New Roman" w:cs="Times New Roman"/>
          <w:i/>
          <w:color w:val="000000"/>
          <w:sz w:val="24"/>
          <w:szCs w:val="24"/>
          <w:highlight w:val="white"/>
        </w:rPr>
        <w:t xml:space="preserve"> </w:t>
      </w:r>
      <w:proofErr w:type="spellStart"/>
      <w:r w:rsidR="00A618C4">
        <w:rPr>
          <w:rFonts w:ascii="Times New Roman" w:eastAsia="Times New Roman" w:hAnsi="Times New Roman" w:cs="Times New Roman"/>
          <w:i/>
          <w:color w:val="000000"/>
          <w:sz w:val="24"/>
          <w:szCs w:val="24"/>
          <w:highlight w:val="white"/>
        </w:rPr>
        <w:t>freemani</w:t>
      </w:r>
      <w:proofErr w:type="spellEnd"/>
      <w:r>
        <w:rPr>
          <w:rFonts w:ascii="Times New Roman" w:eastAsia="Times New Roman" w:hAnsi="Times New Roman" w:cs="Times New Roman"/>
          <w:i/>
          <w:color w:val="000000"/>
          <w:sz w:val="24"/>
          <w:szCs w:val="24"/>
          <w:highlight w:val="white"/>
        </w:rPr>
        <w:t>)</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a native lepidopteran that ranges from Southern British Columbia to Arizona and New Mexico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w:t>
      </w:r>
      <w:ins w:id="18" w:author="Clay" w:date="2020-07-22T19:11:00Z">
        <w:r w:rsidR="00704EAB">
          <w:rPr>
            <w:rFonts w:ascii="Times New Roman" w:eastAsia="Times New Roman" w:hAnsi="Times New Roman" w:cs="Times New Roman"/>
            <w:color w:val="000000"/>
            <w:sz w:val="24"/>
            <w:szCs w:val="24"/>
            <w:highlight w:val="white"/>
          </w:rPr>
          <w:t xml:space="preserve"> </w:t>
        </w:r>
      </w:ins>
      <w:r>
        <w:rPr>
          <w:rFonts w:ascii="Times New Roman" w:eastAsia="Times New Roman" w:hAnsi="Times New Roman" w:cs="Times New Roman"/>
          <w:color w:val="000000"/>
          <w:sz w:val="24"/>
          <w:szCs w:val="24"/>
          <w:highlight w:val="white"/>
        </w:rPr>
        <w:t xml:space="preserve">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Pr>
          <w:rFonts w:ascii="Times New Roman" w:eastAsia="Times New Roman" w:hAnsi="Times New Roman" w:cs="Times New Roman"/>
          <w:i/>
          <w:color w:val="000000"/>
          <w:sz w:val="24"/>
          <w:szCs w:val="24"/>
          <w:highlight w:val="white"/>
        </w:rPr>
        <w:t>Pseudotsuga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menziesii</w:t>
      </w:r>
      <w:proofErr w:type="spellEnd"/>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proofErr w:type="spell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grandis</w:t>
      </w:r>
      <w:proofErr w:type="spellEnd"/>
      <w:r>
        <w:rPr>
          <w:rFonts w:ascii="Times New Roman" w:eastAsia="Times New Roman" w:hAnsi="Times New Roman" w:cs="Times New Roman"/>
          <w:color w:val="000000"/>
          <w:sz w:val="24"/>
          <w:szCs w:val="24"/>
          <w:highlight w:val="white"/>
        </w:rPr>
        <w:t>)</w:t>
      </w:r>
      <w:r w:rsidR="00704EAB">
        <w:rPr>
          <w:rFonts w:ascii="Times New Roman" w:eastAsia="Times New Roman" w:hAnsi="Times New Roman" w:cs="Times New Roman"/>
          <w:color w:val="000000"/>
          <w:sz w:val="24"/>
          <w:szCs w:val="24"/>
          <w:highlight w:val="white"/>
        </w:rPr>
        <w:t>,</w:t>
      </w:r>
      <w:r w:rsidR="00111A6C">
        <w:rPr>
          <w:rFonts w:ascii="Times New Roman" w:eastAsia="Times New Roman" w:hAnsi="Times New Roman" w:cs="Times New Roman"/>
          <w:color w:val="000000"/>
          <w:sz w:val="24"/>
          <w:szCs w:val="24"/>
          <w:highlight w:val="white"/>
        </w:rPr>
        <w:t xml:space="preserve"> </w:t>
      </w:r>
      <w:r w:rsidR="00704EAB">
        <w:rPr>
          <w:rFonts w:ascii="Times New Roman" w:eastAsia="Times New Roman" w:hAnsi="Times New Roman" w:cs="Times New Roman"/>
          <w:color w:val="000000"/>
          <w:sz w:val="24"/>
          <w:szCs w:val="24"/>
          <w:highlight w:val="white"/>
        </w:rPr>
        <w:t>which have benefitted from fire suppression</w:t>
      </w:r>
      <w:r w:rsidR="00111A6C">
        <w:rPr>
          <w:rFonts w:ascii="Times New Roman" w:eastAsia="Times New Roman" w:hAnsi="Times New Roman" w:cs="Times New Roman"/>
          <w:color w:val="000000"/>
          <w:sz w:val="24"/>
          <w:szCs w:val="24"/>
          <w:highlight w:val="white"/>
        </w:rPr>
        <w:t>, but also spruce needles</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until late June or early July. </w:t>
      </w:r>
      <w:ins w:id="19" w:author="Clay" w:date="2020-07-22T19:12:00Z">
        <w:r w:rsidR="00704EAB">
          <w:rPr>
            <w:rFonts w:ascii="Times New Roman" w:eastAsia="Times New Roman" w:hAnsi="Times New Roman" w:cs="Times New Roman"/>
            <w:color w:val="000000"/>
            <w:sz w:val="24"/>
            <w:szCs w:val="24"/>
            <w:highlight w:val="white"/>
          </w:rPr>
          <w:t xml:space="preserve"> </w:t>
        </w:r>
      </w:ins>
      <w:r>
        <w:rPr>
          <w:rFonts w:ascii="Times New Roman" w:eastAsia="Times New Roman" w:hAnsi="Times New Roman" w:cs="Times New Roman"/>
          <w:color w:val="000000"/>
          <w:sz w:val="24"/>
          <w:szCs w:val="24"/>
          <w:highlight w:val="white"/>
        </w:rPr>
        <w:t>They then pupate and emerge as adults, taking flight around mid to late July for oviposition.</w:t>
      </w:r>
      <w:ins w:id="20" w:author="Clay" w:date="2020-07-22T19:12:00Z">
        <w:r w:rsidR="00704EAB">
          <w:rPr>
            <w:rFonts w:ascii="Times New Roman" w:eastAsia="Times New Roman" w:hAnsi="Times New Roman" w:cs="Times New Roman"/>
            <w:color w:val="000000"/>
            <w:sz w:val="24"/>
            <w:szCs w:val="24"/>
            <w:highlight w:val="white"/>
          </w:rPr>
          <w:t xml:space="preserve"> </w:t>
        </w:r>
      </w:ins>
      <w:r>
        <w:rPr>
          <w:rFonts w:ascii="Times New Roman" w:eastAsia="Times New Roman" w:hAnsi="Times New Roman" w:cs="Times New Roman"/>
          <w:color w:val="000000"/>
          <w:sz w:val="24"/>
          <w:szCs w:val="24"/>
          <w:highlight w:val="white"/>
        </w:rPr>
        <w:t xml:space="preserve">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 xml:space="preserve">arvae then emerge the following year in mid-May to repeat their life cycle. </w:t>
      </w:r>
      <w:ins w:id="21" w:author="Clay" w:date="2020-07-22T19:12:00Z">
        <w:r w:rsidR="00704EAB">
          <w:rPr>
            <w:rFonts w:ascii="Times New Roman" w:eastAsia="Times New Roman" w:hAnsi="Times New Roman" w:cs="Times New Roman"/>
            <w:color w:val="000000"/>
            <w:sz w:val="24"/>
            <w:szCs w:val="24"/>
            <w:highlight w:val="white"/>
          </w:rPr>
          <w:t xml:space="preserve"> </w:t>
        </w:r>
      </w:ins>
      <w:r>
        <w:rPr>
          <w:rFonts w:ascii="Times New Roman" w:eastAsia="Times New Roman" w:hAnsi="Times New Roman" w:cs="Times New Roman"/>
          <w:color w:val="000000"/>
          <w:sz w:val="24"/>
          <w:szCs w:val="24"/>
          <w:highlight w:val="white"/>
        </w:rPr>
        <w:t>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A618C4">
        <w:rPr>
          <w:rFonts w:ascii="Times New Roman" w:eastAsia="Times New Roman" w:hAnsi="Times New Roman" w:cs="Times New Roman"/>
          <w:color w:val="000000"/>
          <w:sz w:val="24"/>
          <w:szCs w:val="24"/>
          <w:highlight w:val="white"/>
        </w:rPr>
        <w:t xml:space="preserve"> (Flowers 2014)</w:t>
      </w:r>
      <w:r w:rsidR="00E23D8F">
        <w:rPr>
          <w:rFonts w:ascii="Times New Roman" w:eastAsia="Times New Roman" w:hAnsi="Times New Roman" w:cs="Times New Roman"/>
          <w:color w:val="000000"/>
          <w:sz w:val="24"/>
          <w:szCs w:val="24"/>
          <w:highlight w:val="white"/>
        </w:rPr>
        <w:t xml:space="preserve">. </w:t>
      </w:r>
      <w:ins w:id="22" w:author="Clay" w:date="2020-07-22T19:13:00Z">
        <w:r w:rsidR="00704EAB">
          <w:rPr>
            <w:rFonts w:ascii="Times New Roman" w:eastAsia="Times New Roman" w:hAnsi="Times New Roman" w:cs="Times New Roman"/>
            <w:color w:val="000000"/>
            <w:sz w:val="24"/>
            <w:szCs w:val="24"/>
            <w:highlight w:val="white"/>
          </w:rPr>
          <w:t xml:space="preserve"> </w:t>
        </w:r>
      </w:ins>
      <w:r w:rsidR="00E23D8F">
        <w:rPr>
          <w:rFonts w:ascii="Times New Roman" w:eastAsia="Times New Roman" w:hAnsi="Times New Roman" w:cs="Times New Roman"/>
          <w:color w:val="000000"/>
          <w:sz w:val="24"/>
          <w:szCs w:val="24"/>
          <w:highlight w:val="white"/>
        </w:rPr>
        <w:t>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r w:rsidR="00A618C4">
        <w:rPr>
          <w:rFonts w:ascii="Times New Roman" w:eastAsia="Times New Roman" w:hAnsi="Times New Roman" w:cs="Times New Roman"/>
          <w:sz w:val="24"/>
          <w:szCs w:val="24"/>
        </w:rPr>
        <w:t>ve</w:t>
      </w:r>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 and </w:t>
      </w:r>
      <w:r w:rsidR="00A618C4">
        <w:rPr>
          <w:rFonts w:ascii="Times New Roman" w:eastAsia="Times New Roman" w:hAnsi="Times New Roman" w:cs="Times New Roman"/>
          <w:sz w:val="24"/>
          <w:szCs w:val="24"/>
        </w:rPr>
        <w:t>widespread</w:t>
      </w:r>
      <w:r>
        <w:rPr>
          <w:rFonts w:ascii="Times New Roman" w:eastAsia="Times New Roman" w:hAnsi="Times New Roman" w:cs="Times New Roman"/>
          <w:sz w:val="24"/>
          <w:szCs w:val="24"/>
        </w:rPr>
        <w:t xml:space="preserve"> WSB outbreaks (Willis et al, 2008; Lovett et al, 2006).  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w:t>
      </w:r>
      <w:r w:rsidR="00704EAB">
        <w:rPr>
          <w:rFonts w:ascii="Times New Roman" w:eastAsia="Times New Roman" w:hAnsi="Times New Roman" w:cs="Times New Roman"/>
          <w:sz w:val="24"/>
          <w:szCs w:val="24"/>
        </w:rPr>
        <w:t xml:space="preserve">internal </w:t>
      </w:r>
      <w:r>
        <w:rPr>
          <w:rFonts w:ascii="Times New Roman" w:eastAsia="Times New Roman" w:hAnsi="Times New Roman" w:cs="Times New Roman"/>
          <w:sz w:val="24"/>
          <w:szCs w:val="24"/>
        </w:rPr>
        <w:t xml:space="preserve">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r w:rsidR="00704EAB">
        <w:rPr>
          <w:rFonts w:ascii="Times New Roman" w:eastAsia="Times New Roman" w:hAnsi="Times New Roman" w:cs="Times New Roman"/>
          <w:sz w:val="24"/>
          <w:szCs w:val="24"/>
        </w:rPr>
        <w:t xml:space="preserve">nutrient loss to nearby stream ecosystems that would alter </w:t>
      </w:r>
      <w:r>
        <w:rPr>
          <w:rFonts w:ascii="Times New Roman" w:eastAsia="Times New Roman" w:hAnsi="Times New Roman" w:cs="Times New Roman"/>
          <w:sz w:val="24"/>
          <w:szCs w:val="24"/>
        </w:rPr>
        <w:t xml:space="preserve">forest-stream </w:t>
      </w:r>
      <w:r w:rsidR="00704EAB">
        <w:rPr>
          <w:rFonts w:ascii="Times New Roman" w:eastAsia="Times New Roman" w:hAnsi="Times New Roman" w:cs="Times New Roman"/>
          <w:sz w:val="24"/>
          <w:szCs w:val="24"/>
        </w:rPr>
        <w:t xml:space="preserve">ecological </w:t>
      </w:r>
      <w:r>
        <w:rPr>
          <w:rFonts w:ascii="Times New Roman" w:eastAsia="Times New Roman" w:hAnsi="Times New Roman" w:cs="Times New Roman"/>
          <w:sz w:val="24"/>
          <w:szCs w:val="24"/>
        </w:rPr>
        <w:t>connectivity.</w:t>
      </w:r>
      <w:ins w:id="23" w:author="Clay" w:date="2020-07-22T19:15:00Z">
        <w:r w:rsidR="00704EAB">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w:t>
      </w:r>
    </w:p>
    <w:p w14:paraId="3B36D370" w14:textId="07106CA9" w:rsidR="00E02A5A" w:rsidRDefault="00704EAB">
      <w:pPr>
        <w:pBdr>
          <w:top w:val="nil"/>
          <w:left w:val="nil"/>
          <w:bottom w:val="nil"/>
          <w:right w:val="nil"/>
          <w:between w:val="nil"/>
        </w:pBdr>
        <w:spacing w:line="480" w:lineRule="auto"/>
        <w:ind w:firstLine="720"/>
        <w:contextualSpacing/>
      </w:pPr>
      <w:commentRangeStart w:id="24"/>
      <w:r>
        <w:rPr>
          <w:rFonts w:ascii="Times New Roman" w:eastAsia="Times New Roman" w:hAnsi="Times New Roman" w:cs="Times New Roman"/>
          <w:sz w:val="24"/>
          <w:szCs w:val="24"/>
        </w:rPr>
        <w:t>Sustained WSB herbivory could alter internal forest nutrient cycling and/or forest-stream ecological connectivity through a variety of mechanisms</w:t>
      </w:r>
      <w:commentRangeEnd w:id="24"/>
      <w:r>
        <w:rPr>
          <w:rStyle w:val="CommentReference"/>
        </w:rPr>
        <w:commentReference w:id="24"/>
      </w:r>
      <w:r w:rsidR="00AC3C34">
        <w:rPr>
          <w:rFonts w:ascii="Times New Roman" w:eastAsia="Times New Roman" w:hAnsi="Times New Roman" w:cs="Times New Roman"/>
          <w:sz w:val="24"/>
          <w:szCs w:val="24"/>
        </w:rPr>
        <w:t>.</w:t>
      </w:r>
      <w:ins w:id="25" w:author="Clay" w:date="2020-07-22T19:18:00Z">
        <w:r>
          <w:rPr>
            <w:rFonts w:ascii="Times New Roman" w:eastAsia="Times New Roman" w:hAnsi="Times New Roman" w:cs="Times New Roman"/>
            <w:sz w:val="24"/>
            <w:szCs w:val="24"/>
          </w:rPr>
          <w:t xml:space="preserve"> </w:t>
        </w:r>
      </w:ins>
      <w:r w:rsidR="00AC3C34">
        <w:rPr>
          <w:rFonts w:ascii="Times New Roman" w:eastAsia="Times New Roman" w:hAnsi="Times New Roman" w:cs="Times New Roman"/>
          <w:sz w:val="24"/>
          <w:szCs w:val="24"/>
        </w:rPr>
        <w:t xml:space="preserve"> Under conditions</w:t>
      </w:r>
      <w:r>
        <w:rPr>
          <w:rFonts w:ascii="Times New Roman" w:eastAsia="Times New Roman" w:hAnsi="Times New Roman" w:cs="Times New Roman"/>
          <w:sz w:val="24"/>
          <w:szCs w:val="24"/>
        </w:rPr>
        <w:t xml:space="preserve"> without active defoliation</w:t>
      </w:r>
      <w:r w:rsidR="00E23D8F">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sidR="00AC3C34">
        <w:rPr>
          <w:rFonts w:ascii="Times New Roman" w:eastAsia="Times New Roman" w:hAnsi="Times New Roman" w:cs="Times New Roman"/>
          <w:sz w:val="24"/>
          <w:szCs w:val="24"/>
        </w:rPr>
        <w:t xml:space="preserve">releasing nutrients into the soil.  </w:t>
      </w:r>
      <w:r w:rsidR="001324EA">
        <w:rPr>
          <w:rFonts w:ascii="Times New Roman" w:eastAsia="Times New Roman" w:hAnsi="Times New Roman" w:cs="Times New Roman"/>
          <w:sz w:val="24"/>
          <w:szCs w:val="24"/>
        </w:rPr>
        <w:t xml:space="preserve">However actively defoliating WSB, in combination with the increasing drought stress via </w:t>
      </w:r>
      <w:r w:rsidR="002C1830">
        <w:rPr>
          <w:rFonts w:ascii="Times New Roman" w:eastAsia="Times New Roman" w:hAnsi="Times New Roman" w:cs="Times New Roman"/>
          <w:sz w:val="24"/>
          <w:szCs w:val="24"/>
        </w:rPr>
        <w:t>climate</w:t>
      </w:r>
      <w:r w:rsidR="001324EA">
        <w:rPr>
          <w:rFonts w:ascii="Times New Roman" w:eastAsia="Times New Roman" w:hAnsi="Times New Roman" w:cs="Times New Roman"/>
          <w:sz w:val="24"/>
          <w:szCs w:val="24"/>
        </w:rPr>
        <w:t xml:space="preserve"> change, are likely to alter the nutrient cycle</w:t>
      </w:r>
      <w:ins w:id="26" w:author="Clay" w:date="2020-07-22T19:30:00Z">
        <w:r w:rsidR="001324EA">
          <w:rPr>
            <w:rFonts w:ascii="Times New Roman" w:eastAsia="Times New Roman" w:hAnsi="Times New Roman" w:cs="Times New Roman"/>
            <w:sz w:val="24"/>
            <w:szCs w:val="24"/>
          </w:rPr>
          <w:t xml:space="preserve"> </w:t>
        </w:r>
      </w:ins>
      <w:r w:rsidR="001324EA">
        <w:rPr>
          <w:rFonts w:ascii="Times New Roman" w:eastAsia="Times New Roman" w:hAnsi="Times New Roman" w:cs="Times New Roman"/>
          <w:sz w:val="24"/>
          <w:szCs w:val="24"/>
        </w:rPr>
        <w:t>in forest soils (Schlesinger et al, 2015).  For example</w:t>
      </w:r>
      <w:r>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the large amount of frass that these defoliators excrete falls to the forest floor and has </w:t>
      </w:r>
      <w:r w:rsidR="00351B70">
        <w:rPr>
          <w:rFonts w:ascii="Times New Roman" w:eastAsia="Times New Roman" w:hAnsi="Times New Roman" w:cs="Times New Roman"/>
          <w:sz w:val="24"/>
          <w:szCs w:val="24"/>
        </w:rPr>
        <w:t>the</w:t>
      </w:r>
      <w:r w:rsidR="00AC3C34">
        <w:rPr>
          <w:rFonts w:ascii="Times New Roman" w:eastAsia="Times New Roman" w:hAnsi="Times New Roman" w:cs="Times New Roman"/>
          <w:sz w:val="24"/>
          <w:szCs w:val="24"/>
        </w:rPr>
        <w:t xml:space="preserve"> potential to </w:t>
      </w:r>
      <w:r w:rsidR="00002CBD">
        <w:rPr>
          <w:rFonts w:ascii="Times New Roman" w:eastAsia="Times New Roman" w:hAnsi="Times New Roman" w:cs="Times New Roman"/>
          <w:sz w:val="24"/>
          <w:szCs w:val="24"/>
        </w:rPr>
        <w:t xml:space="preserve">increase </w:t>
      </w:r>
      <w:r w:rsidR="00AC3C34">
        <w:rPr>
          <w:rFonts w:ascii="Times New Roman" w:eastAsia="Times New Roman" w:hAnsi="Times New Roman" w:cs="Times New Roman"/>
          <w:sz w:val="24"/>
          <w:szCs w:val="24"/>
        </w:rPr>
        <w:t>nutrient availability in soils</w:t>
      </w:r>
      <w:r w:rsidR="00E23D8F">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after </w:t>
      </w:r>
      <w:r w:rsidR="00AC3C34">
        <w:rPr>
          <w:rFonts w:ascii="Times New Roman" w:eastAsia="Times New Roman" w:hAnsi="Times New Roman" w:cs="Times New Roman"/>
          <w:sz w:val="24"/>
          <w:szCs w:val="24"/>
        </w:rPr>
        <w:t xml:space="preserve">rainfall </w:t>
      </w:r>
      <w:r w:rsidR="00002CBD">
        <w:rPr>
          <w:rFonts w:ascii="Times New Roman" w:eastAsia="Times New Roman" w:hAnsi="Times New Roman" w:cs="Times New Roman"/>
          <w:sz w:val="24"/>
          <w:szCs w:val="24"/>
        </w:rPr>
        <w:t>l</w:t>
      </w:r>
      <w:r w:rsidR="00AC3C34">
        <w:rPr>
          <w:rFonts w:ascii="Times New Roman" w:eastAsia="Times New Roman" w:hAnsi="Times New Roman" w:cs="Times New Roman"/>
          <w:sz w:val="24"/>
          <w:szCs w:val="24"/>
        </w:rPr>
        <w:t>each</w:t>
      </w:r>
      <w:r w:rsidR="00002CBD">
        <w:rPr>
          <w:rFonts w:ascii="Times New Roman" w:eastAsia="Times New Roman" w:hAnsi="Times New Roman" w:cs="Times New Roman"/>
          <w:sz w:val="24"/>
          <w:szCs w:val="24"/>
        </w:rPr>
        <w:t>es</w:t>
      </w:r>
      <w:r w:rsidR="00AC3C34">
        <w:rPr>
          <w:rFonts w:ascii="Times New Roman" w:eastAsia="Times New Roman" w:hAnsi="Times New Roman" w:cs="Times New Roman"/>
          <w:sz w:val="24"/>
          <w:szCs w:val="24"/>
        </w:rPr>
        <w:t xml:space="preserve"> nutrients</w:t>
      </w:r>
      <w:r w:rsidR="00002CBD">
        <w:rPr>
          <w:rFonts w:ascii="Times New Roman" w:eastAsia="Times New Roman" w:hAnsi="Times New Roman" w:cs="Times New Roman"/>
          <w:sz w:val="24"/>
          <w:szCs w:val="24"/>
        </w:rPr>
        <w:t xml:space="preserve"> to soils</w:t>
      </w:r>
      <w:r w:rsidR="00E23D8F">
        <w:rPr>
          <w:rFonts w:ascii="Times New Roman" w:eastAsia="Times New Roman" w:hAnsi="Times New Roman" w:cs="Times New Roman"/>
          <w:sz w:val="24"/>
          <w:szCs w:val="24"/>
        </w:rPr>
        <w:t xml:space="preserve">, making </w:t>
      </w:r>
      <w:r w:rsidR="00AC3C34">
        <w:rPr>
          <w:rFonts w:ascii="Times New Roman" w:eastAsia="Times New Roman" w:hAnsi="Times New Roman" w:cs="Times New Roman"/>
          <w:sz w:val="24"/>
          <w:szCs w:val="24"/>
        </w:rPr>
        <w:t xml:space="preserve">them available for the forest </w:t>
      </w:r>
      <w:r w:rsidR="001324EA">
        <w:rPr>
          <w:rFonts w:ascii="Times New Roman" w:eastAsia="Times New Roman" w:hAnsi="Times New Roman" w:cs="Times New Roman"/>
          <w:sz w:val="24"/>
          <w:szCs w:val="24"/>
        </w:rPr>
        <w:t>nutrient cycle</w:t>
      </w:r>
      <w:r w:rsidR="00002CBD">
        <w:rPr>
          <w:rFonts w:ascii="Times New Roman" w:eastAsia="Times New Roman" w:hAnsi="Times New Roman" w:cs="Times New Roman"/>
          <w:sz w:val="24"/>
          <w:szCs w:val="24"/>
        </w:rPr>
        <w:t xml:space="preserve"> (CITATION FOR </w:t>
      </w:r>
      <w:r w:rsidR="001324EA">
        <w:rPr>
          <w:rFonts w:ascii="Times New Roman" w:eastAsia="Times New Roman" w:hAnsi="Times New Roman" w:cs="Times New Roman"/>
          <w:sz w:val="24"/>
          <w:szCs w:val="24"/>
        </w:rPr>
        <w:t xml:space="preserve">THE LEACHING </w:t>
      </w:r>
      <w:r w:rsidR="00002CBD">
        <w:rPr>
          <w:rFonts w:ascii="Times New Roman" w:eastAsia="Times New Roman" w:hAnsi="Times New Roman" w:cs="Times New Roman"/>
          <w:sz w:val="24"/>
          <w:szCs w:val="24"/>
        </w:rPr>
        <w:t>MECHANISM?)</w:t>
      </w:r>
      <w:r w:rsidR="00AC3C34">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 In particular, nitrogen availability may </w:t>
      </w:r>
      <w:r w:rsidR="00002CBD">
        <w:rPr>
          <w:rFonts w:ascii="Times New Roman" w:eastAsia="Times New Roman" w:hAnsi="Times New Roman" w:cs="Times New Roman"/>
          <w:sz w:val="24"/>
          <w:szCs w:val="24"/>
        </w:rPr>
        <w:lastRenderedPageBreak/>
        <w:t>increase (</w:t>
      </w:r>
      <w:commentRangeStart w:id="27"/>
      <w:r w:rsidR="00002CBD">
        <w:rPr>
          <w:rFonts w:ascii="Times New Roman" w:eastAsia="Times New Roman" w:hAnsi="Times New Roman" w:cs="Times New Roman"/>
          <w:sz w:val="24"/>
          <w:szCs w:val="24"/>
        </w:rPr>
        <w:t>CITATION</w:t>
      </w:r>
      <w:commentRangeEnd w:id="27"/>
      <w:r w:rsidR="001324EA">
        <w:rPr>
          <w:rStyle w:val="CommentReference"/>
        </w:rPr>
        <w:commentReference w:id="27"/>
      </w:r>
      <w:r w:rsidR="00002CBD">
        <w:rPr>
          <w:rFonts w:ascii="Times New Roman" w:eastAsia="Times New Roman" w:hAnsi="Times New Roman" w:cs="Times New Roman"/>
          <w:sz w:val="24"/>
          <w:szCs w:val="24"/>
        </w:rPr>
        <w:t xml:space="preserve">), and via various transformations into ammonium or nitrate, </w:t>
      </w:r>
      <w:r w:rsidR="001324EA">
        <w:rPr>
          <w:rFonts w:ascii="Times New Roman" w:eastAsia="Times New Roman" w:hAnsi="Times New Roman" w:cs="Times New Roman"/>
          <w:sz w:val="24"/>
          <w:szCs w:val="24"/>
        </w:rPr>
        <w:t xml:space="preserve">the increased nitrogen </w:t>
      </w:r>
      <w:r w:rsidR="00002CBD">
        <w:rPr>
          <w:rFonts w:ascii="Times New Roman" w:eastAsia="Times New Roman" w:hAnsi="Times New Roman" w:cs="Times New Roman"/>
          <w:sz w:val="24"/>
          <w:szCs w:val="24"/>
        </w:rPr>
        <w:t>can meet a variety of fates.  For example, ammonium (NH</w:t>
      </w:r>
      <w:r w:rsidR="00002CBD">
        <w:rPr>
          <w:rFonts w:ascii="Times New Roman" w:eastAsia="Times New Roman" w:hAnsi="Times New Roman" w:cs="Times New Roman"/>
          <w:sz w:val="24"/>
          <w:szCs w:val="24"/>
          <w:vertAlign w:val="subscript"/>
        </w:rPr>
        <w:t>4</w:t>
      </w:r>
      <w:r w:rsidR="00002CBD">
        <w:rPr>
          <w:rFonts w:ascii="Times New Roman" w:eastAsia="Times New Roman" w:hAnsi="Times New Roman" w:cs="Times New Roman"/>
          <w:sz w:val="24"/>
          <w:szCs w:val="24"/>
          <w:vertAlign w:val="superscript"/>
        </w:rPr>
        <w:t>+</w:t>
      </w:r>
      <w:r w:rsidR="00002CBD">
        <w:rPr>
          <w:rFonts w:ascii="Times New Roman" w:eastAsia="Times New Roman" w:hAnsi="Times New Roman" w:cs="Times New Roman"/>
          <w:sz w:val="24"/>
          <w:szCs w:val="24"/>
        </w:rPr>
        <w:t xml:space="preserve">) can be taken up by plants or immobilized by bacteria or fungi, remaining in the ecosystem as organic N.  Organic N in frass can be mineralized as ammonium via decomposition, where it can be converted to nitrate via nitrification whereby it is </w:t>
      </w:r>
      <w:r w:rsidR="007F5497">
        <w:rPr>
          <w:rFonts w:ascii="Times New Roman" w:eastAsia="Times New Roman" w:hAnsi="Times New Roman" w:cs="Times New Roman"/>
          <w:sz w:val="24"/>
          <w:szCs w:val="24"/>
        </w:rPr>
        <w:t xml:space="preserve">then subject to </w:t>
      </w:r>
      <w:r w:rsidR="00E818AD">
        <w:rPr>
          <w:rFonts w:ascii="Times New Roman" w:eastAsia="Times New Roman" w:hAnsi="Times New Roman" w:cs="Times New Roman"/>
          <w:sz w:val="24"/>
          <w:szCs w:val="24"/>
        </w:rPr>
        <w:t xml:space="preserve">leaching </w:t>
      </w:r>
      <w:r w:rsidR="00002CBD">
        <w:rPr>
          <w:rFonts w:ascii="Times New Roman" w:eastAsia="Times New Roman" w:hAnsi="Times New Roman" w:cs="Times New Roman"/>
          <w:sz w:val="24"/>
          <w:szCs w:val="24"/>
        </w:rPr>
        <w:t xml:space="preserve">losses to downstream ecosystems </w:t>
      </w:r>
      <w:r w:rsidR="00E818AD">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Lewis and Likens, 2006). </w:t>
      </w:r>
      <w:r w:rsidR="00002CBD">
        <w:rPr>
          <w:rFonts w:ascii="Times New Roman" w:eastAsia="Times New Roman" w:hAnsi="Times New Roman" w:cs="Times New Roman"/>
          <w:sz w:val="24"/>
          <w:szCs w:val="24"/>
        </w:rPr>
        <w:t xml:space="preserve"> Furthermore, defoliation </w:t>
      </w:r>
      <w:r w:rsidR="00AC3C34">
        <w:rPr>
          <w:rFonts w:ascii="Times New Roman" w:eastAsia="Times New Roman" w:hAnsi="Times New Roman" w:cs="Times New Roman"/>
          <w:sz w:val="24"/>
          <w:szCs w:val="24"/>
        </w:rPr>
        <w:t xml:space="preserve">by WSB has the potential to </w:t>
      </w:r>
      <w:r w:rsidR="00002CBD">
        <w:rPr>
          <w:rFonts w:ascii="Times New Roman" w:eastAsia="Times New Roman" w:hAnsi="Times New Roman" w:cs="Times New Roman"/>
          <w:sz w:val="24"/>
          <w:szCs w:val="24"/>
        </w:rPr>
        <w:t xml:space="preserve">allow </w:t>
      </w:r>
      <w:proofErr w:type="gramStart"/>
      <w:r w:rsidR="00002CBD">
        <w:rPr>
          <w:rFonts w:ascii="Times New Roman" w:eastAsia="Times New Roman" w:hAnsi="Times New Roman" w:cs="Times New Roman"/>
          <w:sz w:val="24"/>
          <w:szCs w:val="24"/>
        </w:rPr>
        <w:t>more light</w:t>
      </w:r>
      <w:proofErr w:type="gramEnd"/>
      <w:r w:rsidR="00002CBD">
        <w:rPr>
          <w:rFonts w:ascii="Times New Roman" w:eastAsia="Times New Roman" w:hAnsi="Times New Roman" w:cs="Times New Roman"/>
          <w:sz w:val="24"/>
          <w:szCs w:val="24"/>
        </w:rPr>
        <w:t xml:space="preserve"> and rainfall to reach the forest floor, increasing </w:t>
      </w:r>
      <w:r w:rsidR="00AC3C34">
        <w:rPr>
          <w:rFonts w:ascii="Times New Roman" w:eastAsia="Times New Roman" w:hAnsi="Times New Roman" w:cs="Times New Roman"/>
          <w:sz w:val="24"/>
          <w:szCs w:val="24"/>
        </w:rPr>
        <w:t xml:space="preserve">microbial activity </w:t>
      </w:r>
      <w:r w:rsidR="008957DC">
        <w:rPr>
          <w:rFonts w:ascii="Times New Roman" w:eastAsia="Times New Roman" w:hAnsi="Times New Roman" w:cs="Times New Roman"/>
          <w:sz w:val="24"/>
          <w:szCs w:val="24"/>
        </w:rPr>
        <w:t xml:space="preserve">via </w:t>
      </w:r>
      <w:r w:rsidR="00002CBD">
        <w:rPr>
          <w:rFonts w:ascii="Times New Roman" w:eastAsia="Times New Roman" w:hAnsi="Times New Roman" w:cs="Times New Roman"/>
          <w:sz w:val="24"/>
          <w:szCs w:val="24"/>
        </w:rPr>
        <w:t xml:space="preserve">and </w:t>
      </w:r>
      <w:r w:rsidR="00AC3C34">
        <w:rPr>
          <w:rFonts w:ascii="Times New Roman" w:eastAsia="Times New Roman" w:hAnsi="Times New Roman" w:cs="Times New Roman"/>
          <w:sz w:val="24"/>
          <w:szCs w:val="24"/>
        </w:rPr>
        <w:t>leading to a quicker break down in litter</w:t>
      </w:r>
      <w:r w:rsidR="00257055">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via decomposition </w:t>
      </w:r>
      <w:r w:rsidR="00AC3C34">
        <w:rPr>
          <w:rFonts w:ascii="Times New Roman" w:eastAsia="Times New Roman" w:hAnsi="Times New Roman" w:cs="Times New Roman"/>
          <w:sz w:val="24"/>
          <w:szCs w:val="24"/>
        </w:rPr>
        <w:t xml:space="preserve">(Chapman et al, 2013). </w:t>
      </w:r>
      <w:ins w:id="28" w:author="Clay" w:date="2020-07-22T19:28:00Z">
        <w:r w:rsidR="00002CBD">
          <w:rPr>
            <w:rFonts w:ascii="Times New Roman" w:eastAsia="Times New Roman" w:hAnsi="Times New Roman" w:cs="Times New Roman"/>
            <w:sz w:val="24"/>
            <w:szCs w:val="24"/>
          </w:rPr>
          <w:t xml:space="preserve"> </w:t>
        </w:r>
      </w:ins>
    </w:p>
    <w:p w14:paraId="415A3106" w14:textId="1813BA80"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time an ecosystem experiences a major disturbance, there is an overall change in </w:t>
      </w:r>
      <w:r w:rsidR="00111A6C">
        <w:rPr>
          <w:rFonts w:ascii="Times New Roman" w:eastAsia="Times New Roman" w:hAnsi="Times New Roman" w:cs="Times New Roman"/>
          <w:sz w:val="24"/>
          <w:szCs w:val="24"/>
        </w:rPr>
        <w:t>ecosystem dynamics</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w:t>
      </w:r>
      <w:r w:rsidR="001324EA">
        <w:rPr>
          <w:rFonts w:ascii="Times New Roman" w:eastAsia="Times New Roman" w:hAnsi="Times New Roman" w:cs="Times New Roman"/>
          <w:sz w:val="24"/>
          <w:szCs w:val="24"/>
        </w:rPr>
        <w:t xml:space="preserve"> (CITATION?)</w:t>
      </w:r>
      <w:r>
        <w:rPr>
          <w:rFonts w:ascii="Times New Roman" w:eastAsia="Times New Roman" w:hAnsi="Times New Roman" w:cs="Times New Roman"/>
          <w:sz w:val="24"/>
          <w:szCs w:val="24"/>
        </w:rPr>
        <w:t xml:space="preserve">. </w:t>
      </w:r>
      <w:r w:rsidR="001324EA">
        <w:rPr>
          <w:rFonts w:ascii="Times New Roman" w:eastAsia="Times New Roman" w:hAnsi="Times New Roman" w:cs="Times New Roman"/>
          <w:sz w:val="24"/>
          <w:szCs w:val="24"/>
        </w:rPr>
        <w:t xml:space="preserve"> However, little research has been done on the western spruce budworm so it is uncertain how the predicted increases in their outbreaks might alter ecosystem dynamics in the Pacific Northwest and other western coniferous forests.  (THIS LINKS TO THE LAST PARAGRAPH IN THE INTRO)</w:t>
      </w:r>
    </w:p>
    <w:p w14:paraId="3C179C01" w14:textId="7E7287C8"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29"/>
      <w:r>
        <w:rPr>
          <w:rFonts w:ascii="Times New Roman" w:eastAsia="Times New Roman" w:hAnsi="Times New Roman" w:cs="Times New Roman"/>
          <w:sz w:val="24"/>
          <w:szCs w:val="24"/>
        </w:rPr>
        <w:t xml:space="preserve">Griffin and Turner (2012) did an extensive field study on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pseudotsugae</w:t>
      </w:r>
      <w:proofErr w:type="spellEnd"/>
      <w:r>
        <w:rPr>
          <w:rFonts w:ascii="Times New Roman" w:eastAsia="Times New Roman" w:hAnsi="Times New Roman" w:cs="Times New Roman"/>
          <w:sz w:val="24"/>
          <w:szCs w:val="24"/>
        </w:rPr>
        <w:t xml:space="preserve"> (Douglas fir beetle) and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ponderosae</w:t>
      </w:r>
      <w:proofErr w:type="spellEnd"/>
      <w:r>
        <w:rPr>
          <w:rFonts w:ascii="Times New Roman" w:eastAsia="Times New Roman" w:hAnsi="Times New Roman" w:cs="Times New Roman"/>
          <w:sz w:val="24"/>
          <w:szCs w:val="24"/>
        </w:rPr>
        <w:t xml:space="preserve"> (Mountain pine beetle) and found that herbivorous insect outbreaks cause noticeable changes to soil nitrogen cycling (2012).</w:t>
      </w:r>
      <w:commentRangeEnd w:id="29"/>
      <w:r w:rsidR="001324EA">
        <w:rPr>
          <w:rStyle w:val="CommentReference"/>
        </w:rPr>
        <w:commentReference w:id="29"/>
      </w:r>
    </w:p>
    <w:p w14:paraId="55886A7C" w14:textId="350D494A" w:rsidR="00E953B1" w:rsidRDefault="001A443B" w:rsidP="00214AB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r w:rsidR="0045263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better</w:t>
      </w:r>
      <w:r w:rsidR="00452631">
        <w:rPr>
          <w:rFonts w:ascii="Times New Roman" w:eastAsia="Times New Roman" w:hAnsi="Times New Roman" w:cs="Times New Roman"/>
          <w:sz w:val="24"/>
          <w:szCs w:val="24"/>
        </w:rPr>
        <w:t xml:space="preserve"> understand how </w:t>
      </w:r>
      <w:r w:rsidR="001324EA">
        <w:rPr>
          <w:rFonts w:ascii="Times New Roman" w:eastAsia="Times New Roman" w:hAnsi="Times New Roman" w:cs="Times New Roman"/>
          <w:sz w:val="24"/>
          <w:szCs w:val="24"/>
        </w:rPr>
        <w:t xml:space="preserve">WSB defoliation </w:t>
      </w:r>
      <w:r w:rsidR="00452631">
        <w:rPr>
          <w:rFonts w:ascii="Times New Roman" w:eastAsia="Times New Roman" w:hAnsi="Times New Roman" w:cs="Times New Roman"/>
          <w:sz w:val="24"/>
          <w:szCs w:val="24"/>
        </w:rPr>
        <w:t>affect</w:t>
      </w:r>
      <w:ins w:id="30" w:author="Clay" w:date="2020-07-22T19:38:00Z">
        <w:r w:rsidR="001324EA">
          <w:rPr>
            <w:rFonts w:ascii="Times New Roman" w:eastAsia="Times New Roman" w:hAnsi="Times New Roman" w:cs="Times New Roman"/>
            <w:sz w:val="24"/>
            <w:szCs w:val="24"/>
          </w:rPr>
          <w:t>s</w:t>
        </w:r>
      </w:ins>
      <w:r w:rsidR="00452631">
        <w:rPr>
          <w:rFonts w:ascii="Times New Roman" w:eastAsia="Times New Roman" w:hAnsi="Times New Roman" w:cs="Times New Roman"/>
          <w:sz w:val="24"/>
          <w:szCs w:val="24"/>
        </w:rPr>
        <w:t xml:space="preserve"> internal forest nutrient </w:t>
      </w:r>
      <w:r w:rsidR="00CA16F2">
        <w:rPr>
          <w:rFonts w:ascii="Times New Roman" w:eastAsia="Times New Roman" w:hAnsi="Times New Roman" w:cs="Times New Roman"/>
          <w:sz w:val="24"/>
          <w:szCs w:val="24"/>
        </w:rPr>
        <w:t>pathways</w:t>
      </w:r>
      <w:r w:rsidR="00452631">
        <w:rPr>
          <w:rFonts w:ascii="Times New Roman" w:eastAsia="Times New Roman" w:hAnsi="Times New Roman" w:cs="Times New Roman"/>
          <w:sz w:val="24"/>
          <w:szCs w:val="24"/>
        </w:rPr>
        <w:t xml:space="preserve">, I studied </w:t>
      </w:r>
      <w:r w:rsidR="001324EA">
        <w:rPr>
          <w:rFonts w:ascii="Times New Roman" w:eastAsia="Times New Roman" w:hAnsi="Times New Roman" w:cs="Times New Roman"/>
          <w:sz w:val="24"/>
          <w:szCs w:val="24"/>
        </w:rPr>
        <w:t xml:space="preserve">a </w:t>
      </w:r>
      <w:r w:rsidR="00452631">
        <w:rPr>
          <w:rFonts w:ascii="Times New Roman" w:eastAsia="Times New Roman" w:hAnsi="Times New Roman" w:cs="Times New Roman"/>
          <w:sz w:val="24"/>
          <w:szCs w:val="24"/>
        </w:rPr>
        <w:t xml:space="preserve">WSB </w:t>
      </w:r>
      <w:r w:rsidR="001324EA">
        <w:rPr>
          <w:rFonts w:ascii="Times New Roman" w:eastAsia="Times New Roman" w:hAnsi="Times New Roman" w:cs="Times New Roman"/>
          <w:sz w:val="24"/>
          <w:szCs w:val="24"/>
        </w:rPr>
        <w:t xml:space="preserve">outbreak in the east slope of the Cascades in Central Washington with an aim of understanding how WSB herbivory </w:t>
      </w:r>
      <w:r w:rsidR="00452631">
        <w:rPr>
          <w:rFonts w:ascii="Times New Roman" w:eastAsia="Times New Roman" w:hAnsi="Times New Roman" w:cs="Times New Roman"/>
          <w:sz w:val="24"/>
          <w:szCs w:val="24"/>
        </w:rPr>
        <w:t xml:space="preserve">affected </w:t>
      </w:r>
      <w:r w:rsidR="00EF47A4">
        <w:rPr>
          <w:rFonts w:ascii="Times New Roman" w:eastAsia="Times New Roman" w:hAnsi="Times New Roman" w:cs="Times New Roman"/>
          <w:sz w:val="24"/>
          <w:szCs w:val="24"/>
        </w:rPr>
        <w:t xml:space="preserve">throughfall nutrient </w:t>
      </w:r>
      <w:r w:rsidR="00452631">
        <w:rPr>
          <w:rFonts w:ascii="Times New Roman" w:eastAsia="Times New Roman" w:hAnsi="Times New Roman" w:cs="Times New Roman"/>
          <w:sz w:val="24"/>
          <w:szCs w:val="24"/>
        </w:rPr>
        <w:t>composition</w:t>
      </w:r>
      <w:r w:rsidR="00EF47A4">
        <w:rPr>
          <w:rFonts w:ascii="Times New Roman" w:eastAsia="Times New Roman" w:hAnsi="Times New Roman" w:cs="Times New Roman"/>
          <w:sz w:val="24"/>
          <w:szCs w:val="24"/>
        </w:rPr>
        <w:t>, leaf litter decomposition rate</w:t>
      </w:r>
      <w:del w:id="31" w:author="Clay" w:date="2020-07-02T10:44:00Z">
        <w:r w:rsidR="00EF47A4" w:rsidDel="00452631">
          <w:rPr>
            <w:rFonts w:ascii="Times New Roman" w:eastAsia="Times New Roman" w:hAnsi="Times New Roman" w:cs="Times New Roman"/>
            <w:sz w:val="24"/>
            <w:szCs w:val="24"/>
          </w:rPr>
          <w:delText>s</w:delText>
        </w:r>
      </w:del>
      <w:r w:rsidR="00EF47A4">
        <w:rPr>
          <w:rFonts w:ascii="Times New Roman" w:eastAsia="Times New Roman" w:hAnsi="Times New Roman" w:cs="Times New Roman"/>
          <w:sz w:val="24"/>
          <w:szCs w:val="24"/>
        </w:rPr>
        <w:t>, soil chemistry</w:t>
      </w:r>
      <w:r w:rsidR="00452631">
        <w:rPr>
          <w:rFonts w:ascii="Times New Roman" w:eastAsia="Times New Roman" w:hAnsi="Times New Roman" w:cs="Times New Roman"/>
          <w:sz w:val="24"/>
          <w:szCs w:val="24"/>
        </w:rPr>
        <w:t xml:space="preserve">, and </w:t>
      </w:r>
      <w:r w:rsidR="00CE129E">
        <w:rPr>
          <w:rFonts w:ascii="Times New Roman" w:eastAsia="Times New Roman" w:hAnsi="Times New Roman" w:cs="Times New Roman"/>
          <w:sz w:val="24"/>
          <w:szCs w:val="24"/>
        </w:rPr>
        <w:t>soil nitrogen transformations</w:t>
      </w:r>
      <w:r w:rsidR="00E953B1">
        <w:rPr>
          <w:rFonts w:ascii="Times New Roman" w:eastAsia="Times New Roman" w:hAnsi="Times New Roman" w:cs="Times New Roman"/>
          <w:sz w:val="24"/>
          <w:szCs w:val="24"/>
        </w:rPr>
        <w:t xml:space="preserve">. </w:t>
      </w:r>
      <w:ins w:id="32" w:author="Clay" w:date="2020-07-22T19:39:00Z">
        <w:r w:rsidR="00CE129E">
          <w:rPr>
            <w:rFonts w:ascii="Times New Roman" w:eastAsia="Times New Roman" w:hAnsi="Times New Roman" w:cs="Times New Roman"/>
            <w:sz w:val="24"/>
            <w:szCs w:val="24"/>
          </w:rPr>
          <w:t xml:space="preserve"> </w:t>
        </w:r>
      </w:ins>
      <w:r w:rsidR="00452631">
        <w:rPr>
          <w:rFonts w:ascii="Times New Roman" w:eastAsia="Times New Roman" w:hAnsi="Times New Roman" w:cs="Times New Roman"/>
          <w:sz w:val="24"/>
          <w:szCs w:val="24"/>
        </w:rPr>
        <w:t>I hypothesized that WSB activity would</w:t>
      </w:r>
      <w:r w:rsidR="00CA16F2">
        <w:rPr>
          <w:rFonts w:ascii="Times New Roman" w:eastAsia="Times New Roman" w:hAnsi="Times New Roman" w:cs="Times New Roman"/>
          <w:sz w:val="24"/>
          <w:szCs w:val="24"/>
        </w:rPr>
        <w:t xml:space="preserve"> accelerate the movement of nutrients </w:t>
      </w:r>
      <w:r w:rsidR="00CE129E">
        <w:rPr>
          <w:rFonts w:ascii="Times New Roman" w:eastAsia="Times New Roman" w:hAnsi="Times New Roman" w:cs="Times New Roman"/>
          <w:sz w:val="24"/>
          <w:szCs w:val="24"/>
        </w:rPr>
        <w:t xml:space="preserve">from the canopy to soils </w:t>
      </w:r>
      <w:r w:rsidR="00CA16F2">
        <w:rPr>
          <w:rFonts w:ascii="Times New Roman" w:eastAsia="Times New Roman" w:hAnsi="Times New Roman" w:cs="Times New Roman"/>
          <w:sz w:val="24"/>
          <w:szCs w:val="24"/>
        </w:rPr>
        <w:t>which would</w:t>
      </w:r>
      <w:r w:rsidR="00452631">
        <w:rPr>
          <w:rFonts w:ascii="Times New Roman" w:eastAsia="Times New Roman" w:hAnsi="Times New Roman" w:cs="Times New Roman"/>
          <w:sz w:val="24"/>
          <w:szCs w:val="24"/>
        </w:rPr>
        <w:t xml:space="preserve">:  1) increase throughfall nutrient concentration, 2) increase litter </w:t>
      </w:r>
      <w:r w:rsidR="00EF47A4">
        <w:rPr>
          <w:rFonts w:ascii="Times New Roman" w:eastAsia="Times New Roman" w:hAnsi="Times New Roman" w:cs="Times New Roman"/>
          <w:sz w:val="24"/>
          <w:szCs w:val="24"/>
        </w:rPr>
        <w:t xml:space="preserve">decomposition </w:t>
      </w:r>
      <w:r w:rsidR="00452631">
        <w:rPr>
          <w:rFonts w:ascii="Times New Roman" w:eastAsia="Times New Roman" w:hAnsi="Times New Roman" w:cs="Times New Roman"/>
          <w:sz w:val="24"/>
          <w:szCs w:val="24"/>
        </w:rPr>
        <w:t>rate</w:t>
      </w:r>
      <w:r w:rsidR="00EF47A4">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 xml:space="preserve">3) increase soil </w:t>
      </w:r>
      <w:r w:rsidR="00452631">
        <w:rPr>
          <w:rFonts w:ascii="Times New Roman" w:eastAsia="Times New Roman" w:hAnsi="Times New Roman" w:cs="Times New Roman"/>
          <w:sz w:val="24"/>
          <w:szCs w:val="24"/>
        </w:rPr>
        <w:lastRenderedPageBreak/>
        <w:t>nutrient concentrations, and 4) increase net nitrification in soils</w:t>
      </w:r>
      <w:r w:rsidR="00EF47A4">
        <w:rPr>
          <w:rFonts w:ascii="Times New Roman" w:eastAsia="Times New Roman" w:hAnsi="Times New Roman" w:cs="Times New Roman"/>
          <w:sz w:val="24"/>
          <w:szCs w:val="24"/>
        </w:rPr>
        <w:t xml:space="preserve">. </w:t>
      </w:r>
      <w:r w:rsidR="00CE129E">
        <w:rPr>
          <w:rFonts w:ascii="Times New Roman" w:eastAsia="Times New Roman" w:hAnsi="Times New Roman" w:cs="Times New Roman"/>
          <w:sz w:val="24"/>
          <w:szCs w:val="24"/>
        </w:rPr>
        <w:t>I also hypothesized that canopy opening via defoliation would alter soil temperature and moisture patterns, with implication for decomposition.</w:t>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660CE112" w14:textId="2BDE3A89" w:rsidR="004162F7" w:rsidRPr="001276A3"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astern Cascades in </w:t>
      </w:r>
      <w:r w:rsidR="00452631">
        <w:rPr>
          <w:rFonts w:ascii="Times New Roman" w:eastAsia="Times New Roman" w:hAnsi="Times New Roman" w:cs="Times New Roman"/>
          <w:sz w:val="24"/>
          <w:szCs w:val="24"/>
        </w:rPr>
        <w:t xml:space="preserve">central </w:t>
      </w:r>
      <w:r>
        <w:rPr>
          <w:rFonts w:ascii="Times New Roman" w:eastAsia="Times New Roman" w:hAnsi="Times New Roman" w:cs="Times New Roman"/>
          <w:sz w:val="24"/>
          <w:szCs w:val="24"/>
        </w:rPr>
        <w:t xml:space="preserve">Washington </w:t>
      </w:r>
      <w:r w:rsidR="00452631">
        <w:rPr>
          <w:rFonts w:ascii="Times New Roman" w:eastAsia="Times New Roman" w:hAnsi="Times New Roman" w:cs="Times New Roman"/>
          <w:sz w:val="24"/>
          <w:szCs w:val="24"/>
        </w:rPr>
        <w:t>state</w:t>
      </w:r>
      <w:r w:rsidR="00D74CAC">
        <w:rPr>
          <w:rFonts w:ascii="Times New Roman" w:eastAsia="Times New Roman" w:hAnsi="Times New Roman" w:cs="Times New Roman"/>
          <w:sz w:val="24"/>
          <w:szCs w:val="24"/>
        </w:rPr>
        <w:t xml:space="preserve">.  In the </w:t>
      </w:r>
      <w:r w:rsidR="003E7416">
        <w:rPr>
          <w:rFonts w:ascii="Times New Roman" w:eastAsia="Times New Roman" w:hAnsi="Times New Roman" w:cs="Times New Roman"/>
          <w:sz w:val="24"/>
          <w:szCs w:val="24"/>
        </w:rPr>
        <w:t>rain shadow</w:t>
      </w:r>
      <w:r w:rsidR="00D74CAC">
        <w:rPr>
          <w:rFonts w:ascii="Times New Roman" w:eastAsia="Times New Roman" w:hAnsi="Times New Roman" w:cs="Times New Roman"/>
          <w:sz w:val="24"/>
          <w:szCs w:val="24"/>
        </w:rPr>
        <w:t xml:space="preserve"> of the Cascades, s</w:t>
      </w:r>
      <w:r>
        <w:rPr>
          <w:rFonts w:ascii="Times New Roman" w:eastAsia="Times New Roman" w:hAnsi="Times New Roman" w:cs="Times New Roman"/>
          <w:sz w:val="24"/>
          <w:szCs w:val="24"/>
        </w:rPr>
        <w:t>ummers (May-September) are relatively dry, with seasonal drought and temperatures ranging from 15°C-25°C</w:t>
      </w:r>
      <w:r w:rsidR="00D74CAC">
        <w:rPr>
          <w:rFonts w:ascii="Times New Roman" w:eastAsia="Times New Roman" w:hAnsi="Times New Roman" w:cs="Times New Roman"/>
          <w:sz w:val="24"/>
          <w:szCs w:val="24"/>
        </w:rPr>
        <w:t xml:space="preserve"> whereas </w:t>
      </w:r>
      <w:r>
        <w:rPr>
          <w:rFonts w:ascii="Times New Roman" w:eastAsia="Times New Roman" w:hAnsi="Times New Roman" w:cs="Times New Roman"/>
          <w:sz w:val="24"/>
          <w:szCs w:val="24"/>
        </w:rPr>
        <w:t xml:space="preserve">winters (October-April) are wet with temperatures ranging from -5°C-11°C.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average precipitation for the area is 720 mm (Northwest River Forecast Center, NOAA, </w:t>
      </w:r>
      <w:r w:rsidRPr="00620DBB">
        <w:rPr>
          <w:rFonts w:ascii="Times New Roman" w:eastAsia="Times New Roman" w:hAnsi="Times New Roman" w:cs="Times New Roman"/>
          <w:sz w:val="24"/>
          <w:szCs w:val="24"/>
        </w:rPr>
        <w:t xml:space="preserve">https://www. </w:t>
      </w:r>
      <w:proofErr w:type="spellStart"/>
      <w:r w:rsidRPr="00620DBB">
        <w:rPr>
          <w:rFonts w:ascii="Times New Roman" w:eastAsia="Times New Roman" w:hAnsi="Times New Roman" w:cs="Times New Roman"/>
          <w:sz w:val="24"/>
          <w:szCs w:val="24"/>
        </w:rPr>
        <w:t>ncdc.noaa.gov,</w:t>
      </w:r>
      <w:r>
        <w:rPr>
          <w:rFonts w:ascii="Times New Roman" w:eastAsia="Times New Roman" w:hAnsi="Times New Roman" w:cs="Times New Roman"/>
          <w:sz w:val="24"/>
          <w:szCs w:val="24"/>
        </w:rPr>
        <w:t>accessed</w:t>
      </w:r>
      <w:proofErr w:type="spellEnd"/>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September</w:t>
      </w:r>
      <w:r w:rsidR="00E10E0D">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D74CAC">
        <w:rPr>
          <w:rFonts w:ascii="Times New Roman" w:eastAsia="Times New Roman" w:hAnsi="Times New Roman" w:cs="Times New Roman"/>
          <w:sz w:val="24"/>
          <w:szCs w:val="24"/>
        </w:rPr>
        <w:t xml:space="preserve">as snow </w:t>
      </w:r>
      <w:r w:rsidR="00E10E0D">
        <w:rPr>
          <w:rFonts w:ascii="Times New Roman" w:eastAsia="Times New Roman" w:hAnsi="Times New Roman" w:cs="Times New Roman"/>
          <w:sz w:val="24"/>
          <w:szCs w:val="24"/>
        </w:rPr>
        <w:t xml:space="preserve">between </w:t>
      </w:r>
      <w:r w:rsidR="003E7416">
        <w:rPr>
          <w:rFonts w:ascii="Times New Roman" w:eastAsia="Times New Roman" w:hAnsi="Times New Roman" w:cs="Times New Roman"/>
          <w:sz w:val="24"/>
          <w:szCs w:val="24"/>
        </w:rPr>
        <w:t>November-February</w:t>
      </w:r>
      <w:r>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xml:space="preserve">, eastern Cascades forests are characterized by </w:t>
      </w:r>
      <w:r w:rsidR="00D74CAC">
        <w:rPr>
          <w:rFonts w:ascii="Times New Roman" w:eastAsia="Times New Roman" w:hAnsi="Times New Roman" w:cs="Times New Roman"/>
          <w:sz w:val="24"/>
          <w:szCs w:val="24"/>
        </w:rPr>
        <w:t xml:space="preserve">drought tolerant trees such as </w:t>
      </w:r>
      <w:r>
        <w:rPr>
          <w:rFonts w:ascii="Times New Roman" w:eastAsia="Times New Roman" w:hAnsi="Times New Roman" w:cs="Times New Roman"/>
          <w:sz w:val="24"/>
          <w:szCs w:val="24"/>
        </w:rPr>
        <w:t>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r w:rsidRPr="001276A3">
        <w:rPr>
          <w:rFonts w:ascii="Times New Roman" w:eastAsia="Times New Roman" w:hAnsi="Times New Roman" w:cs="Times New Roman"/>
          <w:i/>
          <w:iCs/>
          <w:sz w:val="24"/>
          <w:szCs w:val="24"/>
        </w:rPr>
        <w:t>Pinus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r w:rsidRPr="001276A3">
        <w:rPr>
          <w:rFonts w:ascii="Times New Roman" w:eastAsia="Times New Roman" w:hAnsi="Times New Roman" w:cs="Times New Roman"/>
          <w:i/>
          <w:iCs/>
          <w:sz w:val="24"/>
          <w:szCs w:val="24"/>
        </w:rPr>
        <w:t xml:space="preserve">Larix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at higher elevations, lodgepole pine (</w:t>
      </w:r>
      <w:r w:rsidRPr="001276A3">
        <w:rPr>
          <w:rFonts w:ascii="Times New Roman" w:eastAsia="Times New Roman" w:hAnsi="Times New Roman" w:cs="Times New Roman"/>
          <w:i/>
          <w:iCs/>
          <w:sz w:val="24"/>
          <w:szCs w:val="24"/>
        </w:rPr>
        <w:t xml:space="preserve">Pinus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5C4C623C" w14:textId="06090F1A" w:rsidR="00D74CAC" w:rsidRDefault="005940EF" w:rsidP="004162F7">
      <w:pPr>
        <w:spacing w:after="0" w:line="480" w:lineRule="auto"/>
        <w:ind w:firstLine="720"/>
        <w:contextualSpacing/>
        <w:rPr>
          <w:rFonts w:ascii="Times New Roman" w:hAnsi="Times New Roman" w:cs="Times New Roman"/>
          <w:sz w:val="24"/>
          <w:szCs w:val="24"/>
        </w:rPr>
      </w:pPr>
      <w:del w:id="33" w:author="Clay" w:date="2020-07-02T11:19:00Z">
        <w:r w:rsidRPr="009356E2" w:rsidDel="009652CB">
          <w:rPr>
            <w:i/>
            <w:iCs/>
            <w:noProof/>
            <w:lang w:eastAsia="ja-JP"/>
          </w:rPr>
          <w:lastRenderedPageBreak/>
          <w:drawing>
            <wp:anchor distT="0" distB="0" distL="114300" distR="114300" simplePos="0" relativeHeight="251655680" behindDoc="0" locked="0" layoutInCell="1" allowOverlap="1" wp14:anchorId="1F6DCD7A" wp14:editId="6F3216E6">
              <wp:simplePos x="0" y="0"/>
              <wp:positionH relativeFrom="margin">
                <wp:posOffset>-142875</wp:posOffset>
              </wp:positionH>
              <wp:positionV relativeFrom="paragraph">
                <wp:posOffset>1525905</wp:posOffset>
              </wp:positionV>
              <wp:extent cx="5943600" cy="40690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del>
      <w:ins w:id="34" w:author="Neziri Izak - OHS" w:date="2020-07-02T13:53:00Z">
        <w:r w:rsidR="00F477CC">
          <w:rPr>
            <w:noProof/>
            <w:lang w:eastAsia="ja-JP"/>
          </w:rPr>
          <mc:AlternateContent>
            <mc:Choice Requires="wps">
              <w:drawing>
                <wp:anchor distT="0" distB="0" distL="114300" distR="114300" simplePos="0" relativeHeight="251659776" behindDoc="0" locked="0" layoutInCell="1" allowOverlap="1" wp14:anchorId="6CDC1D95" wp14:editId="616EB60F">
                  <wp:simplePos x="0" y="0"/>
                  <wp:positionH relativeFrom="column">
                    <wp:posOffset>-85725</wp:posOffset>
                  </wp:positionH>
                  <wp:positionV relativeFrom="paragraph">
                    <wp:posOffset>5688330</wp:posOffset>
                  </wp:positionV>
                  <wp:extent cx="594360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E78AFAB" w14:textId="67FF2D66" w:rsidR="002C1830" w:rsidRPr="001A443B" w:rsidRDefault="002C1830" w:rsidP="00F477CC">
                              <w:pPr>
                                <w:pStyle w:val="Caption"/>
                                <w:rPr>
                                  <w:rFonts w:ascii="Times New Roman" w:hAnsi="Times New Roman" w:cs="Times New Roman"/>
                                  <w:i w:val="0"/>
                                  <w:iCs w:val="0"/>
                                  <w:noProof/>
                                  <w:sz w:val="24"/>
                                  <w:szCs w:val="24"/>
                                  <w:lang w:eastAsia="ja-JP"/>
                                </w:rPr>
                              </w:pPr>
                              <w:r w:rsidRPr="001A443B">
                                <w:rPr>
                                  <w:rFonts w:ascii="Times New Roman" w:hAnsi="Times New Roman" w:cs="Times New Roman"/>
                                  <w:i w:val="0"/>
                                  <w:iCs w:val="0"/>
                                  <w:color w:val="auto"/>
                                  <w:sz w:val="24"/>
                                  <w:szCs w:val="24"/>
                                </w:rPr>
                                <w:t xml:space="preserve">Figure </w:t>
                              </w:r>
                              <w:r w:rsidRPr="001A443B">
                                <w:rPr>
                                  <w:rFonts w:ascii="Times New Roman" w:hAnsi="Times New Roman" w:cs="Times New Roman"/>
                                  <w:i w:val="0"/>
                                  <w:iCs w:val="0"/>
                                  <w:color w:val="auto"/>
                                  <w:sz w:val="24"/>
                                  <w:szCs w:val="24"/>
                                </w:rPr>
                                <w:fldChar w:fldCharType="begin"/>
                              </w:r>
                              <w:r w:rsidRPr="001A443B">
                                <w:rPr>
                                  <w:rFonts w:ascii="Times New Roman" w:hAnsi="Times New Roman" w:cs="Times New Roman"/>
                                  <w:i w:val="0"/>
                                  <w:iCs w:val="0"/>
                                  <w:color w:val="auto"/>
                                  <w:sz w:val="24"/>
                                  <w:szCs w:val="24"/>
                                </w:rPr>
                                <w:instrText xml:space="preserve"> SEQ Figure \* ARABIC </w:instrText>
                              </w:r>
                              <w:r w:rsidRPr="001A443B">
                                <w:rPr>
                                  <w:rFonts w:ascii="Times New Roman" w:hAnsi="Times New Roman" w:cs="Times New Roman"/>
                                  <w:i w:val="0"/>
                                  <w:iCs w:val="0"/>
                                  <w:color w:val="auto"/>
                                  <w:sz w:val="24"/>
                                  <w:szCs w:val="24"/>
                                </w:rPr>
                                <w:fldChar w:fldCharType="separate"/>
                              </w:r>
                              <w:r w:rsidRPr="001A443B">
                                <w:rPr>
                                  <w:rFonts w:ascii="Times New Roman" w:hAnsi="Times New Roman" w:cs="Times New Roman"/>
                                  <w:i w:val="0"/>
                                  <w:iCs w:val="0"/>
                                  <w:noProof/>
                                  <w:color w:val="auto"/>
                                  <w:sz w:val="24"/>
                                  <w:szCs w:val="24"/>
                                </w:rPr>
                                <w:t>1</w:t>
                              </w:r>
                              <w:r w:rsidRPr="001A443B">
                                <w:rPr>
                                  <w:rFonts w:ascii="Times New Roman" w:hAnsi="Times New Roman" w:cs="Times New Roman"/>
                                  <w:i w:val="0"/>
                                  <w:iCs w:val="0"/>
                                  <w:color w:val="auto"/>
                                  <w:sz w:val="24"/>
                                  <w:szCs w:val="24"/>
                                </w:rPr>
                                <w:fldChar w:fldCharType="end"/>
                              </w:r>
                              <w:r w:rsidRPr="001A443B">
                                <w:rPr>
                                  <w:rFonts w:ascii="Times New Roman" w:hAnsi="Times New Roman" w:cs="Times New Roman"/>
                                  <w:i w:val="0"/>
                                  <w:iCs w:val="0"/>
                                  <w:color w:val="auto"/>
                                  <w:sz w:val="24"/>
                                  <w:szCs w:val="24"/>
                                </w:rPr>
                                <w:t xml:space="preserve">: Site locations with </w:t>
                              </w:r>
                              <w:r>
                                <w:rPr>
                                  <w:rFonts w:ascii="Times New Roman" w:hAnsi="Times New Roman" w:cs="Times New Roman"/>
                                  <w:i w:val="0"/>
                                  <w:iCs w:val="0"/>
                                  <w:color w:val="auto"/>
                                  <w:sz w:val="24"/>
                                  <w:szCs w:val="24"/>
                                </w:rPr>
                                <w:t xml:space="preserve">budworm </w:t>
                              </w:r>
                              <w:r w:rsidRPr="001A443B">
                                <w:rPr>
                                  <w:rFonts w:ascii="Times New Roman" w:hAnsi="Times New Roman" w:cs="Times New Roman"/>
                                  <w:i w:val="0"/>
                                  <w:iCs w:val="0"/>
                                  <w:color w:val="auto"/>
                                  <w:sz w:val="24"/>
                                  <w:szCs w:val="24"/>
                                </w:rPr>
                                <w:t xml:space="preserve">activity level </w:t>
                              </w:r>
                              <w:r>
                                <w:rPr>
                                  <w:rFonts w:ascii="Times New Roman" w:hAnsi="Times New Roman" w:cs="Times New Roman"/>
                                  <w:i w:val="0"/>
                                  <w:iCs w:val="0"/>
                                  <w:color w:val="auto"/>
                                  <w:sz w:val="24"/>
                                  <w:szCs w:val="24"/>
                                </w:rPr>
                                <w:t xml:space="preserve">derived from United States Forest Service aerial detection surveys </w:t>
                              </w:r>
                              <w:r w:rsidRPr="006A1EA4">
                                <w:rPr>
                                  <w:rFonts w:ascii="Times New Roman" w:hAnsi="Times New Roman" w:cs="Times New Roman"/>
                                  <w:i w:val="0"/>
                                  <w:iCs w:val="0"/>
                                  <w:color w:val="auto"/>
                                  <w:sz w:val="24"/>
                                  <w:szCs w:val="24"/>
                                </w:rPr>
                                <w:t>(https://www.fs.fed.us/foresthealth/applied-sciences/mapping-reporting/gis-spatial-analysis/detection-surveys.shtml)</w:t>
                              </w:r>
                              <w:r>
                                <w:rPr>
                                  <w:rFonts w:ascii="Times New Roman" w:hAnsi="Times New Roman" w:cs="Times New Roman"/>
                                  <w:i w:val="0"/>
                                  <w:iCs w:val="0"/>
                                  <w:color w:val="auto"/>
                                  <w:sz w:val="24"/>
                                  <w:szCs w:val="24"/>
                                </w:rPr>
                                <w:t xml:space="preserve"> flown in 2015</w:t>
                              </w:r>
                              <w:r w:rsidRPr="001A443B">
                                <w:rPr>
                                  <w:rFonts w:ascii="Times New Roman" w:hAnsi="Times New Roman" w:cs="Times New Roman"/>
                                  <w:i w:val="0"/>
                                  <w:iCs w:val="0"/>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DC1D95" id="_x0000_t202" coordsize="21600,21600" o:spt="202" path="m,l,21600r21600,l21600,xe">
                  <v:stroke joinstyle="miter"/>
                  <v:path gradientshapeok="t" o:connecttype="rect"/>
                </v:shapetype>
                <v:shape id="Text Box 3" o:spid="_x0000_s1026" type="#_x0000_t202" style="position:absolute;left:0;text-align:left;margin-left:-6.75pt;margin-top:447.9pt;width:468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" stroked="f">
                  <v:textbox style="mso-fit-shape-to-text:t" inset="0,0,0,0">
                    <w:txbxContent>
                      <w:p w14:paraId="7E78AFAB" w14:textId="67FF2D66" w:rsidR="002C1830" w:rsidRPr="001A443B" w:rsidRDefault="002C1830" w:rsidP="00F477CC">
                        <w:pPr>
                          <w:pStyle w:val="Caption"/>
                          <w:rPr>
                            <w:rFonts w:ascii="Times New Roman" w:hAnsi="Times New Roman" w:cs="Times New Roman"/>
                            <w:i w:val="0"/>
                            <w:iCs w:val="0"/>
                            <w:noProof/>
                            <w:sz w:val="24"/>
                            <w:szCs w:val="24"/>
                            <w:lang w:eastAsia="ja-JP"/>
                          </w:rPr>
                        </w:pPr>
                        <w:r w:rsidRPr="001A443B">
                          <w:rPr>
                            <w:rFonts w:ascii="Times New Roman" w:hAnsi="Times New Roman" w:cs="Times New Roman"/>
                            <w:i w:val="0"/>
                            <w:iCs w:val="0"/>
                            <w:color w:val="auto"/>
                            <w:sz w:val="24"/>
                            <w:szCs w:val="24"/>
                          </w:rPr>
                          <w:t xml:space="preserve">Figure </w:t>
                        </w:r>
                        <w:r w:rsidRPr="001A443B">
                          <w:rPr>
                            <w:rFonts w:ascii="Times New Roman" w:hAnsi="Times New Roman" w:cs="Times New Roman"/>
                            <w:i w:val="0"/>
                            <w:iCs w:val="0"/>
                            <w:color w:val="auto"/>
                            <w:sz w:val="24"/>
                            <w:szCs w:val="24"/>
                          </w:rPr>
                          <w:fldChar w:fldCharType="begin"/>
                        </w:r>
                        <w:r w:rsidRPr="001A443B">
                          <w:rPr>
                            <w:rFonts w:ascii="Times New Roman" w:hAnsi="Times New Roman" w:cs="Times New Roman"/>
                            <w:i w:val="0"/>
                            <w:iCs w:val="0"/>
                            <w:color w:val="auto"/>
                            <w:sz w:val="24"/>
                            <w:szCs w:val="24"/>
                          </w:rPr>
                          <w:instrText xml:space="preserve"> SEQ Figure \* ARABIC </w:instrText>
                        </w:r>
                        <w:r w:rsidRPr="001A443B">
                          <w:rPr>
                            <w:rFonts w:ascii="Times New Roman" w:hAnsi="Times New Roman" w:cs="Times New Roman"/>
                            <w:i w:val="0"/>
                            <w:iCs w:val="0"/>
                            <w:color w:val="auto"/>
                            <w:sz w:val="24"/>
                            <w:szCs w:val="24"/>
                          </w:rPr>
                          <w:fldChar w:fldCharType="separate"/>
                        </w:r>
                        <w:r w:rsidRPr="001A443B">
                          <w:rPr>
                            <w:rFonts w:ascii="Times New Roman" w:hAnsi="Times New Roman" w:cs="Times New Roman"/>
                            <w:i w:val="0"/>
                            <w:iCs w:val="0"/>
                            <w:noProof/>
                            <w:color w:val="auto"/>
                            <w:sz w:val="24"/>
                            <w:szCs w:val="24"/>
                          </w:rPr>
                          <w:t>1</w:t>
                        </w:r>
                        <w:r w:rsidRPr="001A443B">
                          <w:rPr>
                            <w:rFonts w:ascii="Times New Roman" w:hAnsi="Times New Roman" w:cs="Times New Roman"/>
                            <w:i w:val="0"/>
                            <w:iCs w:val="0"/>
                            <w:color w:val="auto"/>
                            <w:sz w:val="24"/>
                            <w:szCs w:val="24"/>
                          </w:rPr>
                          <w:fldChar w:fldCharType="end"/>
                        </w:r>
                        <w:r w:rsidRPr="001A443B">
                          <w:rPr>
                            <w:rFonts w:ascii="Times New Roman" w:hAnsi="Times New Roman" w:cs="Times New Roman"/>
                            <w:i w:val="0"/>
                            <w:iCs w:val="0"/>
                            <w:color w:val="auto"/>
                            <w:sz w:val="24"/>
                            <w:szCs w:val="24"/>
                          </w:rPr>
                          <w:t xml:space="preserve">: Site locations with </w:t>
                        </w:r>
                        <w:r>
                          <w:rPr>
                            <w:rFonts w:ascii="Times New Roman" w:hAnsi="Times New Roman" w:cs="Times New Roman"/>
                            <w:i w:val="0"/>
                            <w:iCs w:val="0"/>
                            <w:color w:val="auto"/>
                            <w:sz w:val="24"/>
                            <w:szCs w:val="24"/>
                          </w:rPr>
                          <w:t xml:space="preserve">budworm </w:t>
                        </w:r>
                        <w:r w:rsidRPr="001A443B">
                          <w:rPr>
                            <w:rFonts w:ascii="Times New Roman" w:hAnsi="Times New Roman" w:cs="Times New Roman"/>
                            <w:i w:val="0"/>
                            <w:iCs w:val="0"/>
                            <w:color w:val="auto"/>
                            <w:sz w:val="24"/>
                            <w:szCs w:val="24"/>
                          </w:rPr>
                          <w:t xml:space="preserve">activity level </w:t>
                        </w:r>
                        <w:r>
                          <w:rPr>
                            <w:rFonts w:ascii="Times New Roman" w:hAnsi="Times New Roman" w:cs="Times New Roman"/>
                            <w:i w:val="0"/>
                            <w:iCs w:val="0"/>
                            <w:color w:val="auto"/>
                            <w:sz w:val="24"/>
                            <w:szCs w:val="24"/>
                          </w:rPr>
                          <w:t xml:space="preserve">derived from United States Forest Service aerial detection surveys </w:t>
                        </w:r>
                        <w:r w:rsidRPr="006A1EA4">
                          <w:rPr>
                            <w:rFonts w:ascii="Times New Roman" w:hAnsi="Times New Roman" w:cs="Times New Roman"/>
                            <w:i w:val="0"/>
                            <w:iCs w:val="0"/>
                            <w:color w:val="auto"/>
                            <w:sz w:val="24"/>
                            <w:szCs w:val="24"/>
                          </w:rPr>
                          <w:t>(https://www.fs.fed.us/foresthealth/applied-sciences/mapping-reporting/gis-spatial-analysis/detection-surveys.shtml)</w:t>
                        </w:r>
                        <w:r>
                          <w:rPr>
                            <w:rFonts w:ascii="Times New Roman" w:hAnsi="Times New Roman" w:cs="Times New Roman"/>
                            <w:i w:val="0"/>
                            <w:iCs w:val="0"/>
                            <w:color w:val="auto"/>
                            <w:sz w:val="24"/>
                            <w:szCs w:val="24"/>
                          </w:rPr>
                          <w:t xml:space="preserve"> flown in 2015</w:t>
                        </w:r>
                        <w:r w:rsidRPr="001A443B">
                          <w:rPr>
                            <w:rFonts w:ascii="Times New Roman" w:hAnsi="Times New Roman" w:cs="Times New Roman"/>
                            <w:i w:val="0"/>
                            <w:iCs w:val="0"/>
                            <w:sz w:val="24"/>
                            <w:szCs w:val="24"/>
                          </w:rPr>
                          <w:t>.</w:t>
                        </w:r>
                      </w:p>
                    </w:txbxContent>
                  </v:textbox>
                  <w10:wrap type="topAndBottom"/>
                </v:shape>
              </w:pict>
            </mc:Fallback>
          </mc:AlternateContent>
        </w:r>
      </w:ins>
      <w:r w:rsidR="009652CB">
        <w:rPr>
          <w:rFonts w:ascii="Times New Roman" w:eastAsia="Times New Roman" w:hAnsi="Times New Roman" w:cs="Times New Roman"/>
          <w:sz w:val="24"/>
          <w:szCs w:val="24"/>
        </w:rPr>
        <w:t xml:space="preserve">I used a nested study design with repeated sampling through time to investigate how budworm herbivory influenced throughfall composition, litter decomposition, and soil nutrient concentrations.  </w:t>
      </w:r>
      <w:r w:rsidR="00D74CAC">
        <w:rPr>
          <w:rFonts w:ascii="Times New Roman" w:eastAsia="Times New Roman" w:hAnsi="Times New Roman" w:cs="Times New Roman"/>
          <w:sz w:val="24"/>
          <w:szCs w:val="24"/>
        </w:rPr>
        <w:t>I established 4 study sites each within low and high budworm herbivory level stands (n=8 study sites</w:t>
      </w:r>
      <w:commentRangeStart w:id="35"/>
      <w:r w:rsidR="00CA16F2">
        <w:rPr>
          <w:rFonts w:ascii="Times New Roman" w:eastAsia="Times New Roman" w:hAnsi="Times New Roman" w:cs="Times New Roman"/>
          <w:sz w:val="24"/>
          <w:szCs w:val="24"/>
        </w:rPr>
        <w:t>; Figure 1</w:t>
      </w:r>
      <w:r w:rsidR="00D74CAC">
        <w:rPr>
          <w:rFonts w:ascii="Times New Roman" w:eastAsia="Times New Roman" w:hAnsi="Times New Roman" w:cs="Times New Roman"/>
          <w:sz w:val="24"/>
          <w:szCs w:val="24"/>
        </w:rPr>
        <w:t>)</w:t>
      </w:r>
      <w:r w:rsidR="009652CB">
        <w:rPr>
          <w:rFonts w:ascii="Times New Roman" w:eastAsia="Times New Roman" w:hAnsi="Times New Roman" w:cs="Times New Roman"/>
          <w:sz w:val="24"/>
          <w:szCs w:val="24"/>
        </w:rPr>
        <w:t xml:space="preserve">, </w:t>
      </w:r>
      <w:commentRangeEnd w:id="35"/>
      <w:r w:rsidR="00281141">
        <w:rPr>
          <w:rStyle w:val="CommentReference"/>
        </w:rPr>
        <w:commentReference w:id="35"/>
      </w:r>
      <w:r w:rsidR="009652CB">
        <w:rPr>
          <w:rFonts w:ascii="Times New Roman" w:eastAsia="Times New Roman" w:hAnsi="Times New Roman" w:cs="Times New Roman"/>
          <w:sz w:val="24"/>
          <w:szCs w:val="24"/>
        </w:rPr>
        <w:t xml:space="preserve">and at each study site I established three replicate plots approximately 15 m from each other from upstream to downstream (n=24 total sample plots).  </w:t>
      </w:r>
      <w:r w:rsidR="00D74CAC" w:rsidRPr="009356E2">
        <w:rPr>
          <w:rFonts w:ascii="Times New Roman" w:eastAsia="Times New Roman" w:hAnsi="Times New Roman" w:cs="Times New Roman"/>
          <w:sz w:val="24"/>
          <w:szCs w:val="24"/>
        </w:rPr>
        <w:t xml:space="preserve">The low budworm sites were located in the </w:t>
      </w:r>
      <w:proofErr w:type="spellStart"/>
      <w:r w:rsidR="00D74CAC" w:rsidRPr="009356E2">
        <w:rPr>
          <w:rFonts w:ascii="Times New Roman" w:eastAsia="Times New Roman" w:hAnsi="Times New Roman" w:cs="Times New Roman"/>
          <w:sz w:val="24"/>
          <w:szCs w:val="24"/>
        </w:rPr>
        <w:t>Teanaway</w:t>
      </w:r>
      <w:proofErr w:type="spellEnd"/>
      <w:r w:rsidR="00D74CAC" w:rsidRPr="009356E2">
        <w:rPr>
          <w:rFonts w:ascii="Times New Roman" w:eastAsia="Times New Roman" w:hAnsi="Times New Roman" w:cs="Times New Roman"/>
          <w:sz w:val="24"/>
          <w:szCs w:val="24"/>
        </w:rPr>
        <w:t xml:space="preserve"> Community Forest in Washington </w:t>
      </w:r>
      <w:r w:rsidR="00CA16F2">
        <w:rPr>
          <w:rFonts w:ascii="Times New Roman" w:eastAsia="Times New Roman" w:hAnsi="Times New Roman" w:cs="Times New Roman"/>
          <w:sz w:val="24"/>
          <w:szCs w:val="24"/>
        </w:rPr>
        <w:t>s</w:t>
      </w:r>
      <w:r w:rsidR="00CA16F2" w:rsidRPr="009356E2">
        <w:rPr>
          <w:rFonts w:ascii="Times New Roman" w:eastAsia="Times New Roman" w:hAnsi="Times New Roman" w:cs="Times New Roman"/>
          <w:sz w:val="24"/>
          <w:szCs w:val="24"/>
        </w:rPr>
        <w:t>tate</w:t>
      </w:r>
      <w:r w:rsidR="00D74CAC" w:rsidRPr="009356E2">
        <w:rPr>
          <w:rFonts w:ascii="Times New Roman" w:eastAsia="Times New Roman" w:hAnsi="Times New Roman" w:cs="Times New Roman"/>
          <w:sz w:val="24"/>
          <w:szCs w:val="24"/>
        </w:rPr>
        <w:t xml:space="preserve">, approximately 40 miles northeast of Central Washington University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w:t>
      </w:r>
      <w:r w:rsidR="00D74CAC">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near the following creeks: </w:t>
      </w:r>
      <w:r w:rsidR="00281141">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Stand Up Creek (903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on a slope with light tree </w:t>
      </w:r>
      <w:r w:rsidR="00D74CAC" w:rsidRPr="009356E2">
        <w:rPr>
          <w:rFonts w:ascii="Times New Roman" w:eastAsia="Times New Roman" w:hAnsi="Times New Roman" w:cs="Times New Roman"/>
          <w:sz w:val="24"/>
          <w:szCs w:val="24"/>
        </w:rPr>
        <w:lastRenderedPageBreak/>
        <w:t xml:space="preserve">cover, Jungle Creek (824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often disturbed by free range cattle, Jack Creek (963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under moderately heavy tree cover, and Moonbeam Creek (973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also under moderately heavy tree cover. </w:t>
      </w:r>
      <w:r w:rsidR="00D74CAC">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The high budworm sites </w:t>
      </w:r>
      <w:proofErr w:type="gramStart"/>
      <w:r w:rsidR="00D74CAC" w:rsidRPr="009356E2">
        <w:rPr>
          <w:rFonts w:ascii="Times New Roman" w:eastAsia="Times New Roman" w:hAnsi="Times New Roman" w:cs="Times New Roman"/>
          <w:sz w:val="24"/>
          <w:szCs w:val="24"/>
        </w:rPr>
        <w:t>were located in</w:t>
      </w:r>
      <w:proofErr w:type="gramEnd"/>
      <w:r w:rsidR="00D74CAC" w:rsidRPr="009356E2">
        <w:rPr>
          <w:rFonts w:ascii="Times New Roman" w:eastAsia="Times New Roman" w:hAnsi="Times New Roman" w:cs="Times New Roman"/>
          <w:sz w:val="24"/>
          <w:szCs w:val="24"/>
        </w:rPr>
        <w:t xml:space="preserve"> the Swauk drainage in the Okanogan-Wenatchee National Forest in Washington </w:t>
      </w:r>
      <w:r w:rsidR="00CA16F2">
        <w:rPr>
          <w:rFonts w:ascii="Times New Roman" w:eastAsia="Times New Roman" w:hAnsi="Times New Roman" w:cs="Times New Roman"/>
          <w:sz w:val="24"/>
          <w:szCs w:val="24"/>
        </w:rPr>
        <w:t>s</w:t>
      </w:r>
      <w:r w:rsidR="00D74CAC" w:rsidRPr="009356E2">
        <w:rPr>
          <w:rFonts w:ascii="Times New Roman" w:eastAsia="Times New Roman" w:hAnsi="Times New Roman" w:cs="Times New Roman"/>
          <w:sz w:val="24"/>
          <w:szCs w:val="24"/>
        </w:rPr>
        <w:t xml:space="preserve">tate approximately 45 miles north of Central Washington University and east of the low budworm sites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 xml:space="preserve">). </w:t>
      </w:r>
      <w:r w:rsidR="00CA16F2">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These study sites were located near the following creeks: </w:t>
      </w:r>
      <w:r w:rsidR="00281141">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Cougar Creek (984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on a slope, Hurley Creek (978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located further away from the stream in comparison to other sites due to the stream being less accessible in a confined valley, Hovey Creek (1050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under moderately heavy tree cover, and Blue Creek (1055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also further away from the stream due to </w:t>
      </w:r>
      <w:r w:rsidR="009652CB">
        <w:rPr>
          <w:rFonts w:ascii="Times New Roman" w:eastAsia="Times New Roman" w:hAnsi="Times New Roman" w:cs="Times New Roman"/>
          <w:sz w:val="24"/>
          <w:szCs w:val="24"/>
        </w:rPr>
        <w:t>difficulty</w:t>
      </w:r>
      <w:r w:rsidR="00CA16F2">
        <w:rPr>
          <w:rFonts w:ascii="Times New Roman" w:eastAsia="Times New Roman" w:hAnsi="Times New Roman" w:cs="Times New Roman"/>
          <w:sz w:val="24"/>
          <w:szCs w:val="24"/>
        </w:rPr>
        <w:t xml:space="preserve"> of access</w:t>
      </w:r>
      <w:r w:rsidR="00D74CAC">
        <w:rPr>
          <w:rFonts w:ascii="Times New Roman" w:eastAsia="Times New Roman" w:hAnsi="Times New Roman" w:cs="Times New Roman"/>
          <w:sz w:val="24"/>
          <w:szCs w:val="24"/>
        </w:rPr>
        <w:t>.</w:t>
      </w:r>
      <w:r w:rsidR="009652CB">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sidR="00D74CAC" w:rsidRPr="00624841">
        <w:rPr>
          <w:rFonts w:ascii="Times New Roman" w:hAnsi="Times New Roman" w:cs="Times New Roman"/>
          <w:sz w:val="24"/>
          <w:szCs w:val="24"/>
        </w:rPr>
        <w:t>Although each individual site varied based on microclimatic factors, sites were exposed to similar temperature and precipitation patterns based on similar elevation and being within</w:t>
      </w:r>
      <w:r w:rsidR="003E7416">
        <w:rPr>
          <w:rFonts w:ascii="Times New Roman" w:hAnsi="Times New Roman" w:cs="Times New Roman"/>
          <w:sz w:val="24"/>
          <w:szCs w:val="24"/>
        </w:rPr>
        <w:t xml:space="preserve"> roughly</w:t>
      </w:r>
      <w:r w:rsidR="00D74CAC" w:rsidRPr="00624841">
        <w:rPr>
          <w:rFonts w:ascii="Times New Roman" w:hAnsi="Times New Roman" w:cs="Times New Roman"/>
          <w:sz w:val="24"/>
          <w:szCs w:val="24"/>
        </w:rPr>
        <w:t xml:space="preserve"> </w:t>
      </w:r>
      <w:r w:rsidR="003E7416">
        <w:rPr>
          <w:rFonts w:ascii="Times New Roman" w:hAnsi="Times New Roman" w:cs="Times New Roman"/>
          <w:sz w:val="24"/>
          <w:szCs w:val="24"/>
        </w:rPr>
        <w:t>20</w:t>
      </w:r>
      <w:r w:rsidR="00D74CAC" w:rsidRPr="00624841">
        <w:rPr>
          <w:rFonts w:ascii="Times New Roman" w:hAnsi="Times New Roman" w:cs="Times New Roman"/>
          <w:sz w:val="24"/>
          <w:szCs w:val="24"/>
        </w:rPr>
        <w:t xml:space="preserve"> km of each other.</w:t>
      </w:r>
    </w:p>
    <w:p w14:paraId="025E76B0" w14:textId="197509B1" w:rsidR="004162F7" w:rsidRPr="00624841" w:rsidRDefault="004162F7" w:rsidP="001A443B">
      <w:pPr>
        <w:spacing w:after="0" w:line="480" w:lineRule="auto"/>
        <w:ind w:firstLine="720"/>
        <w:contextualSpacing/>
      </w:pPr>
      <w:r>
        <w:rPr>
          <w:rFonts w:ascii="Times New Roman" w:eastAsia="Times New Roman" w:hAnsi="Times New Roman" w:cs="Times New Roman"/>
          <w:sz w:val="24"/>
          <w:szCs w:val="24"/>
        </w:rPr>
        <w:t xml:space="preserve">At each replicate plot, I measured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and litterfall,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w:t>
      </w:r>
      <w:del w:id="36" w:author="Clay" w:date="2020-07-22T14:48:00Z">
        <w:r w:rsidDel="00281141">
          <w:rPr>
            <w:rFonts w:ascii="Times New Roman" w:eastAsia="Times New Roman" w:hAnsi="Times New Roman" w:cs="Times New Roman"/>
            <w:sz w:val="24"/>
            <w:szCs w:val="24"/>
          </w:rPr>
          <w:delText xml:space="preserve">early November </w:delText>
        </w:r>
      </w:del>
      <w:ins w:id="37" w:author="Clay" w:date="2020-07-22T14:48:00Z">
        <w:r w:rsidR="00281141">
          <w:rPr>
            <w:rFonts w:ascii="Times New Roman" w:eastAsia="Times New Roman" w:hAnsi="Times New Roman" w:cs="Times New Roman"/>
            <w:sz w:val="24"/>
            <w:szCs w:val="24"/>
          </w:rPr>
          <w:t xml:space="preserve">late September </w:t>
        </w:r>
      </w:ins>
      <w:r>
        <w:rPr>
          <w:rFonts w:ascii="Times New Roman" w:eastAsia="Times New Roman" w:hAnsi="Times New Roman" w:cs="Times New Roman"/>
          <w:sz w:val="24"/>
          <w:szCs w:val="24"/>
        </w:rPr>
        <w:t>2016</w:t>
      </w:r>
      <w:r w:rsidR="009652CB">
        <w:rPr>
          <w:rFonts w:ascii="Times New Roman" w:eastAsia="Times New Roman" w:hAnsi="Times New Roman" w:cs="Times New Roman"/>
          <w:sz w:val="24"/>
          <w:szCs w:val="24"/>
        </w:rPr>
        <w:t>, roughly every 6 weeks with a break from sampling when snow pack precluded site access</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At each sample event, I collected decomposition bags to calculate one decomposition rate for each plot over the course of the study.</w:t>
      </w:r>
      <w:r w:rsidDel="00EE12F7">
        <w:rPr>
          <w:rFonts w:ascii="Times New Roman" w:eastAsia="Times New Roman" w:hAnsi="Times New Roman" w:cs="Times New Roman"/>
          <w:sz w:val="24"/>
          <w:szCs w:val="24"/>
        </w:rPr>
        <w:t xml:space="preserve"> </w:t>
      </w:r>
      <w:r w:rsidR="009652CB">
        <w:rPr>
          <w:rFonts w:ascii="Times New Roman" w:eastAsia="Times New Roman" w:hAnsi="Times New Roman" w:cs="Times New Roman"/>
          <w:sz w:val="24"/>
          <w:szCs w:val="24"/>
        </w:rPr>
        <w:t xml:space="preserve"> Throughfall water chemistry was collected on an event basis when accumulated precipitation allowed (&gt; 100 mL).  </w:t>
      </w:r>
      <w:r w:rsidR="006767D3">
        <w:rPr>
          <w:rFonts w:ascii="Times New Roman" w:eastAsia="Times New Roman" w:hAnsi="Times New Roman" w:cs="Times New Roman"/>
          <w:sz w:val="24"/>
          <w:szCs w:val="24"/>
        </w:rPr>
        <w:t xml:space="preserve">I measured net nitrification at each site twice; the first measurement aggregated net soil nitrogen dynamics between summer 2015 and fall 2015, and the second aggregated net soil nitrogen dynamics between fall 2015 and </w:t>
      </w:r>
      <w:r w:rsidR="00D87A2C">
        <w:rPr>
          <w:rFonts w:ascii="Times New Roman" w:eastAsia="Times New Roman" w:hAnsi="Times New Roman" w:cs="Times New Roman"/>
          <w:sz w:val="24"/>
          <w:szCs w:val="24"/>
        </w:rPr>
        <w:t>spring</w:t>
      </w:r>
      <w:r w:rsidR="006767D3">
        <w:rPr>
          <w:rFonts w:ascii="Times New Roman" w:eastAsia="Times New Roman" w:hAnsi="Times New Roman" w:cs="Times New Roman"/>
          <w:sz w:val="24"/>
          <w:szCs w:val="24"/>
        </w:rPr>
        <w:t xml:space="preserve"> 2016.  </w:t>
      </w:r>
      <w:r w:rsidR="003E7416">
        <w:rPr>
          <w:rFonts w:ascii="Times New Roman" w:eastAsia="Times New Roman" w:hAnsi="Times New Roman" w:cs="Times New Roman"/>
          <w:sz w:val="24"/>
          <w:szCs w:val="24"/>
        </w:rPr>
        <w:t>Thus,</w:t>
      </w:r>
      <w:r w:rsidR="009652CB">
        <w:rPr>
          <w:rFonts w:ascii="Times New Roman" w:eastAsia="Times New Roman" w:hAnsi="Times New Roman" w:cs="Times New Roman"/>
          <w:sz w:val="24"/>
          <w:szCs w:val="24"/>
        </w:rPr>
        <w:t xml:space="preserve"> my study design included measurements taken before, during, and after, one complete WSB life cycle</w:t>
      </w:r>
      <w:r w:rsidR="00E50987">
        <w:rPr>
          <w:rFonts w:ascii="Times New Roman" w:eastAsia="Times New Roman" w:hAnsi="Times New Roman" w:cs="Times New Roman"/>
          <w:sz w:val="24"/>
          <w:szCs w:val="24"/>
        </w:rPr>
        <w:t>.</w:t>
      </w: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lastRenderedPageBreak/>
        <w:t>Throughfall</w:t>
      </w:r>
    </w:p>
    <w:p w14:paraId="68B3FDD1" w14:textId="3A01949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throughfall collector was installed under the canopy of a randomly selected tree </w:t>
      </w:r>
      <w:r w:rsidR="006767D3">
        <w:rPr>
          <w:rFonts w:ascii="Times New Roman" w:eastAsia="Times New Roman" w:hAnsi="Times New Roman" w:cs="Times New Roman"/>
          <w:sz w:val="24"/>
          <w:szCs w:val="24"/>
        </w:rPr>
        <w:t>near</w:t>
      </w:r>
      <w:r>
        <w:rPr>
          <w:rFonts w:ascii="Times New Roman" w:eastAsia="Times New Roman" w:hAnsi="Times New Roman" w:cs="Times New Roman"/>
          <w:sz w:val="24"/>
          <w:szCs w:val="24"/>
        </w:rPr>
        <w:t xml:space="preserve"> each </w:t>
      </w:r>
      <w:r w:rsidR="00E50987">
        <w:rPr>
          <w:rFonts w:ascii="Times New Roman" w:eastAsia="Times New Roman" w:hAnsi="Times New Roman" w:cs="Times New Roman"/>
          <w:sz w:val="24"/>
          <w:szCs w:val="24"/>
        </w:rPr>
        <w:t>sample plot (n=24)</w:t>
      </w:r>
      <w:r>
        <w:rPr>
          <w:rFonts w:ascii="Times New Roman" w:eastAsia="Times New Roman" w:hAnsi="Times New Roman" w:cs="Times New Roman"/>
          <w:sz w:val="24"/>
          <w:szCs w:val="24"/>
        </w:rPr>
        <w:t xml:space="preserv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throughfall collector consisted of a funnel (20 </w:t>
      </w:r>
      <w:r w:rsidR="006767D3">
        <w:rPr>
          <w:rFonts w:ascii="Times New Roman" w:eastAsia="Times New Roman" w:hAnsi="Times New Roman" w:cs="Times New Roman"/>
          <w:sz w:val="24"/>
          <w:szCs w:val="24"/>
        </w:rPr>
        <w:t xml:space="preserve">cm </w:t>
      </w:r>
      <w:r>
        <w:rPr>
          <w:rFonts w:ascii="Times New Roman" w:eastAsia="Times New Roman" w:hAnsi="Times New Roman" w:cs="Times New Roman"/>
          <w:sz w:val="24"/>
          <w:szCs w:val="24"/>
        </w:rPr>
        <w:t xml:space="preserve">diameter) that 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  </w:t>
      </w:r>
      <w:r w:rsidR="00E50987">
        <w:rPr>
          <w:rFonts w:ascii="Times New Roman" w:eastAsia="Times New Roman" w:hAnsi="Times New Roman" w:cs="Times New Roman"/>
          <w:sz w:val="24"/>
          <w:szCs w:val="24"/>
        </w:rPr>
        <w:t>T</w:t>
      </w:r>
      <w:r>
        <w:rPr>
          <w:rFonts w:ascii="Times New Roman" w:eastAsia="Times New Roman" w:hAnsi="Times New Roman" w:cs="Times New Roman"/>
          <w:sz w:val="24"/>
          <w:szCs w:val="24"/>
        </w:rPr>
        <w:t>he tubing</w:t>
      </w:r>
      <w:r w:rsidR="00E50987">
        <w:rPr>
          <w:rFonts w:ascii="Times New Roman" w:eastAsia="Times New Roman" w:hAnsi="Times New Roman" w:cs="Times New Roman"/>
          <w:sz w:val="24"/>
          <w:szCs w:val="24"/>
        </w:rPr>
        <w:t xml:space="preserve"> was protected by feeding </w:t>
      </w:r>
      <w:r>
        <w:rPr>
          <w:rFonts w:ascii="Times New Roman" w:eastAsia="Times New Roman" w:hAnsi="Times New Roman" w:cs="Times New Roman"/>
          <w:sz w:val="24"/>
          <w:szCs w:val="24"/>
        </w:rPr>
        <w:t xml:space="preserve">it through a PVC pipe pounded into the ground with </w:t>
      </w:r>
      <w:r w:rsidR="00E50987">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hole in the side so the tubing could </w:t>
      </w:r>
      <w:r w:rsidR="00E50987">
        <w:rPr>
          <w:rFonts w:ascii="Times New Roman" w:eastAsia="Times New Roman" w:hAnsi="Times New Roman" w:cs="Times New Roman"/>
          <w:sz w:val="24"/>
          <w:szCs w:val="24"/>
        </w:rPr>
        <w:t xml:space="preserve">leave the PVC and </w:t>
      </w:r>
      <w:r>
        <w:rPr>
          <w:rFonts w:ascii="Times New Roman" w:eastAsia="Times New Roman" w:hAnsi="Times New Roman" w:cs="Times New Roman"/>
          <w:sz w:val="24"/>
          <w:szCs w:val="24"/>
        </w:rPr>
        <w:t xml:space="preserve">enter the collection jug.  The PVC pipe was stabilized by wiring it to a piece of rebar pounded into the ground.  To prevent material from entering the collection jug, </w:t>
      </w:r>
      <w:proofErr w:type="spellStart"/>
      <w:r w:rsidR="00E50987">
        <w:rPr>
          <w:rFonts w:ascii="Times New Roman" w:eastAsia="Times New Roman" w:hAnsi="Times New Roman" w:cs="Times New Roman"/>
          <w:sz w:val="24"/>
          <w:szCs w:val="24"/>
        </w:rPr>
        <w:t>polywool</w:t>
      </w:r>
      <w:proofErr w:type="spellEnd"/>
      <w:r w:rsidR="00E50987">
        <w:rPr>
          <w:rFonts w:ascii="Times New Roman" w:eastAsia="Times New Roman" w:hAnsi="Times New Roman" w:cs="Times New Roman"/>
          <w:sz w:val="24"/>
          <w:szCs w:val="24"/>
        </w:rPr>
        <w:t xml:space="preserve"> was placed at the base of the funnel, and </w:t>
      </w:r>
      <w:r>
        <w:rPr>
          <w:rFonts w:ascii="Times New Roman" w:eastAsia="Times New Roman" w:hAnsi="Times New Roman" w:cs="Times New Roman"/>
          <w:sz w:val="24"/>
          <w:szCs w:val="24"/>
        </w:rPr>
        <w:t xml:space="preserve">the opening </w:t>
      </w:r>
      <w:r w:rsidR="00E50987">
        <w:rPr>
          <w:rFonts w:ascii="Times New Roman" w:eastAsia="Times New Roman" w:hAnsi="Times New Roman" w:cs="Times New Roman"/>
          <w:sz w:val="24"/>
          <w:szCs w:val="24"/>
        </w:rPr>
        <w:t xml:space="preserve">of the jug </w:t>
      </w:r>
      <w:r>
        <w:rPr>
          <w:rFonts w:ascii="Times New Roman" w:eastAsia="Times New Roman" w:hAnsi="Times New Roman" w:cs="Times New Roman"/>
          <w:sz w:val="24"/>
          <w:szCs w:val="24"/>
        </w:rPr>
        <w:t xml:space="preserve">was sealed with parafilm </w:t>
      </w:r>
      <w:r w:rsidR="00E50987">
        <w:rPr>
          <w:rFonts w:ascii="Times New Roman" w:eastAsia="Times New Roman" w:hAnsi="Times New Roman" w:cs="Times New Roman"/>
          <w:sz w:val="24"/>
          <w:szCs w:val="24"/>
        </w:rPr>
        <w:t xml:space="preserve">which also kept </w:t>
      </w:r>
      <w:r>
        <w:rPr>
          <w:rFonts w:ascii="Times New Roman" w:eastAsia="Times New Roman" w:hAnsi="Times New Roman" w:cs="Times New Roman"/>
          <w:sz w:val="24"/>
          <w:szCs w:val="24"/>
        </w:rPr>
        <w:t xml:space="preserve">the tubing in place. </w:t>
      </w:r>
    </w:p>
    <w:p w14:paraId="5C1D3356" w14:textId="3F5C30C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w:t>
      </w:r>
      <w:r w:rsidR="00E509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w:t>
      </w:r>
      <w:r w:rsidR="00E509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Samples were frozen until later water chemistry analysis</w:t>
      </w:r>
      <w:r w:rsidR="00E50987">
        <w:rPr>
          <w:rFonts w:ascii="Times New Roman" w:eastAsia="Times New Roman" w:hAnsi="Times New Roman" w:cs="Times New Roman"/>
          <w:sz w:val="24"/>
          <w:szCs w:val="24"/>
        </w:rPr>
        <w:t xml:space="preserve"> (described below)</w:t>
      </w:r>
      <w:r>
        <w:rPr>
          <w:rFonts w:ascii="Times New Roman" w:eastAsia="Times New Roman" w:hAnsi="Times New Roman" w:cs="Times New Roman"/>
          <w:sz w:val="24"/>
          <w:szCs w:val="24"/>
        </w:rPr>
        <w:t xml:space="preserve">. </w:t>
      </w:r>
      <w:r w:rsidRPr="00231C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order to differentiate nutrients in bulk rainfall compared to throughfall that had percolated through the canopy, a total of four rainfall collectors were set up in areas with no canopy cover, two in </w:t>
      </w:r>
      <w:r w:rsidR="006767D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low budworm study site and two in </w:t>
      </w:r>
      <w:r w:rsidR="006767D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high budworm study site</w:t>
      </w:r>
      <w:r w:rsidR="00DB599A">
        <w:rPr>
          <w:rFonts w:ascii="Times New Roman" w:eastAsia="Times New Roman" w:hAnsi="Times New Roman" w:cs="Times New Roman"/>
          <w:sz w:val="24"/>
          <w:szCs w:val="24"/>
        </w:rPr>
        <w:t>.</w:t>
      </w:r>
    </w:p>
    <w:p w14:paraId="6747401C" w14:textId="63E52982" w:rsidR="004162F7" w:rsidRDefault="00E5098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w:t>
      </w:r>
      <w:r w:rsidR="006767D3">
        <w:rPr>
          <w:rFonts w:ascii="Times New Roman" w:eastAsia="Times New Roman" w:hAnsi="Times New Roman" w:cs="Times New Roman"/>
          <w:sz w:val="24"/>
          <w:szCs w:val="24"/>
        </w:rPr>
        <w:t>deploying collectors on</w:t>
      </w:r>
      <w:r w:rsidR="006A1EA4">
        <w:rPr>
          <w:rFonts w:ascii="Times New Roman" w:eastAsia="Times New Roman" w:hAnsi="Times New Roman" w:cs="Times New Roman"/>
          <w:sz w:val="24"/>
          <w:szCs w:val="24"/>
        </w:rPr>
        <w:t xml:space="preserve"> </w:t>
      </w:r>
      <w:commentRangeStart w:id="38"/>
      <w:r w:rsidR="006A1EA4">
        <w:rPr>
          <w:rFonts w:ascii="Times New Roman" w:eastAsia="Times New Roman" w:hAnsi="Times New Roman" w:cs="Times New Roman"/>
          <w:sz w:val="24"/>
          <w:szCs w:val="24"/>
        </w:rPr>
        <w:t>25 Jun 15</w:t>
      </w:r>
      <w:r w:rsidR="006767D3">
        <w:rPr>
          <w:rFonts w:ascii="Times New Roman" w:eastAsia="Times New Roman" w:hAnsi="Times New Roman" w:cs="Times New Roman"/>
          <w:sz w:val="24"/>
          <w:szCs w:val="24"/>
        </w:rPr>
        <w:t xml:space="preserve"> and collecting </w:t>
      </w:r>
      <w:r>
        <w:rPr>
          <w:rFonts w:ascii="Times New Roman" w:eastAsia="Times New Roman" w:hAnsi="Times New Roman" w:cs="Times New Roman"/>
          <w:sz w:val="24"/>
          <w:szCs w:val="24"/>
        </w:rPr>
        <w:t xml:space="preserve">4 samples in 2015, throughfall </w:t>
      </w:r>
      <w:r w:rsidR="004162F7">
        <w:rPr>
          <w:rFonts w:ascii="Times New Roman" w:eastAsia="Times New Roman" w:hAnsi="Times New Roman" w:cs="Times New Roman"/>
          <w:sz w:val="24"/>
          <w:szCs w:val="24"/>
        </w:rPr>
        <w:t xml:space="preserve">and rainfall collectors were taken down November </w:t>
      </w:r>
      <w:r w:rsidR="006A1EA4">
        <w:rPr>
          <w:rFonts w:ascii="Times New Roman" w:eastAsia="Times New Roman" w:hAnsi="Times New Roman" w:cs="Times New Roman"/>
          <w:sz w:val="24"/>
          <w:szCs w:val="24"/>
        </w:rPr>
        <w:t>8</w:t>
      </w:r>
      <w:r w:rsidR="004162F7">
        <w:rPr>
          <w:rFonts w:ascii="Times New Roman" w:eastAsia="Times New Roman" w:hAnsi="Times New Roman" w:cs="Times New Roman"/>
          <w:sz w:val="24"/>
          <w:szCs w:val="24"/>
        </w:rPr>
        <w:t xml:space="preserve"> 2015 </w:t>
      </w:r>
      <w:r w:rsidR="00802F59">
        <w:rPr>
          <w:rFonts w:ascii="Times New Roman" w:eastAsia="Times New Roman" w:hAnsi="Times New Roman" w:cs="Times New Roman"/>
          <w:sz w:val="24"/>
          <w:szCs w:val="24"/>
        </w:rPr>
        <w:t xml:space="preserve">to prevent damage </w:t>
      </w:r>
      <w:r w:rsidR="00DB599A">
        <w:rPr>
          <w:rFonts w:ascii="Times New Roman" w:eastAsia="Times New Roman" w:hAnsi="Times New Roman" w:cs="Times New Roman"/>
          <w:sz w:val="24"/>
          <w:szCs w:val="24"/>
        </w:rPr>
        <w:t xml:space="preserve">due to </w:t>
      </w:r>
      <w:r w:rsidR="003E7416">
        <w:rPr>
          <w:rFonts w:ascii="Times New Roman" w:eastAsia="Times New Roman" w:hAnsi="Times New Roman" w:cs="Times New Roman"/>
          <w:sz w:val="24"/>
          <w:szCs w:val="24"/>
        </w:rPr>
        <w:t>snowpack,</w:t>
      </w:r>
      <w:r w:rsidR="004162F7">
        <w:rPr>
          <w:rFonts w:ascii="Times New Roman" w:eastAsia="Times New Roman" w:hAnsi="Times New Roman" w:cs="Times New Roman"/>
          <w:sz w:val="24"/>
          <w:szCs w:val="24"/>
        </w:rPr>
        <w:t xml:space="preserve"> and they were redeployed April 23, 2016 just after snowmelt to begin sampling again.  All collectors were taken down on </w:t>
      </w:r>
      <w:r w:rsidR="002B0546">
        <w:rPr>
          <w:rFonts w:ascii="Times New Roman" w:eastAsia="Times New Roman" w:hAnsi="Times New Roman" w:cs="Times New Roman"/>
          <w:sz w:val="24"/>
          <w:szCs w:val="24"/>
        </w:rPr>
        <w:t>September</w:t>
      </w:r>
      <w:r w:rsidR="004162F7">
        <w:rPr>
          <w:rFonts w:ascii="Times New Roman" w:eastAsia="Times New Roman" w:hAnsi="Times New Roman" w:cs="Times New Roman"/>
          <w:sz w:val="24"/>
          <w:szCs w:val="24"/>
        </w:rPr>
        <w:t xml:space="preserve"> </w:t>
      </w:r>
      <w:r w:rsidR="002B0546">
        <w:rPr>
          <w:rFonts w:ascii="Times New Roman" w:eastAsia="Times New Roman" w:hAnsi="Times New Roman" w:cs="Times New Roman"/>
          <w:sz w:val="24"/>
          <w:szCs w:val="24"/>
        </w:rPr>
        <w:t>19</w:t>
      </w:r>
      <w:r w:rsidR="004162F7">
        <w:rPr>
          <w:rFonts w:ascii="Times New Roman" w:eastAsia="Times New Roman" w:hAnsi="Times New Roman" w:cs="Times New Roman"/>
          <w:sz w:val="24"/>
          <w:szCs w:val="24"/>
        </w:rPr>
        <w:t>, 2016</w:t>
      </w:r>
      <w:r w:rsidR="00802F59">
        <w:rPr>
          <w:rFonts w:ascii="Times New Roman" w:eastAsia="Times New Roman" w:hAnsi="Times New Roman" w:cs="Times New Roman"/>
          <w:sz w:val="24"/>
          <w:szCs w:val="24"/>
        </w:rPr>
        <w:t xml:space="preserve"> after </w:t>
      </w:r>
      <w:commentRangeEnd w:id="38"/>
      <w:r w:rsidR="00AC4678">
        <w:rPr>
          <w:rStyle w:val="CommentReference"/>
        </w:rPr>
        <w:commentReference w:id="38"/>
      </w:r>
      <w:r w:rsidR="00802F59">
        <w:rPr>
          <w:rFonts w:ascii="Times New Roman" w:eastAsia="Times New Roman" w:hAnsi="Times New Roman" w:cs="Times New Roman"/>
          <w:sz w:val="24"/>
          <w:szCs w:val="24"/>
        </w:rPr>
        <w:t xml:space="preserve">collecting </w:t>
      </w:r>
      <w:r w:rsidR="003E7416">
        <w:rPr>
          <w:rFonts w:ascii="Times New Roman" w:eastAsia="Times New Roman" w:hAnsi="Times New Roman" w:cs="Times New Roman"/>
          <w:sz w:val="24"/>
          <w:szCs w:val="24"/>
        </w:rPr>
        <w:t>6</w:t>
      </w:r>
      <w:r w:rsidR="00802F59">
        <w:rPr>
          <w:rFonts w:ascii="Times New Roman" w:eastAsia="Times New Roman" w:hAnsi="Times New Roman" w:cs="Times New Roman"/>
          <w:sz w:val="24"/>
          <w:szCs w:val="24"/>
        </w:rPr>
        <w:t xml:space="preserve"> sample</w:t>
      </w:r>
      <w:r w:rsidR="003E7416">
        <w:rPr>
          <w:rFonts w:ascii="Times New Roman" w:eastAsia="Times New Roman" w:hAnsi="Times New Roman" w:cs="Times New Roman"/>
          <w:sz w:val="24"/>
          <w:szCs w:val="24"/>
        </w:rPr>
        <w:t>s</w:t>
      </w:r>
      <w:r w:rsidR="00802F59">
        <w:rPr>
          <w:rFonts w:ascii="Times New Roman" w:eastAsia="Times New Roman" w:hAnsi="Times New Roman" w:cs="Times New Roman"/>
          <w:sz w:val="24"/>
          <w:szCs w:val="24"/>
        </w:rPr>
        <w:t xml:space="preserve"> in 2016</w:t>
      </w:r>
      <w:r w:rsidR="00DB599A">
        <w:rPr>
          <w:rFonts w:ascii="Times New Roman" w:eastAsia="Times New Roman" w:hAnsi="Times New Roman" w:cs="Times New Roman"/>
          <w:sz w:val="24"/>
          <w:szCs w:val="24"/>
        </w:rPr>
        <w:t>.</w:t>
      </w:r>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18539ADC"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DB599A">
        <w:rPr>
          <w:rFonts w:ascii="Times New Roman" w:eastAsia="Times New Roman" w:hAnsi="Times New Roman" w:cs="Times New Roman"/>
          <w:sz w:val="24"/>
          <w:szCs w:val="24"/>
        </w:rPr>
        <w:t xml:space="preserve">To </w:t>
      </w:r>
      <w:r w:rsidR="00DC3D92">
        <w:rPr>
          <w:rFonts w:ascii="Times New Roman" w:eastAsia="Times New Roman" w:hAnsi="Times New Roman" w:cs="Times New Roman"/>
          <w:sz w:val="24"/>
          <w:szCs w:val="24"/>
        </w:rPr>
        <w:t>measure</w:t>
      </w:r>
      <w:r w:rsidR="00DB599A">
        <w:rPr>
          <w:rFonts w:ascii="Times New Roman" w:eastAsia="Times New Roman" w:hAnsi="Times New Roman" w:cs="Times New Roman"/>
          <w:sz w:val="24"/>
          <w:szCs w:val="24"/>
        </w:rPr>
        <w:t xml:space="preserve"> organic matter movement from the canopy to the forest floor, I collect</w:t>
      </w:r>
      <w:r w:rsidR="00802F59">
        <w:rPr>
          <w:rFonts w:ascii="Times New Roman" w:eastAsia="Times New Roman" w:hAnsi="Times New Roman" w:cs="Times New Roman"/>
          <w:sz w:val="24"/>
          <w:szCs w:val="24"/>
        </w:rPr>
        <w:t>ed</w:t>
      </w:r>
      <w:r w:rsidR="00DB599A">
        <w:rPr>
          <w:rFonts w:ascii="Times New Roman" w:eastAsia="Times New Roman" w:hAnsi="Times New Roman" w:cs="Times New Roman"/>
          <w:sz w:val="24"/>
          <w:szCs w:val="24"/>
        </w:rPr>
        <w:t xml:space="preserve"> frass and litterfall at each site</w:t>
      </w:r>
      <w:r>
        <w:rPr>
          <w:rFonts w:ascii="Times New Roman" w:eastAsia="Times New Roman" w:hAnsi="Times New Roman" w:cs="Times New Roman"/>
          <w:sz w:val="24"/>
          <w:szCs w:val="24"/>
        </w:rPr>
        <w:t>.</w:t>
      </w:r>
      <w:r w:rsidR="00AC46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 xml:space="preserve">tree at each </w:t>
      </w:r>
      <w:r w:rsidR="00802F59">
        <w:rPr>
          <w:rFonts w:ascii="Times New Roman" w:eastAsia="Times New Roman" w:hAnsi="Times New Roman" w:cs="Times New Roman"/>
          <w:sz w:val="24"/>
          <w:szCs w:val="24"/>
        </w:rPr>
        <w:t xml:space="preserve">sample </w:t>
      </w:r>
      <w:r w:rsidR="00317DE0">
        <w:rPr>
          <w:rFonts w:ascii="Times New Roman" w:eastAsia="Times New Roman" w:hAnsi="Times New Roman" w:cs="Times New Roman"/>
          <w:sz w:val="24"/>
          <w:szCs w:val="24"/>
        </w:rPr>
        <w:t>plot</w:t>
      </w:r>
      <w:r w:rsidR="00802F59">
        <w:rPr>
          <w:rFonts w:ascii="Times New Roman" w:eastAsia="Times New Roman" w:hAnsi="Times New Roman" w:cs="Times New Roman"/>
          <w:sz w:val="24"/>
          <w:szCs w:val="24"/>
        </w:rPr>
        <w:t xml:space="preserve"> (n=24)</w:t>
      </w:r>
      <w:r>
        <w:rPr>
          <w:rFonts w:ascii="Times New Roman" w:eastAsia="Times New Roman" w:hAnsi="Times New Roman" w:cs="Times New Roman"/>
          <w:sz w:val="24"/>
          <w:szCs w:val="24"/>
        </w:rPr>
        <w:t>.  These were sampled regularly during budworm feeding and less frequently after feeding.  The samples were dried, sorted by frass versus litter, weighed in the laboratory</w:t>
      </w:r>
      <w:r w:rsidR="00802F59">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converted to a daily litter or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rate </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Frass collectors were taken down in November 5, 2015 to prevent damage</w:t>
      </w:r>
      <w:r w:rsidR="00317DE0">
        <w:rPr>
          <w:rFonts w:ascii="Times New Roman" w:eastAsia="Times New Roman" w:hAnsi="Times New Roman" w:cs="Times New Roman"/>
          <w:sz w:val="24"/>
          <w:szCs w:val="24"/>
        </w:rPr>
        <w:t xml:space="preserve"> during winter snow accumulation</w:t>
      </w:r>
      <w:r w:rsidR="00AC467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they were reinstalled in April 23, 2016.  Unfortunately, due to frequent rains in the spring months of 2016, samples decomposed before they could be collected and measured, so no data are available for the second half of the study. </w:t>
      </w:r>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7B11DC39"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(García-Palacios et al., 2016)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and a bottom sieve size of 0.5 mm (Schweitzer et al, 2005) to reduce content loss while still allowing small detritivores to enter the bags.  I deployed a total of 480 bags across all </w:t>
      </w:r>
      <w:r w:rsidR="00802F59">
        <w:rPr>
          <w:rFonts w:ascii="Times New Roman" w:eastAsia="Times New Roman" w:hAnsi="Times New Roman" w:cs="Times New Roman"/>
          <w:sz w:val="24"/>
          <w:szCs w:val="24"/>
        </w:rPr>
        <w:t>plots</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Ten bags at each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mixed conifer needle sample of Douglas fir,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represent the most abundant species in the study area.  The other ten bags at each replicate plot contained sugar maple (</w:t>
      </w:r>
      <w:r>
        <w:rPr>
          <w:rFonts w:ascii="Times New Roman" w:eastAsia="Times New Roman" w:hAnsi="Times New Roman" w:cs="Times New Roman"/>
          <w:i/>
          <w:sz w:val="24"/>
          <w:szCs w:val="24"/>
        </w:rPr>
        <w:t>Acer saccharum</w:t>
      </w:r>
      <w:r>
        <w:rPr>
          <w:rFonts w:ascii="Times New Roman" w:eastAsia="Times New Roman" w:hAnsi="Times New Roman" w:cs="Times New Roman"/>
          <w:sz w:val="24"/>
          <w:szCs w:val="24"/>
        </w:rPr>
        <w:t xml:space="preserve">) leaves which are non-native to the area but commonly used in decomposition studies for comparison across biomes (Webster and Benfield </w:t>
      </w:r>
      <w:r w:rsidR="00841890">
        <w:rPr>
          <w:rFonts w:ascii="Times New Roman" w:eastAsia="Times New Roman" w:hAnsi="Times New Roman" w:cs="Times New Roman"/>
          <w:sz w:val="24"/>
          <w:szCs w:val="24"/>
        </w:rPr>
        <w:t>19</w:t>
      </w:r>
      <w:r>
        <w:rPr>
          <w:rFonts w:ascii="Times New Roman" w:eastAsia="Times New Roman" w:hAnsi="Times New Roman" w:cs="Times New Roman"/>
          <w:sz w:val="24"/>
          <w:szCs w:val="24"/>
        </w:rPr>
        <w:t>69</w:t>
      </w:r>
      <w:r w:rsidR="00243CE1">
        <w:rPr>
          <w:rFonts w:ascii="Times New Roman" w:eastAsia="Times New Roman" w:hAnsi="Times New Roman" w:cs="Times New Roman"/>
          <w:sz w:val="24"/>
          <w:szCs w:val="24"/>
        </w:rPr>
        <w:t xml:space="preserve">; </w:t>
      </w:r>
      <w:proofErr w:type="spellStart"/>
      <w:r w:rsidRPr="004D0251">
        <w:rPr>
          <w:rFonts w:ascii="Times New Roman" w:eastAsia="Times New Roman" w:hAnsi="Times New Roman" w:cs="Times New Roman"/>
          <w:sz w:val="24"/>
          <w:szCs w:val="24"/>
        </w:rPr>
        <w:t>Graça</w:t>
      </w:r>
      <w:proofErr w:type="spellEnd"/>
      <w:r>
        <w:rPr>
          <w:rFonts w:ascii="Times New Roman" w:eastAsia="Times New Roman" w:hAnsi="Times New Roman" w:cs="Times New Roman"/>
          <w:sz w:val="24"/>
          <w:szCs w:val="24"/>
        </w:rPr>
        <w:t xml:space="preserve"> et al, 2005).</w:t>
      </w:r>
    </w:p>
    <w:p w14:paraId="6E6F8E8D" w14:textId="3E11802B"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litter bag, I placed ~3-5 g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leaves (Benfield, 1996)</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recorded </w:t>
      </w:r>
      <w:r>
        <w:rPr>
          <w:rFonts w:ascii="Times New Roman" w:eastAsia="Times New Roman" w:hAnsi="Times New Roman" w:cs="Times New Roman"/>
          <w:sz w:val="24"/>
          <w:szCs w:val="24"/>
        </w:rPr>
        <w:t xml:space="preserve">the needle mass, and added an aluminum tag with a unique ID.  Bags were assembled by stapling the two sieve sizes together and by reinforcing them with super glue at the corners.  </w:t>
      </w:r>
      <w:r>
        <w:rPr>
          <w:rFonts w:ascii="Times New Roman" w:eastAsia="Times New Roman" w:hAnsi="Times New Roman" w:cs="Times New Roman"/>
          <w:sz w:val="24"/>
          <w:szCs w:val="24"/>
        </w:rPr>
        <w:lastRenderedPageBreak/>
        <w:t xml:space="preserve">The bags stayed intact throughout the </w:t>
      </w:r>
      <w:r w:rsidR="0039178B">
        <w:rPr>
          <w:rFonts w:ascii="Times New Roman" w:eastAsia="Times New Roman" w:hAnsi="Times New Roman" w:cs="Times New Roman"/>
          <w:sz w:val="24"/>
          <w:szCs w:val="24"/>
        </w:rPr>
        <w:t>13</w:t>
      </w:r>
      <w:r>
        <w:rPr>
          <w:rFonts w:ascii="Times New Roman" w:eastAsia="Times New Roman" w:hAnsi="Times New Roman" w:cs="Times New Roman"/>
          <w:sz w:val="24"/>
          <w:szCs w:val="24"/>
        </w:rPr>
        <w:t xml:space="preserve">-month deployment.  Mesh bags with needles or leaves were subsequently placed into </w:t>
      </w:r>
      <w:r w:rsidR="005731F3">
        <w:rPr>
          <w:rFonts w:ascii="Times New Roman" w:eastAsia="Times New Roman" w:hAnsi="Times New Roman" w:cs="Times New Roman"/>
          <w:sz w:val="24"/>
          <w:szCs w:val="24"/>
        </w:rPr>
        <w:t xml:space="preserve">plastic mesh </w:t>
      </w:r>
      <w:r>
        <w:rPr>
          <w:rFonts w:ascii="Times New Roman" w:eastAsia="Times New Roman" w:hAnsi="Times New Roman" w:cs="Times New Roman"/>
          <w:sz w:val="24"/>
          <w:szCs w:val="24"/>
        </w:rPr>
        <w:t xml:space="preserve">peanut bags (mesh size ~ 3.1 mm) to further protect them during deployment and to simplify sample collection, and each individual bag was placed into a Ziploc for transport to the field. </w:t>
      </w:r>
    </w:p>
    <w:p w14:paraId="48BCB5DA" w14:textId="73AE947D"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September 8,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rebar anchors and parachute cord prevented bags from being moved by the wind, displaced by hillslope runoff, or moved by animals.  A coin flip determined which bags (conifers or deciduous maple) were placed upstream and downstream at each site. </w:t>
      </w:r>
      <w:r w:rsidR="005528A9">
        <w:rPr>
          <w:rFonts w:ascii="Times New Roman" w:eastAsia="Times New Roman" w:hAnsi="Times New Roman" w:cs="Times New Roman"/>
          <w:sz w:val="24"/>
          <w:szCs w:val="24"/>
        </w:rPr>
        <w:t xml:space="preserve"> </w:t>
      </w:r>
      <w:r w:rsidR="00314DEC">
        <w:rPr>
          <w:rFonts w:ascii="Times New Roman" w:eastAsia="Times New Roman" w:hAnsi="Times New Roman" w:cs="Times New Roman"/>
          <w:sz w:val="24"/>
          <w:szCs w:val="24"/>
        </w:rPr>
        <w:t xml:space="preserve">To </w:t>
      </w:r>
      <w:r w:rsidR="005528A9">
        <w:rPr>
          <w:rFonts w:ascii="Times New Roman" w:eastAsia="Times New Roman" w:hAnsi="Times New Roman" w:cs="Times New Roman"/>
          <w:sz w:val="24"/>
          <w:szCs w:val="24"/>
        </w:rPr>
        <w:t>determine mass loss per bag during deployment and extraction</w:t>
      </w:r>
      <w:r w:rsidR="00314DEC">
        <w:rPr>
          <w:rFonts w:ascii="Times New Roman" w:eastAsia="Times New Roman" w:hAnsi="Times New Roman" w:cs="Times New Roman"/>
          <w:sz w:val="24"/>
          <w:szCs w:val="24"/>
        </w:rPr>
        <w:t xml:space="preserve">, I </w:t>
      </w:r>
      <w:r w:rsidR="00314DEC" w:rsidRPr="00624841">
        <w:rPr>
          <w:rStyle w:val="CommentReference"/>
          <w:rFonts w:ascii="Times New Roman" w:hAnsi="Times New Roman" w:cs="Times New Roman"/>
          <w:sz w:val="24"/>
          <w:szCs w:val="24"/>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 xml:space="preserve">them immediately. </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Mass loss per bag was averaged and applied to all bags extracted throughout the study</w:t>
      </w:r>
      <w:r w:rsidR="005528A9">
        <w:rPr>
          <w:rFonts w:ascii="Times New Roman" w:eastAsia="Times New Roman" w:hAnsi="Times New Roman" w:cs="Times New Roman"/>
          <w:sz w:val="24"/>
          <w:szCs w:val="24"/>
        </w:rPr>
        <w:t xml:space="preserve">, with separate calculations </w:t>
      </w:r>
      <w:r>
        <w:rPr>
          <w:rFonts w:ascii="Times New Roman" w:eastAsia="Times New Roman" w:hAnsi="Times New Roman" w:cs="Times New Roman"/>
          <w:sz w:val="24"/>
          <w:szCs w:val="24"/>
        </w:rPr>
        <w:t>for conifer and deciduous leaves.</w:t>
      </w:r>
    </w:p>
    <w:p w14:paraId="0A994524" w14:textId="17EDEDE4" w:rsidR="004162F7" w:rsidRPr="00623196" w:rsidRDefault="004162F7" w:rsidP="004162F7">
      <w:pPr>
        <w:spacing w:after="0" w:line="480" w:lineRule="auto"/>
        <w:ind w:firstLine="720"/>
        <w:contextualSpacing/>
        <w:rPr>
          <w:rFonts w:ascii="Times New Roman" w:eastAsia="Times New Roman" w:hAnsi="Times New Roman" w:cs="Times New Roman"/>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October 11, 2015 and </w:t>
      </w:r>
      <w:commentRangeStart w:id="39"/>
      <w:r>
        <w:rPr>
          <w:rFonts w:ascii="Times New Roman" w:eastAsia="Times New Roman" w:hAnsi="Times New Roman" w:cs="Times New Roman"/>
          <w:sz w:val="24"/>
          <w:szCs w:val="24"/>
        </w:rPr>
        <w:t xml:space="preserve">ending November 6, 2016 </w:t>
      </w:r>
      <w:commentRangeEnd w:id="39"/>
      <w:r w:rsidR="0039178B">
        <w:rPr>
          <w:rStyle w:val="CommentReference"/>
        </w:rPr>
        <w:commentReference w:id="39"/>
      </w:r>
      <w:r>
        <w:rPr>
          <w:rFonts w:ascii="Times New Roman" w:eastAsia="Times New Roman" w:hAnsi="Times New Roman" w:cs="Times New Roman"/>
          <w:sz w:val="24"/>
          <w:szCs w:val="24"/>
        </w:rPr>
        <w:t xml:space="preserve">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2015 to April 2016) when sites were inaccessible.  During each retrieval from the field, one 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randomly collected from each plot and returned to the lab in a Ziploc bag to prevent additional leaf mass loss.  On the final collection day, all remaining bags were collected from the sites (n=4 per leaf type at each plot).  </w:t>
      </w:r>
      <w:r w:rsidR="005528A9">
        <w:rPr>
          <w:rFonts w:ascii="Times New Roman" w:eastAsia="Times New Roman" w:hAnsi="Times New Roman" w:cs="Times New Roman"/>
          <w:sz w:val="24"/>
          <w:szCs w:val="24"/>
        </w:rPr>
        <w:t xml:space="preserve">Upon retrieval decomposition </w:t>
      </w:r>
      <w:r>
        <w:rPr>
          <w:rFonts w:ascii="Times New Roman" w:eastAsia="Times New Roman" w:hAnsi="Times New Roman" w:cs="Times New Roman"/>
          <w:sz w:val="24"/>
          <w:szCs w:val="24"/>
        </w:rPr>
        <w:t xml:space="preserve">bags were </w:t>
      </w:r>
      <w:r w:rsidR="0039178B">
        <w:rPr>
          <w:rFonts w:ascii="Times New Roman" w:eastAsia="Times New Roman" w:hAnsi="Times New Roman" w:cs="Times New Roman"/>
          <w:sz w:val="24"/>
          <w:szCs w:val="24"/>
        </w:rPr>
        <w:t>hung on a clothesline in paper bags (</w:t>
      </w:r>
      <w:proofErr w:type="spellStart"/>
      <w:r w:rsidR="0039178B">
        <w:rPr>
          <w:rFonts w:ascii="Times New Roman" w:eastAsia="Times New Roman" w:hAnsi="Times New Roman" w:cs="Times New Roman"/>
          <w:sz w:val="24"/>
          <w:szCs w:val="24"/>
        </w:rPr>
        <w:t>Genung</w:t>
      </w:r>
      <w:proofErr w:type="spellEnd"/>
      <w:r w:rsidR="0039178B">
        <w:rPr>
          <w:rFonts w:ascii="Times New Roman" w:eastAsia="Times New Roman" w:hAnsi="Times New Roman" w:cs="Times New Roman"/>
          <w:sz w:val="24"/>
          <w:szCs w:val="24"/>
        </w:rPr>
        <w:t xml:space="preserve"> et al. 2013) and </w:t>
      </w:r>
      <w:r>
        <w:rPr>
          <w:rFonts w:ascii="Times New Roman" w:eastAsia="Times New Roman" w:hAnsi="Times New Roman" w:cs="Times New Roman"/>
          <w:sz w:val="24"/>
          <w:szCs w:val="24"/>
        </w:rPr>
        <w:t>air dried in the lab to constant mass (Schweitzer, 2005).</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After air drying, each bag was sorted to remove any noticeable debris that had become incorporated in the sample (Chapman et al. 2013).  Because of natural loss of conifer needles from the canopy, it was difficult to determine what was originally in the bag and </w:t>
      </w:r>
      <w:r>
        <w:rPr>
          <w:rFonts w:ascii="Times New Roman" w:eastAsia="Times New Roman" w:hAnsi="Times New Roman" w:cs="Times New Roman"/>
          <w:sz w:val="24"/>
          <w:szCs w:val="24"/>
        </w:rPr>
        <w:lastRenderedPageBreak/>
        <w:t xml:space="preserve">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Pr>
          <w:rFonts w:ascii="Times New Roman" w:eastAsia="Times New Roman" w:hAnsi="Times New Roman" w:cs="Times New Roman"/>
          <w:sz w:val="24"/>
          <w:szCs w:val="24"/>
        </w:rPr>
        <w:t xml:space="preserve">was calculated as: </w:t>
      </w:r>
      <m:oMath>
        <m:r>
          <m:rPr>
            <m:sty m:val="p"/>
          </m:rPr>
          <w:rPr>
            <w:rFonts w:ascii="Cambria Math" w:hAnsi="Cambria Math"/>
          </w:rPr>
          <w:br/>
        </m:r>
      </m:oMath>
      <m:oMathPara>
        <m:oMathParaPr>
          <m:jc m:val="center"/>
        </m:oMathParaPr>
        <m:oMath>
          <m:r>
            <w:rPr>
              <w:rFonts w:ascii="Cambria Math" w:hAnsi="Cambria Math" w:cs="Times New Roman"/>
              <w:sz w:val="24"/>
              <w:szCs w:val="24"/>
            </w:rPr>
            <m:t xml:space="preserve">Rate </m:t>
          </m:r>
          <m:d>
            <m:dPr>
              <m:ctrlPr>
                <w:rPr>
                  <w:rFonts w:ascii="Cambria Math" w:hAnsi="Cambria Math" w:cs="Times New Roman"/>
                  <w:i/>
                  <w:sz w:val="24"/>
                  <w:szCs w:val="24"/>
                </w:rPr>
              </m:ctrlPr>
            </m:dPr>
            <m:e>
              <m:r>
                <w:rPr>
                  <w:rFonts w:ascii="Cambria Math" w:hAnsi="Cambria Math" w:cs="Times New Roman"/>
                  <w:sz w:val="24"/>
                  <w:szCs w:val="24"/>
                </w:rPr>
                <m:t>-k</m:t>
              </m:r>
            </m:e>
          </m:d>
          <m:r>
            <w:rPr>
              <w:rFonts w:ascii="Cambria Math" w:hAnsi="Cambria Math" w:cs="Times New Roman"/>
              <w:sz w:val="24"/>
              <w:szCs w:val="24"/>
            </w:rPr>
            <m:t>=-slope=</m:t>
          </m:r>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ln </m:t>
              </m:r>
            </m:fNa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percent mass remaining</m:t>
                  </m:r>
                </m:num>
                <m:den>
                  <m:r>
                    <w:rPr>
                      <w:rFonts w:ascii="Cambria Math" w:hAnsi="Cambria Math" w:cs="Times New Roman"/>
                      <w:sz w:val="24"/>
                      <w:szCs w:val="24"/>
                    </w:rPr>
                    <m:t>number of days deployed</m:t>
                  </m:r>
                </m:den>
              </m:f>
              <m:r>
                <w:rPr>
                  <w:rFonts w:ascii="Cambria Math" w:hAnsi="Cambria Math" w:cs="Times New Roman"/>
                  <w:sz w:val="24"/>
                  <w:szCs w:val="24"/>
                </w:rPr>
                <m:t>)</m:t>
              </m:r>
            </m:e>
          </m:func>
        </m:oMath>
      </m:oMathPara>
    </w:p>
    <w:p w14:paraId="2B496796" w14:textId="086FA9FE"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1:</w:t>
      </w:r>
      <w:r w:rsidRPr="00D614C5">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rate of decomposition where k is the slope.</w:t>
      </w:r>
    </w:p>
    <w:p w14:paraId="34FE1A7F" w14:textId="1DCBFB0D"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 xml:space="preserve">Soil </w:t>
      </w:r>
      <w:r w:rsidR="004A7A0A">
        <w:rPr>
          <w:rFonts w:ascii="Times New Roman" w:eastAsia="Times New Roman" w:hAnsi="Times New Roman" w:cs="Times New Roman"/>
          <w:iCs/>
          <w:sz w:val="24"/>
          <w:szCs w:val="24"/>
          <w:u w:val="single"/>
        </w:rPr>
        <w:t>Collection and Processing</w:t>
      </w:r>
    </w:p>
    <w:p w14:paraId="134B3841" w14:textId="356AF68B"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each collection of decomposition bags, I also used a thermocouple to measure temperature at three soil depths:  2 cm, 10 cm, </w:t>
      </w:r>
      <w:r w:rsidR="005731F3">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20 cm</w:t>
      </w:r>
      <w:r w:rsidR="000D2F64">
        <w:rPr>
          <w:rFonts w:ascii="Times New Roman" w:eastAsia="Times New Roman" w:hAnsi="Times New Roman" w:cs="Times New Roman"/>
          <w:sz w:val="24"/>
          <w:szCs w:val="24"/>
        </w:rPr>
        <w:t xml:space="preserve">, corresponding </w:t>
      </w:r>
      <w:r>
        <w:rPr>
          <w:rFonts w:ascii="Times New Roman" w:eastAsia="Times New Roman" w:hAnsi="Times New Roman" w:cs="Times New Roman"/>
          <w:sz w:val="24"/>
          <w:szCs w:val="24"/>
        </w:rPr>
        <w:t xml:space="preserve">approximately to the O horizon, the top of the A horizon, and within the A horizon respectively. </w:t>
      </w:r>
      <w:r w:rsidR="00573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soil core of ~10 cm depth was also collected from each replicate plot </w:t>
      </w:r>
      <w:r w:rsidR="00841FDC">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t>I collected litter bags.</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Soil cores were stored on ice for return to the laboratory whereupon </w:t>
      </w:r>
      <w:r w:rsidR="005731F3">
        <w:rPr>
          <w:rFonts w:ascii="Times New Roman" w:eastAsia="Times New Roman" w:hAnsi="Times New Roman" w:cs="Times New Roman"/>
          <w:sz w:val="24"/>
          <w:szCs w:val="24"/>
        </w:rPr>
        <w:t xml:space="preserve">the core from </w:t>
      </w:r>
      <w:r>
        <w:rPr>
          <w:rFonts w:ascii="Times New Roman" w:eastAsia="Times New Roman" w:hAnsi="Times New Roman" w:cs="Times New Roman"/>
          <w:sz w:val="24"/>
          <w:szCs w:val="24"/>
        </w:rPr>
        <w:t xml:space="preserve">each </w:t>
      </w:r>
      <w:r w:rsidR="005731F3">
        <w:rPr>
          <w:rFonts w:ascii="Times New Roman" w:eastAsia="Times New Roman" w:hAnsi="Times New Roman" w:cs="Times New Roman"/>
          <w:sz w:val="24"/>
          <w:szCs w:val="24"/>
        </w:rPr>
        <w:t xml:space="preserve">plot </w:t>
      </w:r>
      <w:r>
        <w:rPr>
          <w:rFonts w:ascii="Times New Roman" w:eastAsia="Times New Roman" w:hAnsi="Times New Roman" w:cs="Times New Roman"/>
          <w:sz w:val="24"/>
          <w:szCs w:val="24"/>
        </w:rPr>
        <w:t>was homogenized in a Ziploc bag.  Soils were immediately analyzed for moisture content and percent organic matter</w:t>
      </w:r>
      <w:r w:rsidR="00573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r w:rsidR="005731F3">
        <w:rPr>
          <w:rFonts w:ascii="Times New Roman" w:eastAsia="Times New Roman" w:hAnsi="Times New Roman" w:cs="Times New Roman"/>
          <w:sz w:val="24"/>
          <w:szCs w:val="24"/>
        </w:rPr>
        <w:t>then</w:t>
      </w:r>
      <w:r>
        <w:rPr>
          <w:rFonts w:ascii="Times New Roman" w:eastAsia="Times New Roman" w:hAnsi="Times New Roman" w:cs="Times New Roman"/>
          <w:sz w:val="24"/>
          <w:szCs w:val="24"/>
        </w:rPr>
        <w:t xml:space="preserve"> frozen for later analysis of ammoni</w:t>
      </w:r>
      <w:r w:rsidR="00841FDC">
        <w:rPr>
          <w:rFonts w:ascii="Times New Roman" w:eastAsia="Times New Roman" w:hAnsi="Times New Roman" w:cs="Times New Roman"/>
          <w:sz w:val="24"/>
          <w:szCs w:val="24"/>
        </w:rPr>
        <w:t>um</w:t>
      </w:r>
      <w:r>
        <w:rPr>
          <w:rFonts w:ascii="Times New Roman" w:eastAsia="Times New Roman" w:hAnsi="Times New Roman" w:cs="Times New Roman"/>
          <w:sz w:val="24"/>
          <w:szCs w:val="24"/>
        </w:rPr>
        <w:t xml:space="preserve">,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r w:rsidR="009F44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227DA7A" w14:textId="52E50E4B" w:rsidR="0063048D" w:rsidRDefault="00841FDC" w:rsidP="00DC3D92">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Homogenized soil </w:t>
      </w:r>
      <w:r w:rsidR="004162F7">
        <w:rPr>
          <w:rFonts w:ascii="Times New Roman" w:eastAsia="Times New Roman" w:hAnsi="Times New Roman" w:cs="Times New Roman"/>
          <w:sz w:val="24"/>
          <w:szCs w:val="24"/>
        </w:rPr>
        <w:t xml:space="preserve">was sieved at 2 mm and a subsample was placed into an </w:t>
      </w:r>
      <w:proofErr w:type="spellStart"/>
      <w:r w:rsidR="004162F7">
        <w:rPr>
          <w:rFonts w:ascii="Times New Roman" w:eastAsia="Times New Roman" w:hAnsi="Times New Roman" w:cs="Times New Roman"/>
          <w:sz w:val="24"/>
          <w:szCs w:val="24"/>
        </w:rPr>
        <w:t>ashed</w:t>
      </w:r>
      <w:proofErr w:type="spellEnd"/>
      <w:r w:rsidR="004162F7">
        <w:rPr>
          <w:rFonts w:ascii="Times New Roman" w:eastAsia="Times New Roman" w:hAnsi="Times New Roman" w:cs="Times New Roman"/>
          <w:sz w:val="24"/>
          <w:szCs w:val="24"/>
        </w:rPr>
        <w:t xml:space="preserve"> aluminum pan and weighed immediately for</w:t>
      </w:r>
      <w:r w:rsidR="009605B3">
        <w:rPr>
          <w:rFonts w:ascii="Times New Roman" w:eastAsia="Times New Roman" w:hAnsi="Times New Roman" w:cs="Times New Roman"/>
          <w:sz w:val="24"/>
          <w:szCs w:val="24"/>
        </w:rPr>
        <w:t xml:space="preserve"> initial</w:t>
      </w:r>
      <w:r w:rsidR="004162F7">
        <w:rPr>
          <w:rFonts w:ascii="Times New Roman" w:eastAsia="Times New Roman" w:hAnsi="Times New Roman" w:cs="Times New Roman"/>
          <w:sz w:val="24"/>
          <w:szCs w:val="24"/>
        </w:rPr>
        <w:t xml:space="preserve"> field mass. </w:t>
      </w:r>
      <w:r>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 xml:space="preserve">Pans were then placed in a drying oven at </w:t>
      </w:r>
      <w:r w:rsidR="004162F7" w:rsidRPr="00B02A83">
        <w:rPr>
          <w:rFonts w:ascii="Times New Roman" w:eastAsia="Times New Roman" w:hAnsi="Times New Roman" w:cs="Times New Roman"/>
          <w:sz w:val="24"/>
          <w:szCs w:val="24"/>
        </w:rPr>
        <w:t>60ºC</w:t>
      </w:r>
      <w:r w:rsidR="004162F7">
        <w:rPr>
          <w:rFonts w:ascii="Times New Roman" w:eastAsia="Times New Roman" w:hAnsi="Times New Roman" w:cs="Times New Roman"/>
          <w:sz w:val="24"/>
          <w:szCs w:val="24"/>
        </w:rPr>
        <w:t xml:space="preserve"> until constant mass, cooled to room temperature, and weighed to obtain dry mass (DM).  The difference between </w:t>
      </w:r>
      <w:r w:rsidR="009605B3">
        <w:rPr>
          <w:rFonts w:ascii="Times New Roman" w:eastAsia="Times New Roman" w:hAnsi="Times New Roman" w:cs="Times New Roman"/>
          <w:sz w:val="24"/>
          <w:szCs w:val="24"/>
        </w:rPr>
        <w:t>initial field</w:t>
      </w:r>
      <w:r w:rsidR="004162F7">
        <w:rPr>
          <w:rFonts w:ascii="Times New Roman" w:eastAsia="Times New Roman" w:hAnsi="Times New Roman" w:cs="Times New Roman"/>
          <w:sz w:val="24"/>
          <w:szCs w:val="24"/>
        </w:rPr>
        <w:t xml:space="preserve"> mass and dry mass was used to calculate percent moisture. </w:t>
      </w:r>
    </w:p>
    <w:p w14:paraId="08AB4AEB" w14:textId="4ADA0883" w:rsidR="00623196" w:rsidRPr="00C213DE" w:rsidRDefault="004162F7" w:rsidP="00623196">
      <w:pPr>
        <w:spacing w:after="0" w:line="480" w:lineRule="auto"/>
        <w:ind w:firstLine="720"/>
        <w:contextualSpacing/>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 xml:space="preserve"> </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den>
          </m:f>
          <m:r>
            <w:rPr>
              <w:rFonts w:ascii="Cambria Math" w:eastAsia="Times New Roman" w:hAnsi="Cambria Math" w:cs="Times New Roman"/>
              <w:sz w:val="24"/>
              <w:szCs w:val="24"/>
            </w:rPr>
            <m:t xml:space="preserve"> x 100</m:t>
          </m:r>
        </m:oMath>
      </m:oMathPara>
    </w:p>
    <w:p w14:paraId="16D04EFC" w14:textId="489B7C82"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lastRenderedPageBreak/>
        <w:t>Equation</w:t>
      </w:r>
      <w:r w:rsidR="00C213DE" w:rsidRPr="00D614C5">
        <w:rPr>
          <w:rFonts w:ascii="Times New Roman" w:eastAsia="Times New Roman" w:hAnsi="Times New Roman" w:cs="Times New Roman"/>
          <w:b/>
          <w:bCs/>
          <w:sz w:val="24"/>
          <w:szCs w:val="24"/>
        </w:rPr>
        <w:t xml:space="preserve"> 2</w:t>
      </w:r>
      <w:r w:rsidRPr="00D614C5">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moisture content in soil samples.</w:t>
      </w:r>
    </w:p>
    <w:p w14:paraId="17566643" w14:textId="0D67175A" w:rsidR="0063048D"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w:t>
      </w:r>
      <w:proofErr w:type="spellStart"/>
      <w:r w:rsidR="002B549F">
        <w:rPr>
          <w:rFonts w:ascii="Times New Roman" w:eastAsia="Times New Roman" w:hAnsi="Times New Roman" w:cs="Times New Roman"/>
          <w:sz w:val="24"/>
          <w:szCs w:val="24"/>
        </w:rPr>
        <w:t>ashed</w:t>
      </w:r>
      <w:proofErr w:type="spellEnd"/>
      <w:r w:rsidR="002B54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xml:space="preserve">, samples were cooled to room temperature, rehydrated with Milli-Q water to rehydrate clays and colloids containing water molecules, and then placed again into a drying oven until constant mass. </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Pans were cooled to room temperature and reweighed to obtain </w:t>
      </w:r>
      <w:proofErr w:type="spellStart"/>
      <w:r>
        <w:rPr>
          <w:rFonts w:ascii="Times New Roman" w:eastAsia="Times New Roman" w:hAnsi="Times New Roman" w:cs="Times New Roman"/>
          <w:sz w:val="24"/>
          <w:szCs w:val="24"/>
        </w:rPr>
        <w:t>ash</w:t>
      </w:r>
      <w:r w:rsidR="00D87A2C">
        <w:rPr>
          <w:rFonts w:ascii="Times New Roman" w:eastAsia="Times New Roman" w:hAnsi="Times New Roman" w:cs="Times New Roman"/>
          <w:sz w:val="24"/>
          <w:szCs w:val="24"/>
        </w:rPr>
        <w:t>ed</w:t>
      </w:r>
      <w:proofErr w:type="spellEnd"/>
      <w:r>
        <w:rPr>
          <w:rFonts w:ascii="Times New Roman" w:eastAsia="Times New Roman" w:hAnsi="Times New Roman" w:cs="Times New Roman"/>
          <w:sz w:val="24"/>
          <w:szCs w:val="24"/>
        </w:rPr>
        <w:t xml:space="preserve"> mass, </w:t>
      </w:r>
      <w:r w:rsidR="00D87A2C">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the difference between dry mass and </w:t>
      </w:r>
      <w:proofErr w:type="spellStart"/>
      <w:r>
        <w:rPr>
          <w:rFonts w:ascii="Times New Roman" w:eastAsia="Times New Roman" w:hAnsi="Times New Roman" w:cs="Times New Roman"/>
          <w:sz w:val="24"/>
          <w:szCs w:val="24"/>
        </w:rPr>
        <w:t>ash</w:t>
      </w:r>
      <w:r w:rsidR="00D87A2C">
        <w:rPr>
          <w:rFonts w:ascii="Times New Roman" w:eastAsia="Times New Roman" w:hAnsi="Times New Roman" w:cs="Times New Roman"/>
          <w:sz w:val="24"/>
          <w:szCs w:val="24"/>
        </w:rPr>
        <w:t>ed</w:t>
      </w:r>
      <w:proofErr w:type="spellEnd"/>
      <w:r>
        <w:rPr>
          <w:rFonts w:ascii="Times New Roman" w:eastAsia="Times New Roman" w:hAnsi="Times New Roman" w:cs="Times New Roman"/>
          <w:sz w:val="24"/>
          <w:szCs w:val="24"/>
        </w:rPr>
        <w:t xml:space="preserve"> mass </w:t>
      </w:r>
      <w:r w:rsidR="00D87A2C">
        <w:rPr>
          <w:rFonts w:ascii="Times New Roman" w:eastAsia="Times New Roman" w:hAnsi="Times New Roman" w:cs="Times New Roman"/>
          <w:sz w:val="24"/>
          <w:szCs w:val="24"/>
        </w:rPr>
        <w:t xml:space="preserve">(ash free dry mass) was </w:t>
      </w:r>
      <w:r>
        <w:rPr>
          <w:rFonts w:ascii="Times New Roman" w:eastAsia="Times New Roman" w:hAnsi="Times New Roman" w:cs="Times New Roman"/>
          <w:sz w:val="24"/>
          <w:szCs w:val="24"/>
        </w:rPr>
        <w:t>used to calculate percent organic matter.</w:t>
      </w:r>
    </w:p>
    <w:p w14:paraId="07662D46" w14:textId="24F069E9" w:rsidR="004162F7" w:rsidRPr="00C213DE" w:rsidRDefault="004162F7" w:rsidP="0063048D">
      <w:pPr>
        <w:spacing w:after="0" w:line="480" w:lineRule="auto"/>
        <w:contextualSpacing/>
        <w:jc w:val="center"/>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Percent Organic Matter=</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ash</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den>
          </m:f>
          <m:r>
            <w:rPr>
              <w:rFonts w:ascii="Cambria Math" w:eastAsia="Times New Roman" w:hAnsi="Cambria Math" w:cs="Times New Roman"/>
              <w:sz w:val="24"/>
              <w:szCs w:val="24"/>
            </w:rPr>
            <m:t xml:space="preserve"> x 100</m:t>
          </m:r>
        </m:oMath>
      </m:oMathPara>
    </w:p>
    <w:p w14:paraId="22313BF2" w14:textId="0FB61F4C" w:rsidR="00623196" w:rsidRPr="00C213DE"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3</w:t>
      </w:r>
      <w:r w:rsidRPr="00D614C5">
        <w:rPr>
          <w:rFonts w:ascii="Times New Roman" w:eastAsia="Times New Roman" w:hAnsi="Times New Roman" w:cs="Times New Roman"/>
          <w:b/>
          <w:bCs/>
          <w:sz w:val="24"/>
          <w:szCs w:val="24"/>
        </w:rPr>
        <w:t>:</w:t>
      </w:r>
      <w:r w:rsidRPr="00C213DE">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how much organic matter each soil sample contained.</w:t>
      </w:r>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5B37B81F" w14:textId="723DFE5E" w:rsidR="0063048D"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measure changes in the soil inorganic N pool at each </w:t>
      </w:r>
      <w:r w:rsidR="004162F7">
        <w:rPr>
          <w:rFonts w:ascii="Times New Roman" w:eastAsia="Times New Roman" w:hAnsi="Times New Roman" w:cs="Times New Roman"/>
          <w:sz w:val="24"/>
          <w:szCs w:val="24"/>
        </w:rPr>
        <w:t>site</w:t>
      </w:r>
      <w:r w:rsidR="00841FDC">
        <w:rPr>
          <w:rFonts w:ascii="Times New Roman" w:eastAsia="Times New Roman" w:hAnsi="Times New Roman" w:cs="Times New Roman"/>
          <w:sz w:val="24"/>
          <w:szCs w:val="24"/>
        </w:rPr>
        <w:t>,</w:t>
      </w:r>
      <w:r w:rsidR="004162F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November 2015</w:t>
      </w:r>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November 2015 </w:t>
      </w:r>
      <w:r w:rsidR="004162F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April 2016.  Net changes in the inorganic N pool were calculated as</w:t>
      </w:r>
      <w:r w:rsidR="0063048D">
        <w:rPr>
          <w:rFonts w:ascii="Times New Roman" w:eastAsia="Times New Roman" w:hAnsi="Times New Roman" w:cs="Times New Roman"/>
          <w:sz w:val="24"/>
          <w:szCs w:val="24"/>
        </w:rPr>
        <w:t>:</w:t>
      </w:r>
    </w:p>
    <w:p w14:paraId="62D20853" w14:textId="2E964CF8" w:rsidR="00623196" w:rsidRPr="00C213DE" w:rsidRDefault="009F44CA" w:rsidP="00D614C5">
      <w:pPr>
        <w:spacing w:after="0" w:line="480" w:lineRule="auto"/>
        <w:ind w:firstLine="720"/>
        <w:contextualSpacing/>
        <w:jc w:val="center"/>
        <w:rPr>
          <w:rFonts w:ascii="Times New Roman" w:eastAsia="Times New Roman" w:hAnsi="Times New Roman" w:cs="Times New Roman"/>
          <w:sz w:val="24"/>
          <w:szCs w:val="24"/>
        </w:rPr>
      </w:pPr>
      <m:oMathPara>
        <m:oMathParaPr>
          <m:jc m:val="center"/>
        </m:oMathParaPr>
        <m:oMath>
          <m:r>
            <w:rPr>
              <w:rFonts w:ascii="Cambria Math" w:hAnsi="Cambria Math" w:cs="Times New Roman"/>
              <w:sz w:val="24"/>
              <w:szCs w:val="24"/>
            </w:rPr>
            <m:t>Net changes in inorganic N=</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Final Soil N+Resin Bag N-Initial Soil N</m:t>
                  </m:r>
                </m:e>
              </m:d>
            </m:num>
            <m:den>
              <m:r>
                <w:rPr>
                  <w:rFonts w:ascii="Cambria Math" w:hAnsi="Cambria Math" w:cs="Times New Roman"/>
                  <w:sz w:val="24"/>
                  <w:szCs w:val="24"/>
                </w:rPr>
                <m:t>Incubation Time</m:t>
              </m:r>
            </m:den>
          </m:f>
        </m:oMath>
      </m:oMathPara>
    </w:p>
    <w:p w14:paraId="6E2369B5" w14:textId="3615F631" w:rsidR="00C213DE" w:rsidRDefault="00C213DE"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4:</w:t>
      </w:r>
      <w:r>
        <w:rPr>
          <w:rFonts w:ascii="Times New Roman" w:eastAsia="Times New Roman" w:hAnsi="Times New Roman" w:cs="Times New Roman"/>
          <w:sz w:val="24"/>
          <w:szCs w:val="24"/>
        </w:rPr>
        <w:t xml:space="preserve"> Where N is the combination of ammonium and nitrate.</w:t>
      </w:r>
      <w:r w:rsidR="00FA0104">
        <w:rPr>
          <w:rFonts w:ascii="Times New Roman" w:eastAsia="Times New Roman" w:hAnsi="Times New Roman" w:cs="Times New Roman"/>
          <w:sz w:val="24"/>
          <w:szCs w:val="24"/>
        </w:rPr>
        <w:t xml:space="preserve"> </w:t>
      </w:r>
      <w:r w:rsidR="0039178B">
        <w:rPr>
          <w:rFonts w:ascii="Times New Roman" w:eastAsia="Times New Roman" w:hAnsi="Times New Roman" w:cs="Times New Roman"/>
          <w:sz w:val="24"/>
          <w:szCs w:val="24"/>
        </w:rPr>
        <w:t xml:space="preserve"> </w:t>
      </w:r>
      <w:r w:rsidR="00FA0104">
        <w:rPr>
          <w:rFonts w:ascii="Times New Roman" w:eastAsia="Times New Roman" w:hAnsi="Times New Roman" w:cs="Times New Roman"/>
          <w:sz w:val="24"/>
          <w:szCs w:val="24"/>
        </w:rPr>
        <w:t>Net increase in NH</w:t>
      </w:r>
      <w:r w:rsidR="00FA0104" w:rsidRPr="002C1830">
        <w:rPr>
          <w:rFonts w:ascii="Times New Roman" w:eastAsia="Times New Roman" w:hAnsi="Times New Roman" w:cs="Times New Roman"/>
          <w:sz w:val="24"/>
          <w:szCs w:val="24"/>
          <w:vertAlign w:val="subscript"/>
        </w:rPr>
        <w:t>4</w:t>
      </w:r>
      <w:r w:rsidR="00FA0104" w:rsidRPr="002C1830">
        <w:rPr>
          <w:rFonts w:ascii="Times New Roman" w:eastAsia="Times New Roman" w:hAnsi="Times New Roman" w:cs="Times New Roman"/>
          <w:sz w:val="24"/>
          <w:szCs w:val="24"/>
          <w:vertAlign w:val="superscript"/>
        </w:rPr>
        <w:t>+</w:t>
      </w:r>
      <w:r w:rsidR="00FA0104">
        <w:rPr>
          <w:rFonts w:ascii="Times New Roman" w:eastAsia="Times New Roman" w:hAnsi="Times New Roman" w:cs="Times New Roman"/>
          <w:sz w:val="24"/>
          <w:szCs w:val="24"/>
        </w:rPr>
        <w:t xml:space="preserve">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net mineralization, </w:t>
      </w:r>
      <w:r w:rsidR="0039178B">
        <w:rPr>
          <w:rFonts w:ascii="Times New Roman" w:eastAsia="Times New Roman" w:hAnsi="Times New Roman" w:cs="Times New Roman"/>
          <w:sz w:val="24"/>
          <w:szCs w:val="24"/>
        </w:rPr>
        <w:t>n</w:t>
      </w:r>
      <w:r w:rsidR="00FA0104">
        <w:rPr>
          <w:rFonts w:ascii="Times New Roman" w:eastAsia="Times New Roman" w:hAnsi="Times New Roman" w:cs="Times New Roman"/>
          <w:sz w:val="24"/>
          <w:szCs w:val="24"/>
        </w:rPr>
        <w:t>et increase</w:t>
      </w:r>
      <w:r w:rsidR="0039178B">
        <w:rPr>
          <w:rFonts w:ascii="Times New Roman" w:eastAsia="Times New Roman" w:hAnsi="Times New Roman" w:cs="Times New Roman"/>
          <w:sz w:val="24"/>
          <w:szCs w:val="24"/>
        </w:rPr>
        <w:t xml:space="preserve"> </w:t>
      </w:r>
      <w:r w:rsidR="00FA0104">
        <w:rPr>
          <w:rFonts w:ascii="Times New Roman" w:eastAsia="Times New Roman" w:hAnsi="Times New Roman" w:cs="Times New Roman"/>
          <w:sz w:val="24"/>
          <w:szCs w:val="24"/>
        </w:rPr>
        <w:t>in NO</w:t>
      </w:r>
      <w:r w:rsidR="00FA0104" w:rsidRPr="002C1830">
        <w:rPr>
          <w:rFonts w:ascii="Times New Roman" w:eastAsia="Times New Roman" w:hAnsi="Times New Roman" w:cs="Times New Roman"/>
          <w:sz w:val="24"/>
          <w:szCs w:val="24"/>
          <w:vertAlign w:val="subscript"/>
        </w:rPr>
        <w:t>3</w:t>
      </w:r>
      <w:r w:rsidR="00FA0104" w:rsidRPr="002C1830">
        <w:rPr>
          <w:rFonts w:ascii="Times New Roman" w:eastAsia="Times New Roman" w:hAnsi="Times New Roman" w:cs="Times New Roman"/>
          <w:sz w:val="24"/>
          <w:szCs w:val="24"/>
          <w:vertAlign w:val="superscript"/>
        </w:rPr>
        <w:t>-</w:t>
      </w:r>
      <w:r w:rsidR="00FA0104">
        <w:rPr>
          <w:rFonts w:ascii="Times New Roman" w:eastAsia="Times New Roman" w:hAnsi="Times New Roman" w:cs="Times New Roman"/>
          <w:sz w:val="24"/>
          <w:szCs w:val="24"/>
        </w:rPr>
        <w:t xml:space="preserve">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net nitrification, and net decrease in either ion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immobilization of that ion (Griffin and Turner, 2012).</w:t>
      </w:r>
    </w:p>
    <w:p w14:paraId="6079B8B5" w14:textId="71289112" w:rsidR="004A7A0A" w:rsidRDefault="004A7A0A" w:rsidP="00D614C5">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 (Keeney and Nelson 1987) was used to extract inorganic nitrogen from each soil sample.  Five grams of air-dried soil were added to 37.5 mL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and shaken at 100 rpm for 2 hours on a shaker table and then centrifuged at 10,000 g.  The sample was then filtered with a syringe through a 1.0 µm glass fiber filter and stored in the freezer until analysis.</w:t>
      </w:r>
    </w:p>
    <w:p w14:paraId="3C524FEF" w14:textId="3CD148FC" w:rsidR="004A7A0A" w:rsidRDefault="004A7A0A" w:rsidP="004A7A0A">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Bray P1 method was used to extract phosphorus from each soil sample (Bray and Kurtz 1945).  One gram of air dried soil was added to 10 mL of the Bray P1 extractant solution (30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HCl) and shaken at 100 rpm for 15 minutes on a shaking table and then centrifuged at 10,000 g.  The sample was then filtered with a syringe through a 1.0 µm glass fiber filter and stored in the freezer until analysis.  </w:t>
      </w:r>
    </w:p>
    <w:p w14:paraId="38604971" w14:textId="11F575EE" w:rsidR="004162F7" w:rsidRPr="00D614C5" w:rsidRDefault="00FB23F1"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Chemi</w:t>
      </w:r>
      <w:r w:rsidR="003E7416">
        <w:rPr>
          <w:rFonts w:ascii="Times New Roman" w:eastAsia="Times New Roman" w:hAnsi="Times New Roman" w:cs="Times New Roman"/>
          <w:iCs/>
          <w:sz w:val="24"/>
          <w:szCs w:val="24"/>
          <w:u w:val="single"/>
        </w:rPr>
        <w:t>cal</w:t>
      </w:r>
      <w:r w:rsidRPr="00D614C5">
        <w:rPr>
          <w:rFonts w:ascii="Times New Roman" w:eastAsia="Times New Roman" w:hAnsi="Times New Roman" w:cs="Times New Roman"/>
          <w:iCs/>
          <w:sz w:val="24"/>
          <w:szCs w:val="24"/>
          <w:u w:val="single"/>
        </w:rPr>
        <w:t xml:space="preserve"> </w:t>
      </w:r>
      <w:r w:rsidR="00D87A2C">
        <w:rPr>
          <w:rFonts w:ascii="Times New Roman" w:eastAsia="Times New Roman" w:hAnsi="Times New Roman" w:cs="Times New Roman"/>
          <w:iCs/>
          <w:sz w:val="24"/>
          <w:szCs w:val="24"/>
          <w:u w:val="single"/>
        </w:rPr>
        <w:t>A</w:t>
      </w:r>
      <w:r w:rsidR="00D87A2C" w:rsidRPr="00D614C5">
        <w:rPr>
          <w:rFonts w:ascii="Times New Roman" w:eastAsia="Times New Roman" w:hAnsi="Times New Roman" w:cs="Times New Roman"/>
          <w:iCs/>
          <w:sz w:val="24"/>
          <w:szCs w:val="24"/>
          <w:u w:val="single"/>
        </w:rPr>
        <w:t>nalyses</w:t>
      </w:r>
      <w:r w:rsidR="00D87A2C">
        <w:rPr>
          <w:rFonts w:ascii="Times New Roman" w:eastAsia="Times New Roman" w:hAnsi="Times New Roman" w:cs="Times New Roman"/>
          <w:iCs/>
          <w:sz w:val="24"/>
          <w:szCs w:val="24"/>
          <w:u w:val="single"/>
        </w:rPr>
        <w:t xml:space="preserve"> </w:t>
      </w:r>
      <w:r w:rsidR="003E7416">
        <w:rPr>
          <w:rFonts w:ascii="Times New Roman" w:eastAsia="Times New Roman" w:hAnsi="Times New Roman" w:cs="Times New Roman"/>
          <w:iCs/>
          <w:sz w:val="24"/>
          <w:szCs w:val="24"/>
          <w:u w:val="single"/>
        </w:rPr>
        <w:t xml:space="preserve">for </w:t>
      </w:r>
      <w:r w:rsidR="00D87A2C">
        <w:rPr>
          <w:rFonts w:ascii="Times New Roman" w:eastAsia="Times New Roman" w:hAnsi="Times New Roman" w:cs="Times New Roman"/>
          <w:iCs/>
          <w:sz w:val="24"/>
          <w:szCs w:val="24"/>
          <w:u w:val="single"/>
        </w:rPr>
        <w:t xml:space="preserve">Throughfall </w:t>
      </w:r>
      <w:r w:rsidR="003E7416">
        <w:rPr>
          <w:rFonts w:ascii="Times New Roman" w:eastAsia="Times New Roman" w:hAnsi="Times New Roman" w:cs="Times New Roman"/>
          <w:iCs/>
          <w:sz w:val="24"/>
          <w:szCs w:val="24"/>
          <w:u w:val="single"/>
        </w:rPr>
        <w:t xml:space="preserve">and </w:t>
      </w:r>
      <w:r w:rsidR="00D87A2C">
        <w:rPr>
          <w:rFonts w:ascii="Times New Roman" w:eastAsia="Times New Roman" w:hAnsi="Times New Roman" w:cs="Times New Roman"/>
          <w:iCs/>
          <w:sz w:val="24"/>
          <w:szCs w:val="24"/>
          <w:u w:val="single"/>
        </w:rPr>
        <w:t>Soil</w:t>
      </w:r>
    </w:p>
    <w:p w14:paraId="6E81A498" w14:textId="6DB47C8E" w:rsidR="00ED685B"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method (</w:t>
      </w:r>
      <w:r w:rsidR="003E7416">
        <w:rPr>
          <w:rFonts w:ascii="Times New Roman" w:eastAsia="Times New Roman" w:hAnsi="Times New Roman" w:cs="Times New Roman"/>
          <w:sz w:val="24"/>
          <w:szCs w:val="24"/>
        </w:rPr>
        <w:t>U.S. Environmental Protection Agency (EPA) 1993</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phenate method </w:t>
      </w:r>
      <w:r w:rsidR="00F53E32">
        <w:rPr>
          <w:rFonts w:ascii="Times New Roman" w:eastAsia="Times New Roman" w:hAnsi="Times New Roman" w:cs="Times New Roman"/>
          <w:sz w:val="24"/>
          <w:szCs w:val="24"/>
        </w:rPr>
        <w:t>(</w:t>
      </w:r>
      <w:r w:rsidR="003E7416">
        <w:rPr>
          <w:rFonts w:ascii="Times New Roman" w:eastAsia="Times New Roman" w:hAnsi="Times New Roman" w:cs="Times New Roman"/>
          <w:sz w:val="24"/>
          <w:szCs w:val="24"/>
        </w:rPr>
        <w:t>Solórzano, 1969</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r w:rsidR="00DA66B0" w:rsidRPr="0039178B">
        <w:rPr>
          <w:rFonts w:ascii="Times New Roman" w:eastAsia="Times New Roman" w:hAnsi="Times New Roman" w:cs="Times New Roman"/>
          <w:iCs/>
          <w:sz w:val="24"/>
          <w:szCs w:val="24"/>
        </w:rPr>
        <w:t xml:space="preserve">  </w:t>
      </w:r>
      <w:r>
        <w:rPr>
          <w:rFonts w:ascii="Times New Roman" w:eastAsia="Times New Roman" w:hAnsi="Times New Roman" w:cs="Times New Roman"/>
          <w:sz w:val="24"/>
          <w:szCs w:val="24"/>
        </w:rPr>
        <w:t>Samples were analyzed for inorganic phosphorous using the ascorbic acid method (Murphy and Riley, 1962)</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r w:rsidR="0039178B">
        <w:rPr>
          <w:rFonts w:ascii="Times New Roman" w:eastAsia="Times New Roman" w:hAnsi="Times New Roman" w:cs="Times New Roman"/>
          <w:sz w:val="24"/>
          <w:szCs w:val="24"/>
        </w:rPr>
        <w:t xml:space="preserve"> </w:t>
      </w:r>
      <w:r w:rsidR="00ED685B">
        <w:rPr>
          <w:rFonts w:ascii="Times New Roman" w:eastAsia="Times New Roman" w:hAnsi="Times New Roman" w:cs="Times New Roman"/>
          <w:sz w:val="24"/>
          <w:szCs w:val="24"/>
        </w:rPr>
        <w:t xml:space="preserve"> DOC samples were measured using infrared methods  </w:t>
      </w:r>
      <w:r w:rsidR="00ED685B" w:rsidRPr="00ED685B">
        <w:rPr>
          <w:rFonts w:ascii="Times New Roman" w:eastAsia="Times New Roman" w:hAnsi="Times New Roman" w:cs="Times New Roman"/>
          <w:sz w:val="24"/>
          <w:szCs w:val="24"/>
        </w:rPr>
        <w:t>(American Public Health Association (APHA) 1995)</w:t>
      </w:r>
      <w:r w:rsidR="00ED685B">
        <w:rPr>
          <w:rFonts w:ascii="Times New Roman" w:eastAsia="Times New Roman" w:hAnsi="Times New Roman" w:cs="Times New Roman"/>
          <w:sz w:val="24"/>
          <w:szCs w:val="24"/>
        </w:rPr>
        <w:t xml:space="preserve"> after acidifying the samples to a pH of less than 2 to remove inorganic carbon on a total organic carbon analyzer (</w:t>
      </w:r>
      <w:r w:rsidR="00ED685B" w:rsidRPr="00ED685B">
        <w:rPr>
          <w:rFonts w:ascii="Times New Roman" w:eastAsia="Times New Roman" w:hAnsi="Times New Roman" w:cs="Times New Roman"/>
          <w:sz w:val="24"/>
          <w:szCs w:val="24"/>
        </w:rPr>
        <w:t>TOC-L Total Organic Carbon Analyzer, Shimadzu, Kyoto, Japan</w:t>
      </w:r>
      <w:r w:rsidR="00ED685B">
        <w:rPr>
          <w:rFonts w:ascii="Times New Roman" w:eastAsia="Times New Roman" w:hAnsi="Times New Roman" w:cs="Times New Roman"/>
          <w:sz w:val="24"/>
          <w:szCs w:val="24"/>
        </w:rPr>
        <w:t xml:space="preserve">) </w:t>
      </w:r>
    </w:p>
    <w:p w14:paraId="7992B476" w14:textId="77777777" w:rsidR="004162F7" w:rsidRPr="00C213DE" w:rsidRDefault="004162F7" w:rsidP="004162F7">
      <w:pPr>
        <w:spacing w:after="0" w:line="480" w:lineRule="auto"/>
        <w:contextualSpacing/>
        <w:rPr>
          <w:rFonts w:ascii="Times New Roman" w:eastAsia="Times New Roman" w:hAnsi="Times New Roman" w:cs="Times New Roman"/>
          <w:bCs/>
          <w:sz w:val="24"/>
          <w:szCs w:val="24"/>
        </w:rPr>
      </w:pPr>
      <w:r w:rsidRPr="00D614C5">
        <w:rPr>
          <w:rFonts w:ascii="Times New Roman" w:eastAsia="Times New Roman" w:hAnsi="Times New Roman" w:cs="Times New Roman"/>
          <w:bCs/>
          <w:sz w:val="24"/>
          <w:szCs w:val="24"/>
          <w:u w:val="single"/>
        </w:rPr>
        <w:t>Statistical Analysis</w:t>
      </w:r>
    </w:p>
    <w:p w14:paraId="0C2202D0" w14:textId="7C5C3457" w:rsidR="004162F7" w:rsidRDefault="004162F7" w:rsidP="005B4BB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 data was analyzed in R</w:t>
      </w:r>
      <w:ins w:id="40" w:author="Clay" w:date="2020-07-02T12:36: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version 3.6.</w:t>
      </w:r>
      <w:r w:rsidR="00481569">
        <w:rPr>
          <w:rFonts w:ascii="Times New Roman" w:eastAsia="Times New Roman" w:hAnsi="Times New Roman" w:cs="Times New Roman"/>
          <w:sz w:val="24"/>
          <w:szCs w:val="24"/>
        </w:rPr>
        <w:t>1</w:t>
      </w:r>
      <w:r w:rsidR="005B4BB7">
        <w:rPr>
          <w:rFonts w:ascii="Times New Roman" w:eastAsia="Times New Roman" w:hAnsi="Times New Roman" w:cs="Times New Roman"/>
          <w:sz w:val="24"/>
          <w:szCs w:val="24"/>
        </w:rPr>
        <w:t xml:space="preserve"> (</w:t>
      </w:r>
      <w:r w:rsidR="00481569">
        <w:rPr>
          <w:rFonts w:ascii="Times New Roman" w:eastAsia="Times New Roman" w:hAnsi="Times New Roman" w:cs="Times New Roman"/>
          <w:sz w:val="24"/>
          <w:szCs w:val="24"/>
        </w:rPr>
        <w:t>R Core Team 2019)</w:t>
      </w:r>
      <w:r>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Throughfall </w:t>
      </w:r>
      <w:r w:rsidR="00DA66B0">
        <w:rPr>
          <w:rFonts w:ascii="Times New Roman" w:eastAsia="Times New Roman" w:hAnsi="Times New Roman" w:cs="Times New Roman"/>
          <w:sz w:val="24"/>
          <w:szCs w:val="24"/>
        </w:rPr>
        <w:t xml:space="preserve">composition </w:t>
      </w:r>
      <w:r>
        <w:rPr>
          <w:rFonts w:ascii="Times New Roman" w:eastAsia="Times New Roman" w:hAnsi="Times New Roman" w:cs="Times New Roman"/>
          <w:sz w:val="24"/>
          <w:szCs w:val="24"/>
        </w:rPr>
        <w:t xml:space="preserve">was analyzed using </w:t>
      </w:r>
      <w:r w:rsidR="00335F61">
        <w:rPr>
          <w:rFonts w:ascii="Times New Roman" w:eastAsia="Times New Roman" w:hAnsi="Times New Roman" w:cs="Times New Roman"/>
          <w:sz w:val="24"/>
          <w:szCs w:val="24"/>
        </w:rPr>
        <w:t>(</w:t>
      </w:r>
      <w:r w:rsidR="0008731F">
        <w:rPr>
          <w:rFonts w:ascii="Times New Roman" w:eastAsia="Times New Roman" w:hAnsi="Times New Roman" w:cs="Times New Roman"/>
          <w:sz w:val="24"/>
          <w:szCs w:val="24"/>
        </w:rPr>
        <w:t>R Core Team 2019</w:t>
      </w:r>
      <w:r>
        <w:rPr>
          <w:rFonts w:ascii="Times New Roman" w:eastAsia="Times New Roman" w:hAnsi="Times New Roman" w:cs="Times New Roman"/>
          <w:sz w:val="24"/>
          <w:szCs w:val="24"/>
        </w:rPr>
        <w:t>)</w:t>
      </w:r>
      <w:r w:rsidR="00DA66B0">
        <w:rPr>
          <w:rFonts w:ascii="Times New Roman" w:eastAsia="Times New Roman" w:hAnsi="Times New Roman" w:cs="Times New Roman"/>
          <w:sz w:val="24"/>
          <w:szCs w:val="24"/>
        </w:rPr>
        <w:t xml:space="preserve"> to see how patterns varied by budworm herbivory level </w:t>
      </w:r>
      <w:r w:rsidR="00DA66B0">
        <w:rPr>
          <w:rFonts w:ascii="Times New Roman" w:eastAsia="Times New Roman" w:hAnsi="Times New Roman" w:cs="Times New Roman"/>
          <w:sz w:val="24"/>
          <w:szCs w:val="24"/>
        </w:rPr>
        <w:lastRenderedPageBreak/>
        <w:t>and time</w:t>
      </w:r>
      <w:r>
        <w:rPr>
          <w:rFonts w:ascii="Times New Roman" w:eastAsia="Times New Roman" w:hAnsi="Times New Roman" w:cs="Times New Roman"/>
          <w:sz w:val="24"/>
          <w:szCs w:val="24"/>
        </w:rPr>
        <w:t xml:space="preserve">.  Frass and litterfall was compared </w:t>
      </w:r>
      <w:r w:rsidR="00A220B1">
        <w:rPr>
          <w:rFonts w:ascii="Times New Roman" w:eastAsia="Times New Roman" w:hAnsi="Times New Roman" w:cs="Times New Roman"/>
          <w:sz w:val="24"/>
          <w:szCs w:val="24"/>
        </w:rPr>
        <w:t xml:space="preserve">by budworm level and time </w:t>
      </w:r>
      <w:r>
        <w:rPr>
          <w:rFonts w:ascii="Times New Roman" w:eastAsia="Times New Roman" w:hAnsi="Times New Roman" w:cs="Times New Roman"/>
          <w:sz w:val="24"/>
          <w:szCs w:val="24"/>
        </w:rPr>
        <w:t>using a genera</w:t>
      </w:r>
      <w:r w:rsidR="00A220B1">
        <w:rPr>
          <w:rFonts w:ascii="Times New Roman" w:eastAsia="Times New Roman" w:hAnsi="Times New Roman" w:cs="Times New Roman"/>
          <w:sz w:val="24"/>
          <w:szCs w:val="24"/>
        </w:rPr>
        <w:t>lized least squares (GLS) model, and leaf d</w:t>
      </w:r>
      <w:r>
        <w:rPr>
          <w:rFonts w:ascii="Times New Roman" w:eastAsia="Times New Roman" w:hAnsi="Times New Roman" w:cs="Times New Roman"/>
          <w:sz w:val="24"/>
          <w:szCs w:val="24"/>
        </w:rPr>
        <w:t xml:space="preserve">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 xml:space="preserve">a linear model (LM) with leaf type and location as </w:t>
      </w:r>
      <w:r w:rsidR="00A220B1">
        <w:rPr>
          <w:rFonts w:ascii="Times New Roman" w:eastAsia="Times New Roman" w:hAnsi="Times New Roman" w:cs="Times New Roman"/>
          <w:sz w:val="24"/>
          <w:szCs w:val="24"/>
        </w:rPr>
        <w:t xml:space="preserve">interacting </w:t>
      </w:r>
      <w:r>
        <w:rPr>
          <w:rFonts w:ascii="Times New Roman" w:eastAsia="Times New Roman" w:hAnsi="Times New Roman" w:cs="Times New Roman"/>
          <w:sz w:val="24"/>
          <w:szCs w:val="24"/>
        </w:rPr>
        <w:t>factors</w:t>
      </w:r>
      <w:r w:rsidR="00D614C5">
        <w:rPr>
          <w:rFonts w:ascii="Times New Roman" w:eastAsia="Times New Roman" w:hAnsi="Times New Roman" w:cs="Times New Roman"/>
          <w:sz w:val="24"/>
          <w:szCs w:val="24"/>
        </w:rPr>
        <w:t>.</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I used linear mixed effects (LME) models</w:t>
      </w:r>
      <w:del w:id="41" w:author="Clay" w:date="2020-07-22T15:14:00Z">
        <w:r w:rsidR="00335F61" w:rsidDel="00A220B1">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level (low versus high) influenced percent soil moisture, percent organic matter, temperature, </w:t>
      </w:r>
      <w:r w:rsidR="00A220B1">
        <w:rPr>
          <w:rFonts w:ascii="Times New Roman" w:eastAsia="Times New Roman" w:hAnsi="Times New Roman" w:cs="Times New Roman"/>
          <w:sz w:val="24"/>
          <w:szCs w:val="24"/>
        </w:rPr>
        <w:t>soil nutrients</w:t>
      </w:r>
      <w:r>
        <w:rPr>
          <w:rFonts w:ascii="Times New Roman" w:eastAsia="Times New Roman" w:hAnsi="Times New Roman" w:cs="Times New Roman"/>
          <w:sz w:val="24"/>
          <w:szCs w:val="24"/>
        </w:rPr>
        <w:t>, and net nitrification/mineralization through time.</w:t>
      </w:r>
      <w:r w:rsidR="005B4BB7">
        <w:rPr>
          <w:rFonts w:ascii="Times New Roman" w:eastAsia="Times New Roman" w:hAnsi="Times New Roman" w:cs="Times New Roman"/>
          <w:sz w:val="24"/>
          <w:szCs w:val="24"/>
        </w:rPr>
        <w:t xml:space="preserve"> </w:t>
      </w:r>
      <w:ins w:id="42" w:author="Clay" w:date="2020-07-13T10:38:00Z">
        <w:r w:rsidR="00DA66B0">
          <w:rPr>
            <w:rFonts w:ascii="Times New Roman" w:eastAsia="Times New Roman" w:hAnsi="Times New Roman" w:cs="Times New Roman"/>
            <w:sz w:val="24"/>
            <w:szCs w:val="24"/>
          </w:rPr>
          <w:t xml:space="preserve"> </w:t>
        </w:r>
      </w:ins>
      <w:r w:rsidR="00421E56">
        <w:rPr>
          <w:rFonts w:ascii="Times New Roman" w:eastAsia="Times New Roman" w:hAnsi="Times New Roman" w:cs="Times New Roman"/>
          <w:sz w:val="24"/>
          <w:szCs w:val="24"/>
        </w:rPr>
        <w:t xml:space="preserve">LM models were also used to regress decomposition rates of both deciduous and conifers leaf litter </w:t>
      </w:r>
      <w:r w:rsidR="00A220B1">
        <w:rPr>
          <w:rFonts w:ascii="Times New Roman" w:eastAsia="Times New Roman" w:hAnsi="Times New Roman" w:cs="Times New Roman"/>
          <w:sz w:val="24"/>
          <w:szCs w:val="24"/>
        </w:rPr>
        <w:t xml:space="preserve">on </w:t>
      </w:r>
      <w:r w:rsidR="00421E56">
        <w:rPr>
          <w:rFonts w:ascii="Times New Roman" w:eastAsia="Times New Roman" w:hAnsi="Times New Roman" w:cs="Times New Roman"/>
          <w:sz w:val="24"/>
          <w:szCs w:val="24"/>
        </w:rPr>
        <w:t xml:space="preserve">total N </w:t>
      </w:r>
      <w:r w:rsidR="00A220B1">
        <w:rPr>
          <w:rFonts w:ascii="Times New Roman" w:eastAsia="Times New Roman" w:hAnsi="Times New Roman" w:cs="Times New Roman"/>
          <w:sz w:val="24"/>
          <w:szCs w:val="24"/>
        </w:rPr>
        <w:t xml:space="preserve">in throughfall </w:t>
      </w:r>
      <w:r w:rsidR="00421E56">
        <w:rPr>
          <w:rFonts w:ascii="Times New Roman" w:eastAsia="Times New Roman" w:hAnsi="Times New Roman" w:cs="Times New Roman"/>
          <w:sz w:val="24"/>
          <w:szCs w:val="24"/>
        </w:rPr>
        <w:t>and total water</w:t>
      </w:r>
      <w:r w:rsidR="00A220B1">
        <w:rPr>
          <w:rFonts w:ascii="Times New Roman" w:eastAsia="Times New Roman" w:hAnsi="Times New Roman" w:cs="Times New Roman"/>
          <w:sz w:val="24"/>
          <w:szCs w:val="24"/>
        </w:rPr>
        <w:t xml:space="preserve"> falling at each plot</w:t>
      </w:r>
      <w:r w:rsidR="00421E5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ins w:id="43" w:author="Clay" w:date="2020-07-13T10:38:00Z">
        <w:r w:rsidR="00DA66B0">
          <w:rPr>
            <w:rFonts w:ascii="Times New Roman" w:eastAsia="Times New Roman" w:hAnsi="Times New Roman" w:cs="Times New Roman"/>
            <w:sz w:val="24"/>
            <w:szCs w:val="24"/>
          </w:rPr>
          <w:t xml:space="preserve"> </w:t>
        </w:r>
      </w:ins>
      <w:r w:rsidR="005B4BB7">
        <w:rPr>
          <w:rFonts w:ascii="Times New Roman" w:eastAsia="Times New Roman" w:hAnsi="Times New Roman" w:cs="Times New Roman"/>
          <w:sz w:val="24"/>
          <w:szCs w:val="24"/>
        </w:rPr>
        <w:t xml:space="preserve">To optimize </w:t>
      </w:r>
      <w:r w:rsidR="00F53E32">
        <w:rPr>
          <w:rFonts w:ascii="Times New Roman" w:eastAsia="Times New Roman" w:hAnsi="Times New Roman" w:cs="Times New Roman"/>
          <w:sz w:val="24"/>
          <w:szCs w:val="24"/>
        </w:rPr>
        <w:t xml:space="preserve">models, I compared </w:t>
      </w:r>
      <w:r w:rsidR="005B4BB7">
        <w:rPr>
          <w:rFonts w:ascii="Times New Roman" w:eastAsia="Times New Roman" w:hAnsi="Times New Roman" w:cs="Times New Roman"/>
          <w:sz w:val="24"/>
          <w:szCs w:val="24"/>
        </w:rPr>
        <w:t xml:space="preserve">alternate model structures </w:t>
      </w:r>
      <w:r w:rsidR="00F53E32">
        <w:rPr>
          <w:rFonts w:ascii="Times New Roman" w:eastAsia="Times New Roman" w:hAnsi="Times New Roman" w:cs="Times New Roman"/>
          <w:sz w:val="24"/>
          <w:szCs w:val="24"/>
        </w:rPr>
        <w:t xml:space="preserve">with an interaction between impact factors and sample event and </w:t>
      </w:r>
      <w:r w:rsidR="005B4BB7">
        <w:rPr>
          <w:rFonts w:ascii="Times New Roman" w:eastAsia="Times New Roman" w:hAnsi="Times New Roman" w:cs="Times New Roman"/>
          <w:sz w:val="24"/>
          <w:szCs w:val="24"/>
        </w:rPr>
        <w:t xml:space="preserve">models </w:t>
      </w:r>
      <w:r w:rsidR="00F53E32">
        <w:rPr>
          <w:rFonts w:ascii="Times New Roman" w:eastAsia="Times New Roman" w:hAnsi="Times New Roman" w:cs="Times New Roman"/>
          <w:sz w:val="24"/>
          <w:szCs w:val="24"/>
        </w:rPr>
        <w:t>with a nested design</w:t>
      </w:r>
      <w:r w:rsidR="005B4BB7">
        <w:rPr>
          <w:rFonts w:ascii="Times New Roman" w:eastAsia="Times New Roman" w:hAnsi="Times New Roman" w:cs="Times New Roman"/>
          <w:sz w:val="24"/>
          <w:szCs w:val="24"/>
        </w:rPr>
        <w:t xml:space="preserve"> (</w:t>
      </w:r>
      <w:proofErr w:type="spellStart"/>
      <w:r w:rsidR="005B4BB7">
        <w:rPr>
          <w:rFonts w:ascii="Times New Roman" w:eastAsia="Times New Roman" w:hAnsi="Times New Roman" w:cs="Times New Roman"/>
          <w:sz w:val="24"/>
          <w:szCs w:val="24"/>
        </w:rPr>
        <w:t>Zuur</w:t>
      </w:r>
      <w:proofErr w:type="spellEnd"/>
      <w:r w:rsidR="003E7416">
        <w:rPr>
          <w:rFonts w:ascii="Times New Roman" w:eastAsia="Times New Roman" w:hAnsi="Times New Roman" w:cs="Times New Roman"/>
          <w:sz w:val="24"/>
          <w:szCs w:val="24"/>
        </w:rPr>
        <w:t xml:space="preserve"> et al. 2009</w:t>
      </w:r>
      <w:r w:rsidR="005B4BB7">
        <w:rPr>
          <w:rFonts w:ascii="Times New Roman" w:eastAsia="Times New Roman" w:hAnsi="Times New Roman" w:cs="Times New Roman"/>
          <w:sz w:val="24"/>
          <w:szCs w:val="24"/>
        </w:rPr>
        <w:t>)</w:t>
      </w:r>
      <w:r w:rsidR="00F53E32">
        <w:rPr>
          <w:rFonts w:ascii="Times New Roman" w:eastAsia="Times New Roman" w:hAnsi="Times New Roman" w:cs="Times New Roman"/>
          <w:sz w:val="24"/>
          <w:szCs w:val="24"/>
        </w:rPr>
        <w:t xml:space="preserve">. </w:t>
      </w:r>
      <w:ins w:id="44" w:author="Clay" w:date="2020-07-02T12:40:00Z">
        <w:r w:rsidR="005B4BB7">
          <w:rPr>
            <w:rFonts w:ascii="Times New Roman" w:eastAsia="Times New Roman" w:hAnsi="Times New Roman" w:cs="Times New Roman"/>
            <w:sz w:val="24"/>
            <w:szCs w:val="24"/>
          </w:rPr>
          <w:t xml:space="preserve"> </w:t>
        </w:r>
      </w:ins>
      <w:r w:rsidR="005B4BB7">
        <w:rPr>
          <w:rFonts w:ascii="Times New Roman" w:eastAsia="Times New Roman" w:hAnsi="Times New Roman" w:cs="Times New Roman"/>
          <w:sz w:val="24"/>
          <w:szCs w:val="24"/>
        </w:rPr>
        <w:t xml:space="preserve">Additional models were constructed with weighted variances to </w:t>
      </w:r>
      <w:r w:rsidR="00A220B1">
        <w:rPr>
          <w:rFonts w:ascii="Times New Roman" w:eastAsia="Times New Roman" w:hAnsi="Times New Roman" w:cs="Times New Roman"/>
          <w:sz w:val="24"/>
          <w:szCs w:val="24"/>
        </w:rPr>
        <w:t xml:space="preserve">improve model </w:t>
      </w:r>
      <w:r w:rsidR="005B4BB7">
        <w:rPr>
          <w:rFonts w:ascii="Times New Roman" w:eastAsia="Times New Roman" w:hAnsi="Times New Roman" w:cs="Times New Roman"/>
          <w:sz w:val="24"/>
          <w:szCs w:val="24"/>
        </w:rPr>
        <w:t>residual</w:t>
      </w:r>
      <w:r w:rsidR="00A220B1">
        <w:rPr>
          <w:rFonts w:ascii="Times New Roman" w:eastAsia="Times New Roman" w:hAnsi="Times New Roman" w:cs="Times New Roman"/>
          <w:sz w:val="24"/>
          <w:szCs w:val="24"/>
        </w:rPr>
        <w:t>s</w:t>
      </w:r>
      <w:r w:rsidR="005B4BB7">
        <w:rPr>
          <w:rFonts w:ascii="Times New Roman" w:eastAsia="Times New Roman" w:hAnsi="Times New Roman" w:cs="Times New Roman"/>
          <w:sz w:val="24"/>
          <w:szCs w:val="24"/>
        </w:rPr>
        <w:t xml:space="preserve">. </w:t>
      </w:r>
      <w:ins w:id="45" w:author="Clay" w:date="2020-07-22T15:15:00Z">
        <w:r w:rsidR="00A220B1">
          <w:rPr>
            <w:rFonts w:ascii="Times New Roman" w:eastAsia="Times New Roman" w:hAnsi="Times New Roman" w:cs="Times New Roman"/>
            <w:sz w:val="24"/>
            <w:szCs w:val="24"/>
          </w:rPr>
          <w:t xml:space="preserve"> </w:t>
        </w:r>
      </w:ins>
      <w:r w:rsidR="005B4BB7">
        <w:rPr>
          <w:rFonts w:ascii="Times New Roman" w:eastAsia="Times New Roman" w:hAnsi="Times New Roman" w:cs="Times New Roman"/>
          <w:sz w:val="24"/>
          <w:szCs w:val="24"/>
        </w:rPr>
        <w:t xml:space="preserve">Models were compared using the </w:t>
      </w:r>
      <w:proofErr w:type="spellStart"/>
      <w:r w:rsidR="005B4BB7">
        <w:rPr>
          <w:rFonts w:ascii="Times New Roman" w:eastAsia="Times New Roman" w:hAnsi="Times New Roman" w:cs="Times New Roman"/>
          <w:sz w:val="24"/>
          <w:szCs w:val="24"/>
        </w:rPr>
        <w:t>anova</w:t>
      </w:r>
      <w:proofErr w:type="spellEnd"/>
      <w:r w:rsidR="005B4BB7">
        <w:rPr>
          <w:rFonts w:ascii="Times New Roman" w:eastAsia="Times New Roman" w:hAnsi="Times New Roman" w:cs="Times New Roman"/>
          <w:sz w:val="24"/>
          <w:szCs w:val="24"/>
        </w:rPr>
        <w:t xml:space="preserve"> command in R and the model with the lowest AIC score was selected.  To evaluate the assumptions of the model, </w:t>
      </w:r>
      <w:r w:rsidR="00F53E32">
        <w:rPr>
          <w:rFonts w:ascii="Times New Roman" w:eastAsia="Times New Roman" w:hAnsi="Times New Roman" w:cs="Times New Roman"/>
          <w:sz w:val="24"/>
          <w:szCs w:val="24"/>
        </w:rPr>
        <w:t xml:space="preserve">I plotted the residuals using a Q-Q Normal Plot and normalized when applicable. </w:t>
      </w:r>
      <w:ins w:id="46" w:author="Clay" w:date="2020-07-02T12:42: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For LME models that yielded significant results, estimated marginal means (EMM</w:t>
      </w:r>
      <w:r w:rsidR="00F53E3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analysis </w:t>
      </w:r>
      <w:del w:id="47" w:author="Clay" w:date="2020-07-22T15:16:00Z">
        <w:r w:rsidDel="00A220B1">
          <w:rPr>
            <w:rFonts w:ascii="Times New Roman" w:eastAsia="Times New Roman" w:hAnsi="Times New Roman" w:cs="Times New Roman"/>
            <w:sz w:val="24"/>
            <w:szCs w:val="24"/>
          </w:rPr>
          <w:delText>(</w:delText>
        </w:r>
      </w:del>
      <w:ins w:id="48" w:author="Neziri Izak - OHS" w:date="2020-07-15T18:30:00Z">
        <w:del w:id="49" w:author="Clay" w:date="2020-07-22T15:16:00Z">
          <w:r w:rsidR="00335F61" w:rsidDel="00A220B1">
            <w:rPr>
              <w:rFonts w:ascii="Times New Roman" w:eastAsia="Times New Roman" w:hAnsi="Times New Roman" w:cs="Times New Roman"/>
              <w:sz w:val="24"/>
              <w:szCs w:val="24"/>
            </w:rPr>
            <w:delText>)</w:delText>
          </w:r>
        </w:del>
      </w:ins>
      <w:del w:id="50" w:author="Clay" w:date="2020-07-22T15:16:00Z">
        <w:r w:rsidDel="00A220B1">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was used as a post hoc test </w:t>
      </w:r>
      <w:bookmarkStart w:id="51" w:name="_Hlk24272010"/>
      <w:r>
        <w:rPr>
          <w:rFonts w:ascii="Times New Roman" w:eastAsia="Times New Roman" w:hAnsi="Times New Roman" w:cs="Times New Roman"/>
          <w:sz w:val="24"/>
          <w:szCs w:val="24"/>
        </w:rPr>
        <w:t>to determine which sample events differed significantly.</w:t>
      </w:r>
      <w:bookmarkEnd w:id="51"/>
      <w:r>
        <w:rPr>
          <w:rFonts w:ascii="Times New Roman" w:eastAsia="Times New Roman" w:hAnsi="Times New Roman" w:cs="Times New Roman"/>
          <w:sz w:val="24"/>
          <w:szCs w:val="24"/>
        </w:rPr>
        <w:t xml:space="preserve">  All statistical tests </w:t>
      </w:r>
      <w:r w:rsidR="005B4BB7">
        <w:rPr>
          <w:rFonts w:ascii="Times New Roman" w:eastAsia="Times New Roman" w:hAnsi="Times New Roman" w:cs="Times New Roman"/>
          <w:sz w:val="24"/>
          <w:szCs w:val="24"/>
        </w:rPr>
        <w:t xml:space="preserve">were evaluated against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374D719B" w14:textId="63EAB16D" w:rsidR="004162F7"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III</w:t>
      </w:r>
    </w:p>
    <w:p w14:paraId="3DA580EF" w14:textId="3FA6C86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RESULTS</w:t>
      </w:r>
    </w:p>
    <w:p w14:paraId="091F67A5" w14:textId="2A64915D" w:rsidR="00D72EB8" w:rsidRDefault="009356E2" w:rsidP="006463F6">
      <w:pPr>
        <w:spacing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sz w:val="24"/>
          <w:szCs w:val="24"/>
          <w:u w:val="single"/>
        </w:rPr>
        <w:t>Throughfall</w:t>
      </w:r>
      <w:r w:rsidR="00540744" w:rsidRPr="00D614C5">
        <w:rPr>
          <w:rFonts w:ascii="Times New Roman" w:eastAsia="Times New Roman" w:hAnsi="Times New Roman" w:cs="Times New Roman"/>
          <w:sz w:val="24"/>
          <w:szCs w:val="24"/>
          <w:u w:val="single"/>
        </w:rPr>
        <w:t xml:space="preserve"> Chemistry</w:t>
      </w:r>
    </w:p>
    <w:p w14:paraId="7669DFB1" w14:textId="57236E10" w:rsidR="00B13FC2" w:rsidRDefault="00B13FC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05424F5B" wp14:editId="793C5755">
            <wp:extent cx="5943600" cy="548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F_N.tiff"/>
                    <pic:cNvPicPr/>
                  </pic:nvPicPr>
                  <pic:blipFill>
                    <a:blip r:embed="rId14"/>
                    <a:stretch>
                      <a:fillRect/>
                    </a:stretch>
                  </pic:blipFill>
                  <pic:spPr>
                    <a:xfrm>
                      <a:off x="0" y="0"/>
                      <a:ext cx="5943600" cy="5486400"/>
                    </a:xfrm>
                    <a:prstGeom prst="rect">
                      <a:avLst/>
                    </a:prstGeom>
                  </pic:spPr>
                </pic:pic>
              </a:graphicData>
            </a:graphic>
          </wp:inline>
        </w:drawing>
      </w:r>
    </w:p>
    <w:p w14:paraId="27AD26C8" w14:textId="437F5B92" w:rsidR="00422551" w:rsidRDefault="00422551"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 xml:space="preserve">2: </w:t>
      </w:r>
      <w:r w:rsidR="00D91838">
        <w:rPr>
          <w:rFonts w:ascii="Times New Roman" w:eastAsia="Times New Roman" w:hAnsi="Times New Roman" w:cs="Times New Roman"/>
          <w:sz w:val="24"/>
          <w:szCs w:val="24"/>
        </w:rPr>
        <w:t xml:space="preserve">Estimated marginal means (EMM) of </w:t>
      </w:r>
      <w:r w:rsidR="00215CA2">
        <w:rPr>
          <w:rFonts w:ascii="Times New Roman" w:eastAsia="Times New Roman" w:hAnsi="Times New Roman" w:cs="Times New Roman"/>
          <w:sz w:val="24"/>
          <w:szCs w:val="24"/>
        </w:rPr>
        <w:t xml:space="preserve">(A) </w:t>
      </w:r>
      <w:r w:rsidR="00D91838">
        <w:rPr>
          <w:rFonts w:ascii="Times New Roman" w:eastAsia="Times New Roman" w:hAnsi="Times New Roman" w:cs="Times New Roman"/>
          <w:sz w:val="24"/>
          <w:szCs w:val="24"/>
        </w:rPr>
        <w:t>t</w:t>
      </w:r>
      <w:r w:rsidR="005B04A4">
        <w:rPr>
          <w:rFonts w:ascii="Times New Roman" w:eastAsia="Times New Roman" w:hAnsi="Times New Roman" w:cs="Times New Roman"/>
          <w:sz w:val="24"/>
          <w:szCs w:val="24"/>
        </w:rPr>
        <w:t>hroughfall</w:t>
      </w:r>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w:t>
      </w:r>
      <w:r w:rsidR="004D0407">
        <w:rPr>
          <w:rFonts w:ascii="Times New Roman" w:eastAsia="Times New Roman" w:hAnsi="Times New Roman" w:cs="Times New Roman"/>
          <w:sz w:val="24"/>
          <w:szCs w:val="24"/>
        </w:rPr>
        <w:t xml:space="preserve"> </w:t>
      </w:r>
      <w:r w:rsidR="009349A6">
        <w:rPr>
          <w:rFonts w:ascii="Times New Roman" w:eastAsia="Times New Roman" w:hAnsi="Times New Roman" w:cs="Times New Roman"/>
          <w:sz w:val="24"/>
          <w:szCs w:val="24"/>
        </w:rPr>
        <w:t xml:space="preserve">concentrations </w:t>
      </w:r>
      <w:r w:rsidR="00215CA2">
        <w:rPr>
          <w:rFonts w:ascii="Times New Roman" w:eastAsia="Times New Roman" w:hAnsi="Times New Roman" w:cs="Times New Roman"/>
          <w:sz w:val="24"/>
          <w:szCs w:val="24"/>
        </w:rPr>
        <w:t>and (B) throughfall nitrate (NO</w:t>
      </w:r>
      <w:r w:rsidR="00215CA2" w:rsidRPr="00215CA2">
        <w:rPr>
          <w:rFonts w:ascii="Times New Roman" w:eastAsia="Times New Roman" w:hAnsi="Times New Roman" w:cs="Times New Roman"/>
          <w:sz w:val="24"/>
          <w:szCs w:val="24"/>
          <w:vertAlign w:val="subscript"/>
        </w:rPr>
        <w:t>3</w:t>
      </w:r>
      <w:r w:rsidR="00215CA2" w:rsidRPr="00215CA2">
        <w:rPr>
          <w:rFonts w:ascii="Times New Roman" w:eastAsia="Times New Roman" w:hAnsi="Times New Roman" w:cs="Times New Roman"/>
          <w:sz w:val="24"/>
          <w:szCs w:val="24"/>
          <w:vertAlign w:val="superscript"/>
        </w:rPr>
        <w:t>-</w:t>
      </w:r>
      <w:r w:rsidR="00215CA2">
        <w:rPr>
          <w:rFonts w:ascii="Times New Roman" w:eastAsia="Times New Roman" w:hAnsi="Times New Roman" w:cs="Times New Roman"/>
          <w:sz w:val="24"/>
          <w:szCs w:val="24"/>
        </w:rPr>
        <w:t xml:space="preserve">) concentrations </w:t>
      </w:r>
      <w:r w:rsidR="00D91838">
        <w:rPr>
          <w:rFonts w:ascii="Times New Roman" w:eastAsia="Times New Roman" w:hAnsi="Times New Roman" w:cs="Times New Roman"/>
          <w:sz w:val="24"/>
          <w:szCs w:val="24"/>
        </w:rPr>
        <w:t>in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Significant interactions are noted with an asterisk.</w:t>
      </w:r>
    </w:p>
    <w:p w14:paraId="7F71467E" w14:textId="33F4D868" w:rsidR="0094121F" w:rsidRDefault="00FA6272" w:rsidP="00215CA2">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Concentrations of throughfall ammonium </w:t>
      </w:r>
      <w:r w:rsidR="00D91838">
        <w:rPr>
          <w:rFonts w:ascii="Times New Roman" w:eastAsia="Times New Roman" w:hAnsi="Times New Roman" w:cs="Times New Roman"/>
          <w:sz w:val="24"/>
          <w:szCs w:val="24"/>
        </w:rPr>
        <w:t xml:space="preserve">differed in low and high budworm stands (LME, p=0.015) and by sample event (LME, p&lt;0.001) </w:t>
      </w:r>
      <w:r>
        <w:rPr>
          <w:rFonts w:ascii="Times New Roman" w:eastAsia="Times New Roman" w:hAnsi="Times New Roman" w:cs="Times New Roman"/>
          <w:sz w:val="24"/>
          <w:szCs w:val="24"/>
        </w:rPr>
        <w:t xml:space="preserve">throughout the course of the </w:t>
      </w:r>
      <w:r w:rsidR="00D91838">
        <w:rPr>
          <w:rFonts w:ascii="Times New Roman" w:eastAsia="Times New Roman" w:hAnsi="Times New Roman" w:cs="Times New Roman"/>
          <w:sz w:val="24"/>
          <w:szCs w:val="24"/>
        </w:rPr>
        <w:t>study</w:t>
      </w:r>
      <w:r w:rsidR="00754A94">
        <w:rPr>
          <w:rFonts w:ascii="Times New Roman" w:hAnsi="Times New Roman" w:cs="Times New Roman" w:hint="eastAsia"/>
          <w:sz w:val="24"/>
          <w:szCs w:val="24"/>
          <w:lang w:eastAsia="ja-JP"/>
        </w:rPr>
        <w:t xml:space="preserve"> (Figure </w:t>
      </w:r>
      <w:r w:rsidR="00DA66B0">
        <w:rPr>
          <w:rFonts w:ascii="Times New Roman" w:hAnsi="Times New Roman" w:cs="Times New Roman"/>
          <w:sz w:val="24"/>
          <w:szCs w:val="24"/>
          <w:lang w:eastAsia="ja-JP"/>
        </w:rPr>
        <w:t>2</w:t>
      </w:r>
      <w:r w:rsidR="00DA66B0">
        <w:rPr>
          <w:rFonts w:ascii="Times New Roman" w:hAnsi="Times New Roman" w:cs="Times New Roman" w:hint="eastAsia"/>
          <w:sz w:val="24"/>
          <w:szCs w:val="24"/>
          <w:lang w:eastAsia="ja-JP"/>
        </w:rPr>
        <w:t>A</w:t>
      </w:r>
      <w:r w:rsidR="00754A94">
        <w:rPr>
          <w:rFonts w:ascii="Times New Roman" w:hAnsi="Times New Roman" w:cs="Times New Roman" w:hint="eastAsia"/>
          <w:sz w:val="24"/>
          <w:szCs w:val="24"/>
          <w:lang w:eastAsia="ja-JP"/>
        </w:rPr>
        <w:t>)</w:t>
      </w:r>
      <w:r>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There was a significant interaction (LME, p&lt;0.001) whereby on four dates (11 Sep </w:t>
      </w:r>
      <w:r w:rsidR="00D91838">
        <w:rPr>
          <w:rFonts w:ascii="Times New Roman" w:eastAsia="Times New Roman" w:hAnsi="Times New Roman" w:cs="Times New Roman"/>
          <w:sz w:val="24"/>
          <w:szCs w:val="24"/>
        </w:rPr>
        <w:lastRenderedPageBreak/>
        <w:t>15, 21 Jun 16, 13 Jul 16, and 21 Jul 16) throughfall NH</w:t>
      </w:r>
      <w:r w:rsidR="00D91838" w:rsidRPr="00215CA2">
        <w:rPr>
          <w:rFonts w:ascii="Times New Roman" w:eastAsia="Times New Roman" w:hAnsi="Times New Roman" w:cs="Times New Roman"/>
          <w:sz w:val="24"/>
          <w:szCs w:val="24"/>
          <w:vertAlign w:val="subscript"/>
        </w:rPr>
        <w:t>4</w:t>
      </w:r>
      <w:r w:rsidR="00D91838" w:rsidRPr="00215CA2">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 xml:space="preserve"> was higher in high budworm stands, but on 4 Jun 16, it was higher in low budworm stands.  Generally </w:t>
      </w:r>
      <w:r w:rsidR="004D0407">
        <w:rPr>
          <w:rFonts w:ascii="Times New Roman" w:eastAsia="Times New Roman" w:hAnsi="Times New Roman" w:cs="Times New Roman"/>
          <w:sz w:val="24"/>
          <w:szCs w:val="24"/>
        </w:rPr>
        <w:t>speaking,</w:t>
      </w:r>
      <w:r w:rsidR="00D91838">
        <w:rPr>
          <w:rFonts w:ascii="Times New Roman" w:eastAsia="Times New Roman" w:hAnsi="Times New Roman" w:cs="Times New Roman"/>
          <w:sz w:val="24"/>
          <w:szCs w:val="24"/>
        </w:rPr>
        <w:t xml:space="preserve"> in times where budworms were inactive (11 Oct 15, 29 Oct 15, 8 Nov 15, 9 Sep 16), there was no difference in throughfall NH</w:t>
      </w:r>
      <w:r w:rsidR="00D91838" w:rsidRPr="003E4C9B">
        <w:rPr>
          <w:rFonts w:ascii="Times New Roman" w:eastAsia="Times New Roman" w:hAnsi="Times New Roman" w:cs="Times New Roman"/>
          <w:sz w:val="24"/>
          <w:szCs w:val="24"/>
          <w:vertAlign w:val="subscript"/>
        </w:rPr>
        <w:t>4</w:t>
      </w:r>
      <w:r w:rsidR="00D91838" w:rsidRPr="003E4C9B">
        <w:rPr>
          <w:rFonts w:ascii="Times New Roman" w:eastAsia="Times New Roman" w:hAnsi="Times New Roman" w:cs="Times New Roman"/>
          <w:sz w:val="24"/>
          <w:szCs w:val="24"/>
          <w:vertAlign w:val="superscript"/>
        </w:rPr>
        <w:t>+</w:t>
      </w:r>
      <w:r w:rsidR="0001670D" w:rsidRPr="009605B3">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concentration</w:t>
      </w:r>
      <w:r w:rsidR="00D41FC9">
        <w:rPr>
          <w:rFonts w:ascii="Times New Roman" w:eastAsia="Times New Roman" w:hAnsi="Times New Roman" w:cs="Times New Roman"/>
          <w:sz w:val="24"/>
          <w:szCs w:val="24"/>
        </w:rPr>
        <w:t xml:space="preserve"> between high and low budworm sites</w:t>
      </w:r>
      <w:r w:rsidR="004D0407">
        <w:rPr>
          <w:rFonts w:ascii="Times New Roman" w:eastAsia="Times New Roman" w:hAnsi="Times New Roman" w:cs="Times New Roman"/>
          <w:sz w:val="24"/>
          <w:szCs w:val="24"/>
        </w:rPr>
        <w:t xml:space="preserve">. </w:t>
      </w:r>
      <w:r w:rsidR="00A06F9E">
        <w:rPr>
          <w:rFonts w:ascii="Times New Roman" w:eastAsia="Times New Roman" w:hAnsi="Times New Roman" w:cs="Times New Roman"/>
          <w:sz w:val="24"/>
          <w:szCs w:val="24"/>
        </w:rPr>
        <w:t xml:space="preserve"> </w:t>
      </w:r>
      <w:r w:rsidR="004D0407">
        <w:rPr>
          <w:rFonts w:ascii="Times New Roman" w:eastAsia="Times New Roman" w:hAnsi="Times New Roman" w:cs="Times New Roman"/>
          <w:sz w:val="24"/>
          <w:szCs w:val="24"/>
        </w:rPr>
        <w:t xml:space="preserve">Throughfall nitrate differed by sample event (LME, p&lt;0.001) </w:t>
      </w:r>
      <w:r w:rsidR="00754A94">
        <w:rPr>
          <w:rFonts w:ascii="Times New Roman" w:hAnsi="Times New Roman" w:cs="Times New Roman" w:hint="eastAsia"/>
          <w:sz w:val="24"/>
          <w:szCs w:val="24"/>
          <w:lang w:eastAsia="ja-JP"/>
        </w:rPr>
        <w:t xml:space="preserve">but not budworm activity level </w:t>
      </w:r>
      <w:r w:rsidR="004D0407">
        <w:rPr>
          <w:rFonts w:ascii="Times New Roman" w:eastAsia="Times New Roman" w:hAnsi="Times New Roman" w:cs="Times New Roman"/>
          <w:sz w:val="24"/>
          <w:szCs w:val="24"/>
        </w:rPr>
        <w:t>throughout the course of the study</w:t>
      </w:r>
      <w:r w:rsidR="00754A94">
        <w:rPr>
          <w:rFonts w:ascii="Times New Roman" w:hAnsi="Times New Roman" w:cs="Times New Roman" w:hint="eastAsia"/>
          <w:sz w:val="24"/>
          <w:szCs w:val="24"/>
          <w:lang w:eastAsia="ja-JP"/>
        </w:rPr>
        <w:t xml:space="preserve"> (F</w:t>
      </w:r>
      <w:r w:rsidR="00754A94">
        <w:rPr>
          <w:rFonts w:ascii="Times New Roman" w:hAnsi="Times New Roman" w:cs="Times New Roman"/>
          <w:sz w:val="24"/>
          <w:szCs w:val="24"/>
          <w:lang w:eastAsia="ja-JP"/>
        </w:rPr>
        <w:t>i</w:t>
      </w:r>
      <w:r w:rsidR="00754A94">
        <w:rPr>
          <w:rFonts w:ascii="Times New Roman" w:hAnsi="Times New Roman" w:cs="Times New Roman" w:hint="eastAsia"/>
          <w:sz w:val="24"/>
          <w:szCs w:val="24"/>
          <w:lang w:eastAsia="ja-JP"/>
        </w:rPr>
        <w:t xml:space="preserve">gure </w:t>
      </w:r>
      <w:r w:rsidR="00DA66B0">
        <w:rPr>
          <w:rFonts w:ascii="Times New Roman" w:hAnsi="Times New Roman" w:cs="Times New Roman"/>
          <w:sz w:val="24"/>
          <w:szCs w:val="24"/>
          <w:lang w:eastAsia="ja-JP"/>
        </w:rPr>
        <w:t>2</w:t>
      </w:r>
      <w:r w:rsidR="00DA66B0">
        <w:rPr>
          <w:rFonts w:ascii="Times New Roman" w:hAnsi="Times New Roman" w:cs="Times New Roman" w:hint="eastAsia"/>
          <w:sz w:val="24"/>
          <w:szCs w:val="24"/>
          <w:lang w:eastAsia="ja-JP"/>
        </w:rPr>
        <w:t>B</w:t>
      </w:r>
      <w:r w:rsidR="00754A94">
        <w:rPr>
          <w:rFonts w:ascii="Times New Roman" w:hAnsi="Times New Roman" w:cs="Times New Roman" w:hint="eastAsia"/>
          <w:sz w:val="24"/>
          <w:szCs w:val="24"/>
          <w:lang w:eastAsia="ja-JP"/>
        </w:rPr>
        <w:t>)</w:t>
      </w:r>
      <w:r w:rsidR="004D0407">
        <w:rPr>
          <w:rFonts w:ascii="Times New Roman" w:eastAsia="Times New Roman" w:hAnsi="Times New Roman" w:cs="Times New Roman"/>
          <w:sz w:val="24"/>
          <w:szCs w:val="24"/>
        </w:rPr>
        <w:t xml:space="preserve">. </w:t>
      </w:r>
      <w:r w:rsidR="00A06F9E">
        <w:rPr>
          <w:rFonts w:ascii="Times New Roman" w:eastAsia="Times New Roman" w:hAnsi="Times New Roman" w:cs="Times New Roman"/>
          <w:sz w:val="24"/>
          <w:szCs w:val="24"/>
        </w:rPr>
        <w:t xml:space="preserve"> </w:t>
      </w:r>
      <w:r w:rsidR="004D0407">
        <w:rPr>
          <w:rFonts w:ascii="Times New Roman" w:eastAsia="Times New Roman" w:hAnsi="Times New Roman" w:cs="Times New Roman"/>
          <w:sz w:val="24"/>
          <w:szCs w:val="24"/>
        </w:rPr>
        <w:t xml:space="preserve">There was a significant interaction (LME, p&lt;0.001) </w:t>
      </w:r>
      <w:r w:rsidR="00754A94">
        <w:rPr>
          <w:rFonts w:ascii="Times New Roman" w:hAnsi="Times New Roman" w:cs="Times New Roman" w:hint="eastAsia"/>
          <w:sz w:val="24"/>
          <w:szCs w:val="24"/>
          <w:lang w:eastAsia="ja-JP"/>
        </w:rPr>
        <w:t xml:space="preserve">whereby the low budworm stands had </w:t>
      </w:r>
      <w:r w:rsidR="004D0407">
        <w:rPr>
          <w:rFonts w:ascii="Times New Roman" w:eastAsia="Times New Roman" w:hAnsi="Times New Roman" w:cs="Times New Roman"/>
          <w:sz w:val="24"/>
          <w:szCs w:val="24"/>
        </w:rPr>
        <w:t xml:space="preserve">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NO</w:t>
      </w:r>
      <w:r w:rsidR="00754A94" w:rsidRPr="009605B3">
        <w:rPr>
          <w:rFonts w:ascii="Times New Roman" w:hAnsi="Times New Roman" w:cs="Times New Roman"/>
          <w:sz w:val="24"/>
          <w:szCs w:val="24"/>
          <w:vertAlign w:val="subscript"/>
          <w:lang w:eastAsia="ja-JP"/>
        </w:rPr>
        <w:t>3</w:t>
      </w:r>
      <w:r w:rsidR="00754A94" w:rsidRPr="009605B3">
        <w:rPr>
          <w:rFonts w:ascii="Times New Roman" w:hAnsi="Times New Roman" w:cs="Times New Roman"/>
          <w:sz w:val="24"/>
          <w:szCs w:val="24"/>
          <w:vertAlign w:val="superscript"/>
          <w:lang w:eastAsia="ja-JP"/>
        </w:rPr>
        <w:t>-</w:t>
      </w:r>
      <w:r w:rsidR="00754A94">
        <w:rPr>
          <w:rFonts w:ascii="Times New Roman" w:hAnsi="Times New Roman" w:cs="Times New Roman" w:hint="eastAsia"/>
          <w:sz w:val="24"/>
          <w:szCs w:val="24"/>
          <w:lang w:eastAsia="ja-JP"/>
        </w:rPr>
        <w:t xml:space="preserve"> on 8 May 16, but </w:t>
      </w:r>
      <w:r w:rsidR="00754A94">
        <w:rPr>
          <w:rFonts w:ascii="Times New Roman" w:hAnsi="Times New Roman" w:cs="Times New Roman"/>
          <w:sz w:val="24"/>
          <w:szCs w:val="24"/>
          <w:lang w:eastAsia="ja-JP"/>
        </w:rPr>
        <w:t>the</w:t>
      </w:r>
      <w:r w:rsidR="00754A94">
        <w:rPr>
          <w:rFonts w:ascii="Times New Roman" w:hAnsi="Times New Roman" w:cs="Times New Roman" w:hint="eastAsia"/>
          <w:sz w:val="24"/>
          <w:szCs w:val="24"/>
          <w:lang w:eastAsia="ja-JP"/>
        </w:rPr>
        <w:t xml:space="preserve"> high budworm stands had 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w:t>
      </w:r>
      <w:r w:rsidR="004D0407">
        <w:rPr>
          <w:rFonts w:ascii="Times New Roman" w:eastAsia="Times New Roman" w:hAnsi="Times New Roman" w:cs="Times New Roman"/>
          <w:sz w:val="24"/>
          <w:szCs w:val="24"/>
        </w:rPr>
        <w:t>on 13 Jul 16</w:t>
      </w:r>
      <w:r w:rsidR="00D41FC9">
        <w:rPr>
          <w:rFonts w:ascii="Times New Roman" w:eastAsia="Times New Roman" w:hAnsi="Times New Roman" w:cs="Times New Roman"/>
          <w:sz w:val="24"/>
          <w:szCs w:val="24"/>
        </w:rPr>
        <w:t xml:space="preserve"> and</w:t>
      </w:r>
      <w:r w:rsidR="004D0407">
        <w:rPr>
          <w:rFonts w:ascii="Times New Roman" w:eastAsia="Times New Roman" w:hAnsi="Times New Roman" w:cs="Times New Roman"/>
          <w:sz w:val="24"/>
          <w:szCs w:val="24"/>
        </w:rPr>
        <w:t xml:space="preserve"> 21 Jul 16</w:t>
      </w:r>
      <w:r w:rsidR="00754A94">
        <w:rPr>
          <w:rFonts w:ascii="Times New Roman" w:hAnsi="Times New Roman" w:cs="Times New Roman" w:hint="eastAsia"/>
          <w:sz w:val="24"/>
          <w:szCs w:val="24"/>
          <w:lang w:eastAsia="ja-JP"/>
        </w:rPr>
        <w:t>, which were generally during or</w:t>
      </w:r>
      <w:r w:rsidR="00624841">
        <w:rPr>
          <w:rFonts w:ascii="Times New Roman" w:eastAsia="Times New Roman" w:hAnsi="Times New Roman" w:cs="Times New Roman"/>
          <w:sz w:val="24"/>
          <w:szCs w:val="24"/>
        </w:rPr>
        <w:t xml:space="preserve"> after peak budworm herbivory.</w:t>
      </w:r>
      <w:r w:rsidR="0001670D">
        <w:rPr>
          <w:rFonts w:ascii="Times New Roman" w:eastAsia="Times New Roman" w:hAnsi="Times New Roman" w:cs="Times New Roman"/>
          <w:sz w:val="24"/>
          <w:szCs w:val="24"/>
        </w:rPr>
        <w:t xml:space="preserve">  There was a general trend of increasing concentration of throughfall ammonium and nitrate during the time of WSB budworm activity between 8 May 16 and 13 Jul 16</w:t>
      </w:r>
      <w:r w:rsidR="00DA66B0">
        <w:rPr>
          <w:rFonts w:ascii="Times New Roman" w:eastAsia="Times New Roman" w:hAnsi="Times New Roman" w:cs="Times New Roman"/>
          <w:sz w:val="24"/>
          <w:szCs w:val="24"/>
        </w:rPr>
        <w:t xml:space="preserve"> (Figure 2)</w:t>
      </w:r>
      <w:r w:rsidR="0001670D">
        <w:rPr>
          <w:rFonts w:ascii="Times New Roman" w:eastAsia="Times New Roman" w:hAnsi="Times New Roman" w:cs="Times New Roman"/>
          <w:sz w:val="24"/>
          <w:szCs w:val="24"/>
        </w:rPr>
        <w:t xml:space="preserve">. </w:t>
      </w:r>
    </w:p>
    <w:p w14:paraId="1D3BFEA7" w14:textId="28994558" w:rsidR="00A32005" w:rsidRDefault="004D0407"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anchor distT="0" distB="0" distL="114300" distR="114300" simplePos="0" relativeHeight="251657728" behindDoc="0" locked="0" layoutInCell="1" allowOverlap="1" wp14:anchorId="1269D2F8" wp14:editId="102F72EF">
            <wp:simplePos x="0" y="0"/>
            <wp:positionH relativeFrom="column">
              <wp:posOffset>-9525</wp:posOffset>
            </wp:positionH>
            <wp:positionV relativeFrom="paragraph">
              <wp:posOffset>361950</wp:posOffset>
            </wp:positionV>
            <wp:extent cx="5943600" cy="5486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_SRP_DOC.tiff"/>
                    <pic:cNvPicPr/>
                  </pic:nvPicPr>
                  <pic:blipFill>
                    <a:blip r:embed="rId15"/>
                    <a:stretch>
                      <a:fillRect/>
                    </a:stretch>
                  </pic:blipFill>
                  <pic:spPr>
                    <a:xfrm>
                      <a:off x="0" y="0"/>
                      <a:ext cx="5943600" cy="5486400"/>
                    </a:xfrm>
                    <a:prstGeom prst="rect">
                      <a:avLst/>
                    </a:prstGeom>
                  </pic:spPr>
                </pic:pic>
              </a:graphicData>
            </a:graphic>
            <wp14:sizeRelH relativeFrom="page">
              <wp14:pctWidth>0</wp14:pctWidth>
            </wp14:sizeRelH>
            <wp14:sizeRelV relativeFrom="page">
              <wp14:pctHeight>0</wp14:pctHeight>
            </wp14:sizeRelV>
          </wp:anchor>
        </w:drawing>
      </w:r>
    </w:p>
    <w:p w14:paraId="7A1BEFC4" w14:textId="0A149AAF" w:rsidR="000B32D9" w:rsidRDefault="000B32D9" w:rsidP="000B32D9">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3:</w:t>
      </w:r>
      <w:r>
        <w:rPr>
          <w:rFonts w:ascii="Times New Roman" w:eastAsia="Times New Roman" w:hAnsi="Times New Roman" w:cs="Times New Roman"/>
          <w:sz w:val="24"/>
          <w:szCs w:val="24"/>
        </w:rPr>
        <w:t xml:space="preserve"> Estimated marginal means (EMM) of </w:t>
      </w:r>
      <w:r w:rsidR="00215CA2">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throughfall </w:t>
      </w:r>
      <w:r w:rsidR="00215CA2">
        <w:rPr>
          <w:rFonts w:ascii="Times New Roman" w:eastAsia="Times New Roman" w:hAnsi="Times New Roman" w:cs="Times New Roman"/>
          <w:sz w:val="24"/>
          <w:szCs w:val="24"/>
        </w:rPr>
        <w:t>s</w:t>
      </w:r>
      <w:r w:rsidR="0095679A">
        <w:rPr>
          <w:rFonts w:ascii="Times New Roman" w:eastAsia="Times New Roman" w:hAnsi="Times New Roman" w:cs="Times New Roman"/>
          <w:sz w:val="24"/>
          <w:szCs w:val="24"/>
        </w:rPr>
        <w:t xml:space="preserve">oluble </w:t>
      </w:r>
      <w:r w:rsidR="00215CA2">
        <w:rPr>
          <w:rFonts w:ascii="Times New Roman" w:eastAsia="Times New Roman" w:hAnsi="Times New Roman" w:cs="Times New Roman"/>
          <w:sz w:val="24"/>
          <w:szCs w:val="24"/>
        </w:rPr>
        <w:t>r</w:t>
      </w:r>
      <w:r w:rsidR="0095679A">
        <w:rPr>
          <w:rFonts w:ascii="Times New Roman" w:eastAsia="Times New Roman" w:hAnsi="Times New Roman" w:cs="Times New Roman"/>
          <w:sz w:val="24"/>
          <w:szCs w:val="24"/>
        </w:rPr>
        <w:t xml:space="preserve">eactive </w:t>
      </w:r>
      <w:r w:rsidR="00215CA2">
        <w:rPr>
          <w:rFonts w:ascii="Times New Roman" w:eastAsia="Times New Roman" w:hAnsi="Times New Roman" w:cs="Times New Roman"/>
          <w:sz w:val="24"/>
          <w:szCs w:val="24"/>
        </w:rPr>
        <w:t>p</w:t>
      </w:r>
      <w:r>
        <w:rPr>
          <w:rFonts w:ascii="Times New Roman" w:eastAsia="Times New Roman" w:hAnsi="Times New Roman" w:cs="Times New Roman"/>
          <w:sz w:val="24"/>
          <w:szCs w:val="24"/>
        </w:rPr>
        <w:t>hosphorous (</w:t>
      </w:r>
      <w:r w:rsidR="0095679A">
        <w:rPr>
          <w:rFonts w:ascii="Times New Roman" w:eastAsia="Times New Roman" w:hAnsi="Times New Roman" w:cs="Times New Roman"/>
          <w:sz w:val="24"/>
          <w:szCs w:val="24"/>
        </w:rPr>
        <w:t>SRP</w:t>
      </w:r>
      <w:r>
        <w:rPr>
          <w:rFonts w:ascii="Times New Roman" w:eastAsia="Times New Roman" w:hAnsi="Times New Roman" w:cs="Times New Roman"/>
          <w:sz w:val="24"/>
          <w:szCs w:val="24"/>
        </w:rPr>
        <w:t>) concentration</w:t>
      </w:r>
      <w:r w:rsidR="0095679A">
        <w:rPr>
          <w:rFonts w:ascii="Times New Roman" w:eastAsia="Times New Roman" w:hAnsi="Times New Roman" w:cs="Times New Roman"/>
          <w:sz w:val="24"/>
          <w:szCs w:val="24"/>
        </w:rPr>
        <w:t xml:space="preserve"> and </w:t>
      </w:r>
      <w:r w:rsidR="00215CA2">
        <w:rPr>
          <w:rFonts w:ascii="Times New Roman" w:eastAsia="Times New Roman" w:hAnsi="Times New Roman" w:cs="Times New Roman"/>
          <w:sz w:val="24"/>
          <w:szCs w:val="24"/>
        </w:rPr>
        <w:t>(B) d</w:t>
      </w:r>
      <w:r w:rsidR="0095679A">
        <w:rPr>
          <w:rFonts w:ascii="Times New Roman" w:eastAsia="Times New Roman" w:hAnsi="Times New Roman" w:cs="Times New Roman"/>
          <w:sz w:val="24"/>
          <w:szCs w:val="24"/>
        </w:rPr>
        <w:t xml:space="preserve">issolved </w:t>
      </w:r>
      <w:r w:rsidR="00215CA2">
        <w:rPr>
          <w:rFonts w:ascii="Times New Roman" w:eastAsia="Times New Roman" w:hAnsi="Times New Roman" w:cs="Times New Roman"/>
          <w:sz w:val="24"/>
          <w:szCs w:val="24"/>
        </w:rPr>
        <w:t>o</w:t>
      </w:r>
      <w:r w:rsidR="0095679A">
        <w:rPr>
          <w:rFonts w:ascii="Times New Roman" w:eastAsia="Times New Roman" w:hAnsi="Times New Roman" w:cs="Times New Roman"/>
          <w:sz w:val="24"/>
          <w:szCs w:val="24"/>
        </w:rPr>
        <w:t xml:space="preserve">rganic </w:t>
      </w:r>
      <w:r w:rsidR="00215CA2">
        <w:rPr>
          <w:rFonts w:ascii="Times New Roman" w:eastAsia="Times New Roman" w:hAnsi="Times New Roman" w:cs="Times New Roman"/>
          <w:sz w:val="24"/>
          <w:szCs w:val="24"/>
        </w:rPr>
        <w:t>c</w:t>
      </w:r>
      <w:r w:rsidR="0095679A">
        <w:rPr>
          <w:rFonts w:ascii="Times New Roman" w:eastAsia="Times New Roman" w:hAnsi="Times New Roman" w:cs="Times New Roman"/>
          <w:sz w:val="24"/>
          <w:szCs w:val="24"/>
        </w:rPr>
        <w:t>arbon (DOC)</w:t>
      </w:r>
      <w:r>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 xml:space="preserve">concentration </w:t>
      </w:r>
      <w:r>
        <w:rPr>
          <w:rFonts w:ascii="Times New Roman" w:eastAsia="Times New Roman" w:hAnsi="Times New Roman" w:cs="Times New Roman"/>
          <w:sz w:val="24"/>
          <w:szCs w:val="24"/>
        </w:rPr>
        <w:t xml:space="preserve">in low and high budworm stands by sample date.  Significant </w:t>
      </w:r>
      <w:r w:rsidR="00395401">
        <w:rPr>
          <w:rFonts w:ascii="Times New Roman" w:eastAsia="Times New Roman" w:hAnsi="Times New Roman" w:cs="Times New Roman"/>
          <w:sz w:val="24"/>
          <w:szCs w:val="24"/>
        </w:rPr>
        <w:t>differences among sample events</w:t>
      </w:r>
      <w:r>
        <w:rPr>
          <w:rFonts w:ascii="Times New Roman" w:eastAsia="Times New Roman" w:hAnsi="Times New Roman" w:cs="Times New Roman"/>
          <w:sz w:val="24"/>
          <w:szCs w:val="24"/>
        </w:rPr>
        <w:t xml:space="preserve"> are noted with </w:t>
      </w:r>
      <w:r w:rsidR="0095679A">
        <w:rPr>
          <w:rFonts w:ascii="Times New Roman" w:eastAsia="Times New Roman" w:hAnsi="Times New Roman" w:cs="Times New Roman"/>
          <w:sz w:val="24"/>
          <w:szCs w:val="24"/>
        </w:rPr>
        <w:t>letters.</w:t>
      </w:r>
    </w:p>
    <w:p w14:paraId="68574D72" w14:textId="531EDFAD" w:rsidR="00D765D3" w:rsidRDefault="00395401" w:rsidP="00087C9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95679A">
        <w:rPr>
          <w:rFonts w:ascii="Times New Roman" w:eastAsia="Times New Roman" w:hAnsi="Times New Roman" w:cs="Times New Roman"/>
          <w:sz w:val="24"/>
          <w:szCs w:val="24"/>
        </w:rPr>
        <w:t xml:space="preserve">hroughfall </w:t>
      </w:r>
      <w:r w:rsidR="003C4EA8">
        <w:rPr>
          <w:rFonts w:ascii="Times New Roman" w:hAnsi="Times New Roman" w:cs="Times New Roman" w:hint="eastAsia"/>
          <w:sz w:val="24"/>
          <w:szCs w:val="24"/>
          <w:lang w:eastAsia="ja-JP"/>
        </w:rPr>
        <w:t>SRP</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 </w:t>
      </w:r>
      <w:r w:rsidR="0095679A">
        <w:rPr>
          <w:rFonts w:ascii="Times New Roman" w:eastAsia="Times New Roman" w:hAnsi="Times New Roman" w:cs="Times New Roman"/>
          <w:sz w:val="24"/>
          <w:szCs w:val="24"/>
        </w:rPr>
        <w:t>differed by sample event (LME, p&lt;0.001) throughout the study</w:t>
      </w:r>
      <w:r>
        <w:rPr>
          <w:rFonts w:ascii="Times New Roman" w:eastAsia="Times New Roman" w:hAnsi="Times New Roman" w:cs="Times New Roman"/>
          <w:sz w:val="24"/>
          <w:szCs w:val="24"/>
        </w:rPr>
        <w:t xml:space="preserve"> with highest concentration</w:t>
      </w:r>
      <w:ins w:id="52" w:author="Clay" w:date="2020-07-22T15:24:00Z">
        <w:r w:rsidR="00D41FC9">
          <w:rPr>
            <w:rFonts w:ascii="Times New Roman" w:eastAsia="Times New Roman" w:hAnsi="Times New Roman" w:cs="Times New Roman"/>
            <w:sz w:val="24"/>
            <w:szCs w:val="24"/>
          </w:rPr>
          <w:t>s</w:t>
        </w:r>
      </w:ins>
      <w:r>
        <w:rPr>
          <w:rFonts w:ascii="Times New Roman" w:eastAsia="Times New Roman" w:hAnsi="Times New Roman" w:cs="Times New Roman"/>
          <w:sz w:val="24"/>
          <w:szCs w:val="24"/>
        </w:rPr>
        <w:t xml:space="preserve"> on</w:t>
      </w:r>
      <w:r w:rsidR="0095679A">
        <w:rPr>
          <w:rFonts w:ascii="Times New Roman" w:eastAsia="Times New Roman" w:hAnsi="Times New Roman" w:cs="Times New Roman"/>
          <w:sz w:val="24"/>
          <w:szCs w:val="24"/>
        </w:rPr>
        <w:t xml:space="preserve"> two dates (</w:t>
      </w:r>
      <w:r w:rsidR="0001670D">
        <w:rPr>
          <w:rFonts w:ascii="Times New Roman" w:eastAsia="Times New Roman" w:hAnsi="Times New Roman" w:cs="Times New Roman"/>
          <w:sz w:val="24"/>
          <w:szCs w:val="24"/>
        </w:rPr>
        <w:t xml:space="preserve">8 Nov </w:t>
      </w:r>
      <w:r w:rsidR="0095679A">
        <w:rPr>
          <w:rFonts w:ascii="Times New Roman" w:eastAsia="Times New Roman" w:hAnsi="Times New Roman" w:cs="Times New Roman"/>
          <w:sz w:val="24"/>
          <w:szCs w:val="24"/>
        </w:rPr>
        <w:t xml:space="preserve">15 and 21 </w:t>
      </w:r>
      <w:r w:rsidR="0001670D">
        <w:rPr>
          <w:rFonts w:ascii="Times New Roman" w:eastAsia="Times New Roman" w:hAnsi="Times New Roman" w:cs="Times New Roman"/>
          <w:sz w:val="24"/>
          <w:szCs w:val="24"/>
        </w:rPr>
        <w:t xml:space="preserve">Jul </w:t>
      </w:r>
      <w:r w:rsidR="0095679A">
        <w:rPr>
          <w:rFonts w:ascii="Times New Roman" w:eastAsia="Times New Roman" w:hAnsi="Times New Roman" w:cs="Times New Roman"/>
          <w:sz w:val="24"/>
          <w:szCs w:val="24"/>
        </w:rPr>
        <w:t>16</w:t>
      </w:r>
      <w:r>
        <w:rPr>
          <w:rFonts w:ascii="Times New Roman" w:eastAsia="Times New Roman" w:hAnsi="Times New Roman" w:cs="Times New Roman"/>
          <w:sz w:val="24"/>
          <w:szCs w:val="24"/>
        </w:rPr>
        <w:t>)</w:t>
      </w:r>
      <w:r w:rsidR="009567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However</w:t>
      </w:r>
      <w:r w:rsidR="0095679A">
        <w:rPr>
          <w:rFonts w:ascii="Times New Roman" w:eastAsia="Times New Roman" w:hAnsi="Times New Roman" w:cs="Times New Roman"/>
          <w:sz w:val="24"/>
          <w:szCs w:val="24"/>
        </w:rPr>
        <w:t xml:space="preserve">, SRP </w:t>
      </w:r>
      <w:r>
        <w:rPr>
          <w:rFonts w:ascii="Times New Roman" w:eastAsia="Times New Roman" w:hAnsi="Times New Roman" w:cs="Times New Roman"/>
          <w:sz w:val="24"/>
          <w:szCs w:val="24"/>
        </w:rPr>
        <w:lastRenderedPageBreak/>
        <w:t xml:space="preserve">concentration did not differ between high and low </w:t>
      </w:r>
      <w:r w:rsidR="0095679A">
        <w:rPr>
          <w:rFonts w:ascii="Times New Roman" w:eastAsia="Times New Roman" w:hAnsi="Times New Roman" w:cs="Times New Roman"/>
          <w:sz w:val="24"/>
          <w:szCs w:val="24"/>
        </w:rPr>
        <w:t>budworm sites</w:t>
      </w:r>
      <w:r>
        <w:rPr>
          <w:rFonts w:ascii="Times New Roman" w:eastAsia="Times New Roman" w:hAnsi="Times New Roman" w:cs="Times New Roman"/>
          <w:sz w:val="24"/>
          <w:szCs w:val="24"/>
        </w:rPr>
        <w:t xml:space="preserve">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p=0.43)</w:t>
      </w:r>
      <w:r w:rsidR="00335F61">
        <w:rPr>
          <w:rFonts w:ascii="Times New Roman" w:eastAsia="Times New Roman" w:hAnsi="Times New Roman" w:cs="Times New Roman"/>
          <w:sz w:val="24"/>
          <w:szCs w:val="24"/>
        </w:rPr>
        <w:t xml:space="preserve"> (Figure 3 A)</w:t>
      </w:r>
      <w:r>
        <w:rPr>
          <w:rFonts w:ascii="Times New Roman" w:eastAsia="Times New Roman" w:hAnsi="Times New Roman" w:cs="Times New Roman"/>
          <w:sz w:val="24"/>
          <w:szCs w:val="24"/>
        </w:rPr>
        <w:t>.  T</w:t>
      </w:r>
      <w:r w:rsidR="0095679A">
        <w:rPr>
          <w:rFonts w:ascii="Times New Roman" w:eastAsia="Times New Roman" w:hAnsi="Times New Roman" w:cs="Times New Roman"/>
          <w:sz w:val="24"/>
          <w:szCs w:val="24"/>
        </w:rPr>
        <w:t xml:space="preserve">hroughfall DOC </w:t>
      </w:r>
      <w:r>
        <w:rPr>
          <w:rFonts w:ascii="Times New Roman" w:eastAsia="Times New Roman" w:hAnsi="Times New Roman" w:cs="Times New Roman"/>
          <w:sz w:val="24"/>
          <w:szCs w:val="24"/>
        </w:rPr>
        <w:t xml:space="preserve">concentration also </w:t>
      </w:r>
      <w:r w:rsidR="0095679A">
        <w:rPr>
          <w:rFonts w:ascii="Times New Roman" w:eastAsia="Times New Roman" w:hAnsi="Times New Roman" w:cs="Times New Roman"/>
          <w:sz w:val="24"/>
          <w:szCs w:val="24"/>
        </w:rPr>
        <w:t xml:space="preserve">differed by sample event (LME, p&lt;0.001) </w:t>
      </w:r>
      <w:r>
        <w:rPr>
          <w:rFonts w:ascii="Times New Roman" w:eastAsia="Times New Roman" w:hAnsi="Times New Roman" w:cs="Times New Roman"/>
          <w:sz w:val="24"/>
          <w:szCs w:val="24"/>
        </w:rPr>
        <w:t xml:space="preserve">with </w:t>
      </w:r>
      <w:r w:rsidR="0009519D">
        <w:rPr>
          <w:rFonts w:ascii="Times New Roman" w:eastAsia="Times New Roman" w:hAnsi="Times New Roman" w:cs="Times New Roman"/>
          <w:sz w:val="24"/>
          <w:szCs w:val="24"/>
        </w:rPr>
        <w:t>8 Nov 15</w:t>
      </w:r>
      <w:r>
        <w:rPr>
          <w:rFonts w:ascii="Times New Roman" w:eastAsia="Times New Roman" w:hAnsi="Times New Roman" w:cs="Times New Roman"/>
          <w:sz w:val="24"/>
          <w:szCs w:val="24"/>
        </w:rPr>
        <w:t xml:space="preserve"> having the highest concentration.  Like SRP, DOC did not differ between high and low budworm sites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p=0.26)</w:t>
      </w:r>
      <w:r w:rsidR="00335F61">
        <w:rPr>
          <w:rFonts w:ascii="Times New Roman" w:eastAsia="Times New Roman" w:hAnsi="Times New Roman" w:cs="Times New Roman"/>
          <w:sz w:val="24"/>
          <w:szCs w:val="24"/>
        </w:rPr>
        <w:t xml:space="preserve"> (Figure 3B)</w:t>
      </w:r>
      <w:r w:rsidR="0001670D">
        <w:rPr>
          <w:rFonts w:ascii="Times New Roman" w:eastAsia="Times New Roman" w:hAnsi="Times New Roman" w:cs="Times New Roman"/>
          <w:sz w:val="24"/>
          <w:szCs w:val="24"/>
        </w:rPr>
        <w:t>.  The biggest pulses of SRP and DOC from the canopy appeared on the same dates (8 Nov 15 and 21 Jul 16), which also coincided with the two rainfall events with the most water collected.</w:t>
      </w:r>
    </w:p>
    <w:p w14:paraId="15159353" w14:textId="531678FF" w:rsidR="002414A3" w:rsidRPr="00421E56" w:rsidRDefault="002414A3" w:rsidP="00087C99">
      <w:pPr>
        <w:spacing w:line="480" w:lineRule="auto"/>
        <w:contextualSpacing/>
        <w:rPr>
          <w:rFonts w:ascii="Times New Roman" w:eastAsia="Times New Roman" w:hAnsi="Times New Roman" w:cs="Times New Roman"/>
          <w:sz w:val="24"/>
          <w:szCs w:val="24"/>
          <w:u w:val="single"/>
        </w:rPr>
      </w:pPr>
      <w:r w:rsidRPr="00421E56">
        <w:rPr>
          <w:rFonts w:ascii="Times New Roman" w:eastAsia="Times New Roman" w:hAnsi="Times New Roman" w:cs="Times New Roman"/>
          <w:sz w:val="24"/>
          <w:szCs w:val="24"/>
          <w:u w:val="single"/>
        </w:rPr>
        <w:t>Frass and Litter Deposition</w:t>
      </w:r>
    </w:p>
    <w:p w14:paraId="202CA82E" w14:textId="0843B005" w:rsidR="002414A3" w:rsidRDefault="002414A3" w:rsidP="002414A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78F780A2" wp14:editId="24450E56">
            <wp:extent cx="5943600" cy="3401568"/>
            <wp:effectExtent l="0" t="0" r="0" b="8890"/>
            <wp:docPr id="7" name="Picture 7" descr="A picture containing map, boat, photo,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ass Data.png"/>
                    <pic:cNvPicPr/>
                  </pic:nvPicPr>
                  <pic:blipFill>
                    <a:blip r:embed="rId16"/>
                    <a:stretch>
                      <a:fillRect/>
                    </a:stretch>
                  </pic:blipFill>
                  <pic:spPr>
                    <a:xfrm>
                      <a:off x="0" y="0"/>
                      <a:ext cx="5943600" cy="3401568"/>
                    </a:xfrm>
                    <a:prstGeom prst="rect">
                      <a:avLst/>
                    </a:prstGeom>
                  </pic:spPr>
                </pic:pic>
              </a:graphicData>
            </a:graphic>
          </wp:inline>
        </w:drawing>
      </w:r>
    </w:p>
    <w:p w14:paraId="27C45AD4" w14:textId="18A16EB1" w:rsidR="002414A3" w:rsidRDefault="002414A3" w:rsidP="002414A3">
      <w:pPr>
        <w:spacing w:line="480" w:lineRule="auto"/>
        <w:contextualSpacing/>
        <w:rPr>
          <w:rFonts w:ascii="Times New Roman" w:eastAsia="Times New Roman" w:hAnsi="Times New Roman" w:cs="Times New Roman"/>
          <w:sz w:val="24"/>
          <w:szCs w:val="24"/>
        </w:rPr>
      </w:pPr>
      <w:r w:rsidRPr="002414A3">
        <w:rPr>
          <w:rFonts w:ascii="Times New Roman" w:eastAsia="Times New Roman" w:hAnsi="Times New Roman" w:cs="Times New Roman"/>
          <w:b/>
          <w:bCs/>
          <w:sz w:val="24"/>
          <w:szCs w:val="24"/>
        </w:rPr>
        <w:t xml:space="preserve">Figure </w:t>
      </w:r>
      <w:r>
        <w:rPr>
          <w:rFonts w:ascii="Times New Roman" w:eastAsia="Times New Roman" w:hAnsi="Times New Roman" w:cs="Times New Roman"/>
          <w:b/>
          <w:bCs/>
          <w:sz w:val="24"/>
          <w:szCs w:val="24"/>
        </w:rPr>
        <w:t>4</w:t>
      </w:r>
      <w:r w:rsidRPr="002414A3">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The deposition of frass and litter in high impact and low impact </w:t>
      </w:r>
      <w:commentRangeStart w:id="53"/>
      <w:r>
        <w:rPr>
          <w:rFonts w:ascii="Times New Roman" w:eastAsia="Times New Roman" w:hAnsi="Times New Roman" w:cs="Times New Roman"/>
          <w:sz w:val="24"/>
          <w:szCs w:val="24"/>
        </w:rPr>
        <w:t>sites</w:t>
      </w:r>
      <w:commentRangeEnd w:id="53"/>
      <w:r w:rsidR="00D41FC9">
        <w:rPr>
          <w:rStyle w:val="CommentReference"/>
        </w:rPr>
        <w:commentReference w:id="53"/>
      </w:r>
      <w:r w:rsidR="00D41FC9">
        <w:rPr>
          <w:rFonts w:ascii="Times New Roman" w:eastAsia="Times New Roman" w:hAnsi="Times New Roman" w:cs="Times New Roman"/>
          <w:sz w:val="24"/>
          <w:szCs w:val="24"/>
        </w:rPr>
        <w:t xml:space="preserve"> with vertical dashed line indicating end approximate end of budworm feeding</w:t>
      </w:r>
      <w:r>
        <w:rPr>
          <w:rFonts w:ascii="Times New Roman" w:eastAsia="Times New Roman" w:hAnsi="Times New Roman" w:cs="Times New Roman"/>
          <w:sz w:val="24"/>
          <w:szCs w:val="24"/>
        </w:rPr>
        <w:t>.</w:t>
      </w:r>
    </w:p>
    <w:p w14:paraId="65E73320" w14:textId="58873364" w:rsidR="002414A3" w:rsidRDefault="002414A3" w:rsidP="002414A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In high impact sites, frass content was greater than in low impact sites during peak herbivory times</w:t>
      </w:r>
      <w:r w:rsidR="000B5543">
        <w:rPr>
          <w:rFonts w:ascii="Times New Roman" w:eastAsia="Times New Roman" w:hAnsi="Times New Roman" w:cs="Times New Roman"/>
          <w:sz w:val="24"/>
          <w:szCs w:val="24"/>
        </w:rPr>
        <w:t xml:space="preserve"> (GLS p=0.04)</w:t>
      </w:r>
      <w:r>
        <w:rPr>
          <w:rFonts w:ascii="Times New Roman" w:eastAsia="Times New Roman" w:hAnsi="Times New Roman" w:cs="Times New Roman"/>
          <w:sz w:val="24"/>
          <w:szCs w:val="24"/>
        </w:rPr>
        <w:t>.</w:t>
      </w:r>
      <w:r w:rsidR="00D41F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Once the budworm feeding season ended, frass input for high impact and low impact sites </w:t>
      </w:r>
      <w:r w:rsidR="00D41FC9">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virtually the same. </w:t>
      </w:r>
      <w:ins w:id="54" w:author="Clay" w:date="2020-07-22T15:29:00Z">
        <w:r w:rsidR="00D41FC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Low budworm site collectors contained </w:t>
      </w:r>
      <w:r>
        <w:rPr>
          <w:rFonts w:ascii="Times New Roman" w:eastAsia="Times New Roman" w:hAnsi="Times New Roman" w:cs="Times New Roman"/>
          <w:sz w:val="24"/>
          <w:szCs w:val="24"/>
        </w:rPr>
        <w:lastRenderedPageBreak/>
        <w:t>more leaf litter than high impact sights during the cooler months where the highest concentration of litter fell during the Oct sampling dates.</w:t>
      </w:r>
    </w:p>
    <w:p w14:paraId="37B3CD85" w14:textId="7723F82A" w:rsidR="00DE10F3" w:rsidRPr="00D614C5" w:rsidRDefault="00DE10F3"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Decomposition</w:t>
      </w:r>
      <w:r w:rsidR="00540744" w:rsidRPr="00D614C5">
        <w:rPr>
          <w:rFonts w:ascii="Times New Roman" w:eastAsia="Times New Roman" w:hAnsi="Times New Roman" w:cs="Times New Roman"/>
          <w:sz w:val="24"/>
          <w:szCs w:val="24"/>
          <w:u w:val="single"/>
        </w:rPr>
        <w:t xml:space="preserve"> Rates</w:t>
      </w:r>
    </w:p>
    <w:p w14:paraId="7127C910" w14:textId="071F3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3D25F36C" wp14:editId="32AD190D">
            <wp:extent cx="5943598" cy="3792909"/>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tretch>
                      <a:fillRect/>
                    </a:stretch>
                  </pic:blipFill>
                  <pic:spPr bwMode="auto">
                    <a:xfrm>
                      <a:off x="0" y="0"/>
                      <a:ext cx="5943598" cy="3792909"/>
                    </a:xfrm>
                    <a:prstGeom prst="rect">
                      <a:avLst/>
                    </a:prstGeom>
                    <a:noFill/>
                    <a:ln>
                      <a:noFill/>
                    </a:ln>
                  </pic:spPr>
                </pic:pic>
              </a:graphicData>
            </a:graphic>
          </wp:inline>
        </w:drawing>
      </w:r>
    </w:p>
    <w:p w14:paraId="47923F34" w14:textId="251F5C9E" w:rsidR="00EB7C4C" w:rsidRDefault="00D765D3"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5</w:t>
      </w:r>
      <w:r w:rsidR="00B13FC2" w:rsidRPr="0062319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ecomposition rates </w:t>
      </w:r>
      <w:r w:rsidR="00EB7C4C">
        <w:rPr>
          <w:rFonts w:ascii="Times New Roman" w:eastAsia="Times New Roman" w:hAnsi="Times New Roman" w:cs="Times New Roman"/>
          <w:sz w:val="24"/>
          <w:szCs w:val="24"/>
        </w:rPr>
        <w:t>(-</w:t>
      </w:r>
      <w:r w:rsidR="00EB7C4C" w:rsidRPr="00624841">
        <w:rPr>
          <w:rFonts w:ascii="Times New Roman" w:eastAsia="Times New Roman" w:hAnsi="Times New Roman" w:cs="Times New Roman"/>
          <w:i/>
          <w:sz w:val="24"/>
          <w:szCs w:val="24"/>
        </w:rPr>
        <w:t>k</w:t>
      </w:r>
      <w:r w:rsidR="00EB7C4C">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deciduous and coniferous leaf litter </w:t>
      </w:r>
      <w:r w:rsidR="00395401">
        <w:rPr>
          <w:rFonts w:ascii="Times New Roman" w:eastAsia="Times New Roman" w:hAnsi="Times New Roman" w:cs="Times New Roman"/>
          <w:sz w:val="24"/>
          <w:szCs w:val="24"/>
        </w:rPr>
        <w:t xml:space="preserve">in high and low budworm sites.  </w:t>
      </w:r>
    </w:p>
    <w:p w14:paraId="2A751607" w14:textId="589D7ED5" w:rsidR="003963CA" w:rsidRDefault="003963CA" w:rsidP="003963CA">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anchor distT="0" distB="0" distL="114300" distR="114300" simplePos="0" relativeHeight="251660800" behindDoc="0" locked="0" layoutInCell="1" allowOverlap="1" wp14:anchorId="78F8CD8C" wp14:editId="6E18D4E4">
            <wp:simplePos x="0" y="0"/>
            <wp:positionH relativeFrom="column">
              <wp:posOffset>-28575</wp:posOffset>
            </wp:positionH>
            <wp:positionV relativeFrom="paragraph">
              <wp:posOffset>2495550</wp:posOffset>
            </wp:positionV>
            <wp:extent cx="5943600" cy="3827145"/>
            <wp:effectExtent l="0" t="0" r="0" b="1905"/>
            <wp:wrapTopAndBottom/>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F DIN Maple Reg.tiff"/>
                    <pic:cNvPicPr/>
                  </pic:nvPicPr>
                  <pic:blipFill>
                    <a:blip r:embed="rId18">
                      <a:extLst>
                        <a:ext uri="{28A0092B-C50C-407E-A947-70E740481C1C}">
                          <a14:useLocalDpi xmlns:a14="http://schemas.microsoft.com/office/drawing/2010/main" val="0"/>
                        </a:ext>
                      </a:extLst>
                    </a:blip>
                    <a:stretch>
                      <a:fillRect/>
                    </a:stretch>
                  </pic:blipFill>
                  <pic:spPr>
                    <a:xfrm>
                      <a:off x="0" y="0"/>
                      <a:ext cx="5943600" cy="38271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 xml:space="preserve">The decomposition rate </w:t>
      </w:r>
      <w:r w:rsidR="00EB7C4C">
        <w:rPr>
          <w:rFonts w:ascii="Times New Roman" w:eastAsia="Times New Roman" w:hAnsi="Times New Roman" w:cs="Times New Roman"/>
          <w:sz w:val="24"/>
          <w:szCs w:val="24"/>
        </w:rPr>
        <w:t>of coniferous and deciduous leaf litter did not vary by leaf type (p=0.68) however decomposition was faster in low budworm sites for both leaf litter types (</w:t>
      </w:r>
      <w:r w:rsidR="00EB0B7B">
        <w:rPr>
          <w:rFonts w:ascii="Times New Roman" w:eastAsia="Times New Roman" w:hAnsi="Times New Roman" w:cs="Times New Roman"/>
          <w:sz w:val="24"/>
          <w:szCs w:val="24"/>
        </w:rPr>
        <w:t>p=0.0024</w:t>
      </w:r>
      <w:r w:rsidR="00EB7C4C">
        <w:rPr>
          <w:rFonts w:ascii="Times New Roman" w:eastAsia="Times New Roman" w:hAnsi="Times New Roman" w:cs="Times New Roman"/>
          <w:sz w:val="24"/>
          <w:szCs w:val="24"/>
        </w:rPr>
        <w:t>, LME</w:t>
      </w:r>
      <w:r w:rsidR="000E2596">
        <w:rPr>
          <w:rFonts w:ascii="Times New Roman" w:eastAsia="Times New Roman" w:hAnsi="Times New Roman" w:cs="Times New Roman"/>
          <w:sz w:val="24"/>
          <w:szCs w:val="24"/>
        </w:rPr>
        <w:t xml:space="preserve">; Figure </w:t>
      </w:r>
      <w:r w:rsidR="00421E56">
        <w:rPr>
          <w:rFonts w:ascii="Times New Roman" w:eastAsia="Times New Roman" w:hAnsi="Times New Roman" w:cs="Times New Roman"/>
          <w:sz w:val="24"/>
          <w:szCs w:val="24"/>
        </w:rPr>
        <w:t>5</w:t>
      </w:r>
      <w:r w:rsidR="00EB0B7B">
        <w:rPr>
          <w:rFonts w:ascii="Times New Roman" w:eastAsia="Times New Roman" w:hAnsi="Times New Roman" w:cs="Times New Roman"/>
          <w:sz w:val="24"/>
          <w:szCs w:val="24"/>
        </w:rPr>
        <w:t>)</w:t>
      </w:r>
      <w:r w:rsidR="00D765D3">
        <w:rPr>
          <w:rFonts w:ascii="Times New Roman" w:eastAsia="Times New Roman" w:hAnsi="Times New Roman" w:cs="Times New Roman"/>
          <w:sz w:val="24"/>
          <w:szCs w:val="24"/>
        </w:rPr>
        <w:t>.</w:t>
      </w:r>
      <w:r w:rsidR="00EB7C4C">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total </w:t>
      </w:r>
      <w:r w:rsidR="000E2596">
        <w:rPr>
          <w:rFonts w:ascii="Times New Roman" w:eastAsia="Times New Roman" w:hAnsi="Times New Roman" w:cs="Times New Roman"/>
          <w:sz w:val="24"/>
          <w:szCs w:val="24"/>
        </w:rPr>
        <w:t>mass of DIN deposited by throughfall was positively associated with the deciduous decomposition rate (R</w:t>
      </w:r>
      <w:r w:rsidR="000E2596">
        <w:rPr>
          <w:rFonts w:ascii="Times New Roman" w:eastAsia="Times New Roman" w:hAnsi="Times New Roman" w:cs="Times New Roman"/>
          <w:sz w:val="24"/>
          <w:szCs w:val="24"/>
          <w:vertAlign w:val="superscript"/>
        </w:rPr>
        <w:t>2</w:t>
      </w:r>
      <w:r w:rsidR="000E2596">
        <w:rPr>
          <w:rFonts w:ascii="Times New Roman" w:eastAsia="Times New Roman" w:hAnsi="Times New Roman" w:cs="Times New Roman"/>
          <w:sz w:val="24"/>
          <w:szCs w:val="24"/>
        </w:rPr>
        <w:t>=</w:t>
      </w:r>
      <w:r>
        <w:rPr>
          <w:rFonts w:ascii="Times New Roman" w:eastAsia="Times New Roman" w:hAnsi="Times New Roman" w:cs="Times New Roman"/>
          <w:sz w:val="24"/>
          <w:szCs w:val="24"/>
        </w:rPr>
        <w:t>0</w:t>
      </w:r>
      <w:r w:rsidR="000E2596">
        <w:rPr>
          <w:rFonts w:ascii="Times New Roman" w:eastAsia="Times New Roman" w:hAnsi="Times New Roman" w:cs="Times New Roman"/>
          <w:sz w:val="24"/>
          <w:szCs w:val="24"/>
        </w:rPr>
        <w:t xml:space="preserve">.15, p=0.033; Figure </w:t>
      </w:r>
      <w:r>
        <w:rPr>
          <w:rFonts w:ascii="Times New Roman" w:eastAsia="Times New Roman" w:hAnsi="Times New Roman" w:cs="Times New Roman"/>
          <w:sz w:val="24"/>
          <w:szCs w:val="24"/>
        </w:rPr>
        <w:t>6</w:t>
      </w:r>
      <w:r w:rsidR="000E2596">
        <w:rPr>
          <w:rFonts w:ascii="Times New Roman" w:eastAsia="Times New Roman" w:hAnsi="Times New Roman" w:cs="Times New Roman"/>
          <w:sz w:val="24"/>
          <w:szCs w:val="24"/>
        </w:rPr>
        <w:t xml:space="preserve">) but not the coniferous decomposition rate (p=0.13), and the decomposition rate for both leaf types was unrelated to </w:t>
      </w:r>
      <w:r>
        <w:rPr>
          <w:rFonts w:ascii="Times New Roman" w:eastAsia="Times New Roman" w:hAnsi="Times New Roman" w:cs="Times New Roman"/>
          <w:sz w:val="24"/>
          <w:szCs w:val="24"/>
        </w:rPr>
        <w:t xml:space="preserve">total </w:t>
      </w:r>
      <w:r w:rsidR="000E2596">
        <w:rPr>
          <w:rFonts w:ascii="Times New Roman" w:eastAsia="Times New Roman" w:hAnsi="Times New Roman" w:cs="Times New Roman"/>
          <w:sz w:val="24"/>
          <w:szCs w:val="24"/>
        </w:rPr>
        <w:t>rainfall sampled.</w:t>
      </w:r>
      <w:r>
        <w:rPr>
          <w:rFonts w:ascii="Times New Roman" w:eastAsia="Times New Roman" w:hAnsi="Times New Roman" w:cs="Times New Roman"/>
          <w:sz w:val="24"/>
          <w:szCs w:val="24"/>
        </w:rPr>
        <w:t xml:space="preserve">  Because I only measured DIN and precipitation while samplers were deployed, these values do not represent actual totals of DIN or precipitation.</w:t>
      </w:r>
    </w:p>
    <w:p w14:paraId="561849D1" w14:textId="201FEB66" w:rsidR="00B04664" w:rsidRDefault="00B04664" w:rsidP="003963CA">
      <w:pPr>
        <w:spacing w:line="480" w:lineRule="auto"/>
        <w:ind w:firstLine="720"/>
        <w:contextualSpacing/>
        <w:jc w:val="center"/>
        <w:rPr>
          <w:rFonts w:ascii="Times New Roman" w:eastAsia="Times New Roman" w:hAnsi="Times New Roman" w:cs="Times New Roman"/>
          <w:sz w:val="24"/>
          <w:szCs w:val="24"/>
        </w:rPr>
      </w:pPr>
    </w:p>
    <w:p w14:paraId="24EC1BBE" w14:textId="5B381882" w:rsidR="00B04664" w:rsidRDefault="00B04664"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6</w:t>
      </w:r>
      <w:r w:rsidR="00B13FC2" w:rsidRPr="00623196">
        <w:rPr>
          <w:rFonts w:ascii="Times New Roman" w:eastAsia="Times New Roman" w:hAnsi="Times New Roman" w:cs="Times New Roman"/>
          <w:b/>
          <w:bCs/>
          <w:sz w:val="24"/>
          <w:szCs w:val="24"/>
        </w:rPr>
        <w:t>:</w:t>
      </w:r>
      <w:r w:rsidR="00522A9B">
        <w:rPr>
          <w:rFonts w:ascii="Times New Roman" w:eastAsia="Times New Roman" w:hAnsi="Times New Roman" w:cs="Times New Roman"/>
          <w:sz w:val="24"/>
          <w:szCs w:val="24"/>
        </w:rPr>
        <w:t xml:space="preserve"> Regression analysis of throughfall DIN and deciduous decomposition rate.</w:t>
      </w:r>
    </w:p>
    <w:p w14:paraId="6C3ED5C5" w14:textId="61C46233" w:rsidR="00DE10F3" w:rsidRPr="00D614C5" w:rsidRDefault="00DE10F3"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540744" w:rsidRPr="00D614C5">
        <w:rPr>
          <w:rFonts w:ascii="Times New Roman" w:eastAsia="Times New Roman" w:hAnsi="Times New Roman" w:cs="Times New Roman"/>
          <w:sz w:val="24"/>
          <w:szCs w:val="24"/>
          <w:u w:val="single"/>
        </w:rPr>
        <w:t>Chemi</w:t>
      </w:r>
      <w:r w:rsidRPr="00D614C5">
        <w:rPr>
          <w:rFonts w:ascii="Times New Roman" w:eastAsia="Times New Roman" w:hAnsi="Times New Roman" w:cs="Times New Roman"/>
          <w:sz w:val="24"/>
          <w:szCs w:val="24"/>
          <w:u w:val="single"/>
        </w:rPr>
        <w:t>s</w:t>
      </w:r>
      <w:r w:rsidR="00540744" w:rsidRPr="00D614C5">
        <w:rPr>
          <w:rFonts w:ascii="Times New Roman" w:eastAsia="Times New Roman" w:hAnsi="Times New Roman" w:cs="Times New Roman"/>
          <w:sz w:val="24"/>
          <w:szCs w:val="24"/>
          <w:u w:val="single"/>
        </w:rPr>
        <w:t>try</w:t>
      </w:r>
    </w:p>
    <w:p w14:paraId="4C7090AA" w14:textId="4D317E43" w:rsidR="00EB7C4C" w:rsidRDefault="00EB7C4C" w:rsidP="00EB7C4C">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7EC5ACDF" wp14:editId="25838742">
            <wp:extent cx="59436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il_Chemistry.tiff"/>
                    <pic:cNvPicPr/>
                  </pic:nvPicPr>
                  <pic:blipFill>
                    <a:blip r:embed="rId19"/>
                    <a:stretch>
                      <a:fillRect/>
                    </a:stretch>
                  </pic:blipFill>
                  <pic:spPr>
                    <a:xfrm>
                      <a:off x="0" y="0"/>
                      <a:ext cx="5943600" cy="5486400"/>
                    </a:xfrm>
                    <a:prstGeom prst="rect">
                      <a:avLst/>
                    </a:prstGeom>
                  </pic:spPr>
                </pic:pic>
              </a:graphicData>
            </a:graphic>
          </wp:inline>
        </w:drawing>
      </w:r>
    </w:p>
    <w:p w14:paraId="60AB77D0" w14:textId="20477E9F" w:rsidR="007A48E1" w:rsidRDefault="007A48E1" w:rsidP="007A48E1">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7</w:t>
      </w:r>
      <w:r w:rsidR="00B13FC2" w:rsidRPr="0062319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soil (A) ammonium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(B) nitrate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p>
    <w:p w14:paraId="0EA3E935" w14:textId="66F5A499" w:rsidR="00310614" w:rsidRPr="00033C10" w:rsidRDefault="007A48E1" w:rsidP="000772C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ammonium concentrations </w:t>
      </w:r>
      <w:r w:rsidR="00C97580">
        <w:rPr>
          <w:rFonts w:ascii="Times New Roman" w:eastAsia="Times New Roman" w:hAnsi="Times New Roman" w:cs="Times New Roman"/>
          <w:sz w:val="24"/>
          <w:szCs w:val="24"/>
        </w:rPr>
        <w:t>differed by sample date</w:t>
      </w:r>
      <w:r>
        <w:rPr>
          <w:rFonts w:ascii="Times New Roman" w:eastAsia="Times New Roman" w:hAnsi="Times New Roman" w:cs="Times New Roman"/>
          <w:sz w:val="24"/>
          <w:szCs w:val="24"/>
        </w:rPr>
        <w:t xml:space="preserve"> (LME, p&lt;0.001) </w:t>
      </w:r>
      <w:r w:rsidR="00C97580">
        <w:rPr>
          <w:rFonts w:ascii="Times New Roman" w:eastAsia="Times New Roman" w:hAnsi="Times New Roman" w:cs="Times New Roman"/>
          <w:sz w:val="24"/>
          <w:szCs w:val="24"/>
        </w:rPr>
        <w:t>with higher concentrations on 8 Nov 15 and 8 May 16 compared to 13 Jun 16</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times </w:t>
      </w:r>
      <w:r w:rsidR="00C97580">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lastRenderedPageBreak/>
        <w:t xml:space="preserve">budworms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generally not active</w:t>
      </w:r>
      <w:r w:rsidR="00C97580">
        <w:rPr>
          <w:rFonts w:ascii="Times New Roman" w:eastAsia="Times New Roman" w:hAnsi="Times New Roman" w:cs="Times New Roman"/>
          <w:sz w:val="24"/>
          <w:szCs w:val="24"/>
        </w:rPr>
        <w:t>, however there was no difference between high and low budworm site (p=0.33, LME)</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These times also coincided with the end of and the beginning of the growing season respectively.  </w:t>
      </w:r>
      <w:r w:rsidR="00C97580">
        <w:rPr>
          <w:rFonts w:ascii="Times New Roman" w:eastAsia="Times New Roman" w:hAnsi="Times New Roman" w:cs="Times New Roman"/>
          <w:sz w:val="24"/>
          <w:szCs w:val="24"/>
        </w:rPr>
        <w:t>Although soil nitrate did not differ between high and low budworm sites (p=0.76, LME), it did differ by sample event (p&lt;0.0001, LME) with a significant interaction between sample event and budworm (p=0.003, LME).  In the interaction, high budworm sites had higher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concentration than low budworm sites on 6 Nov 16 whereas as </w:t>
      </w:r>
      <w:r w:rsidR="00CB2AA5">
        <w:rPr>
          <w:rFonts w:ascii="Times New Roman" w:eastAsia="Times New Roman" w:hAnsi="Times New Roman" w:cs="Times New Roman"/>
          <w:sz w:val="24"/>
          <w:szCs w:val="24"/>
        </w:rPr>
        <w:t xml:space="preserve">low budworm sites had higher </w:t>
      </w:r>
      <w:r w:rsidR="00CB2AA5" w:rsidRPr="00CB2AA5">
        <w:rPr>
          <w:rFonts w:ascii="Times New Roman" w:eastAsia="Times New Roman" w:hAnsi="Times New Roman" w:cs="Times New Roman"/>
          <w:sz w:val="24"/>
          <w:szCs w:val="24"/>
        </w:rPr>
        <w:t>NO</w:t>
      </w:r>
      <w:r w:rsidR="00CB2AA5" w:rsidRPr="00CB2AA5">
        <w:rPr>
          <w:rFonts w:ascii="Times New Roman" w:eastAsia="Times New Roman" w:hAnsi="Times New Roman" w:cs="Times New Roman"/>
          <w:sz w:val="24"/>
          <w:szCs w:val="24"/>
          <w:vertAlign w:val="subscript"/>
        </w:rPr>
        <w:t>3</w:t>
      </w:r>
      <w:r w:rsidR="00CB2AA5">
        <w:rPr>
          <w:rFonts w:ascii="Times New Roman" w:eastAsia="Times New Roman" w:hAnsi="Times New Roman" w:cs="Times New Roman"/>
          <w:sz w:val="24"/>
          <w:szCs w:val="24"/>
          <w:vertAlign w:val="superscript"/>
        </w:rPr>
        <w:t>-</w:t>
      </w:r>
      <w:r w:rsidR="00CB2AA5">
        <w:rPr>
          <w:rFonts w:ascii="Times New Roman" w:eastAsia="Times New Roman" w:hAnsi="Times New Roman" w:cs="Times New Roman"/>
          <w:sz w:val="24"/>
          <w:szCs w:val="24"/>
          <w:vertAlign w:val="subscript"/>
        </w:rPr>
        <w:t xml:space="preserve"> </w:t>
      </w:r>
      <w:r w:rsidR="00C97580">
        <w:rPr>
          <w:rFonts w:ascii="Times New Roman" w:eastAsia="Times New Roman" w:hAnsi="Times New Roman" w:cs="Times New Roman"/>
          <w:sz w:val="24"/>
          <w:szCs w:val="24"/>
        </w:rPr>
        <w:t>on 4 Aug 16.  Usually soil NH</w:t>
      </w:r>
      <w:r w:rsidR="00C97580" w:rsidRPr="00624841">
        <w:rPr>
          <w:rFonts w:ascii="Times New Roman" w:eastAsia="Times New Roman" w:hAnsi="Times New Roman" w:cs="Times New Roman"/>
          <w:sz w:val="24"/>
          <w:szCs w:val="24"/>
          <w:vertAlign w:val="subscript"/>
        </w:rPr>
        <w:t>4</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was </w:t>
      </w:r>
      <w:r w:rsidR="00004298">
        <w:rPr>
          <w:rFonts w:ascii="Times New Roman" w:eastAsia="Times New Roman" w:hAnsi="Times New Roman" w:cs="Times New Roman"/>
          <w:sz w:val="24"/>
          <w:szCs w:val="24"/>
        </w:rPr>
        <w:t>60</w:t>
      </w:r>
      <w:r w:rsidR="000E2596">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times higher than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Soil SRP was </w:t>
      </w:r>
      <w:r w:rsidR="00C97580">
        <w:rPr>
          <w:rFonts w:ascii="Times New Roman" w:eastAsia="Times New Roman" w:hAnsi="Times New Roman" w:cs="Times New Roman"/>
          <w:sz w:val="24"/>
          <w:szCs w:val="24"/>
        </w:rPr>
        <w:t xml:space="preserve">significantly </w:t>
      </w:r>
      <w:r>
        <w:rPr>
          <w:rFonts w:ascii="Times New Roman" w:eastAsia="Times New Roman" w:hAnsi="Times New Roman" w:cs="Times New Roman"/>
          <w:sz w:val="24"/>
          <w:szCs w:val="24"/>
        </w:rPr>
        <w:t xml:space="preserve">higher in high impact </w:t>
      </w:r>
      <w:r w:rsidR="00C97580">
        <w:rPr>
          <w:rFonts w:ascii="Times New Roman" w:eastAsia="Times New Roman" w:hAnsi="Times New Roman" w:cs="Times New Roman"/>
          <w:sz w:val="24"/>
          <w:szCs w:val="24"/>
        </w:rPr>
        <w:t>sites (p=0.047, LME) but did not differ by sample event (p=</w:t>
      </w:r>
      <w:r w:rsidR="00033C10">
        <w:rPr>
          <w:rFonts w:ascii="Times New Roman" w:eastAsia="Times New Roman" w:hAnsi="Times New Roman" w:cs="Times New Roman"/>
          <w:sz w:val="24"/>
          <w:szCs w:val="24"/>
        </w:rPr>
        <w:t>0.91</w:t>
      </w:r>
      <w:commentRangeStart w:id="55"/>
      <w:r w:rsidR="00033C10">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6238CE">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 </w:t>
      </w:r>
      <w:r w:rsidR="00E7265A">
        <w:rPr>
          <w:rFonts w:ascii="Times New Roman" w:eastAsia="Times New Roman" w:hAnsi="Times New Roman" w:cs="Times New Roman"/>
          <w:sz w:val="24"/>
          <w:szCs w:val="24"/>
        </w:rPr>
        <w:t xml:space="preserve">Changes in the soil N pool indicated net nitrification (instead of net immobilization or net mineralization), </w:t>
      </w:r>
      <w:commentRangeEnd w:id="55"/>
      <w:r w:rsidR="000772C8">
        <w:rPr>
          <w:rStyle w:val="CommentReference"/>
        </w:rPr>
        <w:commentReference w:id="55"/>
      </w:r>
      <w:r w:rsidR="00E7265A">
        <w:rPr>
          <w:rFonts w:ascii="Times New Roman" w:eastAsia="Times New Roman" w:hAnsi="Times New Roman" w:cs="Times New Roman"/>
          <w:sz w:val="24"/>
          <w:szCs w:val="24"/>
        </w:rPr>
        <w:t xml:space="preserve">but net nitrification </w:t>
      </w:r>
      <w:r w:rsidR="006238CE">
        <w:rPr>
          <w:rFonts w:ascii="Times New Roman" w:eastAsia="Times New Roman" w:hAnsi="Times New Roman" w:cs="Times New Roman"/>
          <w:sz w:val="24"/>
          <w:szCs w:val="24"/>
        </w:rPr>
        <w:t>did not differ by budworm impact (p=0.53</w:t>
      </w:r>
      <w:r w:rsidR="009C21F1">
        <w:rPr>
          <w:rFonts w:ascii="Times New Roman" w:eastAsia="Times New Roman" w:hAnsi="Times New Roman" w:cs="Times New Roman"/>
          <w:sz w:val="24"/>
          <w:szCs w:val="24"/>
        </w:rPr>
        <w:t>, LME</w:t>
      </w:r>
      <w:r w:rsidR="006238CE">
        <w:rPr>
          <w:rFonts w:ascii="Times New Roman" w:eastAsia="Times New Roman" w:hAnsi="Times New Roman" w:cs="Times New Roman"/>
          <w:sz w:val="24"/>
          <w:szCs w:val="24"/>
        </w:rPr>
        <w:t>)</w:t>
      </w:r>
      <w:r w:rsidR="000772C8">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 </w:t>
      </w:r>
      <w:r w:rsidR="000772C8">
        <w:rPr>
          <w:rFonts w:ascii="Times New Roman" w:eastAsia="Times New Roman" w:hAnsi="Times New Roman" w:cs="Times New Roman"/>
          <w:sz w:val="24"/>
          <w:szCs w:val="24"/>
        </w:rPr>
        <w:t xml:space="preserve">Although </w:t>
      </w:r>
      <w:r w:rsidR="000E2596">
        <w:rPr>
          <w:rFonts w:ascii="Times New Roman" w:eastAsia="Times New Roman" w:hAnsi="Times New Roman" w:cs="Times New Roman"/>
          <w:sz w:val="24"/>
          <w:szCs w:val="24"/>
        </w:rPr>
        <w:t>the very high NO</w:t>
      </w:r>
      <w:r w:rsidR="000E2596" w:rsidRPr="001A443B">
        <w:rPr>
          <w:rFonts w:ascii="Times New Roman" w:eastAsia="Times New Roman" w:hAnsi="Times New Roman" w:cs="Times New Roman"/>
          <w:sz w:val="24"/>
          <w:szCs w:val="24"/>
          <w:vertAlign w:val="subscript"/>
        </w:rPr>
        <w:t>3</w:t>
      </w:r>
      <w:r w:rsidR="000E2596" w:rsidRPr="001A443B">
        <w:rPr>
          <w:rFonts w:ascii="Times New Roman" w:eastAsia="Times New Roman" w:hAnsi="Times New Roman" w:cs="Times New Roman"/>
          <w:sz w:val="24"/>
          <w:szCs w:val="24"/>
          <w:vertAlign w:val="superscript"/>
        </w:rPr>
        <w:t>-</w:t>
      </w:r>
      <w:r w:rsidR="000E2596">
        <w:rPr>
          <w:rFonts w:ascii="Times New Roman" w:eastAsia="Times New Roman" w:hAnsi="Times New Roman" w:cs="Times New Roman"/>
          <w:sz w:val="24"/>
          <w:szCs w:val="24"/>
        </w:rPr>
        <w:t xml:space="preserve"> value on 6 Nov 16</w:t>
      </w:r>
      <w:r w:rsidR="00761844">
        <w:rPr>
          <w:rFonts w:ascii="Times New Roman" w:eastAsia="Times New Roman" w:hAnsi="Times New Roman" w:cs="Times New Roman"/>
          <w:sz w:val="24"/>
          <w:szCs w:val="24"/>
        </w:rPr>
        <w:t xml:space="preserve">, </w:t>
      </w:r>
      <w:r w:rsidR="000772C8">
        <w:rPr>
          <w:rFonts w:ascii="Times New Roman" w:eastAsia="Times New Roman" w:hAnsi="Times New Roman" w:cs="Times New Roman"/>
          <w:sz w:val="24"/>
          <w:szCs w:val="24"/>
        </w:rPr>
        <w:t xml:space="preserve">suggested </w:t>
      </w:r>
      <w:r w:rsidR="004943EC">
        <w:rPr>
          <w:rFonts w:ascii="Times New Roman" w:eastAsia="Times New Roman" w:hAnsi="Times New Roman" w:cs="Times New Roman"/>
          <w:sz w:val="24"/>
          <w:szCs w:val="24"/>
        </w:rPr>
        <w:t>nitrification</w:t>
      </w:r>
      <w:r w:rsidR="00761844">
        <w:rPr>
          <w:rFonts w:ascii="Times New Roman" w:eastAsia="Times New Roman" w:hAnsi="Times New Roman" w:cs="Times New Roman"/>
          <w:sz w:val="24"/>
          <w:szCs w:val="24"/>
        </w:rPr>
        <w:t xml:space="preserve"> for that recorded NO</w:t>
      </w:r>
      <w:r w:rsidR="00761844" w:rsidRPr="00834553">
        <w:rPr>
          <w:rFonts w:ascii="Times New Roman" w:eastAsia="Times New Roman" w:hAnsi="Times New Roman" w:cs="Times New Roman"/>
          <w:sz w:val="24"/>
          <w:szCs w:val="24"/>
          <w:vertAlign w:val="subscript"/>
        </w:rPr>
        <w:t>3</w:t>
      </w:r>
      <w:r w:rsidR="00761844" w:rsidRPr="00834553">
        <w:rPr>
          <w:rFonts w:ascii="Times New Roman" w:eastAsia="Times New Roman" w:hAnsi="Times New Roman" w:cs="Times New Roman"/>
          <w:sz w:val="24"/>
          <w:szCs w:val="24"/>
          <w:vertAlign w:val="superscript"/>
        </w:rPr>
        <w:t>-</w:t>
      </w:r>
      <w:r w:rsidR="00761844">
        <w:rPr>
          <w:rFonts w:ascii="Times New Roman" w:eastAsia="Times New Roman" w:hAnsi="Times New Roman" w:cs="Times New Roman"/>
          <w:sz w:val="24"/>
          <w:szCs w:val="24"/>
        </w:rPr>
        <w:t xml:space="preserve"> spike</w:t>
      </w:r>
      <w:r w:rsidR="004943EC">
        <w:rPr>
          <w:rFonts w:ascii="Times New Roman" w:eastAsia="Times New Roman" w:hAnsi="Times New Roman" w:cs="Times New Roman"/>
          <w:sz w:val="24"/>
          <w:szCs w:val="24"/>
        </w:rPr>
        <w:t>, it did not differ between high and low</w:t>
      </w:r>
      <w:r w:rsidR="000772C8">
        <w:rPr>
          <w:rFonts w:ascii="Times New Roman" w:eastAsia="Times New Roman" w:hAnsi="Times New Roman" w:cs="Times New Roman"/>
          <w:sz w:val="24"/>
          <w:szCs w:val="24"/>
        </w:rPr>
        <w:t xml:space="preserve"> budworm</w:t>
      </w:r>
      <w:r w:rsidR="009C21F1">
        <w:rPr>
          <w:rFonts w:ascii="Times New Roman" w:eastAsia="Times New Roman" w:hAnsi="Times New Roman" w:cs="Times New Roman"/>
          <w:sz w:val="24"/>
          <w:szCs w:val="24"/>
        </w:rPr>
        <w:t>.</w:t>
      </w:r>
    </w:p>
    <w:p w14:paraId="54D5A7D4" w14:textId="49E86F7B" w:rsidR="00F841B8" w:rsidRDefault="00F841B8"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776ACEE0" wp14:editId="6EE233DF">
            <wp:extent cx="5943600" cy="548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il h20 and organics.tiff"/>
                    <pic:cNvPicPr/>
                  </pic:nvPicPr>
                  <pic:blipFill>
                    <a:blip r:embed="rId20"/>
                    <a:stretch>
                      <a:fillRect/>
                    </a:stretch>
                  </pic:blipFill>
                  <pic:spPr>
                    <a:xfrm>
                      <a:off x="0" y="0"/>
                      <a:ext cx="5943600" cy="5486400"/>
                    </a:xfrm>
                    <a:prstGeom prst="rect">
                      <a:avLst/>
                    </a:prstGeom>
                  </pic:spPr>
                </pic:pic>
              </a:graphicData>
            </a:graphic>
          </wp:inline>
        </w:drawing>
      </w:r>
    </w:p>
    <w:p w14:paraId="4B9A2E77" w14:textId="71D16C5E" w:rsidR="00720826" w:rsidRDefault="00720826" w:rsidP="00720826">
      <w:pPr>
        <w:spacing w:line="480" w:lineRule="auto"/>
        <w:contextualSpacing/>
        <w:rPr>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t xml:space="preserve">Figure </w:t>
      </w:r>
      <w:r w:rsidR="00BE6FDD" w:rsidRPr="00A75642">
        <w:rPr>
          <w:rFonts w:ascii="Times New Roman" w:eastAsia="Times New Roman" w:hAnsi="Times New Roman" w:cs="Times New Roman"/>
          <w:b/>
          <w:bCs/>
          <w:sz w:val="24"/>
          <w:szCs w:val="24"/>
        </w:rPr>
        <w:t>8</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w:t>
      </w:r>
      <w:r w:rsidR="00033C10">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soil moisture and </w:t>
      </w:r>
      <w:r w:rsidR="00033C10">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soil organic matter in low and high budworm stands by sample date.  Significant</w:t>
      </w:r>
      <w:r w:rsidR="00033C10">
        <w:rPr>
          <w:rFonts w:ascii="Times New Roman" w:eastAsia="Times New Roman" w:hAnsi="Times New Roman" w:cs="Times New Roman"/>
          <w:sz w:val="24"/>
          <w:szCs w:val="24"/>
        </w:rPr>
        <w:t>ly different</w:t>
      </w:r>
      <w:r>
        <w:rPr>
          <w:rFonts w:ascii="Times New Roman" w:eastAsia="Times New Roman" w:hAnsi="Times New Roman" w:cs="Times New Roman"/>
          <w:sz w:val="24"/>
          <w:szCs w:val="24"/>
        </w:rPr>
        <w:t xml:space="preserve"> sample events are noted with letters.</w:t>
      </w:r>
    </w:p>
    <w:p w14:paraId="7E32E0C7" w14:textId="1D080B53" w:rsidR="00EB72F0" w:rsidRDefault="00033C10" w:rsidP="0008731F">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Soil moisture varied among sample events (p&lt;0.001, LME) and was greater during the sample events 11 Oct 15, 8 Nov 15, 4 Aug 16, and 19 Sep 16, but there was no difference between high and low budworm sites (p=0.86, LME)</w:t>
      </w:r>
      <w:r w:rsidR="009C21F1">
        <w:rPr>
          <w:rFonts w:ascii="Times New Roman" w:eastAsia="Times New Roman" w:hAnsi="Times New Roman" w:cs="Times New Roman"/>
          <w:sz w:val="24"/>
          <w:szCs w:val="24"/>
        </w:rPr>
        <w:t xml:space="preserve"> (Figure </w:t>
      </w:r>
      <w:r w:rsidR="00403714">
        <w:rPr>
          <w:rFonts w:ascii="Times New Roman" w:eastAsia="Times New Roman" w:hAnsi="Times New Roman" w:cs="Times New Roman"/>
          <w:sz w:val="24"/>
          <w:szCs w:val="24"/>
        </w:rPr>
        <w:t>8</w:t>
      </w:r>
      <w:r w:rsidR="009C21F1">
        <w:rPr>
          <w:rFonts w:ascii="Times New Roman" w:eastAsia="Times New Roman" w:hAnsi="Times New Roman" w:cs="Times New Roman"/>
          <w:sz w:val="24"/>
          <w:szCs w:val="24"/>
        </w:rPr>
        <w:t>A)</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Soil organic matter did not </w:t>
      </w:r>
      <w:r>
        <w:rPr>
          <w:rFonts w:ascii="Times New Roman" w:eastAsia="Times New Roman" w:hAnsi="Times New Roman" w:cs="Times New Roman"/>
          <w:sz w:val="24"/>
          <w:szCs w:val="24"/>
        </w:rPr>
        <w:lastRenderedPageBreak/>
        <w:t>differ between high and low budworm sites (p=0.49, LME) or among sample dates (p=0.70, LME)</w:t>
      </w:r>
      <w:r w:rsidR="009C21F1">
        <w:rPr>
          <w:rFonts w:ascii="Times New Roman" w:eastAsia="Times New Roman" w:hAnsi="Times New Roman" w:cs="Times New Roman"/>
          <w:sz w:val="24"/>
          <w:szCs w:val="24"/>
        </w:rPr>
        <w:t xml:space="preserve"> (Figure </w:t>
      </w:r>
      <w:r w:rsidR="00403714">
        <w:rPr>
          <w:rFonts w:ascii="Times New Roman" w:eastAsia="Times New Roman" w:hAnsi="Times New Roman" w:cs="Times New Roman"/>
          <w:sz w:val="24"/>
          <w:szCs w:val="24"/>
        </w:rPr>
        <w:t>8</w:t>
      </w:r>
      <w:r w:rsidR="009C21F1">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noProof/>
          <w:sz w:val="24"/>
          <w:szCs w:val="24"/>
          <w:lang w:eastAsia="ja-JP"/>
        </w:rPr>
        <w:drawing>
          <wp:inline distT="0" distB="0" distL="0" distR="0" wp14:anchorId="5E3A19C0" wp14:editId="1ADA82B0">
            <wp:extent cx="5943600" cy="37997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 Reg.tiff"/>
                    <pic:cNvPicPr/>
                  </pic:nvPicPr>
                  <pic:blipFill>
                    <a:blip r:embed="rId21"/>
                    <a:stretch>
                      <a:fillRect/>
                    </a:stretch>
                  </pic:blipFill>
                  <pic:spPr>
                    <a:xfrm>
                      <a:off x="0" y="0"/>
                      <a:ext cx="5943600" cy="3799781"/>
                    </a:xfrm>
                    <a:prstGeom prst="rect">
                      <a:avLst/>
                    </a:prstGeom>
                  </pic:spPr>
                </pic:pic>
              </a:graphicData>
            </a:graphic>
          </wp:inline>
        </w:drawing>
      </w:r>
    </w:p>
    <w:p w14:paraId="63648DC1" w14:textId="0A37491A" w:rsidR="00EB72F0" w:rsidRDefault="00EB72F0" w:rsidP="00DA1B40">
      <w:pPr>
        <w:spacing w:line="480" w:lineRule="auto"/>
        <w:contextualSpacing/>
        <w:rPr>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t xml:space="preserve">Figure </w:t>
      </w:r>
      <w:r w:rsidR="00BE6FDD" w:rsidRPr="00A75642">
        <w:rPr>
          <w:rFonts w:ascii="Times New Roman" w:eastAsia="Times New Roman" w:hAnsi="Times New Roman" w:cs="Times New Roman"/>
          <w:b/>
          <w:bCs/>
          <w:sz w:val="24"/>
          <w:szCs w:val="24"/>
        </w:rPr>
        <w:t>9</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A regression analysis comparing </w:t>
      </w:r>
      <w:r w:rsidR="00761844">
        <w:rPr>
          <w:rFonts w:ascii="Times New Roman" w:eastAsia="Times New Roman" w:hAnsi="Times New Roman" w:cs="Times New Roman"/>
          <w:sz w:val="24"/>
          <w:szCs w:val="24"/>
        </w:rPr>
        <w:t xml:space="preserve">soil </w:t>
      </w:r>
      <w:r>
        <w:rPr>
          <w:rFonts w:ascii="Times New Roman" w:eastAsia="Times New Roman" w:hAnsi="Times New Roman" w:cs="Times New Roman"/>
          <w:sz w:val="24"/>
          <w:szCs w:val="24"/>
        </w:rPr>
        <w:t>temperature</w:t>
      </w:r>
      <w:r w:rsidR="0031750B">
        <w:rPr>
          <w:rFonts w:ascii="Times New Roman" w:eastAsia="Times New Roman" w:hAnsi="Times New Roman" w:cs="Times New Roman"/>
          <w:sz w:val="24"/>
          <w:szCs w:val="24"/>
        </w:rPr>
        <w:t xml:space="preserve"> at 2</w:t>
      </w:r>
      <w:ins w:id="56" w:author="Clay" w:date="2020-07-02T13:10:00Z">
        <w:r w:rsidR="00761844">
          <w:rPr>
            <w:rFonts w:ascii="Times New Roman" w:eastAsia="Times New Roman" w:hAnsi="Times New Roman" w:cs="Times New Roman"/>
            <w:sz w:val="24"/>
            <w:szCs w:val="24"/>
          </w:rPr>
          <w:t xml:space="preserve"> </w:t>
        </w:r>
      </w:ins>
      <w:r w:rsidR="0031750B">
        <w:rPr>
          <w:rFonts w:ascii="Times New Roman" w:eastAsia="Times New Roman" w:hAnsi="Times New Roman" w:cs="Times New Roman"/>
          <w:sz w:val="24"/>
          <w:szCs w:val="24"/>
        </w:rPr>
        <w:t>cm dep</w:t>
      </w:r>
      <w:r w:rsidR="00761844">
        <w:rPr>
          <w:rFonts w:ascii="Times New Roman" w:eastAsia="Times New Roman" w:hAnsi="Times New Roman" w:cs="Times New Roman"/>
          <w:sz w:val="24"/>
          <w:szCs w:val="24"/>
        </w:rPr>
        <w:t>th</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and air temperature</w:t>
      </w:r>
      <w:r>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(p</w:t>
      </w:r>
      <w:r>
        <w:rPr>
          <w:rFonts w:ascii="Times New Roman" w:eastAsia="Times New Roman" w:hAnsi="Times New Roman" w:cs="Times New Roman"/>
          <w:sz w:val="24"/>
          <w:szCs w:val="24"/>
        </w:rPr>
        <w:t>&lt;0.0001</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w:t>
      </w:r>
      <w:r w:rsidR="00B121CA">
        <w:rPr>
          <w:rFonts w:ascii="Times New Roman" w:eastAsia="Times New Roman" w:hAnsi="Times New Roman" w:cs="Times New Roman"/>
          <w:sz w:val="24"/>
          <w:szCs w:val="24"/>
        </w:rPr>
        <w:t>78</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51E4B440" w14:textId="7BD9CFB1" w:rsidR="0022258E" w:rsidRDefault="00540744" w:rsidP="00EF27FA">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Soil temperature followed the expected pattern of increasing during spring and summer months and decreasing during winter and fall months</w:t>
      </w:r>
      <w:r w:rsidR="00B121CA">
        <w:rPr>
          <w:rFonts w:ascii="Times New Roman" w:eastAsia="Times New Roman" w:hAnsi="Times New Roman" w:cs="Times New Roman"/>
          <w:sz w:val="24"/>
          <w:szCs w:val="24"/>
        </w:rPr>
        <w:t xml:space="preserve"> (data not shown), and soil temperature was strongly correlated with air temperature (R</w:t>
      </w:r>
      <w:r w:rsidR="00B121CA" w:rsidRPr="00EF27FA">
        <w:rPr>
          <w:rFonts w:ascii="Times New Roman" w:eastAsia="Times New Roman" w:hAnsi="Times New Roman" w:cs="Times New Roman"/>
          <w:sz w:val="24"/>
          <w:szCs w:val="24"/>
          <w:vertAlign w:val="superscript"/>
        </w:rPr>
        <w:t>2</w:t>
      </w:r>
      <w:r w:rsidR="00B121CA">
        <w:rPr>
          <w:rFonts w:ascii="Times New Roman" w:eastAsia="Times New Roman" w:hAnsi="Times New Roman" w:cs="Times New Roman"/>
          <w:sz w:val="24"/>
          <w:szCs w:val="24"/>
        </w:rPr>
        <w:t xml:space="preserve"> = 0.78, p&lt;0.0001, linear regression)</w:t>
      </w:r>
      <w:r w:rsidR="0022258E">
        <w:rPr>
          <w:rFonts w:ascii="Times New Roman" w:eastAsia="Times New Roman" w:hAnsi="Times New Roman" w:cs="Times New Roman"/>
          <w:sz w:val="24"/>
          <w:szCs w:val="24"/>
        </w:rPr>
        <w:t>.</w:t>
      </w:r>
      <w:r w:rsidR="003C4EA8">
        <w:rPr>
          <w:rFonts w:ascii="Times New Roman" w:hAnsi="Times New Roman" w:cs="Times New Roman" w:hint="eastAsia"/>
          <w:sz w:val="24"/>
          <w:szCs w:val="24"/>
          <w:lang w:eastAsia="ja-JP"/>
        </w:rPr>
        <w:t xml:space="preserve">  </w:t>
      </w:r>
      <w:r w:rsidR="00761844">
        <w:rPr>
          <w:rFonts w:ascii="Times New Roman" w:hAnsi="Times New Roman" w:cs="Times New Roman"/>
          <w:sz w:val="24"/>
          <w:szCs w:val="24"/>
          <w:lang w:eastAsia="ja-JP"/>
        </w:rPr>
        <w:t xml:space="preserve">Budworm herbivory level did not influence soil temperature.  As expected, </w:t>
      </w:r>
      <w:r w:rsidR="00761844">
        <w:rPr>
          <w:rFonts w:ascii="Times New Roman" w:eastAsia="Times New Roman" w:hAnsi="Times New Roman" w:cs="Times New Roman"/>
          <w:sz w:val="24"/>
          <w:szCs w:val="24"/>
        </w:rPr>
        <w:t xml:space="preserve">temperature </w:t>
      </w:r>
      <w:r w:rsidR="0022258E">
        <w:rPr>
          <w:rFonts w:ascii="Times New Roman" w:eastAsia="Times New Roman" w:hAnsi="Times New Roman" w:cs="Times New Roman"/>
          <w:sz w:val="24"/>
          <w:szCs w:val="24"/>
        </w:rPr>
        <w:t xml:space="preserve">increased and decreased more rapidly at shallow compared to deeper </w:t>
      </w:r>
      <w:r w:rsidR="00761844">
        <w:rPr>
          <w:rFonts w:ascii="Times New Roman" w:eastAsia="Times New Roman" w:hAnsi="Times New Roman" w:cs="Times New Roman"/>
          <w:sz w:val="24"/>
          <w:szCs w:val="24"/>
        </w:rPr>
        <w:t>depths</w:t>
      </w:r>
      <w:r w:rsidR="0022258E">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and soil temperature differences among dates were less variable in</w:t>
      </w:r>
      <w:r w:rsidR="00403714">
        <w:rPr>
          <w:rFonts w:ascii="Times New Roman" w:eastAsia="Times New Roman" w:hAnsi="Times New Roman" w:cs="Times New Roman"/>
          <w:sz w:val="24"/>
          <w:szCs w:val="24"/>
        </w:rPr>
        <w:t xml:space="preserve"> the</w:t>
      </w:r>
      <w:r w:rsidR="00761844">
        <w:rPr>
          <w:rFonts w:ascii="Times New Roman" w:eastAsia="Times New Roman" w:hAnsi="Times New Roman" w:cs="Times New Roman"/>
          <w:sz w:val="24"/>
          <w:szCs w:val="24"/>
        </w:rPr>
        <w:t xml:space="preserve"> deepest measurement at 10 cm </w:t>
      </w:r>
      <w:r w:rsidR="003C4EA8">
        <w:rPr>
          <w:rFonts w:ascii="Times New Roman" w:hAnsi="Times New Roman" w:cs="Times New Roman" w:hint="eastAsia"/>
          <w:sz w:val="24"/>
          <w:szCs w:val="24"/>
          <w:lang w:eastAsia="ja-JP"/>
        </w:rPr>
        <w:t>(data not shown)</w:t>
      </w:r>
      <w:r w:rsidR="0022258E">
        <w:rPr>
          <w:rFonts w:ascii="Times New Roman" w:eastAsia="Times New Roman" w:hAnsi="Times New Roman" w:cs="Times New Roman"/>
          <w:sz w:val="24"/>
          <w:szCs w:val="24"/>
        </w:rPr>
        <w:t>.</w:t>
      </w:r>
    </w:p>
    <w:p w14:paraId="415CE971" w14:textId="77777777" w:rsidR="00540744" w:rsidRPr="00EB72F0" w:rsidRDefault="00540744" w:rsidP="00DA1B40">
      <w:pPr>
        <w:spacing w:line="480" w:lineRule="auto"/>
        <w:contextualSpacing/>
        <w:rPr>
          <w:rFonts w:ascii="Times New Roman" w:eastAsia="Times New Roman" w:hAnsi="Times New Roman" w:cs="Times New Roman"/>
          <w:sz w:val="24"/>
          <w:szCs w:val="24"/>
        </w:rPr>
      </w:pPr>
    </w:p>
    <w:p w14:paraId="436FC7D7" w14:textId="1CF27F8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lastRenderedPageBreak/>
        <w:t>IV</w:t>
      </w:r>
    </w:p>
    <w:p w14:paraId="7F32F4FF" w14:textId="4F8AB031"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DISCUSSION</w:t>
      </w:r>
    </w:p>
    <w:p w14:paraId="44A88C5D" w14:textId="09E8F126" w:rsidR="004162F7" w:rsidRDefault="00B13FC2" w:rsidP="007C217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study I investigated</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how </w:t>
      </w:r>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throughfall </w:t>
      </w:r>
      <w:r w:rsidR="00030485">
        <w:rPr>
          <w:rFonts w:ascii="Times New Roman" w:eastAsia="Times New Roman" w:hAnsi="Times New Roman" w:cs="Times New Roman"/>
          <w:sz w:val="24"/>
          <w:szCs w:val="24"/>
        </w:rPr>
        <w:t xml:space="preserve">chemistry, </w:t>
      </w:r>
      <w:r>
        <w:rPr>
          <w:rFonts w:ascii="Times New Roman" w:eastAsia="Times New Roman" w:hAnsi="Times New Roman" w:cs="Times New Roman"/>
          <w:sz w:val="24"/>
          <w:szCs w:val="24"/>
        </w:rPr>
        <w:t xml:space="preserve">leaf litter </w:t>
      </w:r>
      <w:r w:rsidR="00030485">
        <w:rPr>
          <w:rFonts w:ascii="Times New Roman" w:eastAsia="Times New Roman" w:hAnsi="Times New Roman" w:cs="Times New Roman"/>
          <w:sz w:val="24"/>
          <w:szCs w:val="24"/>
        </w:rPr>
        <w:t xml:space="preserve">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w:t>
      </w:r>
      <w:r w:rsidR="006B24B5">
        <w:rPr>
          <w:rFonts w:ascii="Times New Roman" w:eastAsia="Times New Roman" w:hAnsi="Times New Roman" w:cs="Times New Roman"/>
          <w:sz w:val="24"/>
          <w:szCs w:val="24"/>
        </w:rPr>
        <w:t xml:space="preserve">eastern </w:t>
      </w:r>
      <w:r w:rsidR="00A31EB0">
        <w:rPr>
          <w:rFonts w:ascii="Times New Roman" w:eastAsia="Times New Roman" w:hAnsi="Times New Roman" w:cs="Times New Roman"/>
          <w:sz w:val="24"/>
          <w:szCs w:val="24"/>
        </w:rPr>
        <w:t>Cascades</w:t>
      </w:r>
      <w:r w:rsidR="006B24B5">
        <w:rPr>
          <w:rFonts w:ascii="Times New Roman" w:eastAsia="Times New Roman" w:hAnsi="Times New Roman" w:cs="Times New Roman"/>
          <w:sz w:val="24"/>
          <w:szCs w:val="24"/>
        </w:rPr>
        <w:t xml:space="preserve"> of central Washington</w:t>
      </w:r>
      <w:r w:rsidR="00A31EB0">
        <w:rPr>
          <w:rFonts w:ascii="Times New Roman" w:eastAsia="Times New Roman" w:hAnsi="Times New Roman" w:cs="Times New Roman"/>
          <w:sz w:val="24"/>
          <w:szCs w:val="24"/>
        </w:rPr>
        <w:t xml:space="preserve">. </w:t>
      </w:r>
      <w:r w:rsidR="00F0423F">
        <w:rPr>
          <w:rFonts w:ascii="Times New Roman" w:hAnsi="Times New Roman" w:cs="Times New Roman" w:hint="eastAsia"/>
          <w:sz w:val="24"/>
          <w:szCs w:val="24"/>
          <w:lang w:eastAsia="ja-JP"/>
        </w:rPr>
        <w:t xml:space="preserve"> </w:t>
      </w:r>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r w:rsidR="006242DB">
        <w:rPr>
          <w:rFonts w:ascii="Times New Roman" w:eastAsia="Times New Roman" w:hAnsi="Times New Roman" w:cs="Times New Roman"/>
          <w:sz w:val="24"/>
          <w:szCs w:val="24"/>
        </w:rPr>
        <w:t xml:space="preserve">herbivory </w:t>
      </w:r>
      <w:r w:rsidR="006122BD">
        <w:rPr>
          <w:rFonts w:ascii="Times New Roman" w:eastAsia="Times New Roman" w:hAnsi="Times New Roman" w:cs="Times New Roman"/>
          <w:sz w:val="24"/>
          <w:szCs w:val="24"/>
        </w:rPr>
        <w:t>increased</w:t>
      </w:r>
      <w:r w:rsidR="006242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 loss from the canopy</w:t>
      </w:r>
      <w:r w:rsidR="006B24B5">
        <w:rPr>
          <w:rFonts w:ascii="Times New Roman" w:eastAsia="Times New Roman" w:hAnsi="Times New Roman" w:cs="Times New Roman"/>
          <w:sz w:val="24"/>
          <w:szCs w:val="24"/>
        </w:rPr>
        <w:t>, especially for NH</w:t>
      </w:r>
      <w:r w:rsidR="006B24B5" w:rsidRPr="001A443B">
        <w:rPr>
          <w:rFonts w:ascii="Times New Roman" w:eastAsia="Times New Roman" w:hAnsi="Times New Roman" w:cs="Times New Roman"/>
          <w:sz w:val="24"/>
          <w:szCs w:val="24"/>
          <w:vertAlign w:val="subscript"/>
        </w:rPr>
        <w:t>4</w:t>
      </w:r>
      <w:r w:rsidR="006B24B5" w:rsidRPr="001A443B">
        <w:rPr>
          <w:rFonts w:ascii="Times New Roman" w:eastAsia="Times New Roman" w:hAnsi="Times New Roman" w:cs="Times New Roman"/>
          <w:sz w:val="24"/>
          <w:szCs w:val="24"/>
          <w:vertAlign w:val="superscript"/>
        </w:rPr>
        <w:t>+</w:t>
      </w:r>
      <w:r w:rsidR="006242DB">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WSB did not </w:t>
      </w:r>
      <w:r w:rsidR="006122BD">
        <w:rPr>
          <w:rFonts w:ascii="Times New Roman" w:eastAsia="Times New Roman" w:hAnsi="Times New Roman" w:cs="Times New Roman"/>
          <w:sz w:val="24"/>
          <w:szCs w:val="24"/>
        </w:rPr>
        <w:t xml:space="preserve">affect </w:t>
      </w:r>
      <w:r w:rsidR="006B24B5">
        <w:rPr>
          <w:rFonts w:ascii="Times New Roman" w:eastAsia="Times New Roman" w:hAnsi="Times New Roman" w:cs="Times New Roman"/>
          <w:sz w:val="24"/>
          <w:szCs w:val="24"/>
        </w:rPr>
        <w:t>throughfall SRP and DOC</w:t>
      </w:r>
      <w:r w:rsidR="00F0423F">
        <w:rPr>
          <w:rFonts w:ascii="Times New Roman" w:hAnsi="Times New Roman" w:cs="Times New Roman" w:hint="eastAsia"/>
          <w:sz w:val="24"/>
          <w:szCs w:val="24"/>
          <w:lang w:eastAsia="ja-JP"/>
        </w:rPr>
        <w:t>.  Instead,</w:t>
      </w:r>
      <w:r w:rsidR="00F0423F">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higher concentrations of </w:t>
      </w:r>
      <w:r w:rsidR="00F0423F">
        <w:rPr>
          <w:rFonts w:ascii="Times New Roman" w:hAnsi="Times New Roman" w:cs="Times New Roman" w:hint="eastAsia"/>
          <w:sz w:val="24"/>
          <w:szCs w:val="24"/>
          <w:lang w:eastAsia="ja-JP"/>
        </w:rPr>
        <w:t xml:space="preserve">SRP and DOC </w:t>
      </w:r>
      <w:r w:rsidR="006B24B5">
        <w:rPr>
          <w:rFonts w:ascii="Times New Roman" w:eastAsia="Times New Roman" w:hAnsi="Times New Roman" w:cs="Times New Roman"/>
          <w:sz w:val="24"/>
          <w:szCs w:val="24"/>
        </w:rPr>
        <w:t xml:space="preserve">in throughfall were seen in two heavy rainfall events suggesting hydrologic control.  </w:t>
      </w:r>
      <w:r w:rsidR="006122BD">
        <w:rPr>
          <w:rFonts w:ascii="Times New Roman" w:eastAsia="Times New Roman" w:hAnsi="Times New Roman" w:cs="Times New Roman"/>
          <w:sz w:val="24"/>
          <w:szCs w:val="24"/>
        </w:rPr>
        <w:t xml:space="preserve">Budworm herbivory increased organic matter loss from the canopy as frass in summer in comparison to low budworm sites which lost more organic matter as litter in fall.  </w:t>
      </w:r>
      <w:r w:rsidR="001A443B">
        <w:rPr>
          <w:rFonts w:ascii="Times New Roman" w:eastAsia="Times New Roman" w:hAnsi="Times New Roman" w:cs="Times New Roman"/>
          <w:sz w:val="24"/>
          <w:szCs w:val="24"/>
        </w:rPr>
        <w:t>Unexpectedly, decomposition</w:t>
      </w:r>
      <w:r w:rsidR="006B24B5">
        <w:rPr>
          <w:rFonts w:ascii="Times New Roman" w:eastAsia="Times New Roman" w:hAnsi="Times New Roman" w:cs="Times New Roman"/>
          <w:sz w:val="24"/>
          <w:szCs w:val="24"/>
        </w:rPr>
        <w:t xml:space="preserve"> rates were faster </w:t>
      </w:r>
      <w:r w:rsidR="00F0423F">
        <w:rPr>
          <w:rFonts w:ascii="Times New Roman" w:hAnsi="Times New Roman" w:cs="Times New Roman" w:hint="eastAsia"/>
          <w:sz w:val="24"/>
          <w:szCs w:val="24"/>
          <w:lang w:eastAsia="ja-JP"/>
        </w:rPr>
        <w:t xml:space="preserve">in </w:t>
      </w:r>
      <w:r w:rsidR="001243B3">
        <w:rPr>
          <w:rFonts w:ascii="Times New Roman" w:eastAsia="Times New Roman" w:hAnsi="Times New Roman" w:cs="Times New Roman"/>
          <w:sz w:val="24"/>
          <w:szCs w:val="24"/>
        </w:rPr>
        <w:t xml:space="preserve">low budworm sites </w:t>
      </w:r>
      <w:r w:rsidR="006B24B5">
        <w:rPr>
          <w:rFonts w:ascii="Times New Roman" w:eastAsia="Times New Roman" w:hAnsi="Times New Roman" w:cs="Times New Roman"/>
          <w:sz w:val="24"/>
          <w:szCs w:val="24"/>
        </w:rPr>
        <w:t xml:space="preserve">compared to </w:t>
      </w:r>
      <w:r w:rsidR="001243B3">
        <w:rPr>
          <w:rFonts w:ascii="Times New Roman" w:eastAsia="Times New Roman" w:hAnsi="Times New Roman" w:cs="Times New Roman"/>
          <w:sz w:val="24"/>
          <w:szCs w:val="24"/>
        </w:rPr>
        <w:t>high budworm sites</w:t>
      </w:r>
      <w:r w:rsidR="006B24B5">
        <w:rPr>
          <w:rFonts w:ascii="Times New Roman" w:eastAsia="Times New Roman" w:hAnsi="Times New Roman" w:cs="Times New Roman"/>
          <w:sz w:val="24"/>
          <w:szCs w:val="24"/>
        </w:rPr>
        <w:t xml:space="preserve"> for non-native deciduous litter and for native coniferous litter</w:t>
      </w:r>
      <w:r w:rsidR="001243B3">
        <w:rPr>
          <w:rFonts w:ascii="Times New Roman" w:eastAsia="Times New Roman" w:hAnsi="Times New Roman" w:cs="Times New Roman"/>
          <w:sz w:val="24"/>
          <w:szCs w:val="24"/>
        </w:rPr>
        <w:t>.</w:t>
      </w:r>
      <w:r w:rsidR="007C2178">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 Decomposition of deciduous litter was additionally positively influenced by total N deposited by throughfall.  </w:t>
      </w:r>
      <w:r w:rsidR="001243B3">
        <w:rPr>
          <w:rFonts w:ascii="Times New Roman" w:eastAsia="Times New Roman" w:hAnsi="Times New Roman" w:cs="Times New Roman"/>
          <w:sz w:val="24"/>
          <w:szCs w:val="24"/>
        </w:rPr>
        <w:t>S</w:t>
      </w:r>
      <w:r w:rsidR="007C2178">
        <w:rPr>
          <w:rFonts w:ascii="Times New Roman" w:eastAsia="Times New Roman" w:hAnsi="Times New Roman" w:cs="Times New Roman"/>
          <w:sz w:val="24"/>
          <w:szCs w:val="24"/>
        </w:rPr>
        <w:t xml:space="preserve">easonality </w:t>
      </w:r>
      <w:r w:rsidR="001243B3">
        <w:rPr>
          <w:rFonts w:ascii="Times New Roman" w:eastAsia="Times New Roman" w:hAnsi="Times New Roman" w:cs="Times New Roman"/>
          <w:sz w:val="24"/>
          <w:szCs w:val="24"/>
        </w:rPr>
        <w:t>was the</w:t>
      </w:r>
      <w:r w:rsidR="006B24B5">
        <w:rPr>
          <w:rFonts w:ascii="Times New Roman" w:eastAsia="Times New Roman" w:hAnsi="Times New Roman" w:cs="Times New Roman"/>
          <w:sz w:val="24"/>
          <w:szCs w:val="24"/>
        </w:rPr>
        <w:t xml:space="preserve"> main</w:t>
      </w:r>
      <w:r w:rsidR="001243B3">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driver of differences in </w:t>
      </w:r>
      <w:r w:rsidR="001243B3">
        <w:rPr>
          <w:rFonts w:ascii="Times New Roman" w:eastAsia="Times New Roman" w:hAnsi="Times New Roman" w:cs="Times New Roman"/>
          <w:sz w:val="24"/>
          <w:szCs w:val="24"/>
        </w:rPr>
        <w:t>soil moisture, soil temperature, and soil ammonium</w:t>
      </w:r>
      <w:r w:rsidR="006B24B5">
        <w:rPr>
          <w:rFonts w:ascii="Times New Roman" w:eastAsia="Times New Roman" w:hAnsi="Times New Roman" w:cs="Times New Roman"/>
          <w:sz w:val="24"/>
          <w:szCs w:val="24"/>
        </w:rPr>
        <w:t xml:space="preserve"> whereas </w:t>
      </w:r>
      <w:r w:rsidR="006242DB">
        <w:rPr>
          <w:rFonts w:ascii="Times New Roman" w:eastAsia="Times New Roman" w:hAnsi="Times New Roman" w:cs="Times New Roman"/>
          <w:sz w:val="24"/>
          <w:szCs w:val="24"/>
        </w:rPr>
        <w:t xml:space="preserve">budworm herbivory and seasonality interacted in </w:t>
      </w:r>
      <w:r w:rsidR="001B10C3">
        <w:rPr>
          <w:rFonts w:ascii="Times New Roman" w:eastAsia="Times New Roman" w:hAnsi="Times New Roman" w:cs="Times New Roman"/>
          <w:sz w:val="24"/>
          <w:szCs w:val="24"/>
        </w:rPr>
        <w:t xml:space="preserve">soil nitrate </w:t>
      </w:r>
      <w:r w:rsidR="006B24B5">
        <w:rPr>
          <w:rFonts w:ascii="Times New Roman" w:eastAsia="Times New Roman" w:hAnsi="Times New Roman" w:cs="Times New Roman"/>
          <w:sz w:val="24"/>
          <w:szCs w:val="24"/>
        </w:rPr>
        <w:t xml:space="preserve">concentrations.  </w:t>
      </w:r>
      <w:r w:rsidR="006122BD">
        <w:rPr>
          <w:rFonts w:ascii="Times New Roman" w:eastAsia="Times New Roman" w:hAnsi="Times New Roman" w:cs="Times New Roman"/>
          <w:sz w:val="24"/>
          <w:szCs w:val="24"/>
        </w:rPr>
        <w:t xml:space="preserve">Soil phosphorus concentrations were clearly higher in high compared to low budworm sites.  </w:t>
      </w:r>
      <w:r w:rsidR="006B24B5">
        <w:rPr>
          <w:rFonts w:ascii="Times New Roman" w:eastAsia="Times New Roman" w:hAnsi="Times New Roman" w:cs="Times New Roman"/>
          <w:sz w:val="24"/>
          <w:szCs w:val="24"/>
        </w:rPr>
        <w:t xml:space="preserve">Unexpectedly, budworms did not influence net nitrification </w:t>
      </w:r>
      <w:r w:rsidR="00363FB5">
        <w:rPr>
          <w:rFonts w:ascii="Times New Roman" w:eastAsia="Times New Roman" w:hAnsi="Times New Roman" w:cs="Times New Roman"/>
          <w:sz w:val="24"/>
          <w:szCs w:val="24"/>
        </w:rPr>
        <w:t>rate.</w:t>
      </w:r>
    </w:p>
    <w:p w14:paraId="29F0C2D6" w14:textId="191CEBFF" w:rsidR="00A31EB0" w:rsidRPr="00D614C5" w:rsidRDefault="00A31EB0"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Throughfall </w:t>
      </w:r>
      <w:r w:rsidR="00684F3D" w:rsidRPr="00D614C5">
        <w:rPr>
          <w:rFonts w:ascii="Times New Roman" w:eastAsia="Times New Roman" w:hAnsi="Times New Roman" w:cs="Times New Roman"/>
          <w:sz w:val="24"/>
          <w:szCs w:val="24"/>
          <w:u w:val="single"/>
        </w:rPr>
        <w:t>Nitrogen</w:t>
      </w:r>
    </w:p>
    <w:p w14:paraId="752CE844" w14:textId="59175ED9" w:rsidR="009C1D0D" w:rsidRPr="009C1D0D" w:rsidRDefault="001061B0" w:rsidP="0008731F">
      <w:pPr>
        <w:spacing w:line="480" w:lineRule="auto"/>
        <w:contextualSpacing/>
        <w:rPr>
          <w:rFonts w:ascii="Times New Roman" w:hAnsi="Times New Roman" w:cs="Times New Roman"/>
          <w:sz w:val="24"/>
          <w:szCs w:val="24"/>
          <w:lang w:eastAsia="ja-JP"/>
        </w:rPr>
      </w:pPr>
      <w:r>
        <w:rPr>
          <w:rFonts w:ascii="Times New Roman" w:eastAsia="Times New Roman" w:hAnsi="Times New Roman" w:cs="Times New Roman"/>
          <w:sz w:val="24"/>
          <w:szCs w:val="24"/>
        </w:rPr>
        <w:tab/>
      </w:r>
      <w:r w:rsidR="008E480E">
        <w:rPr>
          <w:rFonts w:ascii="Times New Roman" w:eastAsia="Times New Roman" w:hAnsi="Times New Roman" w:cs="Times New Roman"/>
          <w:sz w:val="24"/>
          <w:szCs w:val="24"/>
        </w:rPr>
        <w:t xml:space="preserve">I hypothesized that budworms would increase the amount of DIN in throughfall, and </w:t>
      </w:r>
      <w:r w:rsidR="00F0423F">
        <w:rPr>
          <w:rFonts w:ascii="Times New Roman" w:hAnsi="Times New Roman" w:cs="Times New Roman" w:hint="eastAsia"/>
          <w:sz w:val="24"/>
          <w:szCs w:val="24"/>
          <w:lang w:eastAsia="ja-JP"/>
        </w:rPr>
        <w:t>t</w:t>
      </w:r>
      <w:r w:rsidR="00F0423F">
        <w:rPr>
          <w:rFonts w:ascii="Times New Roman" w:eastAsia="Times New Roman" w:hAnsi="Times New Roman" w:cs="Times New Roman"/>
          <w:sz w:val="24"/>
          <w:szCs w:val="24"/>
        </w:rPr>
        <w:t xml:space="preserve">hroughout this study, there was an interaction between WSB </w:t>
      </w:r>
      <w:r w:rsidR="00F0423F">
        <w:rPr>
          <w:rFonts w:ascii="Times New Roman" w:hAnsi="Times New Roman" w:cs="Times New Roman" w:hint="eastAsia"/>
          <w:sz w:val="24"/>
          <w:szCs w:val="24"/>
          <w:lang w:eastAsia="ja-JP"/>
        </w:rPr>
        <w:t xml:space="preserve">level </w:t>
      </w:r>
      <w:r w:rsidR="00F0423F">
        <w:rPr>
          <w:rFonts w:ascii="Times New Roman" w:eastAsia="Times New Roman" w:hAnsi="Times New Roman" w:cs="Times New Roman"/>
          <w:sz w:val="24"/>
          <w:szCs w:val="24"/>
        </w:rPr>
        <w:t xml:space="preserve">and </w:t>
      </w:r>
      <w:r w:rsidR="00F0423F">
        <w:rPr>
          <w:rFonts w:ascii="Times New Roman" w:hAnsi="Times New Roman" w:cs="Times New Roman" w:hint="eastAsia"/>
          <w:sz w:val="24"/>
          <w:szCs w:val="24"/>
          <w:lang w:eastAsia="ja-JP"/>
        </w:rPr>
        <w:t xml:space="preserve">sample date </w:t>
      </w:r>
      <w:r w:rsidR="00F0423F">
        <w:rPr>
          <w:rFonts w:ascii="Times New Roman" w:eastAsia="Times New Roman" w:hAnsi="Times New Roman" w:cs="Times New Roman"/>
          <w:sz w:val="24"/>
          <w:szCs w:val="24"/>
        </w:rPr>
        <w:t xml:space="preserve">for throughfall ammonium. </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On three</w:t>
      </w:r>
      <w:r w:rsidR="006122BD">
        <w:rPr>
          <w:rFonts w:ascii="Times New Roman" w:hAnsi="Times New Roman" w:cs="Times New Roman"/>
          <w:sz w:val="24"/>
          <w:szCs w:val="24"/>
          <w:lang w:eastAsia="ja-JP"/>
        </w:rPr>
        <w:t xml:space="preserve"> of</w:t>
      </w:r>
      <w:r w:rsidR="00533C98">
        <w:rPr>
          <w:rFonts w:ascii="Times New Roman" w:hAnsi="Times New Roman" w:cs="Times New Roman" w:hint="eastAsia"/>
          <w:sz w:val="24"/>
          <w:szCs w:val="24"/>
          <w:lang w:eastAsia="ja-JP"/>
        </w:rPr>
        <w:t xml:space="preserve"> </w:t>
      </w:r>
      <w:r>
        <w:rPr>
          <w:rFonts w:ascii="Times New Roman" w:eastAsia="Times New Roman" w:hAnsi="Times New Roman" w:cs="Times New Roman"/>
          <w:sz w:val="24"/>
          <w:szCs w:val="24"/>
        </w:rPr>
        <w:t>four sample dates, 21 Jun 16, 13 Jul 16, and 21 Jul 16</w:t>
      </w:r>
      <w:r w:rsidR="006122B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33C98">
        <w:rPr>
          <w:rFonts w:ascii="Times New Roman" w:hAnsi="Times New Roman" w:cs="Times New Roman" w:hint="eastAsia"/>
          <w:sz w:val="24"/>
          <w:szCs w:val="24"/>
          <w:lang w:eastAsia="ja-JP"/>
        </w:rPr>
        <w:t xml:space="preserve">I observed higher </w:t>
      </w:r>
      <w:r w:rsidR="00533C98">
        <w:rPr>
          <w:rFonts w:ascii="Times New Roman" w:eastAsia="Times New Roman" w:hAnsi="Times New Roman" w:cs="Times New Roman"/>
          <w:sz w:val="24"/>
          <w:szCs w:val="24"/>
        </w:rPr>
        <w:t xml:space="preserve">concentration of ammonium </w:t>
      </w:r>
      <w:r w:rsidR="00533C98">
        <w:rPr>
          <w:rFonts w:ascii="Times New Roman" w:hAnsi="Times New Roman" w:cs="Times New Roman" w:hint="eastAsia"/>
          <w:sz w:val="24"/>
          <w:szCs w:val="24"/>
          <w:lang w:eastAsia="ja-JP"/>
        </w:rPr>
        <w:t xml:space="preserve">coinciding with </w:t>
      </w:r>
      <w:r w:rsidR="00F0423F">
        <w:rPr>
          <w:rFonts w:ascii="Times New Roman" w:eastAsia="Times New Roman" w:hAnsi="Times New Roman" w:cs="Times New Roman"/>
          <w:sz w:val="24"/>
          <w:szCs w:val="24"/>
        </w:rPr>
        <w:t>budworm</w:t>
      </w:r>
      <w:r w:rsidR="00F0423F">
        <w:rPr>
          <w:rFonts w:ascii="Times New Roman" w:hAnsi="Times New Roman" w:cs="Times New Roman" w:hint="eastAsia"/>
          <w:sz w:val="24"/>
          <w:szCs w:val="24"/>
          <w:lang w:eastAsia="ja-JP"/>
        </w:rPr>
        <w:t xml:space="preserve"> feeding </w:t>
      </w:r>
      <w:r w:rsidR="00533C98">
        <w:rPr>
          <w:rFonts w:ascii="Times New Roman" w:hAnsi="Times New Roman" w:cs="Times New Roman" w:hint="eastAsia"/>
          <w:sz w:val="24"/>
          <w:szCs w:val="24"/>
          <w:lang w:eastAsia="ja-JP"/>
        </w:rPr>
        <w:t>or immediately after feeding</w:t>
      </w:r>
      <w:r>
        <w:rPr>
          <w:rFonts w:ascii="Times New Roman" w:eastAsia="Times New Roman" w:hAnsi="Times New Roman" w:cs="Times New Roman"/>
          <w:sz w:val="24"/>
          <w:szCs w:val="24"/>
        </w:rPr>
        <w:t>.</w:t>
      </w:r>
      <w:r w:rsidR="00107FF3">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 xml:space="preserve"> During </w:t>
      </w:r>
      <w:r w:rsidR="00107FF3">
        <w:rPr>
          <w:rFonts w:ascii="Times New Roman" w:eastAsia="Times New Roman" w:hAnsi="Times New Roman" w:cs="Times New Roman"/>
          <w:sz w:val="24"/>
          <w:szCs w:val="24"/>
        </w:rPr>
        <w:t xml:space="preserve">pest outbreaks </w:t>
      </w:r>
      <w:r w:rsidR="006122BD">
        <w:rPr>
          <w:rFonts w:ascii="Times New Roman" w:eastAsia="Times New Roman" w:hAnsi="Times New Roman" w:cs="Times New Roman"/>
          <w:sz w:val="24"/>
          <w:szCs w:val="24"/>
        </w:rPr>
        <w:t xml:space="preserve">in Scots pine forests, </w:t>
      </w:r>
      <w:r w:rsidR="00107FF3">
        <w:rPr>
          <w:rFonts w:ascii="Times New Roman" w:eastAsia="Times New Roman" w:hAnsi="Times New Roman" w:cs="Times New Roman"/>
          <w:sz w:val="24"/>
          <w:szCs w:val="24"/>
        </w:rPr>
        <w:t xml:space="preserve">N fluxes </w:t>
      </w:r>
      <w:r w:rsidR="006122BD">
        <w:rPr>
          <w:rFonts w:ascii="Times New Roman" w:eastAsia="Times New Roman" w:hAnsi="Times New Roman" w:cs="Times New Roman"/>
          <w:sz w:val="24"/>
          <w:szCs w:val="24"/>
        </w:rPr>
        <w:t xml:space="preserve">from </w:t>
      </w:r>
      <w:r w:rsidR="00FA7377">
        <w:rPr>
          <w:rFonts w:ascii="Times New Roman" w:eastAsia="Times New Roman" w:hAnsi="Times New Roman" w:cs="Times New Roman"/>
          <w:sz w:val="24"/>
          <w:szCs w:val="24"/>
        </w:rPr>
        <w:t>throughfall</w:t>
      </w:r>
      <w:r w:rsidR="006122BD">
        <w:rPr>
          <w:rFonts w:ascii="Times New Roman" w:eastAsia="Times New Roman" w:hAnsi="Times New Roman" w:cs="Times New Roman"/>
          <w:sz w:val="24"/>
          <w:szCs w:val="24"/>
        </w:rPr>
        <w:t xml:space="preserve"> </w:t>
      </w:r>
      <w:r w:rsidR="00107FF3">
        <w:rPr>
          <w:rFonts w:ascii="Times New Roman" w:eastAsia="Times New Roman" w:hAnsi="Times New Roman" w:cs="Times New Roman"/>
          <w:sz w:val="24"/>
          <w:szCs w:val="24"/>
        </w:rPr>
        <w:t>increase during defoliation events, and the</w:t>
      </w:r>
      <w:r w:rsidR="006122BD">
        <w:rPr>
          <w:rFonts w:ascii="Times New Roman" w:eastAsia="Times New Roman" w:hAnsi="Times New Roman" w:cs="Times New Roman"/>
          <w:sz w:val="24"/>
          <w:szCs w:val="24"/>
        </w:rPr>
        <w:t>n</w:t>
      </w:r>
      <w:r w:rsidR="00107FF3">
        <w:rPr>
          <w:rFonts w:ascii="Times New Roman" w:eastAsia="Times New Roman" w:hAnsi="Times New Roman" w:cs="Times New Roman"/>
          <w:sz w:val="24"/>
          <w:szCs w:val="24"/>
        </w:rPr>
        <w:t xml:space="preserve"> decrease in the fall</w:t>
      </w:r>
      <w:r w:rsidR="006122BD">
        <w:rPr>
          <w:rFonts w:ascii="Times New Roman" w:eastAsia="Times New Roman" w:hAnsi="Times New Roman" w:cs="Times New Roman"/>
          <w:sz w:val="24"/>
          <w:szCs w:val="24"/>
        </w:rPr>
        <w:t xml:space="preserve"> in the absence of defoliation</w:t>
      </w:r>
      <w:r w:rsidR="00107FF3">
        <w:rPr>
          <w:rFonts w:ascii="Times New Roman" w:eastAsia="Times New Roman" w:hAnsi="Times New Roman" w:cs="Times New Roman"/>
          <w:sz w:val="24"/>
          <w:szCs w:val="24"/>
        </w:rPr>
        <w:t xml:space="preserve">, supporting </w:t>
      </w:r>
      <w:r w:rsidR="00107FF3">
        <w:rPr>
          <w:rFonts w:ascii="Times New Roman" w:eastAsia="Times New Roman" w:hAnsi="Times New Roman" w:cs="Times New Roman"/>
          <w:sz w:val="24"/>
          <w:szCs w:val="24"/>
        </w:rPr>
        <w:lastRenderedPageBreak/>
        <w:t>my findings for WSB (</w:t>
      </w:r>
      <w:proofErr w:type="spellStart"/>
      <w:r w:rsidR="00107FF3" w:rsidRPr="00107FF3">
        <w:rPr>
          <w:rFonts w:ascii="Times New Roman" w:eastAsia="Times New Roman" w:hAnsi="Times New Roman" w:cs="Times New Roman"/>
          <w:sz w:val="24"/>
          <w:szCs w:val="24"/>
        </w:rPr>
        <w:t>Grüning</w:t>
      </w:r>
      <w:proofErr w:type="spellEnd"/>
      <w:r w:rsidR="00107FF3">
        <w:rPr>
          <w:rFonts w:ascii="Times New Roman" w:eastAsia="Times New Roman" w:hAnsi="Times New Roman" w:cs="Times New Roman"/>
          <w:sz w:val="24"/>
          <w:szCs w:val="24"/>
        </w:rPr>
        <w:t xml:space="preserve"> et al, 2017).</w:t>
      </w:r>
      <w:r w:rsidR="002E78C6">
        <w:rPr>
          <w:rFonts w:ascii="Times New Roman" w:eastAsia="Times New Roman" w:hAnsi="Times New Roman" w:cs="Times New Roman"/>
          <w:sz w:val="24"/>
          <w:szCs w:val="24"/>
        </w:rPr>
        <w:t xml:space="preserve"> </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 xml:space="preserve">On a fourth date, </w:t>
      </w:r>
      <w:r w:rsidR="009C1D0D">
        <w:rPr>
          <w:rFonts w:ascii="Times New Roman" w:eastAsia="Times New Roman" w:hAnsi="Times New Roman" w:cs="Times New Roman"/>
          <w:sz w:val="24"/>
          <w:szCs w:val="24"/>
        </w:rPr>
        <w:t>11 Sept 2015</w:t>
      </w:r>
      <w:r w:rsidR="00533C98">
        <w:rPr>
          <w:rFonts w:ascii="Times New Roman" w:hAnsi="Times New Roman" w:cs="Times New Roman" w:hint="eastAsia"/>
          <w:sz w:val="24"/>
          <w:szCs w:val="24"/>
          <w:lang w:eastAsia="ja-JP"/>
        </w:rPr>
        <w:t>, I also observed higher ammonium concentrations in high budworm stand</w:t>
      </w:r>
      <w:r w:rsidR="00D70F01">
        <w:rPr>
          <w:rFonts w:ascii="Times New Roman" w:hAnsi="Times New Roman" w:cs="Times New Roman"/>
          <w:sz w:val="24"/>
          <w:szCs w:val="24"/>
          <w:lang w:eastAsia="ja-JP"/>
        </w:rPr>
        <w:t>s</w:t>
      </w:r>
      <w:r w:rsidR="00533C98">
        <w:rPr>
          <w:rFonts w:ascii="Times New Roman" w:hAnsi="Times New Roman" w:cs="Times New Roman" w:hint="eastAsia"/>
          <w:sz w:val="24"/>
          <w:szCs w:val="24"/>
          <w:lang w:eastAsia="ja-JP"/>
        </w:rPr>
        <w:t xml:space="preserve">, but this </w:t>
      </w:r>
      <w:r w:rsidR="009C1D0D">
        <w:rPr>
          <w:rFonts w:ascii="Times New Roman" w:hAnsi="Times New Roman" w:cs="Times New Roman" w:hint="eastAsia"/>
          <w:sz w:val="24"/>
          <w:szCs w:val="24"/>
          <w:lang w:eastAsia="ja-JP"/>
        </w:rPr>
        <w:t>date was well after budworm feeding in 2015</w:t>
      </w:r>
      <w:r w:rsidR="006122BD">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 xml:space="preserve">It is possible </w:t>
      </w:r>
      <w:r w:rsidR="006122BD">
        <w:rPr>
          <w:rFonts w:ascii="Times New Roman" w:eastAsia="Times New Roman" w:hAnsi="Times New Roman" w:cs="Times New Roman"/>
          <w:sz w:val="24"/>
          <w:szCs w:val="24"/>
        </w:rPr>
        <w:t xml:space="preserve">that </w:t>
      </w:r>
      <w:r w:rsidR="00533C98">
        <w:rPr>
          <w:rFonts w:ascii="Times New Roman" w:eastAsia="Times New Roman" w:hAnsi="Times New Roman" w:cs="Times New Roman"/>
          <w:sz w:val="24"/>
          <w:szCs w:val="24"/>
        </w:rPr>
        <w:t xml:space="preserve">ammonium </w:t>
      </w:r>
      <w:r w:rsidR="006122BD">
        <w:rPr>
          <w:rFonts w:ascii="Times New Roman" w:hAnsi="Times New Roman" w:cs="Times New Roman"/>
          <w:sz w:val="24"/>
          <w:szCs w:val="24"/>
          <w:lang w:eastAsia="ja-JP"/>
        </w:rPr>
        <w:t xml:space="preserve">generated by </w:t>
      </w:r>
      <w:r w:rsidR="006122BD">
        <w:rPr>
          <w:rFonts w:ascii="Times New Roman" w:hAnsi="Times New Roman" w:cs="Times New Roman" w:hint="eastAsia"/>
          <w:sz w:val="24"/>
          <w:szCs w:val="24"/>
          <w:lang w:eastAsia="ja-JP"/>
        </w:rPr>
        <w:t xml:space="preserve">budworm </w:t>
      </w:r>
      <w:r w:rsidR="006122BD">
        <w:rPr>
          <w:rFonts w:ascii="Times New Roman" w:hAnsi="Times New Roman" w:cs="Times New Roman"/>
          <w:sz w:val="24"/>
          <w:szCs w:val="24"/>
          <w:lang w:eastAsia="ja-JP"/>
        </w:rPr>
        <w:t>feeding</w:t>
      </w:r>
      <w:r w:rsidR="006122BD">
        <w:rPr>
          <w:rFonts w:ascii="Times New Roman" w:hAnsi="Times New Roman" w:cs="Times New Roman" w:hint="eastAsia"/>
          <w:sz w:val="24"/>
          <w:szCs w:val="24"/>
          <w:lang w:eastAsia="ja-JP"/>
        </w:rPr>
        <w:t xml:space="preserve"> </w:t>
      </w:r>
      <w:r w:rsidR="006122BD">
        <w:rPr>
          <w:rFonts w:ascii="Times New Roman" w:hAnsi="Times New Roman" w:cs="Times New Roman"/>
          <w:sz w:val="24"/>
          <w:szCs w:val="24"/>
          <w:lang w:eastAsia="ja-JP"/>
        </w:rPr>
        <w:t xml:space="preserve">was </w:t>
      </w:r>
      <w:r w:rsidR="00533C98">
        <w:rPr>
          <w:rFonts w:ascii="Times New Roman" w:eastAsia="Times New Roman" w:hAnsi="Times New Roman" w:cs="Times New Roman"/>
          <w:sz w:val="24"/>
          <w:szCs w:val="24"/>
        </w:rPr>
        <w:t xml:space="preserve">stored </w:t>
      </w:r>
      <w:r w:rsidR="00533C98">
        <w:rPr>
          <w:rFonts w:ascii="Times New Roman" w:hAnsi="Times New Roman" w:cs="Times New Roman" w:hint="eastAsia"/>
          <w:sz w:val="24"/>
          <w:szCs w:val="24"/>
          <w:lang w:eastAsia="ja-JP"/>
        </w:rPr>
        <w:t xml:space="preserve">in the canopy </w:t>
      </w:r>
      <w:r w:rsidR="006122BD">
        <w:rPr>
          <w:rFonts w:ascii="Times New Roman" w:hAnsi="Times New Roman" w:cs="Times New Roman"/>
          <w:sz w:val="24"/>
          <w:szCs w:val="24"/>
          <w:lang w:eastAsia="ja-JP"/>
        </w:rPr>
        <w:t xml:space="preserve">and </w:t>
      </w:r>
      <w:r w:rsidR="006122BD">
        <w:rPr>
          <w:rFonts w:ascii="Times New Roman" w:eastAsia="Times New Roman" w:hAnsi="Times New Roman" w:cs="Times New Roman"/>
          <w:sz w:val="24"/>
          <w:szCs w:val="24"/>
        </w:rPr>
        <w:t xml:space="preserve">washed </w:t>
      </w:r>
      <w:r w:rsidR="002E78C6">
        <w:rPr>
          <w:rFonts w:ascii="Times New Roman" w:eastAsia="Times New Roman" w:hAnsi="Times New Roman" w:cs="Times New Roman"/>
          <w:sz w:val="24"/>
          <w:szCs w:val="24"/>
        </w:rPr>
        <w:t xml:space="preserve">out </w:t>
      </w:r>
      <w:r w:rsidR="00D70F01">
        <w:rPr>
          <w:rFonts w:ascii="Times New Roman" w:hAnsi="Times New Roman" w:cs="Times New Roman"/>
          <w:sz w:val="24"/>
          <w:szCs w:val="24"/>
          <w:lang w:eastAsia="ja-JP"/>
        </w:rPr>
        <w:t>during</w:t>
      </w:r>
      <w:r w:rsidR="00D70F01">
        <w:rPr>
          <w:rFonts w:ascii="Times New Roman" w:hAnsi="Times New Roman" w:cs="Times New Roman" w:hint="eastAsia"/>
          <w:sz w:val="24"/>
          <w:szCs w:val="24"/>
          <w:lang w:eastAsia="ja-JP"/>
        </w:rPr>
        <w:t xml:space="preserve"> </w:t>
      </w:r>
      <w:r w:rsidR="00B75B3C">
        <w:rPr>
          <w:rFonts w:ascii="Times New Roman" w:eastAsia="Times New Roman" w:hAnsi="Times New Roman" w:cs="Times New Roman"/>
          <w:sz w:val="24"/>
          <w:szCs w:val="24"/>
        </w:rPr>
        <w:t>the first major rain event in months</w:t>
      </w:r>
      <w:r w:rsidR="00D70F01">
        <w:rPr>
          <w:rFonts w:ascii="Times New Roman" w:eastAsia="Times New Roman" w:hAnsi="Times New Roman" w:cs="Times New Roman"/>
          <w:sz w:val="24"/>
          <w:szCs w:val="24"/>
        </w:rPr>
        <w:t xml:space="preserve"> that happened on 10 Sept 2015</w:t>
      </w:r>
      <w:r w:rsidR="006122BD">
        <w:rPr>
          <w:rFonts w:ascii="Times New Roman" w:eastAsia="Times New Roman" w:hAnsi="Times New Roman" w:cs="Times New Roman"/>
          <w:sz w:val="24"/>
          <w:szCs w:val="24"/>
        </w:rPr>
        <w:t xml:space="preserve">.  </w:t>
      </w:r>
      <w:r w:rsidR="00D70F01">
        <w:rPr>
          <w:rFonts w:ascii="Times New Roman" w:eastAsia="Times New Roman" w:hAnsi="Times New Roman" w:cs="Times New Roman"/>
          <w:sz w:val="24"/>
          <w:szCs w:val="24"/>
        </w:rPr>
        <w:t xml:space="preserve">A similar pattern </w:t>
      </w:r>
      <w:r w:rsidR="006122BD">
        <w:rPr>
          <w:rFonts w:ascii="Times New Roman" w:eastAsia="Times New Roman" w:hAnsi="Times New Roman" w:cs="Times New Roman"/>
          <w:sz w:val="24"/>
          <w:szCs w:val="24"/>
        </w:rPr>
        <w:t xml:space="preserve">was observed in </w:t>
      </w:r>
      <w:r w:rsidR="00E67338">
        <w:rPr>
          <w:rFonts w:ascii="Times New Roman" w:eastAsia="Times New Roman" w:hAnsi="Times New Roman" w:cs="Times New Roman"/>
          <w:sz w:val="24"/>
          <w:szCs w:val="24"/>
        </w:rPr>
        <w:t xml:space="preserve">subtropical wet forests in Puerto Rico </w:t>
      </w:r>
      <w:commentRangeStart w:id="57"/>
      <w:r w:rsidR="00D70F01">
        <w:rPr>
          <w:rFonts w:ascii="Times New Roman" w:eastAsia="Times New Roman" w:hAnsi="Times New Roman" w:cs="Times New Roman"/>
          <w:sz w:val="24"/>
          <w:szCs w:val="24"/>
        </w:rPr>
        <w:t xml:space="preserve">where NH4 was X higher in the first rainfall after a season of defoliation </w:t>
      </w:r>
      <w:commentRangeEnd w:id="57"/>
      <w:r w:rsidR="00D70F01">
        <w:rPr>
          <w:rStyle w:val="CommentReference"/>
        </w:rPr>
        <w:commentReference w:id="57"/>
      </w:r>
      <w:r w:rsidR="00E67338">
        <w:rPr>
          <w:rFonts w:ascii="Times New Roman" w:eastAsia="Times New Roman" w:hAnsi="Times New Roman" w:cs="Times New Roman"/>
          <w:sz w:val="24"/>
          <w:szCs w:val="24"/>
        </w:rPr>
        <w:t>(</w:t>
      </w:r>
      <w:proofErr w:type="spellStart"/>
      <w:r w:rsidR="00E67338" w:rsidRPr="00E67338">
        <w:rPr>
          <w:rFonts w:ascii="Times New Roman" w:eastAsia="Times New Roman" w:hAnsi="Times New Roman" w:cs="Times New Roman"/>
          <w:sz w:val="24"/>
          <w:szCs w:val="24"/>
        </w:rPr>
        <w:t>Heartsill-Scalley</w:t>
      </w:r>
      <w:proofErr w:type="spellEnd"/>
      <w:r w:rsidR="00E67338">
        <w:rPr>
          <w:rFonts w:ascii="Times New Roman" w:eastAsia="Times New Roman" w:hAnsi="Times New Roman" w:cs="Times New Roman"/>
          <w:sz w:val="24"/>
          <w:szCs w:val="24"/>
        </w:rPr>
        <w:t xml:space="preserve"> et al</w:t>
      </w:r>
      <w:ins w:id="58" w:author="Clay" w:date="2020-07-13T11:10:00Z">
        <w:r w:rsidR="006122BD">
          <w:rPr>
            <w:rFonts w:ascii="Times New Roman" w:eastAsia="Times New Roman" w:hAnsi="Times New Roman" w:cs="Times New Roman"/>
            <w:sz w:val="24"/>
            <w:szCs w:val="24"/>
          </w:rPr>
          <w:t>.</w:t>
        </w:r>
      </w:ins>
      <w:r w:rsidR="00E67338">
        <w:rPr>
          <w:rFonts w:ascii="Times New Roman" w:eastAsia="Times New Roman" w:hAnsi="Times New Roman" w:cs="Times New Roman"/>
          <w:sz w:val="24"/>
          <w:szCs w:val="24"/>
        </w:rPr>
        <w:t xml:space="preserve"> 2007).</w:t>
      </w:r>
      <w:r w:rsidR="00917207">
        <w:rPr>
          <w:rFonts w:ascii="Times New Roman" w:eastAsia="Times New Roman" w:hAnsi="Times New Roman" w:cs="Times New Roman"/>
          <w:sz w:val="24"/>
          <w:szCs w:val="24"/>
        </w:rPr>
        <w:t xml:space="preserve"> </w:t>
      </w:r>
      <w:r w:rsidR="00D70F01">
        <w:rPr>
          <w:rFonts w:ascii="Times New Roman" w:eastAsia="Times New Roman" w:hAnsi="Times New Roman" w:cs="Times New Roman"/>
          <w:sz w:val="24"/>
          <w:szCs w:val="24"/>
        </w:rPr>
        <w:t xml:space="preserve"> Although these findings are consistent with defoliation accelerating ammonium loss from the canopy to forest soils, </w:t>
      </w:r>
      <w:r w:rsidR="00533C98">
        <w:rPr>
          <w:rFonts w:ascii="Times New Roman" w:hAnsi="Times New Roman" w:cs="Times New Roman" w:hint="eastAsia"/>
          <w:sz w:val="24"/>
          <w:szCs w:val="24"/>
          <w:lang w:eastAsia="ja-JP"/>
        </w:rPr>
        <w:t xml:space="preserve">right as budworm feeding was beginning in 2016, a </w:t>
      </w:r>
      <w:r w:rsidR="00B471E5">
        <w:rPr>
          <w:rFonts w:ascii="Times New Roman" w:eastAsia="Times New Roman" w:hAnsi="Times New Roman" w:cs="Times New Roman"/>
          <w:sz w:val="24"/>
          <w:szCs w:val="24"/>
        </w:rPr>
        <w:t>4 Jun 16</w:t>
      </w:r>
      <w:r w:rsidR="00533C98">
        <w:rPr>
          <w:rFonts w:ascii="Times New Roman" w:hAnsi="Times New Roman" w:cs="Times New Roman" w:hint="eastAsia"/>
          <w:sz w:val="24"/>
          <w:szCs w:val="24"/>
          <w:lang w:eastAsia="ja-JP"/>
        </w:rPr>
        <w:t xml:space="preserve"> throughfall showed </w:t>
      </w:r>
      <w:r w:rsidR="00B471E5">
        <w:rPr>
          <w:rFonts w:ascii="Times New Roman" w:eastAsia="Times New Roman" w:hAnsi="Times New Roman" w:cs="Times New Roman"/>
          <w:sz w:val="24"/>
          <w:szCs w:val="24"/>
        </w:rPr>
        <w:t xml:space="preserve">the opposite </w:t>
      </w:r>
      <w:r w:rsidR="009C1D0D">
        <w:rPr>
          <w:rFonts w:ascii="Times New Roman" w:hAnsi="Times New Roman" w:cs="Times New Roman" w:hint="eastAsia"/>
          <w:sz w:val="24"/>
          <w:szCs w:val="24"/>
          <w:lang w:eastAsia="ja-JP"/>
        </w:rPr>
        <w:t xml:space="preserve">pattern whereby </w:t>
      </w:r>
      <w:r w:rsidR="00B471E5">
        <w:rPr>
          <w:rFonts w:ascii="Times New Roman" w:eastAsia="Times New Roman" w:hAnsi="Times New Roman" w:cs="Times New Roman"/>
          <w:sz w:val="24"/>
          <w:szCs w:val="24"/>
        </w:rPr>
        <w:t>low budworm site</w:t>
      </w:r>
      <w:r w:rsidR="009C1D0D">
        <w:rPr>
          <w:rFonts w:ascii="Times New Roman" w:hAnsi="Times New Roman" w:cs="Times New Roman" w:hint="eastAsia"/>
          <w:sz w:val="24"/>
          <w:szCs w:val="24"/>
          <w:lang w:eastAsia="ja-JP"/>
        </w:rPr>
        <w:t xml:space="preserve">s </w:t>
      </w:r>
      <w:r w:rsidR="00B471E5">
        <w:rPr>
          <w:rFonts w:ascii="Times New Roman" w:eastAsia="Times New Roman" w:hAnsi="Times New Roman" w:cs="Times New Roman"/>
          <w:sz w:val="24"/>
          <w:szCs w:val="24"/>
        </w:rPr>
        <w:t xml:space="preserve">had a higher </w:t>
      </w:r>
      <w:r w:rsidR="00533C98">
        <w:rPr>
          <w:rFonts w:ascii="Times New Roman" w:hAnsi="Times New Roman" w:cs="Times New Roman" w:hint="eastAsia"/>
          <w:sz w:val="24"/>
          <w:szCs w:val="24"/>
          <w:lang w:eastAsia="ja-JP"/>
        </w:rPr>
        <w:t xml:space="preserve">ammonium </w:t>
      </w:r>
      <w:r w:rsidR="00B471E5">
        <w:rPr>
          <w:rFonts w:ascii="Times New Roman" w:eastAsia="Times New Roman" w:hAnsi="Times New Roman" w:cs="Times New Roman"/>
          <w:sz w:val="24"/>
          <w:szCs w:val="24"/>
        </w:rPr>
        <w:t>concentration</w:t>
      </w:r>
      <w:r w:rsidR="006122BD">
        <w:rPr>
          <w:rFonts w:ascii="Times New Roman" w:eastAsia="Times New Roman" w:hAnsi="Times New Roman" w:cs="Times New Roman"/>
          <w:sz w:val="24"/>
          <w:szCs w:val="24"/>
        </w:rPr>
        <w:t>.</w:t>
      </w:r>
      <w:r w:rsidR="009321C7">
        <w:rPr>
          <w:rFonts w:ascii="Times New Roman" w:eastAsia="Times New Roman" w:hAnsi="Times New Roman" w:cs="Times New Roman"/>
          <w:sz w:val="24"/>
          <w:szCs w:val="24"/>
        </w:rPr>
        <w:t xml:space="preserve"> </w:t>
      </w:r>
      <w:commentRangeStart w:id="59"/>
      <w:r w:rsidR="009321C7">
        <w:rPr>
          <w:rFonts w:ascii="Times New Roman" w:eastAsia="Times New Roman" w:hAnsi="Times New Roman" w:cs="Times New Roman"/>
          <w:sz w:val="24"/>
          <w:szCs w:val="24"/>
        </w:rPr>
        <w:t xml:space="preserve">In a </w:t>
      </w:r>
      <w:commentRangeStart w:id="60"/>
      <w:r w:rsidR="009321C7">
        <w:rPr>
          <w:rFonts w:ascii="Times New Roman" w:eastAsia="Times New Roman" w:hAnsi="Times New Roman" w:cs="Times New Roman"/>
          <w:sz w:val="24"/>
          <w:szCs w:val="24"/>
        </w:rPr>
        <w:t xml:space="preserve">regenerating </w:t>
      </w:r>
      <w:commentRangeEnd w:id="60"/>
      <w:r w:rsidR="007D46EB">
        <w:rPr>
          <w:rStyle w:val="CommentReference"/>
        </w:rPr>
        <w:commentReference w:id="60"/>
      </w:r>
      <w:r w:rsidR="009321C7">
        <w:rPr>
          <w:rFonts w:ascii="Times New Roman" w:eastAsia="Times New Roman" w:hAnsi="Times New Roman" w:cs="Times New Roman"/>
          <w:sz w:val="24"/>
          <w:szCs w:val="24"/>
        </w:rPr>
        <w:t xml:space="preserve">southern Appalachian </w:t>
      </w:r>
      <w:r w:rsidR="00FD155F">
        <w:rPr>
          <w:rFonts w:ascii="Times New Roman" w:eastAsia="Times New Roman" w:hAnsi="Times New Roman" w:cs="Times New Roman"/>
          <w:sz w:val="24"/>
          <w:szCs w:val="24"/>
        </w:rPr>
        <w:t>f</w:t>
      </w:r>
      <w:r w:rsidR="009321C7">
        <w:rPr>
          <w:rFonts w:ascii="Times New Roman" w:eastAsia="Times New Roman" w:hAnsi="Times New Roman" w:cs="Times New Roman"/>
          <w:sz w:val="24"/>
          <w:szCs w:val="24"/>
        </w:rPr>
        <w:t xml:space="preserve">orest, regression analysis of NH4+ and NO3- canopy change rates showed that these nutrients are </w:t>
      </w:r>
      <w:r w:rsidR="007D46EB">
        <w:rPr>
          <w:rFonts w:ascii="Times New Roman" w:eastAsia="Times New Roman" w:hAnsi="Times New Roman" w:cs="Times New Roman"/>
          <w:sz w:val="24"/>
          <w:szCs w:val="24"/>
        </w:rPr>
        <w:t xml:space="preserve">positively correlated and instead claim that they are being </w:t>
      </w:r>
      <w:r w:rsidR="009321C7">
        <w:rPr>
          <w:rFonts w:ascii="Times New Roman" w:eastAsia="Times New Roman" w:hAnsi="Times New Roman" w:cs="Times New Roman"/>
          <w:sz w:val="24"/>
          <w:szCs w:val="24"/>
        </w:rPr>
        <w:t>absorbed from precipitation</w:t>
      </w:r>
      <w:r w:rsidR="00FD155F">
        <w:rPr>
          <w:rFonts w:ascii="Times New Roman" w:eastAsia="Times New Roman" w:hAnsi="Times New Roman" w:cs="Times New Roman"/>
          <w:sz w:val="24"/>
          <w:szCs w:val="24"/>
        </w:rPr>
        <w:t xml:space="preserve"> suggesting</w:t>
      </w:r>
      <w:r w:rsidR="006122BD">
        <w:rPr>
          <w:rFonts w:ascii="Times New Roman" w:eastAsia="Times New Roman" w:hAnsi="Times New Roman" w:cs="Times New Roman"/>
          <w:sz w:val="24"/>
          <w:szCs w:val="24"/>
        </w:rPr>
        <w:t xml:space="preserve"> </w:t>
      </w:r>
      <w:r w:rsidR="00D068B9">
        <w:rPr>
          <w:rFonts w:ascii="Times New Roman" w:eastAsia="Times New Roman" w:hAnsi="Times New Roman" w:cs="Times New Roman"/>
          <w:sz w:val="24"/>
          <w:szCs w:val="24"/>
        </w:rPr>
        <w:t>uptake of ammonium</w:t>
      </w:r>
      <w:r w:rsidR="00FD155F">
        <w:rPr>
          <w:rFonts w:ascii="Times New Roman" w:eastAsia="Times New Roman" w:hAnsi="Times New Roman" w:cs="Times New Roman"/>
          <w:sz w:val="24"/>
          <w:szCs w:val="24"/>
        </w:rPr>
        <w:t xml:space="preserve">, and </w:t>
      </w:r>
      <w:r w:rsidR="007D46EB">
        <w:rPr>
          <w:rFonts w:ascii="Times New Roman" w:eastAsia="Times New Roman" w:hAnsi="Times New Roman" w:cs="Times New Roman"/>
          <w:sz w:val="24"/>
          <w:szCs w:val="24"/>
        </w:rPr>
        <w:t>c</w:t>
      </w:r>
      <w:r w:rsidR="00FD155F">
        <w:rPr>
          <w:rFonts w:ascii="Times New Roman" w:eastAsia="Times New Roman" w:hAnsi="Times New Roman" w:cs="Times New Roman"/>
          <w:sz w:val="24"/>
          <w:szCs w:val="24"/>
        </w:rPr>
        <w:t>ould explain what I am seeing</w:t>
      </w:r>
      <w:r w:rsidR="00D068B9">
        <w:rPr>
          <w:rFonts w:ascii="Times New Roman" w:eastAsia="Times New Roman" w:hAnsi="Times New Roman" w:cs="Times New Roman"/>
          <w:sz w:val="24"/>
          <w:szCs w:val="24"/>
        </w:rPr>
        <w:t xml:space="preserve"> in the high budworm </w:t>
      </w:r>
      <w:r w:rsidR="00FD155F">
        <w:rPr>
          <w:rFonts w:ascii="Times New Roman" w:eastAsia="Times New Roman" w:hAnsi="Times New Roman" w:cs="Times New Roman"/>
          <w:sz w:val="24"/>
          <w:szCs w:val="24"/>
        </w:rPr>
        <w:t>canopy sites</w:t>
      </w:r>
      <w:r w:rsidR="00AA5668">
        <w:rPr>
          <w:rFonts w:ascii="Times New Roman" w:eastAsia="Times New Roman" w:hAnsi="Times New Roman" w:cs="Times New Roman"/>
          <w:sz w:val="24"/>
          <w:szCs w:val="24"/>
        </w:rPr>
        <w:t xml:space="preserve"> (Potter et al, 1991)</w:t>
      </w:r>
      <w:r w:rsidR="00B471E5">
        <w:rPr>
          <w:rFonts w:ascii="Times New Roman" w:eastAsia="Times New Roman" w:hAnsi="Times New Roman" w:cs="Times New Roman"/>
          <w:sz w:val="24"/>
          <w:szCs w:val="24"/>
        </w:rPr>
        <w:t>.</w:t>
      </w:r>
      <w:r w:rsidR="008E480E">
        <w:rPr>
          <w:rFonts w:ascii="Times New Roman" w:eastAsia="Times New Roman" w:hAnsi="Times New Roman" w:cs="Times New Roman"/>
          <w:sz w:val="24"/>
          <w:szCs w:val="24"/>
        </w:rPr>
        <w:t xml:space="preserve"> </w:t>
      </w:r>
      <w:commentRangeEnd w:id="59"/>
      <w:r w:rsidR="00D70F01">
        <w:rPr>
          <w:rStyle w:val="CommentReference"/>
        </w:rPr>
        <w:commentReference w:id="59"/>
      </w:r>
    </w:p>
    <w:p w14:paraId="3F7262F0" w14:textId="5BAC724E" w:rsidR="007F6806" w:rsidRDefault="009C1D0D" w:rsidP="00CC13BF">
      <w:pPr>
        <w:spacing w:line="480" w:lineRule="auto"/>
        <w:ind w:firstLine="720"/>
        <w:contextualSpacing/>
        <w:rPr>
          <w:rFonts w:ascii="Times New Roman" w:eastAsia="Times New Roman" w:hAnsi="Times New Roman" w:cs="Times New Roman"/>
          <w:sz w:val="24"/>
          <w:szCs w:val="24"/>
        </w:rPr>
      </w:pPr>
      <w:r>
        <w:rPr>
          <w:rFonts w:ascii="Times New Roman" w:hAnsi="Times New Roman" w:cs="Times New Roman" w:hint="eastAsia"/>
          <w:sz w:val="24"/>
          <w:szCs w:val="24"/>
          <w:lang w:eastAsia="ja-JP"/>
        </w:rPr>
        <w:t xml:space="preserve">Similar to ammonium, </w:t>
      </w:r>
      <w:r w:rsidR="008E480E">
        <w:rPr>
          <w:rFonts w:ascii="Times New Roman" w:eastAsia="Times New Roman" w:hAnsi="Times New Roman" w:cs="Times New Roman"/>
          <w:sz w:val="24"/>
          <w:szCs w:val="24"/>
        </w:rPr>
        <w:t xml:space="preserve">budworms </w:t>
      </w:r>
      <w:r>
        <w:rPr>
          <w:rFonts w:ascii="Times New Roman" w:hAnsi="Times New Roman" w:cs="Times New Roman" w:hint="eastAsia"/>
          <w:sz w:val="24"/>
          <w:szCs w:val="24"/>
          <w:lang w:eastAsia="ja-JP"/>
        </w:rPr>
        <w:t xml:space="preserve">activity interacted with sample date to </w:t>
      </w:r>
      <w:r w:rsidR="009F3A5A">
        <w:rPr>
          <w:rFonts w:ascii="Times New Roman" w:hAnsi="Times New Roman" w:cs="Times New Roman" w:hint="eastAsia"/>
          <w:sz w:val="24"/>
          <w:szCs w:val="24"/>
          <w:lang w:eastAsia="ja-JP"/>
        </w:rPr>
        <w:t>a</w:t>
      </w:r>
      <w:r w:rsidR="009F3A5A">
        <w:rPr>
          <w:rFonts w:ascii="Times New Roman" w:eastAsia="Times New Roman" w:hAnsi="Times New Roman" w:cs="Times New Roman"/>
          <w:sz w:val="24"/>
          <w:szCs w:val="24"/>
        </w:rPr>
        <w:t>ffect</w:t>
      </w:r>
      <w:r w:rsidR="00D70F01">
        <w:rPr>
          <w:rFonts w:ascii="Times New Roman" w:eastAsia="Times New Roman" w:hAnsi="Times New Roman" w:cs="Times New Roman"/>
          <w:sz w:val="24"/>
          <w:szCs w:val="24"/>
        </w:rPr>
        <w:t xml:space="preserve"> throughfall</w:t>
      </w:r>
      <w:r w:rsidR="009F3A5A">
        <w:rPr>
          <w:rFonts w:ascii="Times New Roman" w:eastAsia="Times New Roman" w:hAnsi="Times New Roman" w:cs="Times New Roman"/>
          <w:sz w:val="24"/>
          <w:szCs w:val="24"/>
        </w:rPr>
        <w:t xml:space="preserve"> </w:t>
      </w:r>
      <w:r w:rsidR="008E480E">
        <w:rPr>
          <w:rFonts w:ascii="Times New Roman" w:eastAsia="Times New Roman" w:hAnsi="Times New Roman" w:cs="Times New Roman"/>
          <w:sz w:val="24"/>
          <w:szCs w:val="24"/>
        </w:rPr>
        <w:t>nitrate concentrations</w:t>
      </w:r>
      <w:r>
        <w:rPr>
          <w:rFonts w:ascii="Times New Roman" w:hAnsi="Times New Roman" w:cs="Times New Roman" w:hint="eastAsia"/>
          <w:sz w:val="24"/>
          <w:szCs w:val="24"/>
          <w:lang w:eastAsia="ja-JP"/>
        </w:rPr>
        <w:t>, so a generalized conclusion cannot be drawn</w:t>
      </w:r>
      <w:r w:rsidR="000C47A1">
        <w:rPr>
          <w:rFonts w:ascii="Times New Roman" w:eastAsia="Times New Roman" w:hAnsi="Times New Roman" w:cs="Times New Roman"/>
          <w:sz w:val="24"/>
          <w:szCs w:val="24"/>
        </w:rPr>
        <w:t xml:space="preserve">. </w:t>
      </w:r>
      <w:r w:rsidR="009F3A5A">
        <w:rPr>
          <w:rFonts w:ascii="Times New Roman" w:hAnsi="Times New Roman" w:cs="Times New Roman" w:hint="eastAsia"/>
          <w:sz w:val="24"/>
          <w:szCs w:val="24"/>
          <w:lang w:eastAsia="ja-JP"/>
        </w:rPr>
        <w:t xml:space="preserve"> </w:t>
      </w:r>
      <w:r>
        <w:rPr>
          <w:rFonts w:ascii="Times New Roman" w:hAnsi="Times New Roman" w:cs="Times New Roman" w:hint="eastAsia"/>
          <w:sz w:val="24"/>
          <w:szCs w:val="24"/>
          <w:lang w:eastAsia="ja-JP"/>
        </w:rPr>
        <w:t xml:space="preserve">Interestingly, </w:t>
      </w:r>
      <w:r w:rsidR="000C47A1">
        <w:rPr>
          <w:rFonts w:ascii="Times New Roman" w:eastAsia="Times New Roman" w:hAnsi="Times New Roman" w:cs="Times New Roman"/>
          <w:sz w:val="24"/>
          <w:szCs w:val="24"/>
        </w:rPr>
        <w:t xml:space="preserve">13 Jul 16 and 21 Jul 16 </w:t>
      </w:r>
      <w:r>
        <w:rPr>
          <w:rFonts w:ascii="Times New Roman" w:hAnsi="Times New Roman" w:cs="Times New Roman" w:hint="eastAsia"/>
          <w:sz w:val="24"/>
          <w:szCs w:val="24"/>
          <w:lang w:eastAsia="ja-JP"/>
        </w:rPr>
        <w:t>have higher nitrate in high budworm stands</w:t>
      </w:r>
      <w:r w:rsidR="009F3A5A">
        <w:rPr>
          <w:rFonts w:ascii="Times New Roman" w:hAnsi="Times New Roman" w:cs="Times New Roman" w:hint="eastAsia"/>
          <w:sz w:val="24"/>
          <w:szCs w:val="24"/>
          <w:lang w:eastAsia="ja-JP"/>
        </w:rPr>
        <w:t xml:space="preserve"> that coincided with higher ammonium</w:t>
      </w:r>
      <w:r w:rsidR="000C47A1">
        <w:rPr>
          <w:rFonts w:ascii="Times New Roman" w:eastAsia="Times New Roman" w:hAnsi="Times New Roman" w:cs="Times New Roman"/>
          <w:sz w:val="24"/>
          <w:szCs w:val="24"/>
        </w:rPr>
        <w:t xml:space="preserve">, </w:t>
      </w:r>
      <w:r w:rsidR="00F803E3">
        <w:rPr>
          <w:rFonts w:ascii="Times New Roman" w:eastAsia="Times New Roman" w:hAnsi="Times New Roman" w:cs="Times New Roman"/>
          <w:sz w:val="24"/>
          <w:szCs w:val="24"/>
        </w:rPr>
        <w:t>which suggest</w:t>
      </w:r>
      <w:r w:rsidR="007F6806">
        <w:rPr>
          <w:rFonts w:ascii="Times New Roman" w:eastAsia="Times New Roman" w:hAnsi="Times New Roman" w:cs="Times New Roman"/>
          <w:sz w:val="24"/>
          <w:szCs w:val="24"/>
        </w:rPr>
        <w:t>s</w:t>
      </w:r>
      <w:r w:rsidR="00F803E3">
        <w:rPr>
          <w:rFonts w:ascii="Times New Roman" w:eastAsia="Times New Roman" w:hAnsi="Times New Roman" w:cs="Times New Roman"/>
          <w:sz w:val="24"/>
          <w:szCs w:val="24"/>
        </w:rPr>
        <w:t xml:space="preserve"> </w:t>
      </w:r>
      <w:r>
        <w:rPr>
          <w:rFonts w:ascii="Times New Roman" w:hAnsi="Times New Roman" w:cs="Times New Roman" w:hint="eastAsia"/>
          <w:sz w:val="24"/>
          <w:szCs w:val="24"/>
          <w:lang w:eastAsia="ja-JP"/>
        </w:rPr>
        <w:t>canopy nitrification</w:t>
      </w:r>
      <w:r w:rsidR="00F803E3">
        <w:rPr>
          <w:rFonts w:ascii="Times New Roman" w:hAnsi="Times New Roman" w:cs="Times New Roman"/>
          <w:sz w:val="24"/>
          <w:szCs w:val="24"/>
          <w:lang w:eastAsia="ja-JP"/>
        </w:rPr>
        <w:t xml:space="preserve"> similar to coniferous throughfall in </w:t>
      </w:r>
      <w:r w:rsidR="00F803E3" w:rsidRPr="00F803E3">
        <w:rPr>
          <w:rFonts w:ascii="Times New Roman" w:hAnsi="Times New Roman" w:cs="Times New Roman"/>
          <w:sz w:val="24"/>
          <w:szCs w:val="24"/>
          <w:lang w:eastAsia="ja-JP"/>
        </w:rPr>
        <w:t>Adirondack Mountains of New York</w:t>
      </w:r>
      <w:del w:id="61" w:author="Clay" w:date="2020-07-22T16:03:00Z">
        <w:r w:rsidR="00F803E3" w:rsidDel="007F6806">
          <w:rPr>
            <w:rFonts w:ascii="Times New Roman" w:hAnsi="Times New Roman" w:cs="Times New Roman"/>
            <w:sz w:val="24"/>
            <w:szCs w:val="24"/>
            <w:lang w:eastAsia="ja-JP"/>
          </w:rPr>
          <w:delText>.</w:delText>
        </w:r>
        <w:r w:rsidR="00672BA5" w:rsidDel="007F6806">
          <w:rPr>
            <w:rFonts w:ascii="Times New Roman" w:hAnsi="Times New Roman" w:cs="Times New Roman"/>
            <w:sz w:val="24"/>
            <w:szCs w:val="24"/>
            <w:lang w:eastAsia="ja-JP"/>
          </w:rPr>
          <w:delText xml:space="preserve"> </w:delText>
        </w:r>
      </w:del>
      <w:r w:rsidR="00AA5668">
        <w:rPr>
          <w:rFonts w:ascii="Times New Roman" w:hAnsi="Times New Roman" w:cs="Times New Roman"/>
          <w:sz w:val="24"/>
          <w:szCs w:val="24"/>
          <w:lang w:eastAsia="ja-JP"/>
        </w:rPr>
        <w:t xml:space="preserve"> (Chen et al, 1983)</w:t>
      </w:r>
      <w:r w:rsidR="002E78C6">
        <w:rPr>
          <w:rFonts w:ascii="Times New Roman" w:eastAsia="Times New Roman" w:hAnsi="Times New Roman" w:cs="Times New Roman"/>
          <w:sz w:val="24"/>
          <w:szCs w:val="24"/>
        </w:rPr>
        <w:t>.</w:t>
      </w:r>
      <w:ins w:id="62" w:author="Clay" w:date="2020-07-22T16:03:00Z">
        <w:r w:rsidR="007F6806">
          <w:rPr>
            <w:rFonts w:ascii="Times New Roman" w:eastAsia="Times New Roman" w:hAnsi="Times New Roman" w:cs="Times New Roman"/>
            <w:sz w:val="24"/>
            <w:szCs w:val="24"/>
          </w:rPr>
          <w:t xml:space="preserve"> </w:t>
        </w:r>
      </w:ins>
      <w:r w:rsidR="00F803E3">
        <w:rPr>
          <w:rFonts w:ascii="Times New Roman" w:eastAsia="Times New Roman" w:hAnsi="Times New Roman" w:cs="Times New Roman"/>
          <w:sz w:val="24"/>
          <w:szCs w:val="24"/>
        </w:rPr>
        <w:t xml:space="preserve"> More recent studies have challenged the idea of canopy nitrification being such a large factor</w:t>
      </w:r>
      <w:r w:rsidR="007F6806">
        <w:rPr>
          <w:rFonts w:ascii="Times New Roman" w:eastAsia="Times New Roman" w:hAnsi="Times New Roman" w:cs="Times New Roman"/>
          <w:sz w:val="24"/>
          <w:szCs w:val="24"/>
        </w:rPr>
        <w:t xml:space="preserve">.  For example, </w:t>
      </w:r>
      <w:r w:rsidR="002E78C6">
        <w:rPr>
          <w:rFonts w:ascii="Times New Roman" w:eastAsia="Times New Roman" w:hAnsi="Times New Roman" w:cs="Times New Roman"/>
          <w:sz w:val="24"/>
          <w:szCs w:val="24"/>
        </w:rPr>
        <w:t xml:space="preserve">leaching </w:t>
      </w:r>
      <w:r w:rsidR="00A75642">
        <w:rPr>
          <w:rFonts w:ascii="Times New Roman" w:eastAsia="Times New Roman" w:hAnsi="Times New Roman" w:cs="Times New Roman"/>
          <w:sz w:val="24"/>
          <w:szCs w:val="24"/>
        </w:rPr>
        <w:t xml:space="preserve">of </w:t>
      </w:r>
      <w:r w:rsidR="002E78C6">
        <w:rPr>
          <w:rFonts w:ascii="Times New Roman" w:eastAsia="Times New Roman" w:hAnsi="Times New Roman" w:cs="Times New Roman"/>
          <w:sz w:val="24"/>
          <w:szCs w:val="24"/>
        </w:rPr>
        <w:t xml:space="preserve">partially </w:t>
      </w:r>
      <w:r>
        <w:rPr>
          <w:rFonts w:ascii="Times New Roman" w:eastAsia="Times New Roman" w:hAnsi="Times New Roman" w:cs="Times New Roman"/>
          <w:sz w:val="24"/>
          <w:szCs w:val="24"/>
        </w:rPr>
        <w:t>consume</w:t>
      </w:r>
      <w:r>
        <w:rPr>
          <w:rFonts w:ascii="Times New Roman" w:hAnsi="Times New Roman" w:cs="Times New Roman" w:hint="eastAsia"/>
          <w:sz w:val="24"/>
          <w:szCs w:val="24"/>
          <w:lang w:eastAsia="ja-JP"/>
        </w:rPr>
        <w:t>d</w:t>
      </w:r>
      <w:r w:rsidR="00A75642">
        <w:rPr>
          <w:rFonts w:ascii="Times New Roman" w:hAnsi="Times New Roman" w:cs="Times New Roman"/>
          <w:sz w:val="24"/>
          <w:szCs w:val="24"/>
          <w:lang w:eastAsia="ja-JP"/>
        </w:rPr>
        <w:t xml:space="preserve"> or damaged</w:t>
      </w:r>
      <w:r>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leaves in the canopy</w:t>
      </w:r>
      <w:r w:rsidR="005722DF">
        <w:rPr>
          <w:rFonts w:ascii="Times New Roman" w:eastAsia="Times New Roman" w:hAnsi="Times New Roman" w:cs="Times New Roman"/>
          <w:sz w:val="24"/>
          <w:szCs w:val="24"/>
        </w:rPr>
        <w:t xml:space="preserve"> from mature trees</w:t>
      </w:r>
      <w:r w:rsidR="007F6806">
        <w:rPr>
          <w:rFonts w:ascii="Times New Roman" w:eastAsia="Times New Roman" w:hAnsi="Times New Roman" w:cs="Times New Roman"/>
          <w:sz w:val="24"/>
          <w:szCs w:val="24"/>
        </w:rPr>
        <w:t xml:space="preserve">, which </w:t>
      </w:r>
      <w:r w:rsidR="005722DF">
        <w:rPr>
          <w:rFonts w:ascii="Times New Roman" w:eastAsia="Times New Roman" w:hAnsi="Times New Roman" w:cs="Times New Roman"/>
          <w:sz w:val="24"/>
          <w:szCs w:val="24"/>
        </w:rPr>
        <w:t xml:space="preserve">become less hydrophobic as they age, allowing for more anions and cations to be released </w:t>
      </w:r>
      <w:r w:rsidR="00134AA6">
        <w:rPr>
          <w:rFonts w:ascii="Times New Roman" w:eastAsia="Times New Roman" w:hAnsi="Times New Roman" w:cs="Times New Roman"/>
          <w:sz w:val="24"/>
          <w:szCs w:val="24"/>
        </w:rPr>
        <w:t xml:space="preserve">in water droplets </w:t>
      </w:r>
      <w:r w:rsidR="005722DF">
        <w:rPr>
          <w:rFonts w:ascii="Times New Roman" w:eastAsia="Times New Roman" w:hAnsi="Times New Roman" w:cs="Times New Roman"/>
          <w:sz w:val="24"/>
          <w:szCs w:val="24"/>
        </w:rPr>
        <w:t xml:space="preserve">during rain and wind events </w:t>
      </w:r>
      <w:r>
        <w:rPr>
          <w:rFonts w:ascii="Times New Roman" w:hAnsi="Times New Roman" w:cs="Times New Roman" w:hint="eastAsia"/>
          <w:sz w:val="24"/>
          <w:szCs w:val="24"/>
          <w:lang w:eastAsia="ja-JP"/>
        </w:rPr>
        <w:t>(</w:t>
      </w:r>
      <w:r w:rsidR="005722DF">
        <w:rPr>
          <w:rFonts w:ascii="Times New Roman" w:hAnsi="Times New Roman" w:cs="Times New Roman"/>
          <w:sz w:val="24"/>
          <w:szCs w:val="24"/>
          <w:lang w:eastAsia="ja-JP"/>
        </w:rPr>
        <w:t xml:space="preserve">Tukey 1966; </w:t>
      </w:r>
      <w:r w:rsidR="002E78C6">
        <w:rPr>
          <w:rFonts w:ascii="Times New Roman" w:eastAsia="Times New Roman" w:hAnsi="Times New Roman" w:cs="Times New Roman"/>
          <w:sz w:val="24"/>
          <w:szCs w:val="24"/>
        </w:rPr>
        <w:t>Reynolds et al 2000</w:t>
      </w:r>
      <w:r w:rsidR="006122BD">
        <w:rPr>
          <w:rFonts w:ascii="Times New Roman" w:hAnsi="Times New Roman" w:cs="Times New Roman"/>
          <w:sz w:val="24"/>
          <w:szCs w:val="24"/>
          <w:lang w:eastAsia="ja-JP"/>
        </w:rPr>
        <w:t xml:space="preserve">; </w:t>
      </w:r>
      <w:r w:rsidR="00A75642">
        <w:rPr>
          <w:rFonts w:ascii="Times New Roman" w:hAnsi="Times New Roman" w:cs="Times New Roman"/>
          <w:sz w:val="24"/>
          <w:szCs w:val="24"/>
          <w:lang w:eastAsia="ja-JP"/>
        </w:rPr>
        <w:t>Hunter et al 2001).</w:t>
      </w:r>
      <w:r w:rsidR="00B75B3C">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C12932">
        <w:rPr>
          <w:rFonts w:ascii="Times New Roman" w:eastAsia="Times New Roman" w:hAnsi="Times New Roman" w:cs="Times New Roman"/>
          <w:sz w:val="24"/>
          <w:szCs w:val="24"/>
        </w:rPr>
        <w:t xml:space="preserve">An experiment on the </w:t>
      </w:r>
      <w:r w:rsidR="007F6806">
        <w:rPr>
          <w:rFonts w:ascii="Times New Roman" w:eastAsia="Times New Roman" w:hAnsi="Times New Roman" w:cs="Times New Roman"/>
          <w:sz w:val="24"/>
          <w:szCs w:val="24"/>
        </w:rPr>
        <w:t xml:space="preserve">effect </w:t>
      </w:r>
      <w:r w:rsidR="00C12932">
        <w:rPr>
          <w:rFonts w:ascii="Times New Roman" w:eastAsia="Times New Roman" w:hAnsi="Times New Roman" w:cs="Times New Roman"/>
          <w:sz w:val="24"/>
          <w:szCs w:val="24"/>
        </w:rPr>
        <w:t xml:space="preserve">of nitrogen fertilizer on a mature spruce-hemlock forest in Maine also suggests that canopy nitrification was </w:t>
      </w:r>
      <w:r w:rsidR="00C12932">
        <w:rPr>
          <w:rFonts w:ascii="Times New Roman" w:eastAsia="Times New Roman" w:hAnsi="Times New Roman" w:cs="Times New Roman"/>
          <w:sz w:val="24"/>
          <w:szCs w:val="24"/>
        </w:rPr>
        <w:lastRenderedPageBreak/>
        <w:t>not responsible for nitrate increases</w:t>
      </w:r>
      <w:r w:rsidR="007F6806">
        <w:rPr>
          <w:rFonts w:ascii="Times New Roman" w:eastAsia="Times New Roman" w:hAnsi="Times New Roman" w:cs="Times New Roman"/>
          <w:sz w:val="24"/>
          <w:szCs w:val="24"/>
        </w:rPr>
        <w:t xml:space="preserve"> in throughfall?</w:t>
      </w:r>
      <w:r w:rsidR="00C12932">
        <w:rPr>
          <w:rFonts w:ascii="Times New Roman" w:eastAsia="Times New Roman" w:hAnsi="Times New Roman" w:cs="Times New Roman"/>
          <w:sz w:val="24"/>
          <w:szCs w:val="24"/>
        </w:rPr>
        <w:t xml:space="preserve">, instead </w:t>
      </w:r>
      <w:r w:rsidR="007F6806">
        <w:rPr>
          <w:rFonts w:ascii="Times New Roman" w:eastAsia="Times New Roman" w:hAnsi="Times New Roman" w:cs="Times New Roman"/>
          <w:sz w:val="24"/>
          <w:szCs w:val="24"/>
        </w:rPr>
        <w:t xml:space="preserve">suggesting </w:t>
      </w:r>
      <w:r w:rsidR="00C12932">
        <w:rPr>
          <w:rFonts w:ascii="Times New Roman" w:eastAsia="Times New Roman" w:hAnsi="Times New Roman" w:cs="Times New Roman"/>
          <w:sz w:val="24"/>
          <w:szCs w:val="24"/>
        </w:rPr>
        <w:t>that it was due to dry deposition of nitrate washed off by rain events (Gaige, et al 2007).</w:t>
      </w:r>
      <w:r w:rsidR="006122B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Although I did not collect the data required to discriminate between these alternate mechanisms of NO3- loss from the canopy, the data I did collect suggest that WSB herbivory is associated with NO3- loss from the canopy to forest floor.</w:t>
      </w:r>
    </w:p>
    <w:p w14:paraId="2FD8CC45" w14:textId="1DF37504" w:rsidR="000B32D9" w:rsidRPr="00A57681" w:rsidRDefault="00441437" w:rsidP="00CC13BF">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6122BD">
        <w:rPr>
          <w:rFonts w:ascii="Times New Roman" w:eastAsia="Times New Roman" w:hAnsi="Times New Roman" w:cs="Times New Roman"/>
          <w:sz w:val="24"/>
          <w:szCs w:val="24"/>
        </w:rPr>
        <w:t>hroughfall ammonium and nitrate</w:t>
      </w:r>
      <w:r>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general</w:t>
      </w:r>
      <w:r>
        <w:rPr>
          <w:rFonts w:ascii="Times New Roman" w:eastAsia="Times New Roman" w:hAnsi="Times New Roman" w:cs="Times New Roman"/>
          <w:sz w:val="24"/>
          <w:szCs w:val="24"/>
        </w:rPr>
        <w:t>ly</w:t>
      </w:r>
      <w:r w:rsidR="006122BD">
        <w:rPr>
          <w:rFonts w:ascii="Times New Roman" w:eastAsia="Times New Roman" w:hAnsi="Times New Roman" w:cs="Times New Roman"/>
          <w:sz w:val="24"/>
          <w:szCs w:val="24"/>
        </w:rPr>
        <w:t xml:space="preserve"> increas</w:t>
      </w:r>
      <w:r>
        <w:rPr>
          <w:rFonts w:ascii="Times New Roman" w:eastAsia="Times New Roman" w:hAnsi="Times New Roman" w:cs="Times New Roman"/>
          <w:sz w:val="24"/>
          <w:szCs w:val="24"/>
        </w:rPr>
        <w:t>ed</w:t>
      </w:r>
      <w:r w:rsidR="006122BD">
        <w:rPr>
          <w:rFonts w:ascii="Times New Roman" w:eastAsia="Times New Roman" w:hAnsi="Times New Roman" w:cs="Times New Roman"/>
          <w:sz w:val="24"/>
          <w:szCs w:val="24"/>
        </w:rPr>
        <w:t xml:space="preserve"> concentration from </w:t>
      </w:r>
      <w:r w:rsidR="005C7664">
        <w:rPr>
          <w:rFonts w:ascii="Times New Roman" w:eastAsia="Times New Roman" w:hAnsi="Times New Roman" w:cs="Times New Roman"/>
          <w:sz w:val="24"/>
          <w:szCs w:val="24"/>
        </w:rPr>
        <w:t>1.5x to 2x</w:t>
      </w:r>
      <w:r w:rsidR="006122BD">
        <w:rPr>
          <w:rFonts w:ascii="Times New Roman" w:eastAsia="Times New Roman" w:hAnsi="Times New Roman" w:cs="Times New Roman"/>
          <w:sz w:val="24"/>
          <w:szCs w:val="24"/>
        </w:rPr>
        <w:t xml:space="preserve"> as herbivory intensified </w:t>
      </w:r>
      <w:r>
        <w:rPr>
          <w:rFonts w:ascii="Times New Roman" w:eastAsia="Times New Roman" w:hAnsi="Times New Roman" w:cs="Times New Roman"/>
          <w:sz w:val="24"/>
          <w:szCs w:val="24"/>
        </w:rPr>
        <w:t xml:space="preserve">relative to the low herbivory stands </w:t>
      </w:r>
      <w:r w:rsidR="006122B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xml:space="preserve">, consistent with a sustained </w:t>
      </w:r>
      <w:r w:rsidR="007F6806">
        <w:rPr>
          <w:rFonts w:ascii="Times New Roman" w:eastAsia="Times New Roman" w:hAnsi="Times New Roman" w:cs="Times New Roman"/>
          <w:sz w:val="24"/>
          <w:szCs w:val="24"/>
        </w:rPr>
        <w:t xml:space="preserve">and increasing </w:t>
      </w:r>
      <w:r>
        <w:rPr>
          <w:rFonts w:ascii="Times New Roman" w:eastAsia="Times New Roman" w:hAnsi="Times New Roman" w:cs="Times New Roman"/>
          <w:sz w:val="24"/>
          <w:szCs w:val="24"/>
        </w:rPr>
        <w:t>budworm effect</w:t>
      </w:r>
      <w:r w:rsidR="007F6806">
        <w:rPr>
          <w:rFonts w:ascii="Times New Roman" w:eastAsia="Times New Roman" w:hAnsi="Times New Roman" w:cs="Times New Roman"/>
          <w:sz w:val="24"/>
          <w:szCs w:val="24"/>
        </w:rPr>
        <w:t xml:space="preserve"> during their active feeding times</w:t>
      </w:r>
      <w:r w:rsidR="006122BD">
        <w:rPr>
          <w:rFonts w:ascii="Times New Roman" w:eastAsia="Times New Roman" w:hAnsi="Times New Roman" w:cs="Times New Roman"/>
          <w:sz w:val="24"/>
          <w:szCs w:val="24"/>
        </w:rPr>
        <w:t xml:space="preserve">. </w:t>
      </w:r>
      <w:ins w:id="63" w:author="Clay" w:date="2020-07-22T16:08:00Z">
        <w:r w:rsidR="007F6806">
          <w:rPr>
            <w:rFonts w:ascii="Times New Roman" w:eastAsia="Times New Roman" w:hAnsi="Times New Roman" w:cs="Times New Roman"/>
            <w:sz w:val="24"/>
            <w:szCs w:val="24"/>
          </w:rPr>
          <w:t xml:space="preserve"> </w:t>
        </w:r>
      </w:ins>
      <w:commentRangeStart w:id="64"/>
      <w:r w:rsidR="00252772">
        <w:rPr>
          <w:rFonts w:ascii="Times New Roman" w:eastAsia="Times New Roman" w:hAnsi="Times New Roman" w:cs="Times New Roman"/>
          <w:sz w:val="24"/>
          <w:szCs w:val="24"/>
        </w:rPr>
        <w:t>Winter moths have been shown to increase canopy N during herbivory outbreaks in Oak forests in Germany and claimed that herbivores affect the canopy much more than they do soils (LeMellec et al, 2011)</w:t>
      </w:r>
      <w:commentRangeEnd w:id="64"/>
      <w:r w:rsidR="007F6806">
        <w:rPr>
          <w:rStyle w:val="CommentReference"/>
        </w:rPr>
        <w:commentReference w:id="64"/>
      </w:r>
      <w:r w:rsidR="00252772">
        <w:rPr>
          <w:rFonts w:ascii="Times New Roman" w:eastAsia="Times New Roman" w:hAnsi="Times New Roman" w:cs="Times New Roman"/>
          <w:sz w:val="24"/>
          <w:szCs w:val="24"/>
        </w:rPr>
        <w:t>.</w:t>
      </w:r>
      <w:ins w:id="65" w:author="Clay" w:date="2020-07-22T16:08:00Z">
        <w:r w:rsidR="007F6806">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The generalized increase in throughfall inorganic N coinciding with the </w:t>
      </w:r>
      <w:ins w:id="66" w:author="Clay" w:date="2020-07-22T16:09:00Z">
        <w:r w:rsidR="007F6806">
          <w:rPr>
            <w:rFonts w:ascii="Times New Roman" w:eastAsia="Times New Roman" w:hAnsi="Times New Roman" w:cs="Times New Roman"/>
            <w:sz w:val="24"/>
            <w:szCs w:val="24"/>
          </w:rPr>
          <w:t xml:space="preserve">summer </w:t>
        </w:r>
      </w:ins>
      <w:r w:rsidR="0090731E">
        <w:rPr>
          <w:rFonts w:ascii="Times New Roman" w:eastAsia="Times New Roman" w:hAnsi="Times New Roman" w:cs="Times New Roman"/>
          <w:sz w:val="24"/>
          <w:szCs w:val="24"/>
        </w:rPr>
        <w:t xml:space="preserve">growing </w:t>
      </w:r>
      <w:r w:rsidR="0090731E" w:rsidRPr="00081823">
        <w:rPr>
          <w:rFonts w:ascii="Times New Roman" w:eastAsia="Times New Roman" w:hAnsi="Times New Roman" w:cs="Times New Roman"/>
          <w:sz w:val="24"/>
          <w:szCs w:val="24"/>
        </w:rPr>
        <w:t>season</w:t>
      </w:r>
      <w:r w:rsidRPr="00081823">
        <w:rPr>
          <w:rFonts w:ascii="Times New Roman" w:eastAsia="Times New Roman" w:hAnsi="Times New Roman" w:cs="Times New Roman"/>
          <w:sz w:val="24"/>
          <w:szCs w:val="24"/>
        </w:rPr>
        <w:t xml:space="preserve"> </w:t>
      </w:r>
      <w:r w:rsidR="0090731E" w:rsidRPr="00081823">
        <w:rPr>
          <w:rFonts w:ascii="Times New Roman" w:eastAsia="Times New Roman" w:hAnsi="Times New Roman" w:cs="Times New Roman"/>
          <w:sz w:val="24"/>
          <w:szCs w:val="24"/>
        </w:rPr>
        <w:t>could</w:t>
      </w:r>
      <w:r w:rsidR="0090731E">
        <w:rPr>
          <w:rFonts w:ascii="Times New Roman" w:eastAsia="Times New Roman" w:hAnsi="Times New Roman" w:cs="Times New Roman"/>
          <w:sz w:val="24"/>
          <w:szCs w:val="24"/>
        </w:rPr>
        <w:t xml:space="preserve"> have </w:t>
      </w:r>
      <w:r w:rsidR="007F6806">
        <w:rPr>
          <w:rFonts w:ascii="Times New Roman" w:eastAsia="Times New Roman" w:hAnsi="Times New Roman" w:cs="Times New Roman"/>
          <w:sz w:val="24"/>
          <w:szCs w:val="24"/>
        </w:rPr>
        <w:t xml:space="preserve">implications for </w:t>
      </w:r>
      <w:r w:rsidR="0090731E">
        <w:rPr>
          <w:rFonts w:ascii="Times New Roman" w:eastAsia="Times New Roman" w:hAnsi="Times New Roman" w:cs="Times New Roman"/>
          <w:sz w:val="24"/>
          <w:szCs w:val="24"/>
        </w:rPr>
        <w:t>plant uptake during that time</w:t>
      </w:r>
      <w:r w:rsidR="00CC13BF">
        <w:rPr>
          <w:rFonts w:ascii="Times New Roman" w:eastAsia="Times New Roman" w:hAnsi="Times New Roman" w:cs="Times New Roman"/>
          <w:sz w:val="24"/>
          <w:szCs w:val="24"/>
        </w:rPr>
        <w:t xml:space="preserve">. </w:t>
      </w:r>
      <w:ins w:id="67" w:author="Clay" w:date="2020-07-22T16:09:00Z">
        <w:r w:rsidR="007F6806">
          <w:rPr>
            <w:rFonts w:ascii="Times New Roman" w:eastAsia="Times New Roman" w:hAnsi="Times New Roman" w:cs="Times New Roman"/>
            <w:sz w:val="24"/>
            <w:szCs w:val="24"/>
          </w:rPr>
          <w:t xml:space="preserve"> </w:t>
        </w:r>
      </w:ins>
      <w:r w:rsidR="00CC13BF">
        <w:rPr>
          <w:rFonts w:ascii="Times New Roman" w:eastAsia="Times New Roman" w:hAnsi="Times New Roman" w:cs="Times New Roman"/>
          <w:sz w:val="24"/>
          <w:szCs w:val="24"/>
        </w:rPr>
        <w:t>An experiment using Gala apples showed that photosynthesis rates do increase</w:t>
      </w:r>
      <w:r w:rsidR="007F6806">
        <w:rPr>
          <w:rFonts w:ascii="Times New Roman" w:eastAsia="Times New Roman" w:hAnsi="Times New Roman" w:cs="Times New Roman"/>
          <w:sz w:val="24"/>
          <w:szCs w:val="24"/>
        </w:rPr>
        <w:t xml:space="preserve"> with </w:t>
      </w:r>
      <w:proofErr w:type="gramStart"/>
      <w:r w:rsidR="007F6806">
        <w:rPr>
          <w:rFonts w:ascii="Times New Roman" w:eastAsia="Times New Roman" w:hAnsi="Times New Roman" w:cs="Times New Roman"/>
          <w:sz w:val="24"/>
          <w:szCs w:val="24"/>
        </w:rPr>
        <w:t>what?</w:t>
      </w:r>
      <w:r w:rsidR="00CC13BF">
        <w:rPr>
          <w:rFonts w:ascii="Times New Roman" w:eastAsia="Times New Roman" w:hAnsi="Times New Roman" w:cs="Times New Roman"/>
          <w:sz w:val="24"/>
          <w:szCs w:val="24"/>
        </w:rPr>
        <w:t>,</w:t>
      </w:r>
      <w:proofErr w:type="gramEnd"/>
      <w:r w:rsidR="00CC13BF">
        <w:rPr>
          <w:rFonts w:ascii="Times New Roman" w:eastAsia="Times New Roman" w:hAnsi="Times New Roman" w:cs="Times New Roman"/>
          <w:sz w:val="24"/>
          <w:szCs w:val="24"/>
        </w:rPr>
        <w:t xml:space="preserve"> leading to new growth after defoliating events, and although this study only measured carbohydrates, plants also need nitrogen to grow. </w:t>
      </w:r>
      <w:ins w:id="68" w:author="Clay" w:date="2020-07-22T16:10:00Z">
        <w:r w:rsidR="007F6806">
          <w:rPr>
            <w:rFonts w:ascii="Times New Roman" w:eastAsia="Times New Roman" w:hAnsi="Times New Roman" w:cs="Times New Roman"/>
            <w:sz w:val="24"/>
            <w:szCs w:val="24"/>
          </w:rPr>
          <w:t xml:space="preserve"> </w:t>
        </w:r>
      </w:ins>
      <w:r w:rsidR="00CC13BF">
        <w:rPr>
          <w:rFonts w:ascii="Times New Roman" w:eastAsia="Times New Roman" w:hAnsi="Times New Roman" w:cs="Times New Roman"/>
          <w:sz w:val="24"/>
          <w:szCs w:val="24"/>
        </w:rPr>
        <w:t xml:space="preserve">If photosynthesis rates increase after defoliation, then nitrogen consumption must also increase (Zhou and </w:t>
      </w:r>
      <w:proofErr w:type="spellStart"/>
      <w:r w:rsidR="00CC13BF" w:rsidRPr="00CC13BF">
        <w:rPr>
          <w:rFonts w:ascii="Times New Roman" w:eastAsia="Times New Roman" w:hAnsi="Times New Roman" w:cs="Times New Roman"/>
          <w:sz w:val="24"/>
          <w:szCs w:val="24"/>
        </w:rPr>
        <w:t>Quebedeaux</w:t>
      </w:r>
      <w:proofErr w:type="spellEnd"/>
      <w:r w:rsidR="00CC13BF">
        <w:rPr>
          <w:rFonts w:ascii="Times New Roman" w:eastAsia="Times New Roman" w:hAnsi="Times New Roman" w:cs="Times New Roman"/>
          <w:sz w:val="24"/>
          <w:szCs w:val="24"/>
        </w:rPr>
        <w:t xml:space="preserve">, </w:t>
      </w:r>
      <w:r w:rsidR="00CC13BF" w:rsidRPr="00CC13BF">
        <w:rPr>
          <w:rFonts w:ascii="Times New Roman" w:eastAsia="Times New Roman" w:hAnsi="Times New Roman" w:cs="Times New Roman"/>
          <w:sz w:val="24"/>
          <w:szCs w:val="24"/>
        </w:rPr>
        <w:t>2003)</w:t>
      </w:r>
      <w:r w:rsidR="00CC13BF">
        <w:rPr>
          <w:rFonts w:ascii="Times New Roman" w:eastAsia="Times New Roman" w:hAnsi="Times New Roman" w:cs="Times New Roman"/>
          <w:sz w:val="24"/>
          <w:szCs w:val="24"/>
        </w:rPr>
        <w:t>.</w:t>
      </w:r>
      <w:r w:rsidR="00937E5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Therefore the increased N in throughfall during the budworm feeding period may benefit the growth of understory plants, or </w:t>
      </w:r>
      <w:r w:rsidR="00A44049">
        <w:rPr>
          <w:rFonts w:ascii="Times New Roman" w:eastAsia="Times New Roman" w:hAnsi="Times New Roman" w:cs="Times New Roman"/>
          <w:sz w:val="24"/>
          <w:szCs w:val="24"/>
        </w:rPr>
        <w:t>it could contribute to continued leaf growth in the defoliated trees after WSB feeding ends with pupation.</w:t>
      </w:r>
    </w:p>
    <w:p w14:paraId="5C075626" w14:textId="7EBF628B" w:rsidR="00A31EB0" w:rsidRPr="00D614C5" w:rsidRDefault="00A31EB0" w:rsidP="00802AE0">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Throughfall SRP</w:t>
      </w:r>
      <w:r w:rsidR="00441437">
        <w:rPr>
          <w:rFonts w:ascii="Times New Roman" w:eastAsia="Times New Roman" w:hAnsi="Times New Roman" w:cs="Times New Roman"/>
          <w:sz w:val="24"/>
          <w:szCs w:val="24"/>
          <w:u w:val="single"/>
        </w:rPr>
        <w:t xml:space="preserve"> and DOC</w:t>
      </w:r>
    </w:p>
    <w:p w14:paraId="1BC74CB0" w14:textId="5A0CCFD5" w:rsidR="00720826" w:rsidRDefault="008250CD" w:rsidP="008250CD">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441437">
        <w:rPr>
          <w:rFonts w:ascii="Times New Roman" w:eastAsia="Times New Roman" w:hAnsi="Times New Roman" w:cs="Times New Roman"/>
          <w:sz w:val="24"/>
          <w:szCs w:val="24"/>
        </w:rPr>
        <w:t>he observed pattern of t</w:t>
      </w:r>
      <w:r>
        <w:rPr>
          <w:rFonts w:ascii="Times New Roman" w:eastAsia="Times New Roman" w:hAnsi="Times New Roman" w:cs="Times New Roman"/>
          <w:sz w:val="24"/>
          <w:szCs w:val="24"/>
        </w:rPr>
        <w:t>hroughfall SRP data does not support my hypothesis of increased SRP in high WSB sites</w:t>
      </w:r>
      <w:r w:rsidR="00795CA7">
        <w:rPr>
          <w:rFonts w:ascii="Times New Roman" w:eastAsia="Times New Roman" w:hAnsi="Times New Roman" w:cs="Times New Roman"/>
          <w:sz w:val="24"/>
          <w:szCs w:val="24"/>
        </w:rPr>
        <w:t xml:space="preserve">, but </w:t>
      </w:r>
      <w:r w:rsidR="00894AD8">
        <w:rPr>
          <w:rFonts w:ascii="Times New Roman" w:eastAsia="Times New Roman" w:hAnsi="Times New Roman" w:cs="Times New Roman"/>
          <w:sz w:val="24"/>
          <w:szCs w:val="24"/>
        </w:rPr>
        <w:t xml:space="preserve">SRP concentrations did differ by </w:t>
      </w:r>
      <w:r w:rsidR="00795CA7">
        <w:rPr>
          <w:rFonts w:ascii="Times New Roman" w:eastAsia="Times New Roman" w:hAnsi="Times New Roman" w:cs="Times New Roman"/>
          <w:sz w:val="24"/>
          <w:szCs w:val="24"/>
        </w:rPr>
        <w:t>sample event.</w:t>
      </w:r>
      <w:r w:rsidR="00973359">
        <w:rPr>
          <w:rFonts w:ascii="Times New Roman" w:eastAsia="Times New Roman" w:hAnsi="Times New Roman" w:cs="Times New Roman"/>
          <w:sz w:val="24"/>
          <w:szCs w:val="24"/>
        </w:rPr>
        <w:t xml:space="preserve"> </w:t>
      </w:r>
      <w:r w:rsidR="00894AD8">
        <w:rPr>
          <w:rFonts w:ascii="Times New Roman" w:eastAsia="Times New Roman" w:hAnsi="Times New Roman" w:cs="Times New Roman"/>
          <w:sz w:val="24"/>
          <w:szCs w:val="24"/>
        </w:rPr>
        <w:t xml:space="preserve"> </w:t>
      </w:r>
      <w:r w:rsidR="00973359">
        <w:rPr>
          <w:rFonts w:ascii="Times New Roman" w:eastAsia="Times New Roman" w:hAnsi="Times New Roman" w:cs="Times New Roman"/>
          <w:sz w:val="24"/>
          <w:szCs w:val="24"/>
        </w:rPr>
        <w:t>During 8 Nov 15 and 21 July 16, there were two large rainfall events, and here I saw higher concentrations of SRP.</w:t>
      </w:r>
      <w:r w:rsidR="00564E53">
        <w:rPr>
          <w:rFonts w:ascii="Times New Roman" w:eastAsia="Times New Roman" w:hAnsi="Times New Roman" w:cs="Times New Roman"/>
          <w:sz w:val="24"/>
          <w:szCs w:val="24"/>
        </w:rPr>
        <w:t xml:space="preserve"> </w:t>
      </w:r>
      <w:ins w:id="69" w:author="Clay" w:date="2020-07-22T16:47:00Z">
        <w:r w:rsidR="00A50D2A">
          <w:rPr>
            <w:rFonts w:ascii="Times New Roman" w:eastAsia="Times New Roman" w:hAnsi="Times New Roman" w:cs="Times New Roman"/>
            <w:sz w:val="24"/>
            <w:szCs w:val="24"/>
          </w:rPr>
          <w:t xml:space="preserve"> </w:t>
        </w:r>
      </w:ins>
      <w:r w:rsidR="00FB3225">
        <w:rPr>
          <w:rFonts w:ascii="Times New Roman" w:eastAsia="Times New Roman" w:hAnsi="Times New Roman" w:cs="Times New Roman"/>
          <w:sz w:val="24"/>
          <w:szCs w:val="24"/>
        </w:rPr>
        <w:t xml:space="preserve">I would have expected that phosphorus levels would be higher in heavily impacted </w:t>
      </w:r>
      <w:r w:rsidR="00FB3225">
        <w:rPr>
          <w:rFonts w:ascii="Times New Roman" w:eastAsia="Times New Roman" w:hAnsi="Times New Roman" w:cs="Times New Roman"/>
          <w:sz w:val="24"/>
          <w:szCs w:val="24"/>
        </w:rPr>
        <w:lastRenderedPageBreak/>
        <w:t>areas due to an increase in frass input</w:t>
      </w:r>
      <w:r>
        <w:rPr>
          <w:rFonts w:ascii="Times New Roman" w:eastAsia="Times New Roman" w:hAnsi="Times New Roman" w:cs="Times New Roman"/>
          <w:sz w:val="24"/>
          <w:szCs w:val="24"/>
        </w:rPr>
        <w:t xml:space="preserve"> and increased SRP from </w:t>
      </w:r>
      <w:r w:rsidR="00A75642">
        <w:rPr>
          <w:rFonts w:ascii="Times New Roman" w:eastAsia="Times New Roman" w:hAnsi="Times New Roman" w:cs="Times New Roman"/>
          <w:sz w:val="24"/>
          <w:szCs w:val="24"/>
        </w:rPr>
        <w:t xml:space="preserve">leaching of </w:t>
      </w:r>
      <w:r>
        <w:rPr>
          <w:rFonts w:ascii="Times New Roman" w:eastAsia="Times New Roman" w:hAnsi="Times New Roman" w:cs="Times New Roman"/>
          <w:sz w:val="24"/>
          <w:szCs w:val="24"/>
        </w:rPr>
        <w:t>partially consumed leaves</w:t>
      </w:r>
      <w:r w:rsidR="00795CA7">
        <w:rPr>
          <w:rFonts w:ascii="Times New Roman" w:eastAsia="Times New Roman" w:hAnsi="Times New Roman" w:cs="Times New Roman"/>
          <w:sz w:val="24"/>
          <w:szCs w:val="24"/>
        </w:rPr>
        <w:t xml:space="preserve"> as seen in</w:t>
      </w:r>
      <w:r w:rsidR="00A75642">
        <w:rPr>
          <w:rFonts w:ascii="Times New Roman" w:eastAsia="Times New Roman" w:hAnsi="Times New Roman" w:cs="Times New Roman"/>
          <w:sz w:val="24"/>
          <w:szCs w:val="24"/>
        </w:rPr>
        <w:t xml:space="preserve"> </w:t>
      </w:r>
      <w:r w:rsidR="00704DFA">
        <w:rPr>
          <w:rFonts w:ascii="Times New Roman" w:eastAsia="Times New Roman" w:hAnsi="Times New Roman" w:cs="Times New Roman"/>
          <w:sz w:val="24"/>
          <w:szCs w:val="24"/>
        </w:rPr>
        <w:t xml:space="preserve">multiple herbivore ecosystem interactions </w:t>
      </w:r>
      <w:r w:rsidR="0044143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Hunter et al, 2001</w:t>
      </w:r>
      <w:r w:rsidR="00795CA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 xml:space="preserve">. </w:t>
      </w:r>
      <w:r w:rsidR="00441437">
        <w:rPr>
          <w:rFonts w:ascii="Times New Roman" w:eastAsia="Times New Roman" w:hAnsi="Times New Roman" w:cs="Times New Roman"/>
          <w:sz w:val="24"/>
          <w:szCs w:val="24"/>
        </w:rPr>
        <w:t xml:space="preserve"> </w:t>
      </w:r>
      <w:r w:rsidR="00A50D2A">
        <w:rPr>
          <w:rFonts w:ascii="Times New Roman" w:eastAsia="Times New Roman" w:hAnsi="Times New Roman" w:cs="Times New Roman"/>
          <w:sz w:val="24"/>
          <w:szCs w:val="24"/>
        </w:rPr>
        <w:t>However, n</w:t>
      </w:r>
      <w:r w:rsidR="00A75642">
        <w:rPr>
          <w:rFonts w:ascii="Times New Roman" w:eastAsia="Times New Roman" w:hAnsi="Times New Roman" w:cs="Times New Roman"/>
          <w:sz w:val="24"/>
          <w:szCs w:val="24"/>
        </w:rPr>
        <w:t xml:space="preserve">ot all </w:t>
      </w:r>
      <w:r w:rsidR="001352B1">
        <w:rPr>
          <w:rFonts w:ascii="Times New Roman" w:eastAsia="Times New Roman" w:hAnsi="Times New Roman" w:cs="Times New Roman"/>
          <w:sz w:val="24"/>
          <w:szCs w:val="24"/>
        </w:rPr>
        <w:t xml:space="preserve">studies have shown that herbivory leads to increased nutrient fluxes. </w:t>
      </w:r>
      <w:r w:rsidR="00441437">
        <w:rPr>
          <w:rFonts w:ascii="Times New Roman" w:eastAsia="Times New Roman" w:hAnsi="Times New Roman" w:cs="Times New Roman"/>
          <w:sz w:val="24"/>
          <w:szCs w:val="24"/>
        </w:rPr>
        <w:t xml:space="preserve"> </w:t>
      </w:r>
      <w:r w:rsidR="00564E53">
        <w:rPr>
          <w:rFonts w:ascii="Times New Roman" w:eastAsia="Times New Roman" w:hAnsi="Times New Roman" w:cs="Times New Roman"/>
          <w:sz w:val="24"/>
          <w:szCs w:val="24"/>
        </w:rPr>
        <w:t>In a</w:t>
      </w:r>
      <w:r w:rsidR="001352B1">
        <w:rPr>
          <w:rFonts w:ascii="Times New Roman" w:eastAsia="Times New Roman" w:hAnsi="Times New Roman" w:cs="Times New Roman"/>
          <w:sz w:val="24"/>
          <w:szCs w:val="24"/>
        </w:rPr>
        <w:t xml:space="preserve"> study </w:t>
      </w:r>
      <w:r w:rsidR="00564E53">
        <w:rPr>
          <w:rFonts w:ascii="Times New Roman" w:eastAsia="Times New Roman" w:hAnsi="Times New Roman" w:cs="Times New Roman"/>
          <w:sz w:val="24"/>
          <w:szCs w:val="24"/>
        </w:rPr>
        <w:t xml:space="preserve">in western Oregon </w:t>
      </w:r>
      <w:r w:rsidR="00252772">
        <w:rPr>
          <w:rFonts w:ascii="Times New Roman" w:eastAsia="Times New Roman" w:hAnsi="Times New Roman" w:cs="Times New Roman"/>
          <w:sz w:val="24"/>
          <w:szCs w:val="24"/>
        </w:rPr>
        <w:t>on Douglas</w:t>
      </w:r>
      <w:r w:rsidR="001352B1">
        <w:rPr>
          <w:rFonts w:ascii="Times New Roman" w:eastAsia="Times New Roman" w:hAnsi="Times New Roman" w:cs="Times New Roman"/>
          <w:sz w:val="24"/>
          <w:szCs w:val="24"/>
        </w:rPr>
        <w:t xml:space="preserve"> fir trees</w:t>
      </w:r>
      <w:r w:rsidR="00564E53">
        <w:rPr>
          <w:rFonts w:ascii="Times New Roman" w:eastAsia="Times New Roman" w:hAnsi="Times New Roman" w:cs="Times New Roman"/>
          <w:sz w:val="24"/>
          <w:szCs w:val="24"/>
        </w:rPr>
        <w:t>, throughfall data</w:t>
      </w:r>
      <w:r w:rsidR="001352B1">
        <w:rPr>
          <w:rFonts w:ascii="Times New Roman" w:eastAsia="Times New Roman" w:hAnsi="Times New Roman" w:cs="Times New Roman"/>
          <w:sz w:val="24"/>
          <w:szCs w:val="24"/>
        </w:rPr>
        <w:t xml:space="preserve"> suggests that precipitation plays a much bigger role in throughfall nutrients</w:t>
      </w:r>
      <w:r w:rsidR="00564E53">
        <w:rPr>
          <w:rFonts w:ascii="Times New Roman" w:eastAsia="Times New Roman" w:hAnsi="Times New Roman" w:cs="Times New Roman"/>
          <w:sz w:val="24"/>
          <w:szCs w:val="24"/>
        </w:rPr>
        <w:t xml:space="preserve"> than defoliation did</w:t>
      </w:r>
      <w:r w:rsidR="001352B1">
        <w:rPr>
          <w:rFonts w:ascii="Times New Roman" w:eastAsia="Times New Roman" w:hAnsi="Times New Roman" w:cs="Times New Roman"/>
          <w:sz w:val="24"/>
          <w:szCs w:val="24"/>
        </w:rPr>
        <w:t>, consistent with my findings (</w:t>
      </w:r>
      <w:proofErr w:type="spellStart"/>
      <w:r w:rsidR="001352B1">
        <w:rPr>
          <w:rFonts w:ascii="Times New Roman" w:eastAsia="Times New Roman" w:hAnsi="Times New Roman" w:cs="Times New Roman"/>
          <w:sz w:val="24"/>
          <w:szCs w:val="24"/>
        </w:rPr>
        <w:t>Schowalter</w:t>
      </w:r>
      <w:proofErr w:type="spellEnd"/>
      <w:r w:rsidR="001352B1">
        <w:rPr>
          <w:rFonts w:ascii="Times New Roman" w:eastAsia="Times New Roman" w:hAnsi="Times New Roman" w:cs="Times New Roman"/>
          <w:sz w:val="24"/>
          <w:szCs w:val="24"/>
        </w:rPr>
        <w:t>, 1999).</w:t>
      </w:r>
      <w:ins w:id="70" w:author="Clay" w:date="2020-07-22T16:48:00Z">
        <w:r w:rsidR="00A50D2A">
          <w:rPr>
            <w:rFonts w:ascii="Times New Roman" w:eastAsia="Times New Roman" w:hAnsi="Times New Roman" w:cs="Times New Roman"/>
            <w:sz w:val="24"/>
            <w:szCs w:val="24"/>
          </w:rPr>
          <w:t xml:space="preserve"> </w:t>
        </w:r>
      </w:ins>
      <w:r w:rsidR="002923FD">
        <w:rPr>
          <w:rFonts w:ascii="Times New Roman" w:eastAsia="Times New Roman" w:hAnsi="Times New Roman" w:cs="Times New Roman"/>
          <w:sz w:val="24"/>
          <w:szCs w:val="24"/>
        </w:rPr>
        <w:t xml:space="preserve"> Another study showed that the low level consumption of red maple trees and black locust trees in the southern Appalachians by canopy arthropods may not significantly alter throughfall concentrations for </w:t>
      </w:r>
      <w:commentRangeStart w:id="71"/>
      <w:r w:rsidR="002923FD">
        <w:rPr>
          <w:rFonts w:ascii="Times New Roman" w:eastAsia="Times New Roman" w:hAnsi="Times New Roman" w:cs="Times New Roman"/>
          <w:sz w:val="24"/>
          <w:szCs w:val="24"/>
        </w:rPr>
        <w:t>PO4</w:t>
      </w:r>
      <w:ins w:id="72" w:author="Clay" w:date="2020-07-22T16:48:00Z">
        <w:r w:rsidR="00A50D2A">
          <w:rPr>
            <w:rFonts w:ascii="Times New Roman" w:eastAsia="Times New Roman" w:hAnsi="Times New Roman" w:cs="Times New Roman"/>
            <w:sz w:val="24"/>
            <w:szCs w:val="24"/>
          </w:rPr>
          <w:t>3</w:t>
        </w:r>
      </w:ins>
      <w:r w:rsidR="002923FD">
        <w:rPr>
          <w:rFonts w:ascii="Times New Roman" w:eastAsia="Times New Roman" w:hAnsi="Times New Roman" w:cs="Times New Roman"/>
          <w:sz w:val="24"/>
          <w:szCs w:val="24"/>
        </w:rPr>
        <w:t>-</w:t>
      </w:r>
      <w:commentRangeEnd w:id="71"/>
      <w:r w:rsidR="00A50D2A">
        <w:rPr>
          <w:rStyle w:val="CommentReference"/>
        </w:rPr>
        <w:commentReference w:id="71"/>
      </w:r>
      <w:r w:rsidR="002923FD">
        <w:rPr>
          <w:rFonts w:ascii="Times New Roman" w:eastAsia="Times New Roman" w:hAnsi="Times New Roman" w:cs="Times New Roman"/>
          <w:sz w:val="24"/>
          <w:szCs w:val="24"/>
        </w:rPr>
        <w:t>, but attributed imprecise method design for a potential reason for not being up to pick up small changes (Seastedt et al. 1983).</w:t>
      </w:r>
      <w:r w:rsidR="00A50D2A">
        <w:rPr>
          <w:rFonts w:ascii="Times New Roman" w:eastAsia="Times New Roman" w:hAnsi="Times New Roman" w:cs="Times New Roman"/>
          <w:sz w:val="24"/>
          <w:szCs w:val="24"/>
        </w:rPr>
        <w:t xml:space="preserve">  Therefore, SRP fluxes from the canopy to soils appear to be more strongly influenced by hydrology than by herbivory.</w:t>
      </w:r>
    </w:p>
    <w:p w14:paraId="690C15B0" w14:textId="29CC9DDB" w:rsidR="008D796E" w:rsidRDefault="001A0DF4" w:rsidP="008D796E">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A83065">
        <w:rPr>
          <w:rFonts w:ascii="Times New Roman" w:eastAsia="Times New Roman" w:hAnsi="Times New Roman" w:cs="Times New Roman"/>
          <w:sz w:val="24"/>
          <w:szCs w:val="24"/>
        </w:rPr>
        <w:t xml:space="preserve">Like with throughfall SRP, there </w:t>
      </w:r>
      <w:r>
        <w:rPr>
          <w:rFonts w:ascii="Times New Roman" w:eastAsia="Times New Roman" w:hAnsi="Times New Roman" w:cs="Times New Roman"/>
          <w:sz w:val="24"/>
          <w:szCs w:val="24"/>
        </w:rPr>
        <w:t xml:space="preserve">were also significant </w:t>
      </w:r>
      <w:r w:rsidR="00A50D2A">
        <w:rPr>
          <w:rFonts w:ascii="Times New Roman" w:eastAsia="Times New Roman" w:hAnsi="Times New Roman" w:cs="Times New Roman"/>
          <w:sz w:val="24"/>
          <w:szCs w:val="24"/>
        </w:rPr>
        <w:t xml:space="preserve">sample event </w:t>
      </w:r>
      <w:r>
        <w:rPr>
          <w:rFonts w:ascii="Times New Roman" w:eastAsia="Times New Roman" w:hAnsi="Times New Roman" w:cs="Times New Roman"/>
          <w:sz w:val="24"/>
          <w:szCs w:val="24"/>
        </w:rPr>
        <w:t xml:space="preserve">differences for </w:t>
      </w:r>
      <w:r w:rsidR="00A50D2A">
        <w:rPr>
          <w:rFonts w:ascii="Times New Roman" w:eastAsia="Times New Roman" w:hAnsi="Times New Roman" w:cs="Times New Roman"/>
          <w:sz w:val="24"/>
          <w:szCs w:val="24"/>
        </w:rPr>
        <w:t xml:space="preserve">throughfall </w:t>
      </w:r>
      <w:r>
        <w:rPr>
          <w:rFonts w:ascii="Times New Roman" w:eastAsia="Times New Roman" w:hAnsi="Times New Roman" w:cs="Times New Roman"/>
          <w:sz w:val="24"/>
          <w:szCs w:val="24"/>
        </w:rPr>
        <w:t>DOC</w:t>
      </w:r>
      <w:del w:id="73" w:author="Clay" w:date="2020-07-22T16:51:00Z">
        <w:r w:rsidDel="00A50D2A">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but no differences for budworm impact. </w:t>
      </w:r>
      <w:r w:rsidR="00A50D2A">
        <w:rPr>
          <w:rFonts w:ascii="Times New Roman" w:eastAsia="Times New Roman" w:hAnsi="Times New Roman" w:cs="Times New Roman"/>
          <w:sz w:val="24"/>
          <w:szCs w:val="24"/>
        </w:rPr>
        <w:t xml:space="preserve"> </w:t>
      </w:r>
      <w:r w:rsidR="00973359">
        <w:rPr>
          <w:rFonts w:ascii="Times New Roman" w:eastAsia="Times New Roman" w:hAnsi="Times New Roman" w:cs="Times New Roman"/>
          <w:sz w:val="24"/>
          <w:szCs w:val="24"/>
        </w:rPr>
        <w:t>Again,</w:t>
      </w:r>
      <w:r>
        <w:rPr>
          <w:rFonts w:ascii="Times New Roman" w:eastAsia="Times New Roman" w:hAnsi="Times New Roman" w:cs="Times New Roman"/>
          <w:sz w:val="24"/>
          <w:szCs w:val="24"/>
        </w:rPr>
        <w:t xml:space="preserve"> I </w:t>
      </w:r>
      <w:r w:rsidR="00A50D2A">
        <w:rPr>
          <w:rFonts w:ascii="Times New Roman" w:eastAsia="Times New Roman" w:hAnsi="Times New Roman" w:cs="Times New Roman"/>
          <w:sz w:val="24"/>
          <w:szCs w:val="24"/>
        </w:rPr>
        <w:t xml:space="preserve">hypothesized </w:t>
      </w:r>
      <w:r>
        <w:rPr>
          <w:rFonts w:ascii="Times New Roman" w:eastAsia="Times New Roman" w:hAnsi="Times New Roman" w:cs="Times New Roman"/>
          <w:sz w:val="24"/>
          <w:szCs w:val="24"/>
        </w:rPr>
        <w:t>higher DOC concentrations in high budworm impact sites</w:t>
      </w:r>
      <w:r w:rsidR="003D1D16">
        <w:rPr>
          <w:rFonts w:ascii="Times New Roman" w:eastAsia="Times New Roman" w:hAnsi="Times New Roman" w:cs="Times New Roman"/>
          <w:sz w:val="24"/>
          <w:szCs w:val="24"/>
        </w:rPr>
        <w:t xml:space="preserve"> as </w:t>
      </w:r>
      <w:r w:rsidR="00A83065">
        <w:rPr>
          <w:rFonts w:ascii="Times New Roman" w:eastAsia="Times New Roman" w:hAnsi="Times New Roman" w:cs="Times New Roman"/>
          <w:sz w:val="24"/>
          <w:szCs w:val="24"/>
        </w:rPr>
        <w:t xml:space="preserve">many </w:t>
      </w:r>
      <w:r w:rsidR="003D1D16">
        <w:rPr>
          <w:rFonts w:ascii="Times New Roman" w:eastAsia="Times New Roman" w:hAnsi="Times New Roman" w:cs="Times New Roman"/>
          <w:sz w:val="24"/>
          <w:szCs w:val="24"/>
        </w:rPr>
        <w:t>studies have shown that insect herbivory leads to increased throughfall DOC and N</w:t>
      </w:r>
      <w:r>
        <w:rPr>
          <w:rFonts w:ascii="Times New Roman" w:eastAsia="Times New Roman" w:hAnsi="Times New Roman" w:cs="Times New Roman"/>
          <w:sz w:val="24"/>
          <w:szCs w:val="24"/>
        </w:rPr>
        <w:t xml:space="preserve"> (</w:t>
      </w:r>
      <w:r w:rsidR="003D1D16">
        <w:rPr>
          <w:rFonts w:ascii="Times New Roman" w:eastAsia="Times New Roman" w:hAnsi="Times New Roman" w:cs="Times New Roman"/>
          <w:sz w:val="24"/>
          <w:szCs w:val="24"/>
        </w:rPr>
        <w:t>LeMellec et al, 2011</w:t>
      </w:r>
      <w:ins w:id="74" w:author="Clay" w:date="2020-07-22T17:00:00Z">
        <w:r w:rsidR="00A83065">
          <w:rPr>
            <w:rFonts w:ascii="Times New Roman" w:eastAsia="Times New Roman" w:hAnsi="Times New Roman" w:cs="Times New Roman"/>
            <w:sz w:val="24"/>
            <w:szCs w:val="24"/>
          </w:rPr>
          <w:t xml:space="preserve">; </w:t>
        </w:r>
      </w:ins>
      <w:r w:rsidR="003D1D16">
        <w:rPr>
          <w:rFonts w:ascii="Times New Roman" w:eastAsia="Times New Roman" w:hAnsi="Times New Roman" w:cs="Times New Roman"/>
          <w:sz w:val="24"/>
          <w:szCs w:val="24"/>
        </w:rPr>
        <w:t>Kindlmann and Stadler 2004</w:t>
      </w:r>
      <w:r w:rsidR="00F004B4">
        <w:rPr>
          <w:rFonts w:ascii="Times New Roman" w:eastAsia="Times New Roman" w:hAnsi="Times New Roman" w:cs="Times New Roman"/>
          <w:sz w:val="24"/>
          <w:szCs w:val="24"/>
        </w:rPr>
        <w:t xml:space="preserve">Stadler and Michalzik, 2001). </w:t>
      </w:r>
      <w:r w:rsidR="00A83065">
        <w:rPr>
          <w:rFonts w:ascii="Times New Roman" w:eastAsia="Times New Roman" w:hAnsi="Times New Roman" w:cs="Times New Roman"/>
          <w:sz w:val="24"/>
          <w:szCs w:val="24"/>
        </w:rPr>
        <w:t xml:space="preserve"> Given the relatively consistent observation that herbivory increased DOC fluxes from the canopy, it is unclear why this pattern was not observed for WSB.  (CHECK YOU CONCENTRATIONS COMPARED TO OTHER STUDIES.  ARE YOU CONCENTRATIONS PARTICULARLY HIGH OR LOW IN COMPARISON?  THAT MIGHT EXPLAIN SOMETHING).  However, the samples dates with highest DOC coincided with the highest SRP concentrations, again suggesting hydrologic control over DOC delivery to forest floors in this study system.  </w:t>
      </w:r>
    </w:p>
    <w:p w14:paraId="570B8A23" w14:textId="4CFF8652" w:rsidR="00513527" w:rsidRDefault="00513527" w:rsidP="008D796E">
      <w:pPr>
        <w:spacing w:line="480" w:lineRule="auto"/>
        <w:contextualSpacing/>
        <w:rPr>
          <w:rFonts w:ascii="Times New Roman" w:eastAsia="Times New Roman" w:hAnsi="Times New Roman" w:cs="Times New Roman"/>
          <w:sz w:val="24"/>
          <w:szCs w:val="24"/>
          <w:u w:val="single"/>
        </w:rPr>
      </w:pPr>
      <w:proofErr w:type="spellStart"/>
      <w:r w:rsidRPr="007A2BDD">
        <w:rPr>
          <w:rFonts w:ascii="Times New Roman" w:eastAsia="Times New Roman" w:hAnsi="Times New Roman" w:cs="Times New Roman"/>
          <w:sz w:val="24"/>
          <w:szCs w:val="24"/>
          <w:u w:val="single"/>
        </w:rPr>
        <w:t>Frassfall</w:t>
      </w:r>
      <w:proofErr w:type="spellEnd"/>
      <w:r w:rsidRPr="007A2BDD">
        <w:rPr>
          <w:rFonts w:ascii="Times New Roman" w:eastAsia="Times New Roman" w:hAnsi="Times New Roman" w:cs="Times New Roman"/>
          <w:sz w:val="24"/>
          <w:szCs w:val="24"/>
          <w:u w:val="single"/>
        </w:rPr>
        <w:t xml:space="preserve"> and Litterfall</w:t>
      </w:r>
    </w:p>
    <w:p w14:paraId="01D0C412" w14:textId="61503E2A" w:rsidR="0041185A" w:rsidRPr="00704DFA" w:rsidRDefault="0041185A" w:rsidP="008D796E">
      <w:pPr>
        <w:spacing w:line="480" w:lineRule="auto"/>
        <w:contextualSpacing/>
        <w:rPr>
          <w:rFonts w:ascii="Times New Roman" w:eastAsia="Times New Roman" w:hAnsi="Times New Roman" w:cs="Times New Roman"/>
          <w:sz w:val="24"/>
          <w:szCs w:val="24"/>
        </w:rPr>
      </w:pPr>
      <w:r w:rsidRPr="00704DFA">
        <w:rPr>
          <w:rFonts w:ascii="Times New Roman" w:eastAsia="Times New Roman" w:hAnsi="Times New Roman" w:cs="Times New Roman"/>
          <w:sz w:val="24"/>
          <w:szCs w:val="24"/>
        </w:rPr>
        <w:lastRenderedPageBreak/>
        <w:tab/>
        <w:t xml:space="preserve">Peak litter fall occurred for both high and low budworm areas during late fall, but litter fall </w:t>
      </w:r>
      <w:r w:rsidR="00A83065">
        <w:rPr>
          <w:rFonts w:ascii="Times New Roman" w:eastAsia="Times New Roman" w:hAnsi="Times New Roman" w:cs="Times New Roman"/>
          <w:sz w:val="24"/>
          <w:szCs w:val="24"/>
        </w:rPr>
        <w:t>was</w:t>
      </w:r>
      <w:r w:rsidR="00A83065" w:rsidRPr="00704DFA">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greater for low budworm sites </w:t>
      </w:r>
      <w:r w:rsidR="00A83065">
        <w:rPr>
          <w:rFonts w:ascii="Times New Roman" w:eastAsia="Times New Roman" w:hAnsi="Times New Roman" w:cs="Times New Roman"/>
          <w:sz w:val="24"/>
          <w:szCs w:val="24"/>
        </w:rPr>
        <w:t>compared to high budworm sites</w:t>
      </w:r>
      <w:r w:rsidRPr="00704DFA">
        <w:rPr>
          <w:rFonts w:ascii="Times New Roman" w:eastAsia="Times New Roman" w:hAnsi="Times New Roman" w:cs="Times New Roman"/>
          <w:sz w:val="24"/>
          <w:szCs w:val="24"/>
        </w:rPr>
        <w:t>.</w:t>
      </w:r>
      <w:ins w:id="75" w:author="Clay" w:date="2020-07-22T17:09:00Z">
        <w:r w:rsidR="00A83065">
          <w:rPr>
            <w:rFonts w:ascii="Times New Roman" w:eastAsia="Times New Roman" w:hAnsi="Times New Roman" w:cs="Times New Roman"/>
            <w:sz w:val="24"/>
            <w:szCs w:val="24"/>
          </w:rPr>
          <w:t xml:space="preserve"> </w:t>
        </w:r>
      </w:ins>
      <w:r w:rsidRPr="00704DFA">
        <w:rPr>
          <w:rFonts w:ascii="Times New Roman" w:eastAsia="Times New Roman" w:hAnsi="Times New Roman" w:cs="Times New Roman"/>
          <w:sz w:val="24"/>
          <w:szCs w:val="24"/>
        </w:rPr>
        <w:t xml:space="preserve"> </w:t>
      </w:r>
      <w:r w:rsidR="00A83065">
        <w:rPr>
          <w:rFonts w:ascii="Times New Roman" w:eastAsia="Times New Roman" w:hAnsi="Times New Roman" w:cs="Times New Roman"/>
          <w:sz w:val="24"/>
          <w:szCs w:val="24"/>
        </w:rPr>
        <w:t xml:space="preserve">In contrast, </w:t>
      </w:r>
      <w:del w:id="76" w:author="Clay" w:date="2020-07-22T17:09:00Z">
        <w:r w:rsidRPr="00704DFA" w:rsidDel="00A83065">
          <w:rPr>
            <w:rFonts w:ascii="Times New Roman" w:eastAsia="Times New Roman" w:hAnsi="Times New Roman" w:cs="Times New Roman"/>
            <w:sz w:val="24"/>
            <w:szCs w:val="24"/>
          </w:rPr>
          <w:delText>P</w:delText>
        </w:r>
      </w:del>
      <w:ins w:id="77" w:author="Clay" w:date="2020-07-22T17:09:00Z">
        <w:r w:rsidR="00A83065">
          <w:rPr>
            <w:rFonts w:ascii="Times New Roman" w:eastAsia="Times New Roman" w:hAnsi="Times New Roman" w:cs="Times New Roman"/>
            <w:sz w:val="24"/>
            <w:szCs w:val="24"/>
          </w:rPr>
          <w:t>p</w:t>
        </w:r>
      </w:ins>
      <w:r w:rsidRPr="00704DFA">
        <w:rPr>
          <w:rFonts w:ascii="Times New Roman" w:eastAsia="Times New Roman" w:hAnsi="Times New Roman" w:cs="Times New Roman"/>
          <w:sz w:val="24"/>
          <w:szCs w:val="24"/>
        </w:rPr>
        <w:t>eak frass fall was greater in high budworm sites</w:t>
      </w:r>
      <w:r w:rsidR="0064744E">
        <w:rPr>
          <w:rFonts w:ascii="Times New Roman" w:eastAsia="Times New Roman" w:hAnsi="Times New Roman" w:cs="Times New Roman"/>
          <w:sz w:val="24"/>
          <w:szCs w:val="24"/>
        </w:rPr>
        <w:t xml:space="preserve"> </w:t>
      </w:r>
      <w:r w:rsidR="0064744E" w:rsidRPr="00704DFA">
        <w:rPr>
          <w:rFonts w:ascii="Times New Roman" w:eastAsia="Times New Roman" w:hAnsi="Times New Roman" w:cs="Times New Roman"/>
          <w:sz w:val="24"/>
          <w:szCs w:val="24"/>
        </w:rPr>
        <w:t>during the summer</w:t>
      </w:r>
      <w:r w:rsidR="0064744E">
        <w:rPr>
          <w:rFonts w:ascii="Times New Roman" w:eastAsia="Times New Roman" w:hAnsi="Times New Roman" w:cs="Times New Roman"/>
          <w:sz w:val="24"/>
          <w:szCs w:val="24"/>
        </w:rPr>
        <w:t xml:space="preserve"> budworm feeding season</w:t>
      </w:r>
      <w:r w:rsidRPr="00704DFA">
        <w:rPr>
          <w:rFonts w:ascii="Times New Roman" w:eastAsia="Times New Roman" w:hAnsi="Times New Roman" w:cs="Times New Roman"/>
          <w:sz w:val="24"/>
          <w:szCs w:val="24"/>
        </w:rPr>
        <w:t>.</w:t>
      </w:r>
      <w:ins w:id="78" w:author="Clay" w:date="2020-07-22T17:10:00Z">
        <w:r w:rsidR="0064744E">
          <w:rPr>
            <w:rFonts w:ascii="Times New Roman" w:eastAsia="Times New Roman" w:hAnsi="Times New Roman" w:cs="Times New Roman"/>
            <w:sz w:val="24"/>
            <w:szCs w:val="24"/>
          </w:rPr>
          <w:t xml:space="preserve"> </w:t>
        </w:r>
      </w:ins>
      <w:r w:rsidRPr="00704DFA">
        <w:rPr>
          <w:rFonts w:ascii="Times New Roman" w:eastAsia="Times New Roman" w:hAnsi="Times New Roman" w:cs="Times New Roman"/>
          <w:sz w:val="24"/>
          <w:szCs w:val="24"/>
        </w:rPr>
        <w:t xml:space="preserve"> </w:t>
      </w:r>
      <w:r w:rsidR="0064744E">
        <w:rPr>
          <w:rFonts w:ascii="Times New Roman" w:eastAsia="Times New Roman" w:hAnsi="Times New Roman" w:cs="Times New Roman"/>
          <w:sz w:val="24"/>
          <w:szCs w:val="24"/>
        </w:rPr>
        <w:t>I</w:t>
      </w:r>
      <w:r w:rsidR="0064744E" w:rsidRPr="00704DFA">
        <w:rPr>
          <w:rFonts w:ascii="Times New Roman" w:eastAsia="Times New Roman" w:hAnsi="Times New Roman" w:cs="Times New Roman"/>
          <w:sz w:val="24"/>
          <w:szCs w:val="24"/>
        </w:rPr>
        <w:t xml:space="preserve">n the southern Appalachians </w:t>
      </w:r>
      <w:r w:rsidR="0064744E">
        <w:rPr>
          <w:rFonts w:ascii="Times New Roman" w:eastAsia="Times New Roman" w:hAnsi="Times New Roman" w:cs="Times New Roman"/>
          <w:sz w:val="24"/>
          <w:szCs w:val="24"/>
        </w:rPr>
        <w:t>n</w:t>
      </w:r>
      <w:r w:rsidR="0064744E" w:rsidRPr="00704DFA">
        <w:rPr>
          <w:rFonts w:ascii="Times New Roman" w:eastAsia="Times New Roman" w:hAnsi="Times New Roman" w:cs="Times New Roman"/>
          <w:sz w:val="24"/>
          <w:szCs w:val="24"/>
        </w:rPr>
        <w:t xml:space="preserve">ative </w:t>
      </w:r>
      <w:r w:rsidR="00DA2F5A" w:rsidRPr="00704DFA">
        <w:rPr>
          <w:rFonts w:ascii="Times New Roman" w:eastAsia="Times New Roman" w:hAnsi="Times New Roman" w:cs="Times New Roman"/>
          <w:sz w:val="24"/>
          <w:szCs w:val="24"/>
        </w:rPr>
        <w:t xml:space="preserve">herbivores </w:t>
      </w:r>
      <w:r w:rsidR="0064744E">
        <w:rPr>
          <w:rFonts w:ascii="Times New Roman" w:eastAsia="Times New Roman" w:hAnsi="Times New Roman" w:cs="Times New Roman"/>
          <w:sz w:val="24"/>
          <w:szCs w:val="24"/>
        </w:rPr>
        <w:t xml:space="preserve">cause </w:t>
      </w:r>
      <w:r w:rsidR="00DA2F5A" w:rsidRPr="00704DFA">
        <w:rPr>
          <w:rFonts w:ascii="Times New Roman" w:eastAsia="Times New Roman" w:hAnsi="Times New Roman" w:cs="Times New Roman"/>
          <w:sz w:val="24"/>
          <w:szCs w:val="24"/>
        </w:rPr>
        <w:t>peak frass input between the months of June and August</w:t>
      </w:r>
      <w:r w:rsidR="0064744E">
        <w:rPr>
          <w:rFonts w:ascii="Times New Roman" w:eastAsia="Times New Roman" w:hAnsi="Times New Roman" w:cs="Times New Roman"/>
          <w:sz w:val="24"/>
          <w:szCs w:val="24"/>
        </w:rPr>
        <w:t xml:space="preserve"> with temporal </w:t>
      </w:r>
      <w:r w:rsidR="00DA2F5A" w:rsidRPr="00704DFA">
        <w:rPr>
          <w:rFonts w:ascii="Times New Roman" w:eastAsia="Times New Roman" w:hAnsi="Times New Roman" w:cs="Times New Roman"/>
          <w:sz w:val="24"/>
          <w:szCs w:val="24"/>
        </w:rPr>
        <w:t xml:space="preserve">differences </w:t>
      </w:r>
      <w:r w:rsidR="0064744E">
        <w:rPr>
          <w:rFonts w:ascii="Times New Roman" w:eastAsia="Times New Roman" w:hAnsi="Times New Roman" w:cs="Times New Roman"/>
          <w:sz w:val="24"/>
          <w:szCs w:val="24"/>
        </w:rPr>
        <w:t>attributed to</w:t>
      </w:r>
      <w:r w:rsidR="00DA2F5A" w:rsidRPr="00704DFA">
        <w:rPr>
          <w:rFonts w:ascii="Times New Roman" w:eastAsia="Times New Roman" w:hAnsi="Times New Roman" w:cs="Times New Roman"/>
          <w:sz w:val="24"/>
          <w:szCs w:val="24"/>
        </w:rPr>
        <w:t xml:space="preserve"> the </w:t>
      </w:r>
      <w:r w:rsidR="0064744E" w:rsidRPr="00704DFA">
        <w:rPr>
          <w:rFonts w:ascii="Times New Roman" w:eastAsia="Times New Roman" w:hAnsi="Times New Roman" w:cs="Times New Roman"/>
          <w:sz w:val="24"/>
          <w:szCs w:val="24"/>
        </w:rPr>
        <w:t xml:space="preserve">elevation </w:t>
      </w:r>
      <w:r w:rsidR="0064744E">
        <w:rPr>
          <w:rFonts w:ascii="Times New Roman" w:eastAsia="Times New Roman" w:hAnsi="Times New Roman" w:cs="Times New Roman"/>
          <w:sz w:val="24"/>
          <w:szCs w:val="24"/>
        </w:rPr>
        <w:t xml:space="preserve">gradient and correspondingly different </w:t>
      </w:r>
      <w:r w:rsidR="00DA2F5A" w:rsidRPr="00704DFA">
        <w:rPr>
          <w:rFonts w:ascii="Times New Roman" w:eastAsia="Times New Roman" w:hAnsi="Times New Roman" w:cs="Times New Roman"/>
          <w:sz w:val="24"/>
          <w:szCs w:val="24"/>
        </w:rPr>
        <w:t>growing season</w:t>
      </w:r>
      <w:r w:rsidR="0064744E">
        <w:rPr>
          <w:rFonts w:ascii="Times New Roman" w:eastAsia="Times New Roman" w:hAnsi="Times New Roman" w:cs="Times New Roman"/>
          <w:sz w:val="24"/>
          <w:szCs w:val="24"/>
        </w:rPr>
        <w:t>s</w:t>
      </w:r>
      <w:r w:rsidR="0008731F">
        <w:rPr>
          <w:rFonts w:ascii="Times New Roman" w:eastAsia="Times New Roman" w:hAnsi="Times New Roman" w:cs="Times New Roman"/>
          <w:sz w:val="24"/>
          <w:szCs w:val="24"/>
        </w:rPr>
        <w:t xml:space="preserve"> </w:t>
      </w:r>
      <w:r w:rsidR="00DA2F5A" w:rsidRPr="00704DFA">
        <w:rPr>
          <w:rFonts w:ascii="Times New Roman" w:eastAsia="Times New Roman" w:hAnsi="Times New Roman" w:cs="Times New Roman"/>
          <w:sz w:val="24"/>
          <w:szCs w:val="24"/>
        </w:rPr>
        <w:t>(Hunter et al, 2003</w:t>
      </w:r>
      <w:commentRangeStart w:id="79"/>
      <w:r w:rsidR="00DA2F5A" w:rsidRPr="00704DFA">
        <w:rPr>
          <w:rFonts w:ascii="Times New Roman" w:eastAsia="Times New Roman" w:hAnsi="Times New Roman" w:cs="Times New Roman"/>
          <w:sz w:val="24"/>
          <w:szCs w:val="24"/>
        </w:rPr>
        <w:t xml:space="preserve">). </w:t>
      </w:r>
      <w:r w:rsidR="0064744E">
        <w:rPr>
          <w:rFonts w:ascii="Times New Roman" w:eastAsia="Times New Roman" w:hAnsi="Times New Roman" w:cs="Times New Roman"/>
          <w:sz w:val="24"/>
          <w:szCs w:val="24"/>
        </w:rPr>
        <w:t xml:space="preserve"> Moreover, increased frass deposition during the growing season was </w:t>
      </w:r>
      <w:r w:rsidR="0064744E" w:rsidRPr="00704DFA">
        <w:rPr>
          <w:rFonts w:ascii="Times New Roman" w:eastAsia="Times New Roman" w:hAnsi="Times New Roman" w:cs="Times New Roman"/>
          <w:sz w:val="24"/>
          <w:szCs w:val="24"/>
        </w:rPr>
        <w:t xml:space="preserve">positively correlated </w:t>
      </w:r>
      <w:ins w:id="80" w:author="Clay" w:date="2020-07-22T17:13:00Z">
        <w:r w:rsidR="0064744E">
          <w:rPr>
            <w:rFonts w:ascii="Times New Roman" w:eastAsia="Times New Roman" w:hAnsi="Times New Roman" w:cs="Times New Roman"/>
            <w:sz w:val="24"/>
            <w:szCs w:val="24"/>
          </w:rPr>
          <w:t xml:space="preserve">with </w:t>
        </w:r>
      </w:ins>
      <w:r w:rsidR="00DA2F5A" w:rsidRPr="00704DFA">
        <w:rPr>
          <w:rFonts w:ascii="Times New Roman" w:eastAsia="Times New Roman" w:hAnsi="Times New Roman" w:cs="Times New Roman"/>
          <w:sz w:val="24"/>
          <w:szCs w:val="24"/>
        </w:rPr>
        <w:t xml:space="preserve">throughfall nitrogen inputs </w:t>
      </w:r>
      <w:r w:rsidR="0064744E">
        <w:rPr>
          <w:rFonts w:ascii="Times New Roman" w:eastAsia="Times New Roman" w:hAnsi="Times New Roman" w:cs="Times New Roman"/>
          <w:sz w:val="24"/>
          <w:szCs w:val="24"/>
        </w:rPr>
        <w:t>(Hunter et al 2003), consistent with the ammonium and nitrate throughfall patterns I observed</w:t>
      </w:r>
      <w:r w:rsidR="00302A72" w:rsidRPr="00704DFA">
        <w:rPr>
          <w:rFonts w:ascii="Times New Roman" w:eastAsia="Times New Roman" w:hAnsi="Times New Roman" w:cs="Times New Roman"/>
          <w:sz w:val="24"/>
          <w:szCs w:val="24"/>
        </w:rPr>
        <w:t xml:space="preserve">. </w:t>
      </w:r>
      <w:commentRangeEnd w:id="79"/>
      <w:r w:rsidR="0064744E">
        <w:rPr>
          <w:rStyle w:val="CommentReference"/>
        </w:rPr>
        <w:commentReference w:id="79"/>
      </w:r>
      <w:r w:rsidR="00302A72" w:rsidRPr="00704DFA">
        <w:rPr>
          <w:rFonts w:ascii="Times New Roman" w:eastAsia="Times New Roman" w:hAnsi="Times New Roman" w:cs="Times New Roman"/>
          <w:sz w:val="24"/>
          <w:szCs w:val="24"/>
        </w:rPr>
        <w:t xml:space="preserve">While this study showed that </w:t>
      </w:r>
      <w:r w:rsidR="0064744E" w:rsidRPr="00704DFA">
        <w:rPr>
          <w:rFonts w:ascii="Times New Roman" w:eastAsia="Times New Roman" w:hAnsi="Times New Roman" w:cs="Times New Roman"/>
          <w:sz w:val="24"/>
          <w:szCs w:val="24"/>
        </w:rPr>
        <w:t>s</w:t>
      </w:r>
      <w:r w:rsidR="0064744E">
        <w:rPr>
          <w:rFonts w:ascii="Times New Roman" w:eastAsia="Times New Roman" w:hAnsi="Times New Roman" w:cs="Times New Roman"/>
          <w:sz w:val="24"/>
          <w:szCs w:val="24"/>
        </w:rPr>
        <w:t>patio</w:t>
      </w:r>
      <w:r w:rsidR="00302A72" w:rsidRPr="00704DFA">
        <w:rPr>
          <w:rFonts w:ascii="Times New Roman" w:eastAsia="Times New Roman" w:hAnsi="Times New Roman" w:cs="Times New Roman"/>
          <w:sz w:val="24"/>
          <w:szCs w:val="24"/>
        </w:rPr>
        <w:t>-temporal effects also played a large role</w:t>
      </w:r>
      <w:r w:rsidR="0064744E">
        <w:rPr>
          <w:rFonts w:ascii="Times New Roman" w:eastAsia="Times New Roman" w:hAnsi="Times New Roman" w:cs="Times New Roman"/>
          <w:sz w:val="24"/>
          <w:szCs w:val="24"/>
        </w:rPr>
        <w:t xml:space="preserve"> </w:t>
      </w:r>
      <w:r w:rsidR="0008731F">
        <w:rPr>
          <w:rFonts w:ascii="Times New Roman" w:eastAsia="Times New Roman" w:hAnsi="Times New Roman" w:cs="Times New Roman"/>
          <w:sz w:val="24"/>
          <w:szCs w:val="24"/>
        </w:rPr>
        <w:t>in?</w:t>
      </w:r>
      <w:r w:rsidR="00302A72" w:rsidRPr="00704DFA">
        <w:rPr>
          <w:rFonts w:ascii="Times New Roman" w:eastAsia="Times New Roman" w:hAnsi="Times New Roman" w:cs="Times New Roman"/>
          <w:sz w:val="24"/>
          <w:szCs w:val="24"/>
        </w:rPr>
        <w:t xml:space="preserve"> when they did see positive correlations between frass inputs and nutrient availability, they were relatively strong correlations. </w:t>
      </w:r>
      <w:r w:rsidR="0064744E">
        <w:rPr>
          <w:rFonts w:ascii="Times New Roman" w:eastAsia="Times New Roman" w:hAnsi="Times New Roman" w:cs="Times New Roman"/>
          <w:sz w:val="24"/>
          <w:szCs w:val="24"/>
        </w:rPr>
        <w:t xml:space="preserve"> Because f</w:t>
      </w:r>
      <w:r w:rsidR="0064744E" w:rsidRPr="00704DFA">
        <w:rPr>
          <w:rFonts w:ascii="Times New Roman" w:eastAsia="Times New Roman" w:hAnsi="Times New Roman" w:cs="Times New Roman"/>
          <w:sz w:val="24"/>
          <w:szCs w:val="24"/>
        </w:rPr>
        <w:t xml:space="preserve">rass </w:t>
      </w:r>
      <w:r w:rsidR="0064744E">
        <w:rPr>
          <w:rFonts w:ascii="Times New Roman" w:eastAsia="Times New Roman" w:hAnsi="Times New Roman" w:cs="Times New Roman"/>
          <w:sz w:val="24"/>
          <w:szCs w:val="24"/>
        </w:rPr>
        <w:t xml:space="preserve">has fewer </w:t>
      </w:r>
      <w:r w:rsidR="0064744E" w:rsidRPr="00704DFA">
        <w:rPr>
          <w:rFonts w:ascii="Times New Roman" w:eastAsia="Times New Roman" w:hAnsi="Times New Roman" w:cs="Times New Roman"/>
          <w:sz w:val="24"/>
          <w:szCs w:val="24"/>
        </w:rPr>
        <w:t xml:space="preserve">complex organic molecules that need </w:t>
      </w:r>
      <w:r w:rsidR="0064744E">
        <w:rPr>
          <w:rFonts w:ascii="Times New Roman" w:eastAsia="Times New Roman" w:hAnsi="Times New Roman" w:cs="Times New Roman"/>
          <w:sz w:val="24"/>
          <w:szCs w:val="24"/>
        </w:rPr>
        <w:t xml:space="preserve">to be </w:t>
      </w:r>
      <w:r w:rsidR="0064744E" w:rsidRPr="00704DFA">
        <w:rPr>
          <w:rFonts w:ascii="Times New Roman" w:eastAsia="Times New Roman" w:hAnsi="Times New Roman" w:cs="Times New Roman"/>
          <w:sz w:val="24"/>
          <w:szCs w:val="24"/>
        </w:rPr>
        <w:t>broken down</w:t>
      </w:r>
      <w:r w:rsidR="0064744E">
        <w:rPr>
          <w:rFonts w:ascii="Times New Roman" w:eastAsia="Times New Roman" w:hAnsi="Times New Roman" w:cs="Times New Roman"/>
          <w:sz w:val="24"/>
          <w:szCs w:val="24"/>
        </w:rPr>
        <w:t>, it</w:t>
      </w:r>
      <w:r w:rsidR="0064744E" w:rsidRPr="00704DFA">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 xml:space="preserve">is </w:t>
      </w:r>
      <w:r w:rsidR="0064744E">
        <w:rPr>
          <w:rFonts w:ascii="Times New Roman" w:eastAsia="Times New Roman" w:hAnsi="Times New Roman" w:cs="Times New Roman"/>
          <w:sz w:val="24"/>
          <w:szCs w:val="24"/>
        </w:rPr>
        <w:t xml:space="preserve">readily </w:t>
      </w:r>
      <w:r w:rsidR="00302A72" w:rsidRPr="00704DFA">
        <w:rPr>
          <w:rFonts w:ascii="Times New Roman" w:eastAsia="Times New Roman" w:hAnsi="Times New Roman" w:cs="Times New Roman"/>
          <w:sz w:val="24"/>
          <w:szCs w:val="24"/>
        </w:rPr>
        <w:t>susceptible to leaching</w:t>
      </w:r>
      <w:ins w:id="81" w:author="Clay" w:date="2020-07-22T17:17:00Z">
        <w:r w:rsidR="0064744E">
          <w:rPr>
            <w:rFonts w:ascii="Times New Roman" w:eastAsia="Times New Roman" w:hAnsi="Times New Roman" w:cs="Times New Roman"/>
            <w:sz w:val="24"/>
            <w:szCs w:val="24"/>
          </w:rPr>
          <w:t xml:space="preserve"> </w:t>
        </w:r>
      </w:ins>
      <w:r w:rsidR="00302A72" w:rsidRPr="00704DFA">
        <w:rPr>
          <w:rFonts w:ascii="Times New Roman" w:eastAsia="Times New Roman" w:hAnsi="Times New Roman" w:cs="Times New Roman"/>
          <w:sz w:val="24"/>
          <w:szCs w:val="24"/>
        </w:rPr>
        <w:t>(Hunter et al, 2003) allowing for quick microbial immobilization of ammonium, and nitrate export to local watersheds.</w:t>
      </w:r>
      <w:r w:rsidR="0064744E">
        <w:rPr>
          <w:rFonts w:ascii="Times New Roman" w:eastAsia="Times New Roman" w:hAnsi="Times New Roman" w:cs="Times New Roman"/>
          <w:sz w:val="24"/>
          <w:szCs w:val="24"/>
        </w:rPr>
        <w:t xml:space="preserve">  The consistent findings of higher throughfall ammonium and nitrate and more frass deposition during feeding strongly suggest that frass is a mechanism inorganic nitrogen delivery to forest soils.</w:t>
      </w:r>
    </w:p>
    <w:p w14:paraId="46C78BC8" w14:textId="2F61B827" w:rsidR="00A31EB0" w:rsidRPr="00D614C5" w:rsidRDefault="00A31EB0" w:rsidP="00802AE0">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Leaf Litter Decomposition</w:t>
      </w:r>
    </w:p>
    <w:p w14:paraId="52E26F08" w14:textId="203D4159"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 had hypothesized that decomposition would occur at a faster rate</w:t>
      </w:r>
      <w:r w:rsidR="00163180" w:rsidRPr="00163180">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in high herbivory areas</w:t>
      </w:r>
      <w:r>
        <w:rPr>
          <w:rFonts w:ascii="Times New Roman" w:eastAsia="Times New Roman" w:hAnsi="Times New Roman" w:cs="Times New Roman"/>
          <w:sz w:val="24"/>
          <w:szCs w:val="24"/>
        </w:rPr>
        <w:t xml:space="preserve">, as </w:t>
      </w:r>
      <w:r w:rsidR="00163180">
        <w:rPr>
          <w:rFonts w:ascii="Times New Roman" w:eastAsia="Times New Roman" w:hAnsi="Times New Roman" w:cs="Times New Roman"/>
          <w:sz w:val="24"/>
          <w:szCs w:val="24"/>
        </w:rPr>
        <w:t xml:space="preserve">herbivory would </w:t>
      </w:r>
      <w:r>
        <w:rPr>
          <w:rFonts w:ascii="Times New Roman" w:eastAsia="Times New Roman" w:hAnsi="Times New Roman" w:cs="Times New Roman"/>
          <w:sz w:val="24"/>
          <w:szCs w:val="24"/>
        </w:rPr>
        <w:t xml:space="preserve">decrease </w:t>
      </w:r>
      <w:r w:rsidRPr="008E480E">
        <w:rPr>
          <w:rFonts w:ascii="Times New Roman" w:eastAsia="Times New Roman" w:hAnsi="Times New Roman" w:cs="Times New Roman"/>
          <w:sz w:val="24"/>
          <w:szCs w:val="24"/>
        </w:rPr>
        <w:t xml:space="preserve">forest canopy </w:t>
      </w:r>
      <w:r w:rsidR="00163180">
        <w:rPr>
          <w:rFonts w:ascii="Times New Roman" w:eastAsia="Times New Roman" w:hAnsi="Times New Roman" w:cs="Times New Roman"/>
          <w:sz w:val="24"/>
          <w:szCs w:val="24"/>
        </w:rPr>
        <w:t xml:space="preserve">to </w:t>
      </w:r>
      <w:r w:rsidRPr="008E480E">
        <w:rPr>
          <w:rFonts w:ascii="Times New Roman" w:eastAsia="Times New Roman" w:hAnsi="Times New Roman" w:cs="Times New Roman"/>
          <w:sz w:val="24"/>
          <w:szCs w:val="24"/>
        </w:rPr>
        <w:t>allow more water to reach the forest floor,</w:t>
      </w:r>
      <w:r w:rsidR="00A16D25">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and herbivory would increase </w:t>
      </w:r>
      <w:r w:rsidR="00A16D25">
        <w:rPr>
          <w:rFonts w:ascii="Times New Roman" w:eastAsia="Times New Roman" w:hAnsi="Times New Roman" w:cs="Times New Roman"/>
          <w:sz w:val="24"/>
          <w:szCs w:val="24"/>
        </w:rPr>
        <w:t>nitrogen</w:t>
      </w:r>
      <w:r w:rsidRPr="008E480E">
        <w:rPr>
          <w:rFonts w:ascii="Times New Roman" w:eastAsia="Times New Roman" w:hAnsi="Times New Roman" w:cs="Times New Roman"/>
          <w:sz w:val="24"/>
          <w:szCs w:val="24"/>
        </w:rPr>
        <w:t xml:space="preserve"> simulating </w:t>
      </w:r>
      <w:r w:rsidR="00163180">
        <w:rPr>
          <w:rFonts w:ascii="Times New Roman" w:eastAsia="Times New Roman" w:hAnsi="Times New Roman" w:cs="Times New Roman"/>
          <w:sz w:val="24"/>
          <w:szCs w:val="24"/>
        </w:rPr>
        <w:t xml:space="preserve">to stimulate </w:t>
      </w:r>
      <w:r w:rsidRPr="008E480E">
        <w:rPr>
          <w:rFonts w:ascii="Times New Roman" w:eastAsia="Times New Roman" w:hAnsi="Times New Roman" w:cs="Times New Roman"/>
          <w:sz w:val="24"/>
          <w:szCs w:val="24"/>
        </w:rPr>
        <w:t>bacterial growth</w:t>
      </w:r>
      <w:del w:id="82" w:author="Clay" w:date="2020-07-22T17:20:00Z">
        <w:r w:rsidR="008E480E" w:rsidDel="00163180">
          <w:rPr>
            <w:rFonts w:ascii="Times New Roman" w:eastAsia="Times New Roman" w:hAnsi="Times New Roman" w:cs="Times New Roman"/>
            <w:sz w:val="24"/>
            <w:szCs w:val="24"/>
          </w:rPr>
          <w:delText>,</w:delText>
        </w:r>
      </w:del>
      <w:r w:rsidRPr="008E480E">
        <w:rPr>
          <w:rFonts w:ascii="Times New Roman" w:eastAsia="Times New Roman" w:hAnsi="Times New Roman" w:cs="Times New Roman"/>
          <w:sz w:val="24"/>
          <w:szCs w:val="24"/>
        </w:rPr>
        <w:t xml:space="preserve"> (</w:t>
      </w:r>
      <w:r w:rsidR="008E480E" w:rsidRPr="008E480E">
        <w:rPr>
          <w:rFonts w:ascii="Times New Roman" w:eastAsia="Times New Roman" w:hAnsi="Times New Roman" w:cs="Times New Roman"/>
          <w:sz w:val="24"/>
          <w:szCs w:val="24"/>
        </w:rPr>
        <w:t>Lovett</w:t>
      </w:r>
      <w:r w:rsidR="00D93B08">
        <w:rPr>
          <w:rFonts w:ascii="Times New Roman" w:eastAsia="Times New Roman" w:hAnsi="Times New Roman" w:cs="Times New Roman"/>
          <w:sz w:val="24"/>
          <w:szCs w:val="24"/>
        </w:rPr>
        <w:t xml:space="preserve"> et al.,</w:t>
      </w:r>
      <w:r w:rsidR="008E480E" w:rsidRPr="008E480E">
        <w:rPr>
          <w:rFonts w:ascii="Times New Roman" w:eastAsia="Times New Roman" w:hAnsi="Times New Roman" w:cs="Times New Roman"/>
          <w:sz w:val="24"/>
          <w:szCs w:val="24"/>
        </w:rPr>
        <w:t xml:space="preserve"> 1995</w:t>
      </w:r>
      <w:r w:rsidRPr="008E480E">
        <w:rPr>
          <w:rFonts w:ascii="Times New Roman" w:eastAsia="Times New Roman" w:hAnsi="Times New Roman" w:cs="Times New Roman"/>
          <w:sz w:val="24"/>
          <w:szCs w:val="24"/>
        </w:rPr>
        <w:t>).</w:t>
      </w:r>
      <w:r w:rsidR="00177A6A">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 My </w:t>
      </w:r>
      <w:r w:rsidR="00177A6A">
        <w:rPr>
          <w:rFonts w:ascii="Times New Roman" w:eastAsia="Times New Roman" w:hAnsi="Times New Roman" w:cs="Times New Roman"/>
          <w:sz w:val="24"/>
          <w:szCs w:val="24"/>
        </w:rPr>
        <w:t xml:space="preserve">results showed the opposite </w:t>
      </w:r>
      <w:r w:rsidR="00720435">
        <w:rPr>
          <w:rFonts w:ascii="Times New Roman" w:eastAsia="Times New Roman" w:hAnsi="Times New Roman" w:cs="Times New Roman"/>
          <w:sz w:val="24"/>
          <w:szCs w:val="24"/>
        </w:rPr>
        <w:t>effect</w:t>
      </w:r>
      <w:r w:rsidR="00163180">
        <w:rPr>
          <w:rFonts w:ascii="Times New Roman" w:eastAsia="Times New Roman" w:hAnsi="Times New Roman" w:cs="Times New Roman"/>
          <w:sz w:val="24"/>
          <w:szCs w:val="24"/>
        </w:rPr>
        <w:t xml:space="preserve"> whereby </w:t>
      </w:r>
      <w:r w:rsidR="00720435">
        <w:rPr>
          <w:rFonts w:ascii="Times New Roman" w:eastAsia="Times New Roman" w:hAnsi="Times New Roman" w:cs="Times New Roman"/>
          <w:sz w:val="24"/>
          <w:szCs w:val="24"/>
        </w:rPr>
        <w:t>litter</w:t>
      </w:r>
      <w:r w:rsidR="00177A6A">
        <w:rPr>
          <w:rFonts w:ascii="Times New Roman" w:eastAsia="Times New Roman" w:hAnsi="Times New Roman" w:cs="Times New Roman"/>
          <w:sz w:val="24"/>
          <w:szCs w:val="24"/>
        </w:rPr>
        <w:t xml:space="preserve"> in high budworm sites decomposed at a slower rate than litter in low budworm sites.</w:t>
      </w:r>
      <w:r w:rsidR="008276E2">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Interestingly </w:t>
      </w:r>
      <w:r w:rsidR="00F1246B">
        <w:rPr>
          <w:rFonts w:ascii="Times New Roman" w:eastAsia="Times New Roman" w:hAnsi="Times New Roman" w:cs="Times New Roman"/>
          <w:sz w:val="24"/>
          <w:szCs w:val="24"/>
        </w:rPr>
        <w:t xml:space="preserve"> cottonwood leaf litter decomposition response to galling aphids (</w:t>
      </w:r>
      <w:r w:rsidR="00F1246B" w:rsidRPr="00CE77D0">
        <w:rPr>
          <w:rFonts w:ascii="Times New Roman" w:eastAsia="Times New Roman" w:hAnsi="Times New Roman" w:cs="Times New Roman"/>
          <w:i/>
          <w:iCs/>
          <w:sz w:val="24"/>
          <w:szCs w:val="24"/>
        </w:rPr>
        <w:t xml:space="preserve">P. </w:t>
      </w:r>
      <w:proofErr w:type="spellStart"/>
      <w:r w:rsidR="00F1246B" w:rsidRPr="00CE77D0">
        <w:rPr>
          <w:rFonts w:ascii="Times New Roman" w:eastAsia="Times New Roman" w:hAnsi="Times New Roman" w:cs="Times New Roman"/>
          <w:i/>
          <w:iCs/>
          <w:sz w:val="24"/>
          <w:szCs w:val="24"/>
        </w:rPr>
        <w:t>betae</w:t>
      </w:r>
      <w:proofErr w:type="spellEnd"/>
      <w:r w:rsidR="00F1246B">
        <w:rPr>
          <w:rFonts w:ascii="Times New Roman" w:eastAsia="Times New Roman" w:hAnsi="Times New Roman" w:cs="Times New Roman"/>
          <w:sz w:val="24"/>
          <w:szCs w:val="24"/>
        </w:rPr>
        <w:t>)</w:t>
      </w:r>
      <w:r w:rsidR="00163180">
        <w:rPr>
          <w:rFonts w:ascii="Times New Roman" w:eastAsia="Times New Roman" w:hAnsi="Times New Roman" w:cs="Times New Roman"/>
          <w:sz w:val="24"/>
          <w:szCs w:val="24"/>
        </w:rPr>
        <w:t xml:space="preserve"> where </w:t>
      </w:r>
      <w:r w:rsidR="00F1246B">
        <w:rPr>
          <w:rFonts w:ascii="Times New Roman" w:eastAsia="Times New Roman" w:hAnsi="Times New Roman" w:cs="Times New Roman"/>
          <w:sz w:val="24"/>
          <w:szCs w:val="24"/>
        </w:rPr>
        <w:t xml:space="preserve">galled leaf litter decomposed 34-40% slower than non-galled leaf litter </w:t>
      </w:r>
      <w:r w:rsidR="00163180">
        <w:rPr>
          <w:rFonts w:ascii="Times New Roman" w:eastAsia="Times New Roman" w:hAnsi="Times New Roman" w:cs="Times New Roman"/>
          <w:sz w:val="24"/>
          <w:szCs w:val="24"/>
        </w:rPr>
        <w:t xml:space="preserve">because of decreased leaf litter quality </w:t>
      </w:r>
      <w:r w:rsidR="00F1246B">
        <w:rPr>
          <w:rFonts w:ascii="Times New Roman" w:eastAsia="Times New Roman" w:hAnsi="Times New Roman" w:cs="Times New Roman"/>
          <w:sz w:val="24"/>
          <w:szCs w:val="24"/>
        </w:rPr>
        <w:t>(Schweitzer et al 2005)</w:t>
      </w:r>
      <w:r w:rsidR="00163180">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lastRenderedPageBreak/>
        <w:t>suggesting that leaf litter from defoliated trees might have reduced quality</w:t>
      </w:r>
      <w:r w:rsidR="00F1246B">
        <w:rPr>
          <w:rFonts w:ascii="Times New Roman" w:eastAsia="Times New Roman" w:hAnsi="Times New Roman" w:cs="Times New Roman"/>
          <w:sz w:val="24"/>
          <w:szCs w:val="24"/>
        </w:rPr>
        <w:t>.</w:t>
      </w:r>
      <w:r w:rsidRPr="008E480E">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Although I used leaf packs standardized across study sites, perhaps DOC leached from defoliated trees slowed decomposition.  I cannot test that hypothesis because I only measured DOC concentration and not DOC quality.  Whereas I had hypothesized that microclimate differences associated with herbivory (i.e., open canopy allowing more light and/or water to reach the forest floor), ultimately climate has a small </w:t>
      </w:r>
      <w:r w:rsidR="00F3455F">
        <w:rPr>
          <w:rFonts w:ascii="Times New Roman" w:eastAsia="Times New Roman" w:hAnsi="Times New Roman" w:cs="Times New Roman"/>
          <w:sz w:val="24"/>
          <w:szCs w:val="24"/>
        </w:rPr>
        <w:t xml:space="preserve">effect on </w:t>
      </w:r>
      <w:del w:id="83" w:author="Clay" w:date="2020-07-13T11:33:00Z">
        <w:r w:rsidR="00F3455F" w:rsidDel="00513527">
          <w:rPr>
            <w:rFonts w:ascii="Times New Roman" w:eastAsia="Times New Roman" w:hAnsi="Times New Roman" w:cs="Times New Roman"/>
            <w:sz w:val="24"/>
            <w:szCs w:val="24"/>
          </w:rPr>
          <w:delText xml:space="preserve"> </w:delText>
        </w:r>
      </w:del>
      <w:r w:rsidR="00F3455F">
        <w:rPr>
          <w:rFonts w:ascii="Times New Roman" w:eastAsia="Times New Roman" w:hAnsi="Times New Roman" w:cs="Times New Roman"/>
          <w:sz w:val="24"/>
          <w:szCs w:val="24"/>
        </w:rPr>
        <w:t>late stage decomposition</w:t>
      </w:r>
      <w:del w:id="84" w:author="Clay" w:date="2020-07-22T17:30:00Z">
        <w:r w:rsidR="00F3455F" w:rsidDel="007A2DDE">
          <w:rPr>
            <w:rFonts w:ascii="Times New Roman" w:eastAsia="Times New Roman" w:hAnsi="Times New Roman" w:cs="Times New Roman"/>
            <w:sz w:val="24"/>
            <w:szCs w:val="24"/>
          </w:rPr>
          <w:delText xml:space="preserve">, </w:delText>
        </w:r>
      </w:del>
      <w:ins w:id="85" w:author="Clay" w:date="2020-07-22T17:30:00Z">
        <w:r w:rsidR="007A2DDE">
          <w:rPr>
            <w:rFonts w:ascii="Times New Roman" w:eastAsia="Times New Roman" w:hAnsi="Times New Roman" w:cs="Times New Roman"/>
            <w:sz w:val="24"/>
            <w:szCs w:val="24"/>
          </w:rPr>
          <w:t xml:space="preserve">; </w:t>
        </w:r>
      </w:ins>
      <w:del w:id="86" w:author="Clay" w:date="2020-07-22T17:30:00Z">
        <w:r w:rsidR="00F3455F" w:rsidDel="007A2DDE">
          <w:rPr>
            <w:rFonts w:ascii="Times New Roman" w:eastAsia="Times New Roman" w:hAnsi="Times New Roman" w:cs="Times New Roman"/>
            <w:sz w:val="24"/>
            <w:szCs w:val="24"/>
          </w:rPr>
          <w:delText xml:space="preserve">so </w:delText>
        </w:r>
      </w:del>
      <w:r w:rsidR="00CE77D0">
        <w:rPr>
          <w:rFonts w:ascii="Times New Roman" w:eastAsia="Times New Roman" w:hAnsi="Times New Roman" w:cs="Times New Roman"/>
          <w:sz w:val="24"/>
          <w:szCs w:val="24"/>
        </w:rPr>
        <w:t>even with</w:t>
      </w:r>
      <w:r>
        <w:rPr>
          <w:rFonts w:ascii="Times New Roman" w:eastAsia="Times New Roman" w:hAnsi="Times New Roman" w:cs="Times New Roman"/>
          <w:sz w:val="24"/>
          <w:szCs w:val="24"/>
        </w:rPr>
        <w:t xml:space="preserve"> less</w:t>
      </w:r>
      <w:r w:rsidR="00F3455F">
        <w:rPr>
          <w:rFonts w:ascii="Times New Roman" w:eastAsia="Times New Roman" w:hAnsi="Times New Roman" w:cs="Times New Roman"/>
          <w:sz w:val="24"/>
          <w:szCs w:val="24"/>
        </w:rPr>
        <w:t xml:space="preserve"> </w:t>
      </w:r>
      <w:del w:id="87" w:author="Clay" w:date="2020-07-22T17:30:00Z">
        <w:r w:rsidR="00F3455F" w:rsidDel="007A2DDE">
          <w:rPr>
            <w:rFonts w:ascii="Times New Roman" w:eastAsia="Times New Roman" w:hAnsi="Times New Roman" w:cs="Times New Roman"/>
            <w:sz w:val="24"/>
            <w:szCs w:val="24"/>
          </w:rPr>
          <w:delText>foliage</w:delText>
        </w:r>
        <w:r w:rsidDel="007A2DDE">
          <w:rPr>
            <w:rFonts w:ascii="Times New Roman" w:eastAsia="Times New Roman" w:hAnsi="Times New Roman" w:cs="Times New Roman"/>
            <w:sz w:val="24"/>
            <w:szCs w:val="24"/>
          </w:rPr>
          <w:delText xml:space="preserve"> </w:delText>
        </w:r>
      </w:del>
      <w:r w:rsidR="007A2DDE">
        <w:rPr>
          <w:rFonts w:ascii="Times New Roman" w:eastAsia="Times New Roman" w:hAnsi="Times New Roman" w:cs="Times New Roman"/>
          <w:sz w:val="24"/>
          <w:szCs w:val="24"/>
        </w:rPr>
        <w:t xml:space="preserve">canopy </w:t>
      </w:r>
      <w:r>
        <w:rPr>
          <w:rFonts w:ascii="Times New Roman" w:eastAsia="Times New Roman" w:hAnsi="Times New Roman" w:cs="Times New Roman"/>
          <w:sz w:val="24"/>
          <w:szCs w:val="24"/>
        </w:rPr>
        <w:t>cover, greater amounts of light reach</w:t>
      </w:r>
      <w:r w:rsidR="00F3455F">
        <w:rPr>
          <w:rFonts w:ascii="Times New Roman" w:eastAsia="Times New Roman" w:hAnsi="Times New Roman" w:cs="Times New Roman"/>
          <w:sz w:val="24"/>
          <w:szCs w:val="24"/>
        </w:rPr>
        <w:t>ing</w:t>
      </w:r>
      <w:r>
        <w:rPr>
          <w:rFonts w:ascii="Times New Roman" w:eastAsia="Times New Roman" w:hAnsi="Times New Roman" w:cs="Times New Roman"/>
          <w:sz w:val="24"/>
          <w:szCs w:val="24"/>
        </w:rPr>
        <w:t xml:space="preserve"> the forest floor</w:t>
      </w:r>
      <w:r w:rsidR="00F3455F">
        <w:rPr>
          <w:rFonts w:ascii="Times New Roman" w:eastAsia="Times New Roman" w:hAnsi="Times New Roman" w:cs="Times New Roman"/>
          <w:sz w:val="24"/>
          <w:szCs w:val="24"/>
        </w:rPr>
        <w:t>, and warm dry months</w:t>
      </w:r>
      <w:r>
        <w:rPr>
          <w:rFonts w:ascii="Times New Roman" w:eastAsia="Times New Roman" w:hAnsi="Times New Roman" w:cs="Times New Roman"/>
          <w:sz w:val="24"/>
          <w:szCs w:val="24"/>
        </w:rPr>
        <w:t>, the rate of dec</w:t>
      </w:r>
      <w:r w:rsidRPr="008276E2">
        <w:rPr>
          <w:rFonts w:ascii="Times New Roman" w:eastAsia="Times New Roman" w:hAnsi="Times New Roman" w:cs="Times New Roman"/>
          <w:sz w:val="24"/>
          <w:szCs w:val="24"/>
        </w:rPr>
        <w:t xml:space="preserve">ay </w:t>
      </w:r>
      <w:r w:rsidR="00F3455F">
        <w:rPr>
          <w:rFonts w:ascii="Times New Roman" w:eastAsia="Times New Roman" w:hAnsi="Times New Roman" w:cs="Times New Roman"/>
          <w:sz w:val="24"/>
          <w:szCs w:val="24"/>
        </w:rPr>
        <w:t xml:space="preserve">should not increase </w:t>
      </w:r>
      <w:r w:rsidRPr="008276E2">
        <w:rPr>
          <w:rFonts w:ascii="Times New Roman" w:eastAsia="Times New Roman" w:hAnsi="Times New Roman" w:cs="Times New Roman"/>
          <w:sz w:val="24"/>
          <w:szCs w:val="24"/>
        </w:rPr>
        <w:t>(</w:t>
      </w:r>
      <w:r w:rsidR="00F3455F">
        <w:rPr>
          <w:rFonts w:ascii="Times New Roman" w:eastAsia="Times New Roman" w:hAnsi="Times New Roman" w:cs="Times New Roman"/>
          <w:sz w:val="24"/>
          <w:szCs w:val="24"/>
        </w:rPr>
        <w:t xml:space="preserve">Berg and </w:t>
      </w:r>
      <w:proofErr w:type="spellStart"/>
      <w:r w:rsidR="00F3455F">
        <w:rPr>
          <w:rFonts w:ascii="Times New Roman" w:eastAsia="Times New Roman" w:hAnsi="Times New Roman" w:cs="Times New Roman"/>
          <w:sz w:val="24"/>
          <w:szCs w:val="24"/>
        </w:rPr>
        <w:t>Meentemeyer</w:t>
      </w:r>
      <w:proofErr w:type="spellEnd"/>
      <w:r w:rsidR="00F3455F">
        <w:rPr>
          <w:rFonts w:ascii="Times New Roman" w:eastAsia="Times New Roman" w:hAnsi="Times New Roman" w:cs="Times New Roman"/>
          <w:sz w:val="24"/>
          <w:szCs w:val="24"/>
        </w:rPr>
        <w:t xml:space="preserve"> 2002</w:t>
      </w:r>
      <w:r w:rsidRPr="008276E2">
        <w:rPr>
          <w:rFonts w:ascii="Times New Roman" w:eastAsia="Times New Roman" w:hAnsi="Times New Roman" w:cs="Times New Roman"/>
          <w:sz w:val="24"/>
          <w:szCs w:val="24"/>
        </w:rPr>
        <w:t>).</w:t>
      </w:r>
      <w:r w:rsidR="00CE77D0">
        <w:rPr>
          <w:rFonts w:ascii="Times New Roman" w:eastAsia="Times New Roman" w:hAnsi="Times New Roman" w:cs="Times New Roman"/>
          <w:sz w:val="24"/>
          <w:szCs w:val="24"/>
        </w:rPr>
        <w:t xml:space="preserve"> </w:t>
      </w:r>
      <w:ins w:id="88" w:author="Clay" w:date="2020-07-13T11:33:00Z">
        <w:r w:rsidR="00513527">
          <w:rPr>
            <w:rFonts w:ascii="Times New Roman" w:eastAsia="Times New Roman" w:hAnsi="Times New Roman" w:cs="Times New Roman"/>
            <w:sz w:val="24"/>
            <w:szCs w:val="24"/>
          </w:rPr>
          <w:t xml:space="preserve"> </w:t>
        </w:r>
      </w:ins>
      <w:commentRangeStart w:id="89"/>
      <w:r w:rsidR="000B1000">
        <w:rPr>
          <w:rFonts w:ascii="Times New Roman" w:eastAsia="Times New Roman" w:hAnsi="Times New Roman" w:cs="Times New Roman"/>
          <w:sz w:val="24"/>
          <w:szCs w:val="24"/>
        </w:rPr>
        <w:t>F</w:t>
      </w:r>
      <w:r w:rsidR="00CE77D0">
        <w:rPr>
          <w:rFonts w:ascii="Times New Roman" w:eastAsia="Times New Roman" w:hAnsi="Times New Roman" w:cs="Times New Roman"/>
          <w:sz w:val="24"/>
          <w:szCs w:val="24"/>
        </w:rPr>
        <w:t>ungi are less able to contribute to decomposition in N rich environments (</w:t>
      </w:r>
      <w:proofErr w:type="spellStart"/>
      <w:r w:rsidR="00CE77D0">
        <w:rPr>
          <w:rFonts w:ascii="Times New Roman" w:eastAsia="Times New Roman" w:hAnsi="Times New Roman" w:cs="Times New Roman"/>
          <w:sz w:val="24"/>
          <w:szCs w:val="24"/>
        </w:rPr>
        <w:t>Diepen</w:t>
      </w:r>
      <w:proofErr w:type="spellEnd"/>
      <w:r w:rsidR="00CE77D0">
        <w:rPr>
          <w:rFonts w:ascii="Times New Roman" w:eastAsia="Times New Roman" w:hAnsi="Times New Roman" w:cs="Times New Roman"/>
          <w:sz w:val="24"/>
          <w:szCs w:val="24"/>
        </w:rPr>
        <w:t xml:space="preserve"> et al 2017), suggesting that as more N enters the soil from throughfall, decomposition rates could decrease. </w:t>
      </w:r>
      <w:ins w:id="90" w:author="Clay" w:date="2020-07-13T11:34:00Z">
        <w:r w:rsidR="00513527">
          <w:rPr>
            <w:rFonts w:ascii="Times New Roman" w:eastAsia="Times New Roman" w:hAnsi="Times New Roman" w:cs="Times New Roman"/>
            <w:sz w:val="24"/>
            <w:szCs w:val="24"/>
          </w:rPr>
          <w:t xml:space="preserve"> </w:t>
        </w:r>
      </w:ins>
      <w:r w:rsidR="00CE77D0">
        <w:rPr>
          <w:rFonts w:ascii="Times New Roman" w:eastAsia="Times New Roman" w:hAnsi="Times New Roman" w:cs="Times New Roman"/>
          <w:sz w:val="24"/>
          <w:szCs w:val="24"/>
        </w:rPr>
        <w:t>My findings are consistent with literature in that decomposition rates are</w:t>
      </w:r>
      <w:ins w:id="91" w:author="Clay" w:date="2020-07-22T17:31:00Z">
        <w:r w:rsidR="007A2DDE">
          <w:rPr>
            <w:rFonts w:ascii="Times New Roman" w:eastAsia="Times New Roman" w:hAnsi="Times New Roman" w:cs="Times New Roman"/>
            <w:sz w:val="24"/>
            <w:szCs w:val="24"/>
          </w:rPr>
          <w:t xml:space="preserve"> </w:t>
        </w:r>
      </w:ins>
      <w:del w:id="92" w:author="Clay" w:date="2020-07-22T17:31:00Z">
        <w:r w:rsidR="00CE77D0" w:rsidDel="007A2DDE">
          <w:rPr>
            <w:rFonts w:ascii="Times New Roman" w:eastAsia="Times New Roman" w:hAnsi="Times New Roman" w:cs="Times New Roman"/>
            <w:sz w:val="24"/>
            <w:szCs w:val="24"/>
          </w:rPr>
          <w:delText xml:space="preserve"> lower </w:delText>
        </w:r>
      </w:del>
      <w:del w:id="93" w:author="Clay" w:date="2020-07-22T17:32:00Z">
        <w:r w:rsidR="00CE77D0" w:rsidDel="007A2DDE">
          <w:rPr>
            <w:rFonts w:ascii="Times New Roman" w:eastAsia="Times New Roman" w:hAnsi="Times New Roman" w:cs="Times New Roman"/>
            <w:sz w:val="24"/>
            <w:szCs w:val="24"/>
          </w:rPr>
          <w:delText>in</w:delText>
        </w:r>
      </w:del>
      <w:ins w:id="94" w:author="Clay" w:date="2020-07-22T17:32:00Z">
        <w:r w:rsidR="007A2DDE">
          <w:rPr>
            <w:rFonts w:ascii="Times New Roman" w:eastAsia="Times New Roman" w:hAnsi="Times New Roman" w:cs="Times New Roman"/>
            <w:sz w:val="24"/>
            <w:szCs w:val="24"/>
          </w:rPr>
          <w:t>faster in</w:t>
        </w:r>
      </w:ins>
      <w:r w:rsidR="00CE77D0">
        <w:rPr>
          <w:rFonts w:ascii="Times New Roman" w:eastAsia="Times New Roman" w:hAnsi="Times New Roman" w:cs="Times New Roman"/>
          <w:sz w:val="24"/>
          <w:szCs w:val="24"/>
        </w:rPr>
        <w:t xml:space="preserve"> low budworm impact areas compared to high due to high budworm sites having lower quality leaf litter, and having high concentrations of N overall, lessening fungal decomposition ability</w:t>
      </w:r>
      <w:r w:rsidR="005B48A4">
        <w:rPr>
          <w:rFonts w:ascii="Times New Roman" w:eastAsia="Times New Roman" w:hAnsi="Times New Roman" w:cs="Times New Roman"/>
          <w:sz w:val="24"/>
          <w:szCs w:val="24"/>
        </w:rPr>
        <w:t xml:space="preserve">, and suggest that WSB could </w:t>
      </w:r>
      <w:commentRangeStart w:id="95"/>
      <w:r w:rsidR="005B48A4">
        <w:rPr>
          <w:rFonts w:ascii="Times New Roman" w:eastAsia="Times New Roman" w:hAnsi="Times New Roman" w:cs="Times New Roman"/>
          <w:sz w:val="24"/>
          <w:szCs w:val="24"/>
        </w:rPr>
        <w:t xml:space="preserve">have the potential to alter ecosystem nutrient dynamics </w:t>
      </w:r>
      <w:commentRangeEnd w:id="95"/>
      <w:r w:rsidR="00F93FCF">
        <w:rPr>
          <w:rStyle w:val="CommentReference"/>
        </w:rPr>
        <w:commentReference w:id="95"/>
      </w:r>
      <w:r w:rsidR="005B48A4">
        <w:rPr>
          <w:rFonts w:ascii="Times New Roman" w:eastAsia="Times New Roman" w:hAnsi="Times New Roman" w:cs="Times New Roman"/>
          <w:sz w:val="24"/>
          <w:szCs w:val="24"/>
        </w:rPr>
        <w:t>if their current outbreak cycles continue.</w:t>
      </w:r>
      <w:commentRangeEnd w:id="89"/>
      <w:r w:rsidR="007A2DDE">
        <w:rPr>
          <w:rStyle w:val="CommentReference"/>
        </w:rPr>
        <w:commentReference w:id="89"/>
      </w:r>
    </w:p>
    <w:p w14:paraId="32138D38" w14:textId="0064B7D9" w:rsidR="00930EC7" w:rsidRDefault="00930EC7" w:rsidP="00802AE0">
      <w:pPr>
        <w:spacing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Soil Moisture and Organic Matter</w:t>
      </w:r>
    </w:p>
    <w:p w14:paraId="32EDC13F" w14:textId="0F5246E7" w:rsidR="00930EC7" w:rsidRDefault="00930EC7"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740C8">
        <w:rPr>
          <w:rFonts w:ascii="Times New Roman" w:eastAsia="Times New Roman" w:hAnsi="Times New Roman" w:cs="Times New Roman"/>
          <w:sz w:val="24"/>
          <w:szCs w:val="24"/>
        </w:rPr>
        <w:t xml:space="preserve">I </w:t>
      </w:r>
      <w:r w:rsidR="00EC1C75">
        <w:rPr>
          <w:rFonts w:ascii="Times New Roman" w:eastAsia="Times New Roman" w:hAnsi="Times New Roman" w:cs="Times New Roman"/>
          <w:sz w:val="24"/>
          <w:szCs w:val="24"/>
        </w:rPr>
        <w:t xml:space="preserve">hypothesized that </w:t>
      </w:r>
      <w:r w:rsidR="006740C8">
        <w:rPr>
          <w:rFonts w:ascii="Times New Roman" w:eastAsia="Times New Roman" w:hAnsi="Times New Roman" w:cs="Times New Roman"/>
          <w:sz w:val="24"/>
          <w:szCs w:val="24"/>
        </w:rPr>
        <w:t xml:space="preserve">budworms </w:t>
      </w:r>
      <w:r w:rsidR="00EC1C75">
        <w:rPr>
          <w:rFonts w:ascii="Times New Roman" w:eastAsia="Times New Roman" w:hAnsi="Times New Roman" w:cs="Times New Roman"/>
          <w:sz w:val="24"/>
          <w:szCs w:val="24"/>
        </w:rPr>
        <w:t xml:space="preserve">would </w:t>
      </w:r>
      <w:r w:rsidR="006740C8">
        <w:rPr>
          <w:rFonts w:ascii="Times New Roman" w:eastAsia="Times New Roman" w:hAnsi="Times New Roman" w:cs="Times New Roman"/>
          <w:sz w:val="24"/>
          <w:szCs w:val="24"/>
        </w:rPr>
        <w:t xml:space="preserve">affect soil moisture, </w:t>
      </w:r>
      <w:r w:rsidR="00EC1C75">
        <w:rPr>
          <w:rFonts w:ascii="Times New Roman" w:eastAsia="Times New Roman" w:hAnsi="Times New Roman" w:cs="Times New Roman"/>
          <w:sz w:val="24"/>
          <w:szCs w:val="24"/>
        </w:rPr>
        <w:t xml:space="preserve">but </w:t>
      </w:r>
      <w:r w:rsidR="006740C8">
        <w:rPr>
          <w:rFonts w:ascii="Times New Roman" w:eastAsia="Times New Roman" w:hAnsi="Times New Roman" w:cs="Times New Roman"/>
          <w:sz w:val="24"/>
          <w:szCs w:val="24"/>
        </w:rPr>
        <w:t xml:space="preserve">I </w:t>
      </w:r>
      <w:r w:rsidR="00EC1C75">
        <w:rPr>
          <w:rFonts w:ascii="Times New Roman" w:eastAsia="Times New Roman" w:hAnsi="Times New Roman" w:cs="Times New Roman"/>
          <w:sz w:val="24"/>
          <w:szCs w:val="24"/>
        </w:rPr>
        <w:t>found no evidence for this</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A</w:t>
      </w:r>
      <w:r w:rsidR="006740C8">
        <w:rPr>
          <w:rFonts w:ascii="Times New Roman" w:eastAsia="Times New Roman" w:hAnsi="Times New Roman" w:cs="Times New Roman"/>
          <w:sz w:val="24"/>
          <w:szCs w:val="24"/>
        </w:rPr>
        <w:t xml:space="preserve">s defoliation </w:t>
      </w:r>
      <w:r w:rsidR="00EC1C75">
        <w:rPr>
          <w:rFonts w:ascii="Times New Roman" w:eastAsia="Times New Roman" w:hAnsi="Times New Roman" w:cs="Times New Roman"/>
          <w:sz w:val="24"/>
          <w:szCs w:val="24"/>
        </w:rPr>
        <w:t xml:space="preserve">by budworms </w:t>
      </w:r>
      <w:r w:rsidR="006740C8">
        <w:rPr>
          <w:rFonts w:ascii="Times New Roman" w:eastAsia="Times New Roman" w:hAnsi="Times New Roman" w:cs="Times New Roman"/>
          <w:sz w:val="24"/>
          <w:szCs w:val="24"/>
        </w:rPr>
        <w:t xml:space="preserve">occurred, the canopy </w:t>
      </w:r>
      <w:r w:rsidR="00EC1C75">
        <w:rPr>
          <w:rFonts w:ascii="Times New Roman" w:eastAsia="Times New Roman" w:hAnsi="Times New Roman" w:cs="Times New Roman"/>
          <w:sz w:val="24"/>
          <w:szCs w:val="24"/>
        </w:rPr>
        <w:t xml:space="preserve">could </w:t>
      </w:r>
      <w:r w:rsidR="006740C8">
        <w:rPr>
          <w:rFonts w:ascii="Times New Roman" w:eastAsia="Times New Roman" w:hAnsi="Times New Roman" w:cs="Times New Roman"/>
          <w:sz w:val="24"/>
          <w:szCs w:val="24"/>
        </w:rPr>
        <w:t xml:space="preserve">have </w:t>
      </w:r>
      <w:r w:rsidR="00EC1C75">
        <w:rPr>
          <w:rFonts w:ascii="Times New Roman" w:eastAsia="Times New Roman" w:hAnsi="Times New Roman" w:cs="Times New Roman"/>
          <w:sz w:val="24"/>
          <w:szCs w:val="24"/>
        </w:rPr>
        <w:t xml:space="preserve">had </w:t>
      </w:r>
      <w:r w:rsidR="006740C8">
        <w:rPr>
          <w:rFonts w:ascii="Times New Roman" w:eastAsia="Times New Roman" w:hAnsi="Times New Roman" w:cs="Times New Roman"/>
          <w:sz w:val="24"/>
          <w:szCs w:val="24"/>
        </w:rPr>
        <w:t>more openings for moisture to reach the forest floor during rain events</w:t>
      </w:r>
      <w:r w:rsidR="00EC1C75">
        <w:rPr>
          <w:rFonts w:ascii="Times New Roman" w:eastAsia="Times New Roman" w:hAnsi="Times New Roman" w:cs="Times New Roman"/>
          <w:sz w:val="24"/>
          <w:szCs w:val="24"/>
        </w:rPr>
        <w:t>,</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thus </w:t>
      </w:r>
      <w:r w:rsidR="006740C8">
        <w:rPr>
          <w:rFonts w:ascii="Times New Roman" w:eastAsia="Times New Roman" w:hAnsi="Times New Roman" w:cs="Times New Roman"/>
          <w:sz w:val="24"/>
          <w:szCs w:val="24"/>
        </w:rPr>
        <w:t>increasing soil moisture</w:t>
      </w:r>
      <w:r w:rsidR="00EC1C75">
        <w:rPr>
          <w:rFonts w:ascii="Times New Roman" w:eastAsia="Times New Roman" w:hAnsi="Times New Roman" w:cs="Times New Roman"/>
          <w:sz w:val="24"/>
          <w:szCs w:val="24"/>
        </w:rPr>
        <w:t xml:space="preserve"> during wet periods</w:t>
      </w:r>
      <w:del w:id="96" w:author="Clay" w:date="2020-07-22T17:44:00Z">
        <w:r w:rsidR="006740C8" w:rsidDel="00EC1C75">
          <w:rPr>
            <w:rFonts w:ascii="Times New Roman" w:eastAsia="Times New Roman" w:hAnsi="Times New Roman" w:cs="Times New Roman"/>
            <w:sz w:val="24"/>
            <w:szCs w:val="24"/>
          </w:rPr>
          <w:delText>,</w:delText>
        </w:r>
      </w:del>
      <w:r w:rsidR="006740C8">
        <w:rPr>
          <w:rFonts w:ascii="Times New Roman" w:eastAsia="Times New Roman" w:hAnsi="Times New Roman" w:cs="Times New Roman"/>
          <w:sz w:val="24"/>
          <w:szCs w:val="24"/>
        </w:rPr>
        <w:t xml:space="preserve"> and decreasing soil moisture</w:t>
      </w:r>
      <w:del w:id="97" w:author="Clay" w:date="2020-07-22T17:44:00Z">
        <w:r w:rsidR="006740C8" w:rsidDel="00EC1C75">
          <w:rPr>
            <w:rFonts w:ascii="Times New Roman" w:eastAsia="Times New Roman" w:hAnsi="Times New Roman" w:cs="Times New Roman"/>
            <w:sz w:val="24"/>
            <w:szCs w:val="24"/>
          </w:rPr>
          <w:delText xml:space="preserve"> </w:delText>
        </w:r>
      </w:del>
      <w:r w:rsidR="006740C8">
        <w:rPr>
          <w:rFonts w:ascii="Times New Roman" w:eastAsia="Times New Roman" w:hAnsi="Times New Roman" w:cs="Times New Roman"/>
          <w:sz w:val="24"/>
          <w:szCs w:val="24"/>
        </w:rPr>
        <w:t>during warmer dry periods</w:t>
      </w:r>
      <w:ins w:id="98" w:author="Clay" w:date="2020-07-22T17:44:00Z">
        <w:r w:rsidR="00EC1C75">
          <w:rPr>
            <w:rFonts w:ascii="Times New Roman" w:eastAsia="Times New Roman" w:hAnsi="Times New Roman" w:cs="Times New Roman"/>
            <w:sz w:val="24"/>
            <w:szCs w:val="24"/>
          </w:rPr>
          <w:t>.</w:t>
        </w:r>
      </w:ins>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While I did see an association between l</w:t>
      </w:r>
      <w:r>
        <w:rPr>
          <w:rFonts w:ascii="Times New Roman" w:eastAsia="Times New Roman" w:hAnsi="Times New Roman" w:cs="Times New Roman"/>
          <w:sz w:val="24"/>
          <w:szCs w:val="24"/>
        </w:rPr>
        <w:t xml:space="preserve">arge rainfall events </w:t>
      </w:r>
      <w:r w:rsidR="00EC1C75">
        <w:rPr>
          <w:rFonts w:ascii="Times New Roman" w:eastAsia="Times New Roman" w:hAnsi="Times New Roman" w:cs="Times New Roman"/>
          <w:sz w:val="24"/>
          <w:szCs w:val="24"/>
        </w:rPr>
        <w:t xml:space="preserve">and higher </w:t>
      </w:r>
      <w:r w:rsidR="00B7721F">
        <w:rPr>
          <w:rFonts w:ascii="Times New Roman" w:eastAsia="Times New Roman" w:hAnsi="Times New Roman" w:cs="Times New Roman"/>
          <w:sz w:val="24"/>
          <w:szCs w:val="24"/>
        </w:rPr>
        <w:t>soil moisture</w:t>
      </w:r>
      <w:r w:rsidR="00EC1C75">
        <w:rPr>
          <w:rFonts w:ascii="Times New Roman" w:eastAsia="Times New Roman" w:hAnsi="Times New Roman" w:cs="Times New Roman"/>
          <w:sz w:val="24"/>
          <w:szCs w:val="24"/>
        </w:rPr>
        <w:t>, for example o</w:t>
      </w:r>
      <w:r w:rsidR="00B7721F">
        <w:rPr>
          <w:rFonts w:ascii="Times New Roman" w:eastAsia="Times New Roman" w:hAnsi="Times New Roman" w:cs="Times New Roman"/>
          <w:sz w:val="24"/>
          <w:szCs w:val="24"/>
        </w:rPr>
        <w:t>n 11 Oct 15 and 4-Aug-16, in high impact sites and on 8-May-16 and 6-Nov-16 in low impact sites</w:t>
      </w:r>
      <w:r w:rsidR="00EC1C75">
        <w:rPr>
          <w:rFonts w:ascii="Times New Roman" w:eastAsia="Times New Roman" w:hAnsi="Times New Roman" w:cs="Times New Roman"/>
          <w:sz w:val="24"/>
          <w:szCs w:val="24"/>
        </w:rPr>
        <w:t>, there was no consistent difference between high and low impact sites</w:t>
      </w:r>
      <w:r w:rsidR="00B7721F">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It is possible that even in high herbivory sites, most herbivory occurs in the new growth on the fringe of the trees, so herbivory might not open </w:t>
      </w:r>
      <w:r w:rsidR="00EC1C75">
        <w:rPr>
          <w:rFonts w:ascii="Times New Roman" w:eastAsia="Times New Roman" w:hAnsi="Times New Roman" w:cs="Times New Roman"/>
          <w:sz w:val="24"/>
          <w:szCs w:val="24"/>
        </w:rPr>
        <w:lastRenderedPageBreak/>
        <w:t xml:space="preserve">the canopy significantly until it becomes heavy enough to actually kill trees.  Alternatively, in this mountainous environments, nearby sites might have had enough </w:t>
      </w:r>
      <w:r w:rsidR="00B7721F">
        <w:rPr>
          <w:rFonts w:ascii="Times New Roman" w:eastAsia="Times New Roman" w:hAnsi="Times New Roman" w:cs="Times New Roman"/>
          <w:sz w:val="24"/>
          <w:szCs w:val="24"/>
        </w:rPr>
        <w:t xml:space="preserve">microclimate </w:t>
      </w:r>
      <w:r w:rsidR="008276E2">
        <w:rPr>
          <w:rFonts w:ascii="Times New Roman" w:eastAsia="Times New Roman" w:hAnsi="Times New Roman" w:cs="Times New Roman"/>
          <w:sz w:val="24"/>
          <w:szCs w:val="24"/>
        </w:rPr>
        <w:t>differences</w:t>
      </w:r>
      <w:r w:rsidR="00B7721F">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to exceed any variability caused by budworms</w:t>
      </w:r>
      <w:r w:rsidR="006740C8">
        <w:rPr>
          <w:rFonts w:ascii="Times New Roman" w:eastAsia="Times New Roman" w:hAnsi="Times New Roman" w:cs="Times New Roman"/>
          <w:sz w:val="24"/>
          <w:szCs w:val="24"/>
        </w:rPr>
        <w:t>.</w:t>
      </w:r>
    </w:p>
    <w:p w14:paraId="367FEA63" w14:textId="553F4E68" w:rsidR="00B7721F" w:rsidRPr="00B7721F" w:rsidRDefault="00B7721F"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EC1C75">
        <w:rPr>
          <w:rFonts w:ascii="Times New Roman" w:eastAsia="Times New Roman" w:hAnsi="Times New Roman" w:cs="Times New Roman"/>
          <w:sz w:val="24"/>
          <w:szCs w:val="24"/>
        </w:rPr>
        <w:t xml:space="preserve">I hypothesized that more frass input would lead to higher soil organic matter content. </w:t>
      </w:r>
      <w:r w:rsidR="00EC1C75">
        <w:rPr>
          <w:rFonts w:ascii="Times New Roman" w:eastAsia="Times New Roman" w:hAnsi="Times New Roman" w:cs="Times New Roman"/>
          <w:sz w:val="24"/>
          <w:szCs w:val="24"/>
        </w:rPr>
        <w:t xml:space="preserve"> Despite seeing higher frass deposition in high budworm sites, I did not observe any differences in organic matter between </w:t>
      </w:r>
      <w:r w:rsidR="00802AE0">
        <w:rPr>
          <w:rFonts w:ascii="Times New Roman" w:eastAsia="Times New Roman" w:hAnsi="Times New Roman" w:cs="Times New Roman"/>
          <w:sz w:val="24"/>
          <w:szCs w:val="24"/>
        </w:rPr>
        <w:t>h</w:t>
      </w:r>
      <w:r>
        <w:rPr>
          <w:rFonts w:ascii="Times New Roman" w:eastAsia="Times New Roman" w:hAnsi="Times New Roman" w:cs="Times New Roman"/>
          <w:sz w:val="24"/>
          <w:szCs w:val="24"/>
        </w:rPr>
        <w:t xml:space="preserve">igh </w:t>
      </w:r>
      <w:r w:rsidR="00EC1C75">
        <w:rPr>
          <w:rFonts w:ascii="Times New Roman" w:eastAsia="Times New Roman" w:hAnsi="Times New Roman" w:cs="Times New Roman"/>
          <w:sz w:val="24"/>
          <w:szCs w:val="24"/>
        </w:rPr>
        <w:t xml:space="preserve">and low </w:t>
      </w:r>
      <w:r>
        <w:rPr>
          <w:rFonts w:ascii="Times New Roman" w:eastAsia="Times New Roman" w:hAnsi="Times New Roman" w:cs="Times New Roman"/>
          <w:sz w:val="24"/>
          <w:szCs w:val="24"/>
        </w:rPr>
        <w:t xml:space="preserve">budworm </w:t>
      </w:r>
      <w:r w:rsidR="00802AE0">
        <w:rPr>
          <w:rFonts w:ascii="Times New Roman" w:eastAsia="Times New Roman" w:hAnsi="Times New Roman" w:cs="Times New Roman"/>
          <w:sz w:val="24"/>
          <w:szCs w:val="24"/>
        </w:rPr>
        <w:t>sites</w:t>
      </w:r>
      <w:r>
        <w:rPr>
          <w:rFonts w:ascii="Times New Roman" w:eastAsia="Times New Roman" w:hAnsi="Times New Roman" w:cs="Times New Roman"/>
          <w:sz w:val="24"/>
          <w:szCs w:val="24"/>
        </w:rPr>
        <w:t>.</w:t>
      </w:r>
      <w:ins w:id="99" w:author="Clay" w:date="2020-07-22T17:49:00Z">
        <w:r w:rsidR="00EC1C75">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Due to the possibly lower carbon quality of consumed </w:t>
      </w:r>
      <w:r w:rsidR="000D68A9">
        <w:rPr>
          <w:rFonts w:ascii="Times New Roman" w:eastAsia="Times New Roman" w:hAnsi="Times New Roman" w:cs="Times New Roman"/>
          <w:sz w:val="24"/>
          <w:szCs w:val="24"/>
        </w:rPr>
        <w:t xml:space="preserve">leaf litter (CITATION FROM ABOVE), it is possible that frass had not decomposed enough to enter the soil pool as organic matter in my relatively short study.  Alternatively, </w:t>
      </w:r>
      <w:proofErr w:type="spellStart"/>
      <w:r w:rsidR="000D68A9">
        <w:rPr>
          <w:rFonts w:ascii="Times New Roman" w:eastAsia="Times New Roman" w:hAnsi="Times New Roman" w:cs="Times New Roman"/>
          <w:sz w:val="24"/>
          <w:szCs w:val="24"/>
        </w:rPr>
        <w:t>herbivoryes</w:t>
      </w:r>
      <w:proofErr w:type="spellEnd"/>
      <w:r w:rsidR="000D68A9">
        <w:rPr>
          <w:rFonts w:ascii="Times New Roman" w:eastAsia="Times New Roman" w:hAnsi="Times New Roman" w:cs="Times New Roman"/>
          <w:sz w:val="24"/>
          <w:szCs w:val="24"/>
        </w:rPr>
        <w:t xml:space="preserve"> might not have a consistent effect on soil organic matter.  For example, g</w:t>
      </w:r>
      <w:r w:rsidR="00433FA3">
        <w:rPr>
          <w:rFonts w:ascii="Times New Roman" w:eastAsia="Times New Roman" w:hAnsi="Times New Roman" w:cs="Times New Roman"/>
          <w:sz w:val="24"/>
          <w:szCs w:val="24"/>
        </w:rPr>
        <w:t xml:space="preserve">rasslands </w:t>
      </w:r>
      <w:r w:rsidR="00960408">
        <w:rPr>
          <w:rFonts w:ascii="Times New Roman" w:eastAsia="Times New Roman" w:hAnsi="Times New Roman" w:cs="Times New Roman"/>
          <w:sz w:val="24"/>
          <w:szCs w:val="24"/>
        </w:rPr>
        <w:t>worldwide</w:t>
      </w:r>
      <w:r w:rsidR="00433FA3">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show </w:t>
      </w:r>
      <w:r w:rsidR="00D20FEC">
        <w:rPr>
          <w:rFonts w:ascii="Times New Roman" w:eastAsia="Times New Roman" w:hAnsi="Times New Roman" w:cs="Times New Roman"/>
          <w:sz w:val="24"/>
          <w:szCs w:val="24"/>
        </w:rPr>
        <w:t xml:space="preserve">that soil organic </w:t>
      </w:r>
      <w:r w:rsidR="00375127">
        <w:rPr>
          <w:rFonts w:ascii="Times New Roman" w:eastAsia="Times New Roman" w:hAnsi="Times New Roman" w:cs="Times New Roman"/>
          <w:sz w:val="24"/>
          <w:szCs w:val="24"/>
        </w:rPr>
        <w:t xml:space="preserve">carbon can increase, decrease, or stay the same in the presence of </w:t>
      </w:r>
      <w:r w:rsidR="00EC1C75">
        <w:rPr>
          <w:rFonts w:ascii="Times New Roman" w:eastAsia="Times New Roman" w:hAnsi="Times New Roman" w:cs="Times New Roman"/>
          <w:sz w:val="24"/>
          <w:szCs w:val="24"/>
        </w:rPr>
        <w:t>herbivory by grazers</w:t>
      </w:r>
      <w:r w:rsidR="00375127">
        <w:rPr>
          <w:rFonts w:ascii="Times New Roman" w:eastAsia="Times New Roman" w:hAnsi="Times New Roman" w:cs="Times New Roman"/>
          <w:sz w:val="24"/>
          <w:szCs w:val="24"/>
        </w:rPr>
        <w:t>, over a wide range of temperatures, precipitation levels, and elevation, but</w:t>
      </w:r>
      <w:r w:rsidR="00D20FEC">
        <w:rPr>
          <w:rFonts w:ascii="Times New Roman" w:eastAsia="Times New Roman" w:hAnsi="Times New Roman" w:cs="Times New Roman"/>
          <w:sz w:val="24"/>
          <w:szCs w:val="24"/>
        </w:rPr>
        <w:t xml:space="preserve"> bulk density either increases or stays the same in response to herbivory </w:t>
      </w:r>
      <w:r w:rsidR="002923FD">
        <w:rPr>
          <w:rFonts w:ascii="Times New Roman" w:eastAsia="Times New Roman" w:hAnsi="Times New Roman" w:cs="Times New Roman"/>
          <w:sz w:val="24"/>
          <w:szCs w:val="24"/>
        </w:rPr>
        <w:t>(</w:t>
      </w:r>
      <w:r w:rsidR="002923FD" w:rsidRPr="00D20FEC">
        <w:rPr>
          <w:rFonts w:ascii="Times New Roman" w:eastAsia="Times New Roman" w:hAnsi="Times New Roman" w:cs="Times New Roman"/>
          <w:sz w:val="24"/>
          <w:szCs w:val="24"/>
        </w:rPr>
        <w:t>P</w:t>
      </w:r>
      <w:r w:rsidR="002923FD">
        <w:rPr>
          <w:rFonts w:ascii="Times New Roman" w:eastAsia="Times New Roman" w:hAnsi="Times New Roman" w:cs="Times New Roman"/>
          <w:sz w:val="24"/>
          <w:szCs w:val="24"/>
        </w:rPr>
        <w:t>i</w:t>
      </w:r>
      <w:r w:rsidR="002923FD" w:rsidRPr="00564E53">
        <w:rPr>
          <w:rFonts w:ascii="Times New Roman" w:eastAsia="Times New Roman" w:hAnsi="Times New Roman" w:cs="Times New Roman"/>
          <w:sz w:val="24"/>
          <w:szCs w:val="24"/>
        </w:rPr>
        <w:t>ñ</w:t>
      </w:r>
      <w:r w:rsidR="002923FD">
        <w:rPr>
          <w:rFonts w:ascii="Times New Roman" w:eastAsia="Times New Roman" w:hAnsi="Times New Roman" w:cs="Times New Roman"/>
          <w:sz w:val="24"/>
          <w:szCs w:val="24"/>
        </w:rPr>
        <w:t xml:space="preserve">eiro </w:t>
      </w:r>
      <w:r w:rsidR="00D20FEC">
        <w:rPr>
          <w:rFonts w:ascii="Times New Roman" w:eastAsia="Times New Roman" w:hAnsi="Times New Roman" w:cs="Times New Roman"/>
          <w:sz w:val="24"/>
          <w:szCs w:val="24"/>
        </w:rPr>
        <w:t xml:space="preserve">et al, 2010). </w:t>
      </w:r>
      <w:r w:rsidR="00EC1C75">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Regardless of the mechanism, budworm herbivory does not appear to influence soil organic matter</w:t>
      </w:r>
      <w:r w:rsidR="00EC1C75">
        <w:rPr>
          <w:rFonts w:ascii="Times New Roman" w:eastAsia="Times New Roman" w:hAnsi="Times New Roman" w:cs="Times New Roman"/>
          <w:sz w:val="24"/>
          <w:szCs w:val="24"/>
        </w:rPr>
        <w:t xml:space="preserve">.  </w:t>
      </w:r>
    </w:p>
    <w:p w14:paraId="0DD2E5E2" w14:textId="5867C3FE" w:rsidR="00A31EB0" w:rsidRPr="00D614C5" w:rsidRDefault="00A31EB0" w:rsidP="002923FD">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C4658D">
        <w:rPr>
          <w:rFonts w:ascii="Times New Roman" w:eastAsia="Times New Roman" w:hAnsi="Times New Roman" w:cs="Times New Roman"/>
          <w:sz w:val="24"/>
          <w:szCs w:val="24"/>
          <w:u w:val="single"/>
        </w:rPr>
        <w:t>Nutrients</w:t>
      </w:r>
    </w:p>
    <w:p w14:paraId="0760A368" w14:textId="5FB846F3" w:rsidR="00097AE0"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7AE0">
        <w:rPr>
          <w:rFonts w:ascii="Times New Roman" w:eastAsia="Times New Roman" w:hAnsi="Times New Roman" w:cs="Times New Roman"/>
          <w:sz w:val="24"/>
          <w:szCs w:val="24"/>
        </w:rPr>
        <w:t xml:space="preserve">I hypothesized that soil </w:t>
      </w:r>
      <w:r w:rsidR="000D68A9">
        <w:rPr>
          <w:rFonts w:ascii="Times New Roman" w:eastAsia="Times New Roman" w:hAnsi="Times New Roman" w:cs="Times New Roman"/>
          <w:sz w:val="24"/>
          <w:szCs w:val="24"/>
        </w:rPr>
        <w:t xml:space="preserve">nutrients </w:t>
      </w:r>
      <w:r w:rsidR="00097AE0">
        <w:rPr>
          <w:rFonts w:ascii="Times New Roman" w:eastAsia="Times New Roman" w:hAnsi="Times New Roman" w:cs="Times New Roman"/>
          <w:sz w:val="24"/>
          <w:szCs w:val="24"/>
        </w:rPr>
        <w:t xml:space="preserve">would increase in the presence of budworms, </w:t>
      </w:r>
      <w:r w:rsidR="000D68A9">
        <w:rPr>
          <w:rFonts w:ascii="Times New Roman" w:eastAsia="Times New Roman" w:hAnsi="Times New Roman" w:cs="Times New Roman"/>
          <w:sz w:val="24"/>
          <w:szCs w:val="24"/>
        </w:rPr>
        <w:t xml:space="preserve">but this </w:t>
      </w:r>
      <w:r w:rsidR="00097AE0">
        <w:rPr>
          <w:rFonts w:ascii="Times New Roman" w:eastAsia="Times New Roman" w:hAnsi="Times New Roman" w:cs="Times New Roman"/>
          <w:sz w:val="24"/>
          <w:szCs w:val="24"/>
        </w:rPr>
        <w:t xml:space="preserve">did not occur </w:t>
      </w:r>
      <w:r w:rsidR="000D68A9">
        <w:rPr>
          <w:rFonts w:ascii="Times New Roman" w:eastAsia="Times New Roman" w:hAnsi="Times New Roman" w:cs="Times New Roman"/>
          <w:sz w:val="24"/>
          <w:szCs w:val="24"/>
        </w:rPr>
        <w:t xml:space="preserve">for </w:t>
      </w:r>
      <w:r w:rsidR="00097AE0">
        <w:rPr>
          <w:rFonts w:ascii="Times New Roman" w:eastAsia="Times New Roman" w:hAnsi="Times New Roman" w:cs="Times New Roman"/>
          <w:sz w:val="24"/>
          <w:szCs w:val="24"/>
        </w:rPr>
        <w:t>ammonium</w:t>
      </w:r>
      <w:r w:rsidR="000D68A9">
        <w:rPr>
          <w:rFonts w:ascii="Times New Roman" w:eastAsia="Times New Roman" w:hAnsi="Times New Roman" w:cs="Times New Roman"/>
          <w:sz w:val="24"/>
          <w:szCs w:val="24"/>
        </w:rPr>
        <w:t xml:space="preserve"> despite higher throughfall ammonium concentrations</w:t>
      </w:r>
      <w:r w:rsidR="00097AE0">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 The lack of consistency between throughfall and soil ammonium concentrations suggests very high immobilization of ammonium via soil bacterial production or understory plant uptake.  There was however a significant sample </w:t>
      </w:r>
      <w:r w:rsidR="00097AE0">
        <w:rPr>
          <w:rFonts w:ascii="Times New Roman" w:eastAsia="Times New Roman" w:hAnsi="Times New Roman" w:cs="Times New Roman"/>
          <w:sz w:val="24"/>
          <w:szCs w:val="24"/>
        </w:rPr>
        <w:t xml:space="preserve">event </w:t>
      </w:r>
      <w:r w:rsidR="000D68A9">
        <w:rPr>
          <w:rFonts w:ascii="Times New Roman" w:eastAsia="Times New Roman" w:hAnsi="Times New Roman" w:cs="Times New Roman"/>
          <w:sz w:val="24"/>
          <w:szCs w:val="24"/>
        </w:rPr>
        <w:t xml:space="preserve">effect indicating that </w:t>
      </w:r>
      <w:r w:rsidR="00097AE0">
        <w:rPr>
          <w:rFonts w:ascii="Times New Roman" w:eastAsia="Times New Roman" w:hAnsi="Times New Roman" w:cs="Times New Roman"/>
          <w:sz w:val="24"/>
          <w:szCs w:val="24"/>
        </w:rPr>
        <w:t>ammonium concentrations</w:t>
      </w:r>
      <w:ins w:id="100" w:author="Clay" w:date="2020-07-22T17:56:00Z">
        <w:r w:rsidR="000D68A9">
          <w:rPr>
            <w:rFonts w:ascii="Times New Roman" w:eastAsia="Times New Roman" w:hAnsi="Times New Roman" w:cs="Times New Roman"/>
            <w:sz w:val="24"/>
            <w:szCs w:val="24"/>
          </w:rPr>
          <w:t xml:space="preserve"> </w:t>
        </w:r>
      </w:ins>
      <w:r w:rsidR="000D68A9">
        <w:rPr>
          <w:rFonts w:ascii="Times New Roman" w:eastAsia="Times New Roman" w:hAnsi="Times New Roman" w:cs="Times New Roman"/>
          <w:sz w:val="24"/>
          <w:szCs w:val="24"/>
        </w:rPr>
        <w:t>differe</w:t>
      </w:r>
      <w:r w:rsidR="001D207E">
        <w:rPr>
          <w:rFonts w:ascii="Times New Roman" w:eastAsia="Times New Roman" w:hAnsi="Times New Roman" w:cs="Times New Roman"/>
          <w:sz w:val="24"/>
          <w:szCs w:val="24"/>
        </w:rPr>
        <w:t>d</w:t>
      </w:r>
      <w:r w:rsidR="000D68A9">
        <w:rPr>
          <w:rFonts w:ascii="Times New Roman" w:eastAsia="Times New Roman" w:hAnsi="Times New Roman" w:cs="Times New Roman"/>
          <w:sz w:val="24"/>
          <w:szCs w:val="24"/>
        </w:rPr>
        <w:t xml:space="preserve"> through time</w:t>
      </w:r>
      <w:r w:rsidR="00097AE0">
        <w:rPr>
          <w:rFonts w:ascii="Times New Roman" w:eastAsia="Times New Roman" w:hAnsi="Times New Roman" w:cs="Times New Roman"/>
          <w:sz w:val="24"/>
          <w:szCs w:val="24"/>
        </w:rPr>
        <w:t>.</w:t>
      </w:r>
      <w:r w:rsidR="000D68A9">
        <w:rPr>
          <w:rFonts w:ascii="Times New Roman" w:eastAsia="Times New Roman" w:hAnsi="Times New Roman" w:cs="Times New Roman"/>
          <w:sz w:val="24"/>
          <w:szCs w:val="24"/>
        </w:rPr>
        <w:t xml:space="preserve"> </w:t>
      </w:r>
      <w:r w:rsidR="00097AE0">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H</w:t>
      </w:r>
      <w:r w:rsidR="007A5BB5">
        <w:rPr>
          <w:rFonts w:ascii="Times New Roman" w:eastAsia="Times New Roman" w:hAnsi="Times New Roman" w:cs="Times New Roman"/>
          <w:sz w:val="24"/>
          <w:szCs w:val="24"/>
        </w:rPr>
        <w:t>ighe</w:t>
      </w:r>
      <w:del w:id="101" w:author="Clay" w:date="2020-07-22T17:58:00Z">
        <w:r w:rsidR="007A5BB5" w:rsidDel="000D68A9">
          <w:rPr>
            <w:rFonts w:ascii="Times New Roman" w:eastAsia="Times New Roman" w:hAnsi="Times New Roman" w:cs="Times New Roman"/>
            <w:sz w:val="24"/>
            <w:szCs w:val="24"/>
          </w:rPr>
          <w:delText>r</w:delText>
        </w:r>
      </w:del>
      <w:r w:rsidR="000D68A9">
        <w:rPr>
          <w:rFonts w:ascii="Times New Roman" w:eastAsia="Times New Roman" w:hAnsi="Times New Roman" w:cs="Times New Roman"/>
          <w:sz w:val="24"/>
          <w:szCs w:val="24"/>
        </w:rPr>
        <w:t>st</w:t>
      </w:r>
      <w:r w:rsidR="007A5BB5">
        <w:rPr>
          <w:rFonts w:ascii="Times New Roman" w:eastAsia="Times New Roman" w:hAnsi="Times New Roman" w:cs="Times New Roman"/>
          <w:sz w:val="24"/>
          <w:szCs w:val="24"/>
        </w:rPr>
        <w:t xml:space="preserve"> concentration</w:t>
      </w:r>
      <w:r w:rsidR="000D68A9">
        <w:rPr>
          <w:rFonts w:ascii="Times New Roman" w:eastAsia="Times New Roman" w:hAnsi="Times New Roman" w:cs="Times New Roman"/>
          <w:sz w:val="24"/>
          <w:szCs w:val="24"/>
        </w:rPr>
        <w:t>s</w:t>
      </w:r>
      <w:r w:rsidR="007A5BB5">
        <w:rPr>
          <w:rFonts w:ascii="Times New Roman" w:eastAsia="Times New Roman" w:hAnsi="Times New Roman" w:cs="Times New Roman"/>
          <w:sz w:val="24"/>
          <w:szCs w:val="24"/>
        </w:rPr>
        <w:t xml:space="preserve"> of </w:t>
      </w:r>
      <w:r w:rsidR="000D68A9">
        <w:rPr>
          <w:rFonts w:ascii="Times New Roman" w:eastAsia="Times New Roman" w:hAnsi="Times New Roman" w:cs="Times New Roman"/>
          <w:sz w:val="24"/>
          <w:szCs w:val="24"/>
        </w:rPr>
        <w:t xml:space="preserve">soil </w:t>
      </w:r>
      <w:r w:rsidR="007A5BB5">
        <w:rPr>
          <w:rFonts w:ascii="Times New Roman" w:eastAsia="Times New Roman" w:hAnsi="Times New Roman" w:cs="Times New Roman"/>
          <w:sz w:val="24"/>
          <w:szCs w:val="24"/>
        </w:rPr>
        <w:t xml:space="preserve">ammonium </w:t>
      </w:r>
      <w:r w:rsidR="000D68A9">
        <w:rPr>
          <w:rFonts w:ascii="Times New Roman" w:eastAsia="Times New Roman" w:hAnsi="Times New Roman" w:cs="Times New Roman"/>
          <w:sz w:val="24"/>
          <w:szCs w:val="24"/>
        </w:rPr>
        <w:t xml:space="preserve">occurred </w:t>
      </w:r>
      <w:r w:rsidR="007A5BB5">
        <w:rPr>
          <w:rFonts w:ascii="Times New Roman" w:eastAsia="Times New Roman" w:hAnsi="Times New Roman" w:cs="Times New Roman"/>
          <w:sz w:val="24"/>
          <w:szCs w:val="24"/>
        </w:rPr>
        <w:t xml:space="preserve">on 8 May 2016 </w:t>
      </w:r>
      <w:r w:rsidR="000D68A9">
        <w:rPr>
          <w:rFonts w:ascii="Times New Roman" w:eastAsia="Times New Roman" w:hAnsi="Times New Roman" w:cs="Times New Roman"/>
          <w:sz w:val="24"/>
          <w:szCs w:val="24"/>
        </w:rPr>
        <w:t>and 6 Nov 16</w:t>
      </w:r>
      <w:r w:rsidR="007A5BB5">
        <w:rPr>
          <w:rFonts w:ascii="Times New Roman" w:eastAsia="Times New Roman" w:hAnsi="Times New Roman" w:cs="Times New Roman"/>
          <w:sz w:val="24"/>
          <w:szCs w:val="24"/>
        </w:rPr>
        <w:t xml:space="preserve">, which </w:t>
      </w:r>
      <w:r w:rsidR="000D68A9">
        <w:rPr>
          <w:rFonts w:ascii="Times New Roman" w:eastAsia="Times New Roman" w:hAnsi="Times New Roman" w:cs="Times New Roman"/>
          <w:sz w:val="24"/>
          <w:szCs w:val="24"/>
        </w:rPr>
        <w:t xml:space="preserve">are before and after the </w:t>
      </w:r>
      <w:r w:rsidR="007A5BB5">
        <w:rPr>
          <w:rFonts w:ascii="Times New Roman" w:eastAsia="Times New Roman" w:hAnsi="Times New Roman" w:cs="Times New Roman"/>
          <w:sz w:val="24"/>
          <w:szCs w:val="24"/>
        </w:rPr>
        <w:t xml:space="preserve">growing </w:t>
      </w:r>
      <w:r w:rsidR="0008731F">
        <w:rPr>
          <w:rFonts w:ascii="Times New Roman" w:eastAsia="Times New Roman" w:hAnsi="Times New Roman" w:cs="Times New Roman"/>
          <w:sz w:val="24"/>
          <w:szCs w:val="24"/>
        </w:rPr>
        <w:t>season,</w:t>
      </w:r>
      <w:r w:rsidR="000D68A9">
        <w:rPr>
          <w:rFonts w:ascii="Times New Roman" w:eastAsia="Times New Roman" w:hAnsi="Times New Roman" w:cs="Times New Roman"/>
          <w:sz w:val="24"/>
          <w:szCs w:val="24"/>
        </w:rPr>
        <w:t xml:space="preserve"> respectively</w:t>
      </w:r>
      <w:r w:rsidR="007A5BB5">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 Higher soil ammonium during these </w:t>
      </w:r>
      <w:r w:rsidR="000D68A9">
        <w:rPr>
          <w:rFonts w:ascii="Times New Roman" w:eastAsia="Times New Roman" w:hAnsi="Times New Roman" w:cs="Times New Roman"/>
          <w:sz w:val="24"/>
          <w:szCs w:val="24"/>
        </w:rPr>
        <w:lastRenderedPageBreak/>
        <w:t xml:space="preserve">times may represent reduce plant uptake from soil ammonium pools and/or net mineralization (THERE MUST BE A REFERENCE FOR THIS).  </w:t>
      </w:r>
    </w:p>
    <w:p w14:paraId="2B9340C2" w14:textId="0A77D2A8" w:rsidR="006B3408" w:rsidRDefault="00097AE0" w:rsidP="007A5BB5">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nitrate </w:t>
      </w:r>
      <w:r w:rsidR="001D207E">
        <w:rPr>
          <w:rFonts w:ascii="Times New Roman" w:eastAsia="Times New Roman" w:hAnsi="Times New Roman" w:cs="Times New Roman"/>
          <w:sz w:val="24"/>
          <w:szCs w:val="24"/>
        </w:rPr>
        <w:t xml:space="preserve">concentrations interacted </w:t>
      </w:r>
      <w:r>
        <w:rPr>
          <w:rFonts w:ascii="Times New Roman" w:eastAsia="Times New Roman" w:hAnsi="Times New Roman" w:cs="Times New Roman"/>
          <w:sz w:val="24"/>
          <w:szCs w:val="24"/>
        </w:rPr>
        <w:t>between sample event and budworm herbivory</w:t>
      </w:r>
      <w:r w:rsidR="001D207E">
        <w:rPr>
          <w:rFonts w:ascii="Times New Roman" w:eastAsia="Times New Roman" w:hAnsi="Times New Roman" w:cs="Times New Roman"/>
          <w:sz w:val="24"/>
          <w:szCs w:val="24"/>
        </w:rPr>
        <w:t>, but concentrations were relatively low throughout the study</w:t>
      </w:r>
      <w:r>
        <w:rPr>
          <w:rFonts w:ascii="Times New Roman" w:eastAsia="Times New Roman" w:hAnsi="Times New Roman" w:cs="Times New Roman"/>
          <w:sz w:val="24"/>
          <w:szCs w:val="24"/>
        </w:rPr>
        <w:t xml:space="preserve">. </w:t>
      </w:r>
      <w:ins w:id="102" w:author="Clay" w:date="2020-07-22T18:03:00Z">
        <w:r w:rsidR="001D207E">
          <w:rPr>
            <w:rFonts w:ascii="Times New Roman" w:eastAsia="Times New Roman" w:hAnsi="Times New Roman" w:cs="Times New Roman"/>
            <w:sz w:val="24"/>
            <w:szCs w:val="24"/>
          </w:rPr>
          <w:t xml:space="preserve"> </w:t>
        </w:r>
      </w:ins>
      <w:r w:rsidR="001D207E">
        <w:rPr>
          <w:rFonts w:ascii="Times New Roman" w:eastAsia="Times New Roman" w:hAnsi="Times New Roman" w:cs="Times New Roman"/>
          <w:sz w:val="24"/>
          <w:szCs w:val="24"/>
        </w:rPr>
        <w:t>Nitrate is taken up at similar rates during growing season (</w:t>
      </w:r>
      <w:r w:rsidR="001D207E" w:rsidRPr="00937E5D">
        <w:rPr>
          <w:rFonts w:ascii="Times New Roman" w:eastAsia="Times New Roman" w:hAnsi="Times New Roman" w:cs="Times New Roman"/>
          <w:sz w:val="24"/>
          <w:szCs w:val="24"/>
        </w:rPr>
        <w:t>Nadelhoffer</w:t>
      </w:r>
      <w:r w:rsidR="001D207E">
        <w:rPr>
          <w:rFonts w:ascii="Times New Roman" w:eastAsia="Times New Roman" w:hAnsi="Times New Roman" w:cs="Times New Roman"/>
          <w:sz w:val="24"/>
          <w:szCs w:val="24"/>
        </w:rPr>
        <w:t xml:space="preserve"> et al, 1984), which could explain the low concentrations for most of the sample dates. </w:t>
      </w:r>
      <w:r w:rsidR="001D207E">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Similar to ammonium, there did not seem to be a concordance between throughfall and soil nitrate concentration.  For example, on 8 May 2016 and XX June 2016</w:t>
      </w:r>
      <w:ins w:id="103" w:author="Clay" w:date="2020-07-22T18:07:00Z">
        <w:r w:rsidR="001D207E">
          <w:rPr>
            <w:rFonts w:ascii="Times New Roman" w:eastAsia="Times New Roman" w:hAnsi="Times New Roman" w:cs="Times New Roman"/>
            <w:sz w:val="24"/>
            <w:szCs w:val="24"/>
          </w:rPr>
          <w:t xml:space="preserve"> </w:t>
        </w:r>
      </w:ins>
      <w:r w:rsidR="001D207E">
        <w:rPr>
          <w:rFonts w:ascii="Times New Roman" w:eastAsia="Times New Roman" w:hAnsi="Times New Roman" w:cs="Times New Roman"/>
          <w:sz w:val="24"/>
          <w:szCs w:val="24"/>
        </w:rPr>
        <w:t>pulses of throughfall nitrate were not seen in the soil, suggesting rapid microbial immobilization or plant uptake into biomass.</w:t>
      </w:r>
      <w:r w:rsidR="001D207E">
        <w:rPr>
          <w:rFonts w:ascii="Times New Roman" w:eastAsia="Times New Roman" w:hAnsi="Times New Roman" w:cs="Times New Roman"/>
          <w:sz w:val="24"/>
          <w:szCs w:val="24"/>
        </w:rPr>
        <w:t xml:space="preserve">  I did </w:t>
      </w:r>
      <w:r w:rsidR="002C284D">
        <w:rPr>
          <w:rFonts w:ascii="Times New Roman" w:eastAsia="Times New Roman" w:hAnsi="Times New Roman" w:cs="Times New Roman"/>
          <w:sz w:val="24"/>
          <w:szCs w:val="24"/>
        </w:rPr>
        <w:t>observe</w:t>
      </w:r>
      <w:r w:rsidR="001D207E">
        <w:rPr>
          <w:rFonts w:ascii="Times New Roman" w:eastAsia="Times New Roman" w:hAnsi="Times New Roman" w:cs="Times New Roman"/>
          <w:sz w:val="24"/>
          <w:szCs w:val="24"/>
        </w:rPr>
        <w:t xml:space="preserve"> </w:t>
      </w:r>
      <w:r w:rsidR="002F4509">
        <w:rPr>
          <w:rFonts w:ascii="Times New Roman" w:eastAsia="Times New Roman" w:hAnsi="Times New Roman" w:cs="Times New Roman"/>
          <w:sz w:val="24"/>
          <w:szCs w:val="24"/>
        </w:rPr>
        <w:t>two pulses of nitrate</w:t>
      </w:r>
      <w:r w:rsidR="001D207E">
        <w:rPr>
          <w:rFonts w:ascii="Times New Roman" w:eastAsia="Times New Roman" w:hAnsi="Times New Roman" w:cs="Times New Roman"/>
          <w:sz w:val="24"/>
          <w:szCs w:val="24"/>
        </w:rPr>
        <w:t xml:space="preserve"> in soils</w:t>
      </w:r>
      <w:r w:rsidR="002F4509">
        <w:rPr>
          <w:rFonts w:ascii="Times New Roman" w:eastAsia="Times New Roman" w:hAnsi="Times New Roman" w:cs="Times New Roman"/>
          <w:sz w:val="24"/>
          <w:szCs w:val="24"/>
        </w:rPr>
        <w:t xml:space="preserve">, one </w:t>
      </w:r>
      <w:r w:rsidR="001D207E">
        <w:rPr>
          <w:rFonts w:ascii="Times New Roman" w:eastAsia="Times New Roman" w:hAnsi="Times New Roman" w:cs="Times New Roman"/>
          <w:sz w:val="24"/>
          <w:szCs w:val="24"/>
        </w:rPr>
        <w:t xml:space="preserve">during the </w:t>
      </w:r>
      <w:r w:rsidR="002F4509">
        <w:rPr>
          <w:rFonts w:ascii="Times New Roman" w:eastAsia="Times New Roman" w:hAnsi="Times New Roman" w:cs="Times New Roman"/>
          <w:sz w:val="24"/>
          <w:szCs w:val="24"/>
        </w:rPr>
        <w:t>growing season (August 2016) and one right before winter</w:t>
      </w:r>
      <w:r w:rsidR="001D207E">
        <w:rPr>
          <w:rFonts w:ascii="Times New Roman" w:eastAsia="Times New Roman" w:hAnsi="Times New Roman" w:cs="Times New Roman"/>
          <w:sz w:val="24"/>
          <w:szCs w:val="24"/>
        </w:rPr>
        <w:t xml:space="preserve"> after the growing season</w:t>
      </w:r>
      <w:r w:rsidR="002F4509">
        <w:rPr>
          <w:rFonts w:ascii="Times New Roman" w:eastAsia="Times New Roman" w:hAnsi="Times New Roman" w:cs="Times New Roman"/>
          <w:sz w:val="24"/>
          <w:szCs w:val="24"/>
        </w:rPr>
        <w:t xml:space="preserve"> (November 2016). </w:t>
      </w:r>
      <w:r w:rsidR="001D207E">
        <w:rPr>
          <w:rFonts w:ascii="Times New Roman" w:eastAsia="Times New Roman" w:hAnsi="Times New Roman" w:cs="Times New Roman"/>
          <w:sz w:val="24"/>
          <w:szCs w:val="24"/>
        </w:rPr>
        <w:t xml:space="preserve"> There was a large rainfall event just prior to both sampling events, and rainfall has been shown to leach nitrates into the soil solution (Wang et al, 2010) with potential for runoff to streams (Wang, 2020).  </w:t>
      </w:r>
      <w:r w:rsidR="00F5320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Like soil ammonium concentration patterns, soil nitrate suggested rapid immobilization of N leached from the canopy, which implies a relatively tight link between canopy N losses via WSB followed by soil and/or plant retention of canopy-leached N.</w:t>
      </w:r>
      <w:ins w:id="104" w:author="Neziri Izak - OHS" w:date="2020-07-21T16:47:00Z">
        <w:del w:id="105" w:author="Clay" w:date="2020-07-22T18:08:00Z">
          <w:r w:rsidR="00F5320C" w:rsidDel="001D207E">
            <w:rPr>
              <w:rFonts w:ascii="Times New Roman" w:eastAsia="Times New Roman" w:hAnsi="Times New Roman" w:cs="Times New Roman"/>
              <w:sz w:val="24"/>
              <w:szCs w:val="24"/>
            </w:rPr>
            <w:delText xml:space="preserve"> </w:delText>
          </w:r>
        </w:del>
      </w:ins>
    </w:p>
    <w:p w14:paraId="01CB8251" w14:textId="0EAB7DFB" w:rsidR="00C12E3F" w:rsidDel="00D13402" w:rsidRDefault="00C12E3F" w:rsidP="001539E9">
      <w:pPr>
        <w:spacing w:line="480" w:lineRule="auto"/>
        <w:ind w:firstLine="720"/>
        <w:contextualSpacing/>
        <w:rPr>
          <w:del w:id="106" w:author="Clay" w:date="2020-07-22T18:12:00Z"/>
          <w:rFonts w:ascii="Times New Roman" w:eastAsia="Times New Roman" w:hAnsi="Times New Roman" w:cs="Times New Roman"/>
          <w:sz w:val="24"/>
          <w:szCs w:val="24"/>
        </w:rPr>
      </w:pPr>
      <w:r>
        <w:rPr>
          <w:rFonts w:ascii="Times New Roman" w:eastAsia="Times New Roman" w:hAnsi="Times New Roman" w:cs="Times New Roman"/>
          <w:sz w:val="24"/>
          <w:szCs w:val="24"/>
        </w:rPr>
        <w:t>SRP</w:t>
      </w:r>
      <w:r w:rsidR="00960408">
        <w:rPr>
          <w:rFonts w:ascii="Times New Roman" w:eastAsia="Times New Roman" w:hAnsi="Times New Roman" w:cs="Times New Roman"/>
          <w:sz w:val="24"/>
          <w:szCs w:val="24"/>
        </w:rPr>
        <w:t xml:space="preserve"> concentrations</w:t>
      </w:r>
      <w:r>
        <w:rPr>
          <w:rFonts w:ascii="Times New Roman" w:eastAsia="Times New Roman" w:hAnsi="Times New Roman" w:cs="Times New Roman"/>
          <w:sz w:val="24"/>
          <w:szCs w:val="24"/>
        </w:rPr>
        <w:t xml:space="preserve"> in soils</w:t>
      </w:r>
      <w:r w:rsidR="00960408">
        <w:rPr>
          <w:rFonts w:ascii="Times New Roman" w:eastAsia="Times New Roman" w:hAnsi="Times New Roman" w:cs="Times New Roman"/>
          <w:sz w:val="24"/>
          <w:szCs w:val="24"/>
        </w:rPr>
        <w:t xml:space="preserve"> were higher in high budworm sites</w:t>
      </w:r>
      <w:r>
        <w:rPr>
          <w:rFonts w:ascii="Times New Roman" w:eastAsia="Times New Roman" w:hAnsi="Times New Roman" w:cs="Times New Roman"/>
          <w:sz w:val="24"/>
          <w:szCs w:val="24"/>
        </w:rPr>
        <w:t xml:space="preserve">, supporting my hypothesis. </w:t>
      </w:r>
      <w:r w:rsidR="009E352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SRP was higher in high budworm sites at all sample dates, </w:t>
      </w:r>
      <w:r w:rsidR="00400365">
        <w:rPr>
          <w:rFonts w:ascii="Times New Roman" w:eastAsia="Times New Roman" w:hAnsi="Times New Roman" w:cs="Times New Roman"/>
          <w:sz w:val="24"/>
          <w:szCs w:val="24"/>
        </w:rPr>
        <w:t xml:space="preserve">a trend that has </w:t>
      </w:r>
      <w:r w:rsidR="00A86A15">
        <w:rPr>
          <w:rFonts w:ascii="Times New Roman" w:eastAsia="Times New Roman" w:hAnsi="Times New Roman" w:cs="Times New Roman"/>
          <w:sz w:val="24"/>
          <w:szCs w:val="24"/>
        </w:rPr>
        <w:t xml:space="preserve">also </w:t>
      </w:r>
      <w:r w:rsidR="00400365">
        <w:rPr>
          <w:rFonts w:ascii="Times New Roman" w:eastAsia="Times New Roman" w:hAnsi="Times New Roman" w:cs="Times New Roman"/>
          <w:sz w:val="24"/>
          <w:szCs w:val="24"/>
        </w:rPr>
        <w:t xml:space="preserve">been seen in tropical forests experiencing herbivory (Metcalfe et al, 2013). </w:t>
      </w:r>
      <w:ins w:id="107" w:author="Clay" w:date="2020-07-22T18:24:00Z">
        <w:r w:rsidR="00A86A15">
          <w:rPr>
            <w:rFonts w:ascii="Times New Roman" w:eastAsia="Times New Roman" w:hAnsi="Times New Roman" w:cs="Times New Roman"/>
            <w:sz w:val="24"/>
            <w:szCs w:val="24"/>
          </w:rPr>
          <w:t xml:space="preserve"> </w:t>
        </w:r>
      </w:ins>
    </w:p>
    <w:p w14:paraId="4562CA07" w14:textId="1E7C5AD3" w:rsidR="00746D96" w:rsidDel="00A86A15" w:rsidRDefault="00746D96" w:rsidP="00746D96">
      <w:pPr>
        <w:spacing w:line="480" w:lineRule="auto"/>
        <w:ind w:firstLine="720"/>
        <w:contextualSpacing/>
        <w:rPr>
          <w:del w:id="108" w:author="Clay" w:date="2020-07-22T18:26: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SRP </w:t>
      </w:r>
      <w:r w:rsidR="00D13402">
        <w:rPr>
          <w:rFonts w:ascii="Times New Roman" w:eastAsia="Times New Roman" w:hAnsi="Times New Roman" w:cs="Times New Roman"/>
          <w:sz w:val="24"/>
          <w:szCs w:val="24"/>
        </w:rPr>
        <w:t>throughfall concentration did not differ by herbivory level in my study</w:t>
      </w:r>
      <w:r>
        <w:rPr>
          <w:rFonts w:ascii="Times New Roman" w:eastAsia="Times New Roman" w:hAnsi="Times New Roman" w:cs="Times New Roman"/>
          <w:sz w:val="24"/>
          <w:szCs w:val="24"/>
        </w:rPr>
        <w:t>, it suggests that the WSB in highly impacted areas are adding more phosphorous</w:t>
      </w:r>
      <w:r w:rsidR="00D13402">
        <w:rPr>
          <w:rFonts w:ascii="Times New Roman" w:eastAsia="Times New Roman" w:hAnsi="Times New Roman" w:cs="Times New Roman"/>
          <w:sz w:val="24"/>
          <w:szCs w:val="24"/>
        </w:rPr>
        <w:t xml:space="preserve"> to soils in particulate forms such as </w:t>
      </w:r>
      <w:r>
        <w:rPr>
          <w:rFonts w:ascii="Times New Roman" w:eastAsia="Times New Roman" w:hAnsi="Times New Roman" w:cs="Times New Roman"/>
          <w:sz w:val="24"/>
          <w:szCs w:val="24"/>
        </w:rPr>
        <w:t>frass</w:t>
      </w:r>
      <w:r w:rsidR="00A86A15">
        <w:rPr>
          <w:rFonts w:ascii="Times New Roman" w:eastAsia="Times New Roman" w:hAnsi="Times New Roman" w:cs="Times New Roman"/>
          <w:sz w:val="24"/>
          <w:szCs w:val="24"/>
        </w:rPr>
        <w:t>, molts, dead adults,</w:t>
      </w:r>
      <w:r>
        <w:rPr>
          <w:rFonts w:ascii="Times New Roman" w:eastAsia="Times New Roman" w:hAnsi="Times New Roman" w:cs="Times New Roman"/>
          <w:sz w:val="24"/>
          <w:szCs w:val="24"/>
        </w:rPr>
        <w:t xml:space="preserve"> or damaged leaf litter than can be taken up by soil microbes</w:t>
      </w:r>
      <w:r w:rsidR="00A86A15">
        <w:rPr>
          <w:rFonts w:ascii="Times New Roman" w:eastAsia="Times New Roman" w:hAnsi="Times New Roman" w:cs="Times New Roman"/>
          <w:sz w:val="24"/>
          <w:szCs w:val="24"/>
        </w:rPr>
        <w:t xml:space="preserve"> as seen in other systems </w:t>
      </w:r>
      <w:r w:rsidR="00A86A15">
        <w:rPr>
          <w:rFonts w:ascii="Times New Roman" w:eastAsia="Times New Roman" w:hAnsi="Times New Roman" w:cs="Times New Roman"/>
          <w:sz w:val="24"/>
          <w:szCs w:val="24"/>
        </w:rPr>
        <w:t>(Metcalfe et al, 2013)</w:t>
      </w:r>
      <w:r>
        <w:rPr>
          <w:rFonts w:ascii="Times New Roman" w:eastAsia="Times New Roman" w:hAnsi="Times New Roman" w:cs="Times New Roman"/>
          <w:sz w:val="24"/>
          <w:szCs w:val="24"/>
        </w:rPr>
        <w:t xml:space="preserve">. </w:t>
      </w:r>
      <w:r w:rsidR="00D1340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study with potted Douglas fir </w:t>
      </w:r>
      <w:r>
        <w:rPr>
          <w:rFonts w:ascii="Times New Roman" w:eastAsia="Times New Roman" w:hAnsi="Times New Roman" w:cs="Times New Roman"/>
          <w:sz w:val="24"/>
          <w:szCs w:val="24"/>
        </w:rPr>
        <w:lastRenderedPageBreak/>
        <w:t xml:space="preserve">seedlings </w:t>
      </w:r>
      <w:r w:rsidR="00D13402">
        <w:rPr>
          <w:rFonts w:ascii="Times New Roman" w:eastAsia="Times New Roman" w:hAnsi="Times New Roman" w:cs="Times New Roman"/>
          <w:sz w:val="24"/>
          <w:szCs w:val="24"/>
        </w:rPr>
        <w:t xml:space="preserve">found </w:t>
      </w:r>
      <w:r>
        <w:rPr>
          <w:rFonts w:ascii="Times New Roman" w:eastAsia="Times New Roman" w:hAnsi="Times New Roman" w:cs="Times New Roman"/>
          <w:sz w:val="24"/>
          <w:szCs w:val="24"/>
        </w:rPr>
        <w:t xml:space="preserve">that </w:t>
      </w:r>
      <w:r w:rsidR="00D13402">
        <w:rPr>
          <w:rFonts w:ascii="Times New Roman" w:eastAsia="Times New Roman" w:hAnsi="Times New Roman" w:cs="Times New Roman"/>
          <w:sz w:val="24"/>
          <w:szCs w:val="24"/>
        </w:rPr>
        <w:t xml:space="preserve">in </w:t>
      </w:r>
      <w:r>
        <w:rPr>
          <w:rFonts w:ascii="Times New Roman" w:eastAsia="Times New Roman" w:hAnsi="Times New Roman" w:cs="Times New Roman"/>
          <w:sz w:val="24"/>
          <w:szCs w:val="24"/>
        </w:rPr>
        <w:t xml:space="preserve">soils containing high levels of </w:t>
      </w:r>
      <w:r w:rsidR="00D13402">
        <w:rPr>
          <w:rFonts w:ascii="Times New Roman" w:eastAsia="Times New Roman" w:hAnsi="Times New Roman" w:cs="Times New Roman"/>
          <w:sz w:val="24"/>
          <w:szCs w:val="24"/>
        </w:rPr>
        <w:t>basalt</w:t>
      </w:r>
      <w:r>
        <w:rPr>
          <w:rFonts w:ascii="Times New Roman" w:eastAsia="Times New Roman" w:hAnsi="Times New Roman" w:cs="Times New Roman"/>
          <w:sz w:val="24"/>
          <w:szCs w:val="24"/>
        </w:rPr>
        <w:t xml:space="preserve">, WSB increased soil P concentrations (Kolb et all, 1999), suggesting that budworms can increase soil P in systems that are not limited by P. </w:t>
      </w:r>
      <w:r w:rsidR="00D1340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central </w:t>
      </w:r>
      <w:r w:rsidR="00D13402">
        <w:rPr>
          <w:rFonts w:ascii="Times New Roman" w:eastAsia="Times New Roman" w:hAnsi="Times New Roman" w:cs="Times New Roman"/>
          <w:sz w:val="24"/>
          <w:szCs w:val="24"/>
        </w:rPr>
        <w:t xml:space="preserve">Cascade </w:t>
      </w:r>
      <w:r>
        <w:rPr>
          <w:rFonts w:ascii="Times New Roman" w:eastAsia="Times New Roman" w:hAnsi="Times New Roman" w:cs="Times New Roman"/>
          <w:sz w:val="24"/>
          <w:szCs w:val="24"/>
        </w:rPr>
        <w:t xml:space="preserve">region is high in basalt, </w:t>
      </w:r>
      <w:r w:rsidR="00D13402">
        <w:rPr>
          <w:rFonts w:ascii="Times New Roman" w:eastAsia="Times New Roman" w:hAnsi="Times New Roman" w:cs="Times New Roman"/>
          <w:sz w:val="24"/>
          <w:szCs w:val="24"/>
        </w:rPr>
        <w:t xml:space="preserve">which coupled with apparently rapid immobilization of inorganic N, </w:t>
      </w:r>
      <w:r>
        <w:rPr>
          <w:rFonts w:ascii="Times New Roman" w:eastAsia="Times New Roman" w:hAnsi="Times New Roman" w:cs="Times New Roman"/>
          <w:sz w:val="24"/>
          <w:szCs w:val="24"/>
        </w:rPr>
        <w:t xml:space="preserve">would suggest </w:t>
      </w:r>
      <w:commentRangeStart w:id="109"/>
      <w:r>
        <w:rPr>
          <w:rFonts w:ascii="Times New Roman" w:eastAsia="Times New Roman" w:hAnsi="Times New Roman" w:cs="Times New Roman"/>
          <w:sz w:val="24"/>
          <w:szCs w:val="24"/>
        </w:rPr>
        <w:t xml:space="preserve">this </w:t>
      </w:r>
      <w:commentRangeEnd w:id="109"/>
      <w:r w:rsidR="00D13402">
        <w:rPr>
          <w:rStyle w:val="CommentReference"/>
        </w:rPr>
        <w:commentReference w:id="109"/>
      </w:r>
      <w:r>
        <w:rPr>
          <w:rFonts w:ascii="Times New Roman" w:eastAsia="Times New Roman" w:hAnsi="Times New Roman" w:cs="Times New Roman"/>
          <w:sz w:val="24"/>
          <w:szCs w:val="24"/>
        </w:rPr>
        <w:t>is not a P limited system.</w:t>
      </w:r>
      <w:ins w:id="110" w:author="Clay" w:date="2020-07-22T18:23:00Z">
        <w:r w:rsidR="00A86A15">
          <w:rPr>
            <w:rFonts w:ascii="Times New Roman" w:eastAsia="Times New Roman" w:hAnsi="Times New Roman" w:cs="Times New Roman"/>
            <w:sz w:val="24"/>
            <w:szCs w:val="24"/>
          </w:rPr>
          <w:t xml:space="preserve">  </w:t>
        </w:r>
      </w:ins>
    </w:p>
    <w:p w14:paraId="5240BECB" w14:textId="2E57027C" w:rsidR="00DE1705" w:rsidRDefault="00A86A15"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systems not limited by P, excess P has </w:t>
      </w:r>
      <w:r w:rsidR="00746D96">
        <w:rPr>
          <w:rFonts w:ascii="Times New Roman" w:eastAsia="Times New Roman" w:hAnsi="Times New Roman" w:cs="Times New Roman"/>
          <w:sz w:val="24"/>
          <w:szCs w:val="24"/>
        </w:rPr>
        <w:t>the potential</w:t>
      </w:r>
      <w:r w:rsidR="001539E9">
        <w:rPr>
          <w:rFonts w:ascii="Times New Roman" w:eastAsia="Times New Roman" w:hAnsi="Times New Roman" w:cs="Times New Roman"/>
          <w:sz w:val="24"/>
          <w:szCs w:val="24"/>
        </w:rPr>
        <w:t xml:space="preserve"> to be </w:t>
      </w:r>
      <w:r>
        <w:rPr>
          <w:rFonts w:ascii="Times New Roman" w:eastAsia="Times New Roman" w:hAnsi="Times New Roman" w:cs="Times New Roman"/>
          <w:sz w:val="24"/>
          <w:szCs w:val="24"/>
        </w:rPr>
        <w:t xml:space="preserve">leached </w:t>
      </w:r>
      <w:r w:rsidR="001539E9">
        <w:rPr>
          <w:rFonts w:ascii="Times New Roman" w:eastAsia="Times New Roman" w:hAnsi="Times New Roman" w:cs="Times New Roman"/>
          <w:sz w:val="24"/>
          <w:szCs w:val="24"/>
        </w:rPr>
        <w:t xml:space="preserve">into the </w:t>
      </w:r>
      <w:r w:rsidR="0001191B">
        <w:rPr>
          <w:rFonts w:ascii="Times New Roman" w:eastAsia="Times New Roman" w:hAnsi="Times New Roman" w:cs="Times New Roman"/>
          <w:sz w:val="24"/>
          <w:szCs w:val="24"/>
        </w:rPr>
        <w:t>nearby</w:t>
      </w:r>
      <w:r w:rsidR="001539E9">
        <w:rPr>
          <w:rFonts w:ascii="Times New Roman" w:eastAsia="Times New Roman" w:hAnsi="Times New Roman" w:cs="Times New Roman"/>
          <w:sz w:val="24"/>
          <w:szCs w:val="24"/>
        </w:rPr>
        <w:t xml:space="preserve"> streams during rain </w:t>
      </w:r>
      <w:r>
        <w:rPr>
          <w:rFonts w:ascii="Times New Roman" w:eastAsia="Times New Roman" w:hAnsi="Times New Roman" w:cs="Times New Roman"/>
          <w:sz w:val="24"/>
          <w:szCs w:val="24"/>
        </w:rPr>
        <w:t xml:space="preserve">or snow melt, </w:t>
      </w:r>
      <w:r w:rsidR="00746D96">
        <w:rPr>
          <w:rFonts w:ascii="Times New Roman" w:eastAsia="Times New Roman" w:hAnsi="Times New Roman" w:cs="Times New Roman"/>
          <w:sz w:val="24"/>
          <w:szCs w:val="24"/>
        </w:rPr>
        <w:t>and</w:t>
      </w:r>
      <w:r w:rsidR="001539E9">
        <w:rPr>
          <w:rFonts w:ascii="Times New Roman" w:eastAsia="Times New Roman" w:hAnsi="Times New Roman" w:cs="Times New Roman"/>
          <w:sz w:val="24"/>
          <w:szCs w:val="24"/>
        </w:rPr>
        <w:t xml:space="preserve"> excess</w:t>
      </w:r>
      <w:r>
        <w:rPr>
          <w:rFonts w:ascii="Times New Roman" w:eastAsia="Times New Roman" w:hAnsi="Times New Roman" w:cs="Times New Roman"/>
          <w:sz w:val="24"/>
          <w:szCs w:val="24"/>
        </w:rPr>
        <w:t>ive</w:t>
      </w:r>
      <w:r w:rsidR="001539E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 leaching </w:t>
      </w:r>
      <w:r w:rsidR="001539E9">
        <w:rPr>
          <w:rFonts w:ascii="Times New Roman" w:eastAsia="Times New Roman" w:hAnsi="Times New Roman" w:cs="Times New Roman"/>
          <w:sz w:val="24"/>
          <w:szCs w:val="24"/>
        </w:rPr>
        <w:t xml:space="preserve">can lead to </w:t>
      </w:r>
      <w:r>
        <w:rPr>
          <w:rFonts w:ascii="Times New Roman" w:eastAsia="Times New Roman" w:hAnsi="Times New Roman" w:cs="Times New Roman"/>
          <w:sz w:val="24"/>
          <w:szCs w:val="24"/>
        </w:rPr>
        <w:t>eutrophic downstream systems</w:t>
      </w:r>
      <w:r w:rsidR="008D0FE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Finally, while evidence suggests a role for WSB to influence soil P concentration, because my study sites are not interspersed between the Swauk and </w:t>
      </w:r>
      <w:proofErr w:type="spellStart"/>
      <w:r>
        <w:rPr>
          <w:rFonts w:ascii="Times New Roman" w:eastAsia="Times New Roman" w:hAnsi="Times New Roman" w:cs="Times New Roman"/>
          <w:sz w:val="24"/>
          <w:szCs w:val="24"/>
        </w:rPr>
        <w:t>Teanaway</w:t>
      </w:r>
      <w:proofErr w:type="spellEnd"/>
      <w:r>
        <w:rPr>
          <w:rFonts w:ascii="Times New Roman" w:eastAsia="Times New Roman" w:hAnsi="Times New Roman" w:cs="Times New Roman"/>
          <w:sz w:val="24"/>
          <w:szCs w:val="24"/>
        </w:rPr>
        <w:t xml:space="preserve"> drainages due to where budworms were active, I cannot dismiss the possibility that Swauk soils generally have higher P than </w:t>
      </w:r>
      <w:proofErr w:type="spellStart"/>
      <w:r>
        <w:rPr>
          <w:rFonts w:ascii="Times New Roman" w:eastAsia="Times New Roman" w:hAnsi="Times New Roman" w:cs="Times New Roman"/>
          <w:sz w:val="24"/>
          <w:szCs w:val="24"/>
        </w:rPr>
        <w:t>Teanaway</w:t>
      </w:r>
      <w:proofErr w:type="spellEnd"/>
      <w:r>
        <w:rPr>
          <w:rFonts w:ascii="Times New Roman" w:eastAsia="Times New Roman" w:hAnsi="Times New Roman" w:cs="Times New Roman"/>
          <w:sz w:val="24"/>
          <w:szCs w:val="24"/>
        </w:rPr>
        <w:t xml:space="preserve"> soils in the absence of budworms.</w:t>
      </w:r>
    </w:p>
    <w:p w14:paraId="09F9F3F1" w14:textId="5B070EA9" w:rsidR="00A57681" w:rsidRPr="00D614C5" w:rsidRDefault="00A86A15" w:rsidP="0008731F">
      <w:pPr>
        <w:spacing w:line="480" w:lineRule="auto"/>
        <w:contextualSpacing/>
        <w:rPr>
          <w:rFonts w:ascii="Times New Roman" w:eastAsia="Times New Roman" w:hAnsi="Times New Roman" w:cs="Times New Roman"/>
          <w:sz w:val="24"/>
          <w:szCs w:val="24"/>
          <w:u w:val="single"/>
        </w:rPr>
      </w:pPr>
      <w:commentRangeStart w:id="111"/>
      <w:r>
        <w:rPr>
          <w:rFonts w:ascii="Times New Roman" w:eastAsia="Times New Roman" w:hAnsi="Times New Roman" w:cs="Times New Roman"/>
          <w:sz w:val="24"/>
          <w:szCs w:val="24"/>
          <w:u w:val="single"/>
        </w:rPr>
        <w:t>Conclusion</w:t>
      </w:r>
      <w:commentRangeEnd w:id="111"/>
      <w:r>
        <w:rPr>
          <w:rStyle w:val="CommentReference"/>
        </w:rPr>
        <w:commentReference w:id="111"/>
      </w:r>
    </w:p>
    <w:p w14:paraId="23847A5A" w14:textId="24818519" w:rsidR="00A57681" w:rsidRDefault="00A57681"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 xml:space="preserve">This study thoroughly investigated soil and throughfall nutrients, and their implications in both forest soil health and stream ecosystem health. Future studies could expand on the nutrients measured to include organic N and P, to help support the findings in this study that only looked at inorganic N and P. </w:t>
      </w:r>
    </w:p>
    <w:p w14:paraId="17DBDF95" w14:textId="5E36F410" w:rsidR="00462FD5" w:rsidRPr="00573D7B" w:rsidRDefault="00462FD5"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In additional to looking at nutrients, a study to look at the invertebrate, fungal and microbial communities in the forest soil to help support missing aspects of this study, such as what happens to the inorganic nutrients. It would give more insight as to whether they are being incorporated into those communities or being exported into stream systems, having different implications for the effects of WSB on forest ecosystems.</w:t>
      </w:r>
    </w:p>
    <w:p w14:paraId="72169472" w14:textId="4EFF9058" w:rsidR="00E02A5A" w:rsidRPr="00D614C5" w:rsidRDefault="00893CC9" w:rsidP="00893CC9">
      <w:pPr>
        <w:pBdr>
          <w:top w:val="nil"/>
          <w:left w:val="nil"/>
          <w:bottom w:val="nil"/>
          <w:right w:val="nil"/>
          <w:between w:val="nil"/>
        </w:pBdr>
        <w:spacing w:line="480" w:lineRule="auto"/>
        <w:contextualSpacing/>
        <w:jc w:val="center"/>
        <w:rPr>
          <w:rFonts w:ascii="Times New Roman" w:eastAsia="Times New Roman" w:hAnsi="Times New Roman" w:cs="Times New Roman"/>
          <w:b/>
          <w:sz w:val="24"/>
          <w:szCs w:val="24"/>
        </w:rPr>
      </w:pPr>
      <w:r w:rsidRPr="00D614C5">
        <w:rPr>
          <w:rFonts w:ascii="Times New Roman" w:eastAsia="Times New Roman" w:hAnsi="Times New Roman" w:cs="Times New Roman"/>
          <w:b/>
          <w:sz w:val="24"/>
          <w:szCs w:val="24"/>
        </w:rPr>
        <w:t>R</w:t>
      </w:r>
      <w:r w:rsidR="0073326E" w:rsidRPr="00D614C5">
        <w:rPr>
          <w:rFonts w:ascii="Times New Roman" w:eastAsia="Times New Roman" w:hAnsi="Times New Roman" w:cs="Times New Roman"/>
          <w:b/>
          <w:sz w:val="24"/>
          <w:szCs w:val="24"/>
        </w:rPr>
        <w:t>EFERENCES</w:t>
      </w:r>
    </w:p>
    <w:p w14:paraId="19741911" w14:textId="5F6F6AA1" w:rsidR="007A1270" w:rsidRDefault="00ED68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ED685B">
        <w:rPr>
          <w:rFonts w:ascii="Times New Roman" w:eastAsia="Times New Roman" w:hAnsi="Times New Roman" w:cs="Times New Roman"/>
          <w:sz w:val="24"/>
          <w:szCs w:val="24"/>
        </w:rPr>
        <w:t>American Public Health Association (APHA). 1995. Standard methods for the examination of water and wastewater. 19th edition. American Public Health Association, American Water Works Association, and Water Environment Federation, Washington, D.C.</w:t>
      </w:r>
    </w:p>
    <w:p w14:paraId="5D4CDAA7" w14:textId="77777777" w:rsidR="00ED685B" w:rsidRPr="000425FC" w:rsidRDefault="00ED68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A09C9A" w14:textId="6747EE40" w:rsidR="007A1270" w:rsidRPr="000425FC"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F75AD">
        <w:rPr>
          <w:rFonts w:ascii="Times New Roman" w:eastAsia="Times New Roman" w:hAnsi="Times New Roman" w:cs="Times New Roman"/>
          <w:sz w:val="24"/>
          <w:szCs w:val="24"/>
        </w:rPr>
        <w:t xml:space="preserve">Andresen, L.C., Michelsen, A. Off-season uptake of nitrogen in temperate heath vegetation. </w:t>
      </w:r>
      <w:proofErr w:type="spellStart"/>
      <w:r w:rsidRPr="000F75AD">
        <w:rPr>
          <w:rFonts w:ascii="Times New Roman" w:eastAsia="Times New Roman" w:hAnsi="Times New Roman" w:cs="Times New Roman"/>
          <w:sz w:val="24"/>
          <w:szCs w:val="24"/>
        </w:rPr>
        <w:t>Oecologia</w:t>
      </w:r>
      <w:proofErr w:type="spellEnd"/>
      <w:r w:rsidRPr="000F75AD">
        <w:rPr>
          <w:rFonts w:ascii="Times New Roman" w:eastAsia="Times New Roman" w:hAnsi="Times New Roman" w:cs="Times New Roman"/>
          <w:sz w:val="24"/>
          <w:szCs w:val="24"/>
        </w:rPr>
        <w:t xml:space="preserve"> 144, 585–597 (2005). https://doi.org/10.1007/s00442-005-0044-1</w:t>
      </w:r>
    </w:p>
    <w:p w14:paraId="2917BA75"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4A61191" w14:textId="42F5FA08" w:rsidR="00ED685B" w:rsidRPr="00BB3B2B" w:rsidRDefault="00BB3B2B" w:rsidP="003E7416">
      <w:pPr>
        <w:pBdr>
          <w:top w:val="nil"/>
          <w:left w:val="nil"/>
          <w:bottom w:val="nil"/>
          <w:right w:val="nil"/>
          <w:between w:val="nil"/>
        </w:pBdr>
        <w:spacing w:line="240" w:lineRule="auto"/>
        <w:contextualSpacing/>
        <w:rPr>
          <w:rFonts w:ascii="Times New Roman" w:hAnsi="Times New Roman" w:cs="Times New Roman"/>
          <w:sz w:val="24"/>
          <w:szCs w:val="24"/>
        </w:rPr>
      </w:pPr>
      <w:r w:rsidRPr="00BB3B2B">
        <w:rPr>
          <w:rFonts w:ascii="Times New Roman" w:hAnsi="Times New Roman" w:cs="Times New Roman"/>
          <w:color w:val="333333"/>
          <w:sz w:val="24"/>
          <w:szCs w:val="24"/>
          <w:shd w:val="clear" w:color="auto" w:fill="FFFFFF"/>
        </w:rPr>
        <w:t xml:space="preserve">Arango, C., </w:t>
      </w:r>
      <w:proofErr w:type="spellStart"/>
      <w:r w:rsidRPr="00BB3B2B">
        <w:rPr>
          <w:rFonts w:ascii="Times New Roman" w:hAnsi="Times New Roman" w:cs="Times New Roman"/>
          <w:color w:val="333333"/>
          <w:sz w:val="24"/>
          <w:szCs w:val="24"/>
          <w:shd w:val="clear" w:color="auto" w:fill="FFFFFF"/>
        </w:rPr>
        <w:t>Ponette</w:t>
      </w:r>
      <w:proofErr w:type="spellEnd"/>
      <w:r w:rsidRPr="00BB3B2B">
        <w:rPr>
          <w:rFonts w:ascii="Times New Roman" w:hAnsi="Times New Roman" w:cs="Times New Roman"/>
          <w:color w:val="333333"/>
          <w:sz w:val="24"/>
          <w:szCs w:val="24"/>
          <w:shd w:val="clear" w:color="auto" w:fill="FFFFFF"/>
        </w:rPr>
        <w:t xml:space="preserve">-González, A., Neziri, I., &amp; Bailey, J. (2019). Western spruce budworm effects on throughfall N, P, and C fluxes and soil nutrient status in the Pacific Northwest. </w:t>
      </w:r>
      <w:r w:rsidRPr="00BB3B2B">
        <w:rPr>
          <w:rFonts w:ascii="Times New Roman" w:hAnsi="Times New Roman" w:cs="Times New Roman"/>
          <w:i/>
          <w:iCs/>
          <w:color w:val="333333"/>
          <w:sz w:val="24"/>
          <w:szCs w:val="24"/>
        </w:rPr>
        <w:t>Canadian journal of forest research, 49</w:t>
      </w:r>
      <w:r w:rsidRPr="00BB3B2B">
        <w:rPr>
          <w:rFonts w:ascii="Times New Roman" w:hAnsi="Times New Roman" w:cs="Times New Roman"/>
          <w:color w:val="333333"/>
          <w:sz w:val="24"/>
          <w:szCs w:val="24"/>
          <w:shd w:val="clear" w:color="auto" w:fill="FFFFFF"/>
        </w:rPr>
        <w:t xml:space="preserve">, 1207-1218. </w:t>
      </w:r>
      <w:proofErr w:type="spellStart"/>
      <w:r w:rsidRPr="00BB3B2B">
        <w:rPr>
          <w:rFonts w:ascii="Times New Roman" w:hAnsi="Times New Roman" w:cs="Times New Roman"/>
          <w:color w:val="333333"/>
          <w:sz w:val="24"/>
          <w:szCs w:val="24"/>
          <w:shd w:val="clear" w:color="auto" w:fill="FFFFFF"/>
        </w:rPr>
        <w:t>doi</w:t>
      </w:r>
      <w:proofErr w:type="spellEnd"/>
      <w:r w:rsidRPr="00BB3B2B">
        <w:rPr>
          <w:rFonts w:ascii="Times New Roman" w:hAnsi="Times New Roman" w:cs="Times New Roman"/>
          <w:color w:val="333333"/>
          <w:sz w:val="24"/>
          <w:szCs w:val="24"/>
          <w:shd w:val="clear" w:color="auto" w:fill="FFFFFF"/>
        </w:rPr>
        <w:t xml:space="preserve">: </w:t>
      </w:r>
      <w:hyperlink r:id="rId23" w:tgtFrame="_blank" w:tooltip="Visit Publisher Site" w:history="1">
        <w:r w:rsidRPr="00BB3B2B">
          <w:rPr>
            <w:rStyle w:val="Hyperlink"/>
            <w:rFonts w:ascii="Times New Roman" w:hAnsi="Times New Roman" w:cs="Times New Roman"/>
            <w:color w:val="224F77"/>
            <w:sz w:val="24"/>
            <w:szCs w:val="24"/>
          </w:rPr>
          <w:t>10.1139/cjfr-2018-0523</w:t>
        </w:r>
      </w:hyperlink>
    </w:p>
    <w:p w14:paraId="7185DD8B" w14:textId="77777777" w:rsidR="00BB3B2B" w:rsidRDefault="00BB3B2B" w:rsidP="003E7416">
      <w:pPr>
        <w:pBdr>
          <w:top w:val="nil"/>
          <w:left w:val="nil"/>
          <w:bottom w:val="nil"/>
          <w:right w:val="nil"/>
          <w:between w:val="nil"/>
        </w:pBdr>
        <w:spacing w:line="240" w:lineRule="auto"/>
        <w:contextualSpacing/>
        <w:rPr>
          <w:ins w:id="112" w:author="Neziri Izak - OHS" w:date="2020-07-20T15:11:00Z"/>
          <w:rFonts w:ascii="Times New Roman" w:eastAsia="Times New Roman" w:hAnsi="Times New Roman" w:cs="Times New Roman"/>
          <w:sz w:val="24"/>
          <w:szCs w:val="24"/>
        </w:rPr>
      </w:pPr>
    </w:p>
    <w:p w14:paraId="78D3E0EE" w14:textId="303321D7"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Benfield, E. F. 1996. Leaf Breakdown in Stream Ecosystems. Methods in Stream Ecology, 579-589.</w:t>
      </w:r>
    </w:p>
    <w:p w14:paraId="049471CD" w14:textId="317B3FE7"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4F4660" w14:textId="5C47F96E"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Bray, R.H., and Kurtz, L.T. 1945. Determination of total, organic, and available forms of phosphorus in soils. Soil Sci. 59(1): 39–46. doi:10.1097/00010694194501000-00006.</w:t>
      </w:r>
    </w:p>
    <w:p w14:paraId="5038E3AD" w14:textId="24E4C0C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6C4D0E8" w14:textId="603B1EC3" w:rsidR="000F75AD"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bookmarkStart w:id="113" w:name="_Hlk45015072"/>
      <w:r w:rsidRPr="000F75AD">
        <w:rPr>
          <w:rFonts w:ascii="Times New Roman" w:eastAsia="Times New Roman" w:hAnsi="Times New Roman" w:cs="Times New Roman"/>
          <w:sz w:val="24"/>
          <w:szCs w:val="24"/>
        </w:rPr>
        <w:t xml:space="preserve">Bordeleau, L.M., </w:t>
      </w:r>
      <w:proofErr w:type="spellStart"/>
      <w:r w:rsidRPr="000F75AD">
        <w:rPr>
          <w:rFonts w:ascii="Times New Roman" w:eastAsia="Times New Roman" w:hAnsi="Times New Roman" w:cs="Times New Roman"/>
          <w:sz w:val="24"/>
          <w:szCs w:val="24"/>
        </w:rPr>
        <w:t>Prévost</w:t>
      </w:r>
      <w:bookmarkEnd w:id="113"/>
      <w:proofErr w:type="spellEnd"/>
      <w:r w:rsidRPr="000F75AD">
        <w:rPr>
          <w:rFonts w:ascii="Times New Roman" w:eastAsia="Times New Roman" w:hAnsi="Times New Roman" w:cs="Times New Roman"/>
          <w:sz w:val="24"/>
          <w:szCs w:val="24"/>
        </w:rPr>
        <w:t>, D. Nodulation and nitrogen fixation in extreme environments. Plant Soil 161, 115–125 (1994). https://doi.org/10.1007/BF02183092</w:t>
      </w:r>
    </w:p>
    <w:p w14:paraId="5132E496" w14:textId="77777777" w:rsidR="000F75AD"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697489" w14:textId="3873385D"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Chapman, S. K. Newman, G. S. Hart, S. C. Schweitzer, J. A. Koch, G. W. 2013. Leaf Litter Mixtures Alter Microbial Community Development: Mechanisms for Non-Additive Effects in Litter Decomposition.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10.1371/journal.pone.0062671.</w:t>
      </w:r>
    </w:p>
    <w:p w14:paraId="37461171" w14:textId="1617E4BC" w:rsidR="00AA5668" w:rsidRDefault="00AA566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8E4E8D" w14:textId="77777777" w:rsidR="00AA5668" w:rsidRPr="00AA5668" w:rsidRDefault="00AA5668"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AA5668">
        <w:rPr>
          <w:rFonts w:ascii="Times New Roman" w:eastAsia="Times New Roman" w:hAnsi="Times New Roman" w:cs="Times New Roman"/>
          <w:sz w:val="24"/>
          <w:szCs w:val="24"/>
        </w:rPr>
        <w:t xml:space="preserve">Chen, C. W., Hudson, R. J. M., </w:t>
      </w:r>
      <w:proofErr w:type="spellStart"/>
      <w:r w:rsidRPr="00AA5668">
        <w:rPr>
          <w:rFonts w:ascii="Times New Roman" w:eastAsia="Times New Roman" w:hAnsi="Times New Roman" w:cs="Times New Roman"/>
          <w:sz w:val="24"/>
          <w:szCs w:val="24"/>
        </w:rPr>
        <w:t>Gherini</w:t>
      </w:r>
      <w:proofErr w:type="spellEnd"/>
      <w:r w:rsidRPr="00AA5668">
        <w:rPr>
          <w:rFonts w:ascii="Times New Roman" w:eastAsia="Times New Roman" w:hAnsi="Times New Roman" w:cs="Times New Roman"/>
          <w:sz w:val="24"/>
          <w:szCs w:val="24"/>
        </w:rPr>
        <w:t>, S. A., Dean, J. D. &amp; Goldstein, R. A. (1983). Acid rain model:</w:t>
      </w:r>
    </w:p>
    <w:p w14:paraId="2DAEBB1E" w14:textId="71584FB8" w:rsidR="00AA5668" w:rsidRDefault="00AA5668"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AA5668">
        <w:rPr>
          <w:rFonts w:ascii="Times New Roman" w:eastAsia="Times New Roman" w:hAnsi="Times New Roman" w:cs="Times New Roman"/>
          <w:sz w:val="24"/>
          <w:szCs w:val="24"/>
        </w:rPr>
        <w:t>canopy module. Journal of Environmental Engineering, 109, 585-603.</w:t>
      </w:r>
    </w:p>
    <w:p w14:paraId="77ABAF1A" w14:textId="10697F78"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A4BDE5C" w14:textId="3F8C35D7" w:rsidR="003E7416" w:rsidDel="003E7416" w:rsidRDefault="003E7416" w:rsidP="003E7416">
      <w:pPr>
        <w:pBdr>
          <w:top w:val="nil"/>
          <w:left w:val="nil"/>
          <w:bottom w:val="nil"/>
          <w:right w:val="nil"/>
          <w:between w:val="nil"/>
        </w:pBdr>
        <w:spacing w:line="240" w:lineRule="auto"/>
        <w:contextualSpacing/>
        <w:rPr>
          <w:del w:id="114" w:author="Neziri Izak - OHS" w:date="2020-07-03T13:50:00Z"/>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Flower, A., Gavin, D.G., Heyerdahl, E.K., Parsons, R.A., and Cohn, G.M. 2014. Drought-triggeredwesternsprucebudwormoutbreaksintheinteriorPaciﬁc Northwest: a multi-century dendrochronological record. For. Ecol. and Manage. 324: 16–27. doi:10.1016/j.foreco.2014.03.042.</w:t>
      </w:r>
    </w:p>
    <w:p w14:paraId="601186EF" w14:textId="77777777" w:rsidR="003E7416" w:rsidRPr="000425FC" w:rsidDel="003E7416" w:rsidRDefault="003E7416" w:rsidP="003E7416">
      <w:pPr>
        <w:pBdr>
          <w:top w:val="nil"/>
          <w:left w:val="nil"/>
          <w:bottom w:val="nil"/>
          <w:right w:val="nil"/>
          <w:between w:val="nil"/>
        </w:pBdr>
        <w:spacing w:line="240" w:lineRule="auto"/>
        <w:contextualSpacing/>
        <w:rPr>
          <w:del w:id="115" w:author="Neziri Izak - OHS" w:date="2020-07-03T13:50:00Z"/>
          <w:rFonts w:ascii="Times New Roman" w:eastAsia="Times New Roman" w:hAnsi="Times New Roman" w:cs="Times New Roman"/>
          <w:sz w:val="24"/>
          <w:szCs w:val="24"/>
        </w:rPr>
      </w:pPr>
    </w:p>
    <w:p w14:paraId="6B514E42"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F6A3958" w14:textId="6506E3F1"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638B63" w14:textId="4864F03F"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Flower, A., Gavin, D.G., Heyerdahl, E.K., Parsons, R.A., and Cohn, G.M. 2014. Drought-triggered</w:t>
      </w:r>
      <w:ins w:id="116"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western</w:t>
      </w:r>
      <w:ins w:id="117"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spruce</w:t>
      </w:r>
      <w:ins w:id="118"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budworm</w:t>
      </w:r>
      <w:ins w:id="119"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outbreaks</w:t>
      </w:r>
      <w:ins w:id="120"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in</w:t>
      </w:r>
      <w:ins w:id="121"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the</w:t>
      </w:r>
      <w:ins w:id="122"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interior</w:t>
      </w:r>
      <w:ins w:id="123"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Paciﬁc Northwest: a multi-century dendrochronological record. For. Ecol. and Manage. 324: 16–27. doi:10.1016/j.foreco.2014.03.042.</w:t>
      </w:r>
    </w:p>
    <w:p w14:paraId="63618CA2" w14:textId="23EB4474" w:rsidR="00C12932" w:rsidRDefault="00C1293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ADDA07" w14:textId="5E7DB875" w:rsidR="00C12932" w:rsidRDefault="00C1293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C12932">
        <w:rPr>
          <w:rFonts w:ascii="Times New Roman" w:eastAsia="Times New Roman" w:hAnsi="Times New Roman" w:cs="Times New Roman"/>
          <w:sz w:val="24"/>
          <w:szCs w:val="24"/>
        </w:rPr>
        <w:t xml:space="preserve">Gaige, E., </w:t>
      </w:r>
      <w:proofErr w:type="spellStart"/>
      <w:r w:rsidRPr="00C12932">
        <w:rPr>
          <w:rFonts w:ascii="Times New Roman" w:eastAsia="Times New Roman" w:hAnsi="Times New Roman" w:cs="Times New Roman"/>
          <w:sz w:val="24"/>
          <w:szCs w:val="24"/>
        </w:rPr>
        <w:t>Dail</w:t>
      </w:r>
      <w:proofErr w:type="spellEnd"/>
      <w:r w:rsidRPr="00C12932">
        <w:rPr>
          <w:rFonts w:ascii="Times New Roman" w:eastAsia="Times New Roman" w:hAnsi="Times New Roman" w:cs="Times New Roman"/>
          <w:sz w:val="24"/>
          <w:szCs w:val="24"/>
        </w:rPr>
        <w:t>, D.B., Hollinger, D.Y. et al. Changes in Canopy Processes Following Whole-Forest Canopy Nitrogen Fertilization of a Mature Spruce-Hemlock Forest. Ecosystems 10, 1133–1147 (2007). https://doi-org.ezp.lib.cwu.edu/10.1007/s10021-007-9081-4</w:t>
      </w:r>
    </w:p>
    <w:p w14:paraId="05742114"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7F8A8C70"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Genung</w:t>
      </w:r>
      <w:proofErr w:type="spellEnd"/>
      <w:r w:rsidRPr="000425FC">
        <w:rPr>
          <w:rFonts w:ascii="Times New Roman" w:eastAsia="Times New Roman" w:hAnsi="Times New Roman" w:cs="Times New Roman"/>
          <w:sz w:val="24"/>
          <w:szCs w:val="24"/>
        </w:rPr>
        <w:t xml:space="preserve">, M. A. Bailey, J. K. Schweitzer, J. A. 2013. The Afterlife of Interspecific Indirect Genetic Effects: Genotype Interactions Alter Litter Quality with Consequences for Decomposition and Nutrient Dynamics.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10.1371/journal.pone.0053718.</w:t>
      </w:r>
    </w:p>
    <w:p w14:paraId="013AB228" w14:textId="43D1599C"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D4136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lastRenderedPageBreak/>
        <w:t>Graça</w:t>
      </w:r>
      <w:proofErr w:type="spellEnd"/>
      <w:r w:rsidRPr="000425FC">
        <w:rPr>
          <w:rFonts w:ascii="Times New Roman" w:eastAsia="Times New Roman" w:hAnsi="Times New Roman" w:cs="Times New Roman"/>
          <w:sz w:val="24"/>
          <w:szCs w:val="24"/>
        </w:rPr>
        <w:t xml:space="preserve">, Manuel A.S., </w:t>
      </w:r>
      <w:proofErr w:type="spellStart"/>
      <w:r w:rsidRPr="000425FC">
        <w:rPr>
          <w:rFonts w:ascii="Times New Roman" w:eastAsia="Times New Roman" w:hAnsi="Times New Roman" w:cs="Times New Roman"/>
          <w:sz w:val="24"/>
          <w:szCs w:val="24"/>
        </w:rPr>
        <w:t>Bärlocher</w:t>
      </w:r>
      <w:proofErr w:type="spellEnd"/>
      <w:r w:rsidRPr="000425FC">
        <w:rPr>
          <w:rFonts w:ascii="Times New Roman" w:eastAsia="Times New Roman" w:hAnsi="Times New Roman" w:cs="Times New Roman"/>
          <w:sz w:val="24"/>
          <w:szCs w:val="24"/>
        </w:rPr>
        <w:t>, Felix, Gessner, Mark O. 2005. Methods to Study Litter Decomposition: A Practical Guide.</w:t>
      </w:r>
    </w:p>
    <w:p w14:paraId="3EF95D5D" w14:textId="54B98E7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D9BBCBA" w14:textId="37C7E29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Goodale, C. L. </w:t>
      </w:r>
      <w:proofErr w:type="spellStart"/>
      <w:r w:rsidRPr="000425FC">
        <w:rPr>
          <w:rFonts w:ascii="Times New Roman" w:eastAsia="Times New Roman" w:hAnsi="Times New Roman" w:cs="Times New Roman"/>
          <w:sz w:val="24"/>
          <w:szCs w:val="24"/>
        </w:rPr>
        <w:t>Fredriksen</w:t>
      </w:r>
      <w:proofErr w:type="spellEnd"/>
      <w:r w:rsidRPr="000425FC">
        <w:rPr>
          <w:rFonts w:ascii="Times New Roman" w:eastAsia="Times New Roman" w:hAnsi="Times New Roman" w:cs="Times New Roman"/>
          <w:sz w:val="24"/>
          <w:szCs w:val="24"/>
        </w:rPr>
        <w:t xml:space="preserve">, G. Weiss, M. S. </w:t>
      </w:r>
      <w:proofErr w:type="spellStart"/>
      <w:r w:rsidRPr="000425FC">
        <w:rPr>
          <w:rFonts w:ascii="Times New Roman" w:eastAsia="Times New Roman" w:hAnsi="Times New Roman" w:cs="Times New Roman"/>
          <w:sz w:val="24"/>
          <w:szCs w:val="24"/>
        </w:rPr>
        <w:t>McCalley</w:t>
      </w:r>
      <w:proofErr w:type="spellEnd"/>
      <w:r w:rsidRPr="000425FC">
        <w:rPr>
          <w:rFonts w:ascii="Times New Roman" w:eastAsia="Times New Roman" w:hAnsi="Times New Roman" w:cs="Times New Roman"/>
          <w:sz w:val="24"/>
          <w:szCs w:val="24"/>
        </w:rPr>
        <w:t>, C. K. Sparks, J. P. Thomas, S. A. 2015. Soil Process drive seasonal variation in retention of 15N tracers in a deciduous forest catchment. Ecology, 96(10), 2653-2668.</w:t>
      </w:r>
    </w:p>
    <w:p w14:paraId="566CA578"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7F97CA" w14:textId="24F4A8CB"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Griffin, J. M. Turner, M. G. 2012. Changes to the N cycle following bark beetle outbreaks in two contrasting conifer forest types. </w:t>
      </w:r>
      <w:proofErr w:type="spellStart"/>
      <w:r w:rsidRPr="000425FC">
        <w:rPr>
          <w:rFonts w:ascii="Times New Roman" w:eastAsia="Times New Roman" w:hAnsi="Times New Roman" w:cs="Times New Roman"/>
          <w:sz w:val="24"/>
          <w:szCs w:val="24"/>
        </w:rPr>
        <w:t>Oecologia</w:t>
      </w:r>
      <w:proofErr w:type="spellEnd"/>
      <w:r w:rsidRPr="000425FC">
        <w:rPr>
          <w:rFonts w:ascii="Times New Roman" w:eastAsia="Times New Roman" w:hAnsi="Times New Roman" w:cs="Times New Roman"/>
          <w:sz w:val="24"/>
          <w:szCs w:val="24"/>
        </w:rPr>
        <w:t>, 170, 551-565.</w:t>
      </w:r>
    </w:p>
    <w:p w14:paraId="58FC3CF3" w14:textId="5FBB21DF"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0F61EC" w14:textId="055B7C8A"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Harvey, J.E. Axelson, J.N. Smith, D.J. 2018. Disturbance-climate relationships between wildfire and western spruce budworm in interior British Columbia. Ecosphere 9(3): e02126. 10.1002/ecs2.2126.</w:t>
      </w:r>
    </w:p>
    <w:p w14:paraId="78AB42EB" w14:textId="5D3317B9"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21F2D8" w14:textId="738A199B"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Hunter M.D. 2001. Insect population dynamics meets ecosystem ecology: effects of herbivory on soil nutrient dynamics. Agriculture and Forest Entomology 3, 77-84.</w:t>
      </w:r>
    </w:p>
    <w:p w14:paraId="140533A4" w14:textId="269AD673" w:rsidR="00302A72" w:rsidRDefault="00302A7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D21B247" w14:textId="5DD010B1" w:rsidR="00302A72" w:rsidRPr="000425FC" w:rsidRDefault="00302A7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Hunter, M.D. </w:t>
      </w:r>
      <w:proofErr w:type="spellStart"/>
      <w:r w:rsidR="00336636">
        <w:rPr>
          <w:rFonts w:ascii="Times New Roman" w:eastAsia="Times New Roman" w:hAnsi="Times New Roman" w:cs="Times New Roman"/>
          <w:sz w:val="24"/>
          <w:szCs w:val="24"/>
        </w:rPr>
        <w:t>Linnen</w:t>
      </w:r>
      <w:proofErr w:type="spellEnd"/>
      <w:r w:rsidR="00336636">
        <w:rPr>
          <w:rFonts w:ascii="Times New Roman" w:eastAsia="Times New Roman" w:hAnsi="Times New Roman" w:cs="Times New Roman"/>
          <w:sz w:val="24"/>
          <w:szCs w:val="24"/>
        </w:rPr>
        <w:t xml:space="preserve">, C.R. Reynolds, B.C. Effects of endemic densities of canopy herbivores on nutrient dynamics along a gradient in elevation in the southern Appalachians. </w:t>
      </w:r>
      <w:proofErr w:type="spellStart"/>
      <w:r w:rsidR="00336636">
        <w:rPr>
          <w:rFonts w:ascii="Times New Roman" w:eastAsia="Times New Roman" w:hAnsi="Times New Roman" w:cs="Times New Roman"/>
          <w:sz w:val="24"/>
          <w:szCs w:val="24"/>
        </w:rPr>
        <w:t>Pedo</w:t>
      </w:r>
      <w:proofErr w:type="spellEnd"/>
      <w:r w:rsidR="00336636">
        <w:rPr>
          <w:rFonts w:ascii="Times New Roman" w:eastAsia="Times New Roman" w:hAnsi="Times New Roman" w:cs="Times New Roman"/>
          <w:sz w:val="24"/>
          <w:szCs w:val="24"/>
        </w:rPr>
        <w:t xml:space="preserve"> </w:t>
      </w:r>
      <w:proofErr w:type="spellStart"/>
      <w:r w:rsidR="00336636">
        <w:rPr>
          <w:rFonts w:ascii="Times New Roman" w:eastAsia="Times New Roman" w:hAnsi="Times New Roman" w:cs="Times New Roman"/>
          <w:sz w:val="24"/>
          <w:szCs w:val="24"/>
        </w:rPr>
        <w:t>biologia</w:t>
      </w:r>
      <w:proofErr w:type="spellEnd"/>
      <w:r w:rsidR="00336636">
        <w:rPr>
          <w:rFonts w:ascii="Times New Roman" w:eastAsia="Times New Roman" w:hAnsi="Times New Roman" w:cs="Times New Roman"/>
          <w:sz w:val="24"/>
          <w:szCs w:val="24"/>
        </w:rPr>
        <w:t xml:space="preserve"> 47, 231-244.</w:t>
      </w:r>
    </w:p>
    <w:p w14:paraId="3BAC9696"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719D9AC"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Keeney, D.R., and Nelson, D.W. 1987. Nitrogen — Inorganic forms, sec. 33-3, extraction of exchangeable ammonium, nitrate, and nitrite. In Methods of Soil Analysis: Part 2, Chemical and Microbiological Properties. Agronomy, A</w:t>
      </w:r>
    </w:p>
    <w:p w14:paraId="65C08BE0"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Arango et al. 1217</w:t>
      </w:r>
    </w:p>
    <w:p w14:paraId="26C2FBE6"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Published by NRC Research Press</w:t>
      </w:r>
    </w:p>
    <w:p w14:paraId="21467322"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Can. J. For. Res. Downloaded from www.nrcresearchpress.com by Clay Arango on 09/05/19 For personal use only. </w:t>
      </w:r>
    </w:p>
    <w:p w14:paraId="26BBAB41"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Series of Monographs, No. 9 pt.2. Edited by A.L. Page. Soil Science Society of America, Madison, Wisconsin, USA. pp. 648–649.</w:t>
      </w:r>
    </w:p>
    <w:p w14:paraId="51678E8A"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BF8B6E2" w14:textId="77777777" w:rsidR="00EE7B95" w:rsidRPr="00EE7B95" w:rsidRDefault="00EE7B95"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EE7B95">
        <w:rPr>
          <w:rFonts w:ascii="Times New Roman" w:eastAsia="Times New Roman" w:hAnsi="Times New Roman" w:cs="Times New Roman"/>
          <w:sz w:val="24"/>
          <w:szCs w:val="24"/>
        </w:rPr>
        <w:t xml:space="preserve">Kindlmann, P. &amp; Stadler, B. (2004) Temporal fluctuations in throughfall carbon concentrations </w:t>
      </w:r>
    </w:p>
    <w:p w14:paraId="43E4F332" w14:textId="2F8CBC04" w:rsidR="003E7416" w:rsidRDefault="00EE7B95"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EE7B95">
        <w:rPr>
          <w:rFonts w:ascii="Times New Roman" w:eastAsia="Times New Roman" w:hAnsi="Times New Roman" w:cs="Times New Roman"/>
          <w:sz w:val="24"/>
          <w:szCs w:val="24"/>
        </w:rPr>
        <w:t>in a spruce forest. Ecological Modelling 176, 381-388.</w:t>
      </w:r>
    </w:p>
    <w:p w14:paraId="6B00B4FA" w14:textId="77777777" w:rsidR="00EE7B95" w:rsidRDefault="00EE7B95"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7CD9082" w14:textId="1F5A1CF6"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Johnson, L. T. Tank, J. L. </w:t>
      </w:r>
      <w:proofErr w:type="spellStart"/>
      <w:r w:rsidRPr="000425FC">
        <w:rPr>
          <w:rFonts w:ascii="Times New Roman" w:eastAsia="Times New Roman" w:hAnsi="Times New Roman" w:cs="Times New Roman"/>
          <w:sz w:val="24"/>
          <w:szCs w:val="24"/>
        </w:rPr>
        <w:t>Dodds</w:t>
      </w:r>
      <w:proofErr w:type="spellEnd"/>
      <w:r w:rsidRPr="000425FC">
        <w:rPr>
          <w:rFonts w:ascii="Times New Roman" w:eastAsia="Times New Roman" w:hAnsi="Times New Roman" w:cs="Times New Roman"/>
          <w:sz w:val="24"/>
          <w:szCs w:val="24"/>
        </w:rPr>
        <w:t xml:space="preserve">, W. K. 2009. The influence of land use on stream biofilm nutrient limitation across eight North American ecoregions. Can. J. Fish. </w:t>
      </w:r>
      <w:proofErr w:type="spellStart"/>
      <w:r w:rsidRPr="000425FC">
        <w:rPr>
          <w:rFonts w:ascii="Times New Roman" w:eastAsia="Times New Roman" w:hAnsi="Times New Roman" w:cs="Times New Roman"/>
          <w:sz w:val="24"/>
          <w:szCs w:val="24"/>
        </w:rPr>
        <w:t>Aquat</w:t>
      </w:r>
      <w:proofErr w:type="spellEnd"/>
      <w:r w:rsidRPr="000425FC">
        <w:rPr>
          <w:rFonts w:ascii="Times New Roman" w:eastAsia="Times New Roman" w:hAnsi="Times New Roman" w:cs="Times New Roman"/>
          <w:sz w:val="24"/>
          <w:szCs w:val="24"/>
        </w:rPr>
        <w:t>. Sci., 66, 1081-1094.</w:t>
      </w:r>
    </w:p>
    <w:p w14:paraId="1D284BBF" w14:textId="6A1EEE42"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B9ECC4" w14:textId="77777777" w:rsidR="003D1D16" w:rsidRP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3D1D16">
        <w:rPr>
          <w:rFonts w:ascii="Times New Roman" w:eastAsia="Times New Roman" w:hAnsi="Times New Roman" w:cs="Times New Roman"/>
          <w:sz w:val="24"/>
          <w:szCs w:val="24"/>
        </w:rPr>
        <w:t>leMellec</w:t>
      </w:r>
      <w:proofErr w:type="spellEnd"/>
      <w:r w:rsidRPr="003D1D16">
        <w:rPr>
          <w:rFonts w:ascii="Times New Roman" w:eastAsia="Times New Roman" w:hAnsi="Times New Roman" w:cs="Times New Roman"/>
          <w:sz w:val="24"/>
          <w:szCs w:val="24"/>
        </w:rPr>
        <w:t xml:space="preserve">, A., </w:t>
      </w:r>
      <w:proofErr w:type="spellStart"/>
      <w:r w:rsidRPr="003D1D16">
        <w:rPr>
          <w:rFonts w:ascii="Times New Roman" w:eastAsia="Times New Roman" w:hAnsi="Times New Roman" w:cs="Times New Roman"/>
          <w:sz w:val="24"/>
          <w:szCs w:val="24"/>
        </w:rPr>
        <w:t>Gerold</w:t>
      </w:r>
      <w:proofErr w:type="spellEnd"/>
      <w:r w:rsidRPr="003D1D16">
        <w:rPr>
          <w:rFonts w:ascii="Times New Roman" w:eastAsia="Times New Roman" w:hAnsi="Times New Roman" w:cs="Times New Roman"/>
          <w:sz w:val="24"/>
          <w:szCs w:val="24"/>
        </w:rPr>
        <w:t xml:space="preserve">, G. &amp; Michalzik, B. (2011) Insect herbivory, organic matter deposition and </w:t>
      </w:r>
    </w:p>
    <w:p w14:paraId="3CBCE203" w14:textId="77777777" w:rsidR="003D1D16" w:rsidRP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D1D16">
        <w:rPr>
          <w:rFonts w:ascii="Times New Roman" w:eastAsia="Times New Roman" w:hAnsi="Times New Roman" w:cs="Times New Roman"/>
          <w:sz w:val="24"/>
          <w:szCs w:val="24"/>
        </w:rPr>
        <w:t xml:space="preserve">effects on belowground organic matter fluxes in a central European oak forest. Plant &amp; </w:t>
      </w:r>
    </w:p>
    <w:p w14:paraId="3FA7504A" w14:textId="35375985" w:rsid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D1D16">
        <w:rPr>
          <w:rFonts w:ascii="Times New Roman" w:eastAsia="Times New Roman" w:hAnsi="Times New Roman" w:cs="Times New Roman"/>
          <w:sz w:val="24"/>
          <w:szCs w:val="24"/>
        </w:rPr>
        <w:t>Soil 342, 393-403</w:t>
      </w:r>
    </w:p>
    <w:p w14:paraId="72EC30F4" w14:textId="77777777" w:rsidR="003D1D16" w:rsidRPr="000425FC" w:rsidRDefault="003D1D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57C69072"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Lewis, G.P. Likens, G. E. 2006. Changes in stream chemistry associated with insect defoliation in a Pennsylvania hemlock-hardwoods forest. Forest Ecology and Management, 238, 199-211.</w:t>
      </w:r>
    </w:p>
    <w:p w14:paraId="77A05342" w14:textId="5CA6EFC1" w:rsidR="009D5533" w:rsidRDefault="009D5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B48A4CB" w14:textId="5250ECD7" w:rsidR="009D5533" w:rsidRPr="000425FC" w:rsidRDefault="009D5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D5533">
        <w:rPr>
          <w:rFonts w:ascii="Times New Roman" w:eastAsia="Times New Roman" w:hAnsi="Times New Roman" w:cs="Times New Roman" w:hint="eastAsia"/>
          <w:sz w:val="24"/>
          <w:szCs w:val="24"/>
        </w:rPr>
        <w:lastRenderedPageBreak/>
        <w:t>Likens, G.E., Bormann, F.H., Johnson, N.M., Fisher, D.W. and Pierce, R.S. (1970), Effects of Forest Cutting and Herbicide Treatment on Nutrient Budgets in the Hubbard Brook Watershed‐Ecosystem. Ecological Monographs, 40: 23-47. doi:10.2307/1942440</w:t>
      </w:r>
    </w:p>
    <w:p w14:paraId="3655A653" w14:textId="5345999D"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8C0BE3A"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Liu, L. Wang, X. </w:t>
      </w:r>
      <w:proofErr w:type="spellStart"/>
      <w:r w:rsidRPr="000425FC">
        <w:rPr>
          <w:rFonts w:ascii="Times New Roman" w:eastAsia="Times New Roman" w:hAnsi="Times New Roman" w:cs="Times New Roman"/>
          <w:sz w:val="24"/>
          <w:szCs w:val="24"/>
        </w:rPr>
        <w:t>Lajeunesse</w:t>
      </w:r>
      <w:proofErr w:type="spellEnd"/>
      <w:r w:rsidRPr="000425FC">
        <w:rPr>
          <w:rFonts w:ascii="Times New Roman" w:eastAsia="Times New Roman" w:hAnsi="Times New Roman" w:cs="Times New Roman"/>
          <w:sz w:val="24"/>
          <w:szCs w:val="24"/>
        </w:rPr>
        <w:t xml:space="preserve">, M. J. Miao, G. Piao, S. Wan, S. Wu, Y. Wang, Z. </w:t>
      </w:r>
      <w:proofErr w:type="spellStart"/>
      <w:r w:rsidRPr="000425FC">
        <w:rPr>
          <w:rFonts w:ascii="Times New Roman" w:eastAsia="Times New Roman" w:hAnsi="Times New Roman" w:cs="Times New Roman"/>
          <w:sz w:val="24"/>
          <w:szCs w:val="24"/>
        </w:rPr>
        <w:t>Yand</w:t>
      </w:r>
      <w:proofErr w:type="spellEnd"/>
      <w:r w:rsidRPr="000425FC">
        <w:rPr>
          <w:rFonts w:ascii="Times New Roman" w:eastAsia="Times New Roman" w:hAnsi="Times New Roman" w:cs="Times New Roman"/>
          <w:sz w:val="24"/>
          <w:szCs w:val="24"/>
        </w:rPr>
        <w:t>, S. Li, P. Deng, M. 2015. A cross-biome synthesis of soil respiration and its determinants under simulated precipitation changes. DOI 10.1111/gcb.13156.</w:t>
      </w:r>
    </w:p>
    <w:p w14:paraId="3022F93F"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1EF680A7"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Lovett, G. M. </w:t>
      </w:r>
      <w:proofErr w:type="spellStart"/>
      <w:r w:rsidRPr="000425FC">
        <w:rPr>
          <w:rFonts w:ascii="Times New Roman" w:eastAsia="Times New Roman" w:hAnsi="Times New Roman" w:cs="Times New Roman"/>
          <w:sz w:val="24"/>
          <w:szCs w:val="24"/>
        </w:rPr>
        <w:t>Canham</w:t>
      </w:r>
      <w:proofErr w:type="spellEnd"/>
      <w:r w:rsidRPr="000425FC">
        <w:rPr>
          <w:rFonts w:ascii="Times New Roman" w:eastAsia="Times New Roman" w:hAnsi="Times New Roman" w:cs="Times New Roman"/>
          <w:sz w:val="24"/>
          <w:szCs w:val="24"/>
        </w:rPr>
        <w:t xml:space="preserve">, C. D. Arthur, M. A, Weathers, K. C. </w:t>
      </w:r>
      <w:proofErr w:type="spellStart"/>
      <w:r w:rsidRPr="000425FC">
        <w:rPr>
          <w:rFonts w:ascii="Times New Roman" w:eastAsia="Times New Roman" w:hAnsi="Times New Roman" w:cs="Times New Roman"/>
          <w:sz w:val="24"/>
          <w:szCs w:val="24"/>
        </w:rPr>
        <w:t>Fitzhuge</w:t>
      </w:r>
      <w:proofErr w:type="spellEnd"/>
      <w:r w:rsidRPr="000425FC">
        <w:rPr>
          <w:rFonts w:ascii="Times New Roman" w:eastAsia="Times New Roman" w:hAnsi="Times New Roman" w:cs="Times New Roman"/>
          <w:sz w:val="24"/>
          <w:szCs w:val="24"/>
        </w:rPr>
        <w:t xml:space="preserve">, R. D. 2006. Forest Ecosystem Response to Exotic Pests and Pathogens in Eastern North America. </w:t>
      </w:r>
      <w:proofErr w:type="spellStart"/>
      <w:r w:rsidRPr="000425FC">
        <w:rPr>
          <w:rFonts w:ascii="Times New Roman" w:eastAsia="Times New Roman" w:hAnsi="Times New Roman" w:cs="Times New Roman"/>
          <w:sz w:val="24"/>
          <w:szCs w:val="24"/>
        </w:rPr>
        <w:t>BioScience</w:t>
      </w:r>
      <w:proofErr w:type="spellEnd"/>
      <w:r w:rsidRPr="000425FC">
        <w:rPr>
          <w:rFonts w:ascii="Times New Roman" w:eastAsia="Times New Roman" w:hAnsi="Times New Roman" w:cs="Times New Roman"/>
          <w:sz w:val="24"/>
          <w:szCs w:val="24"/>
        </w:rPr>
        <w:t>, 56(5), 395-405.Bott, T. L. 1996. Primary Productivity and Community Respiration. Methods in Stream Ecology, 533-556.</w:t>
      </w:r>
    </w:p>
    <w:p w14:paraId="71B2435B" w14:textId="5ECEFF34" w:rsidR="008E480E" w:rsidRDefault="008E480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A657C2" w14:textId="77777777" w:rsidR="008E480E" w:rsidRPr="008E480E"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E480E">
        <w:rPr>
          <w:rFonts w:ascii="Times New Roman" w:eastAsia="Times New Roman" w:hAnsi="Times New Roman" w:cs="Times New Roman"/>
          <w:sz w:val="24"/>
          <w:szCs w:val="24"/>
        </w:rPr>
        <w:t xml:space="preserve">Lovett, G.M. &amp; </w:t>
      </w:r>
      <w:proofErr w:type="spellStart"/>
      <w:r w:rsidRPr="008E480E">
        <w:rPr>
          <w:rFonts w:ascii="Times New Roman" w:eastAsia="Times New Roman" w:hAnsi="Times New Roman" w:cs="Times New Roman"/>
          <w:sz w:val="24"/>
          <w:szCs w:val="24"/>
        </w:rPr>
        <w:t>Ruesink</w:t>
      </w:r>
      <w:proofErr w:type="spellEnd"/>
      <w:r w:rsidRPr="008E480E">
        <w:rPr>
          <w:rFonts w:ascii="Times New Roman" w:eastAsia="Times New Roman" w:hAnsi="Times New Roman" w:cs="Times New Roman"/>
          <w:sz w:val="24"/>
          <w:szCs w:val="24"/>
        </w:rPr>
        <w:t xml:space="preserve">, A.E. (1995) Carbon and Nitrogen Mineralization from Decomposing </w:t>
      </w:r>
    </w:p>
    <w:p w14:paraId="4621658D" w14:textId="0FEB815D" w:rsidR="008E480E"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E480E">
        <w:rPr>
          <w:rFonts w:ascii="Times New Roman" w:eastAsia="Times New Roman" w:hAnsi="Times New Roman" w:cs="Times New Roman"/>
          <w:sz w:val="24"/>
          <w:szCs w:val="24"/>
        </w:rPr>
        <w:t xml:space="preserve">Gypsy Moth Frass. </w:t>
      </w:r>
      <w:proofErr w:type="spellStart"/>
      <w:r w:rsidRPr="008E480E">
        <w:rPr>
          <w:rFonts w:ascii="Times New Roman" w:eastAsia="Times New Roman" w:hAnsi="Times New Roman" w:cs="Times New Roman"/>
          <w:sz w:val="24"/>
          <w:szCs w:val="24"/>
        </w:rPr>
        <w:t>Oecologia</w:t>
      </w:r>
      <w:proofErr w:type="spellEnd"/>
      <w:r w:rsidRPr="008E480E">
        <w:rPr>
          <w:rFonts w:ascii="Times New Roman" w:eastAsia="Times New Roman" w:hAnsi="Times New Roman" w:cs="Times New Roman"/>
          <w:sz w:val="24"/>
          <w:szCs w:val="24"/>
        </w:rPr>
        <w:t xml:space="preserve"> 104, 133-138</w:t>
      </w:r>
    </w:p>
    <w:p w14:paraId="58CE7E03" w14:textId="04C51FE5" w:rsidR="009E6008"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9654FC3" w14:textId="70486918" w:rsidR="009E6008"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Metcalfe D.B. </w:t>
      </w:r>
      <w:proofErr w:type="spellStart"/>
      <w:r>
        <w:rPr>
          <w:rFonts w:ascii="Times New Roman" w:eastAsia="Times New Roman" w:hAnsi="Times New Roman" w:cs="Times New Roman"/>
          <w:sz w:val="24"/>
          <w:szCs w:val="24"/>
        </w:rPr>
        <w:t>Crutsinger</w:t>
      </w:r>
      <w:proofErr w:type="spellEnd"/>
      <w:r>
        <w:rPr>
          <w:rFonts w:ascii="Times New Roman" w:eastAsia="Times New Roman" w:hAnsi="Times New Roman" w:cs="Times New Roman"/>
          <w:sz w:val="24"/>
          <w:szCs w:val="24"/>
        </w:rPr>
        <w:t xml:space="preserve">, G.M. </w:t>
      </w:r>
      <w:proofErr w:type="spellStart"/>
      <w:r>
        <w:rPr>
          <w:rFonts w:ascii="Times New Roman" w:eastAsia="Times New Roman" w:hAnsi="Times New Roman" w:cs="Times New Roman"/>
          <w:sz w:val="24"/>
          <w:szCs w:val="24"/>
        </w:rPr>
        <w:t>Kumordzi</w:t>
      </w:r>
      <w:proofErr w:type="spellEnd"/>
      <w:r>
        <w:rPr>
          <w:rFonts w:ascii="Times New Roman" w:eastAsia="Times New Roman" w:hAnsi="Times New Roman" w:cs="Times New Roman"/>
          <w:sz w:val="24"/>
          <w:szCs w:val="24"/>
        </w:rPr>
        <w:t xml:space="preserve">, B.B. Wardle, D.A. 2016. </w:t>
      </w:r>
      <w:proofErr w:type="spellStart"/>
      <w:r>
        <w:rPr>
          <w:rFonts w:ascii="Times New Roman" w:eastAsia="Times New Roman" w:hAnsi="Times New Roman" w:cs="Times New Roman"/>
          <w:sz w:val="24"/>
          <w:szCs w:val="24"/>
        </w:rPr>
        <w:t>Nutirent</w:t>
      </w:r>
      <w:proofErr w:type="spellEnd"/>
      <w:r>
        <w:rPr>
          <w:rFonts w:ascii="Times New Roman" w:eastAsia="Times New Roman" w:hAnsi="Times New Roman" w:cs="Times New Roman"/>
          <w:sz w:val="24"/>
          <w:szCs w:val="24"/>
        </w:rPr>
        <w:t xml:space="preserve"> fluxes from insect herbivory increase during ecosystem retrogression in boreal forest. Ecology, 97(1) 124-132.</w:t>
      </w:r>
    </w:p>
    <w:p w14:paraId="39C91332" w14:textId="71F2262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1AD85F8" w14:textId="0401FB1F" w:rsidR="003E7416" w:rsidRPr="000425FC" w:rsidDel="003E7416" w:rsidRDefault="003E7416" w:rsidP="003E7416">
      <w:pPr>
        <w:pBdr>
          <w:top w:val="nil"/>
          <w:left w:val="nil"/>
          <w:bottom w:val="nil"/>
          <w:right w:val="nil"/>
          <w:between w:val="nil"/>
        </w:pBdr>
        <w:spacing w:line="240" w:lineRule="auto"/>
        <w:contextualSpacing/>
        <w:rPr>
          <w:del w:id="124" w:author="Neziri Izak - OHS" w:date="2020-07-03T13:49: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Miller-Rushing, A. J. Primack, R. B. 2008. Global Warming and Flowering Times in Thoreau’s Concord: Community Perspective. Ecology, 89(2), 332-341.</w:t>
      </w:r>
    </w:p>
    <w:p w14:paraId="741C9066" w14:textId="5DA39E32" w:rsidR="007A1270" w:rsidDel="00937E5D" w:rsidRDefault="007A1270" w:rsidP="003E7416">
      <w:pPr>
        <w:pBdr>
          <w:top w:val="nil"/>
          <w:left w:val="nil"/>
          <w:bottom w:val="nil"/>
          <w:right w:val="nil"/>
          <w:between w:val="nil"/>
        </w:pBdr>
        <w:spacing w:line="240" w:lineRule="auto"/>
        <w:contextualSpacing/>
        <w:rPr>
          <w:del w:id="125" w:author="Neziri Izak - OHS" w:date="2020-07-03T13:49:00Z"/>
          <w:rFonts w:ascii="Times New Roman" w:eastAsia="Times New Roman" w:hAnsi="Times New Roman" w:cs="Times New Roman"/>
          <w:sz w:val="24"/>
          <w:szCs w:val="24"/>
        </w:rPr>
      </w:pPr>
    </w:p>
    <w:p w14:paraId="68F8D1C8" w14:textId="42860E80" w:rsidR="00937E5D" w:rsidRDefault="00937E5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E5D">
        <w:rPr>
          <w:rFonts w:ascii="Times New Roman" w:eastAsia="Times New Roman" w:hAnsi="Times New Roman" w:cs="Times New Roman"/>
          <w:sz w:val="24"/>
          <w:szCs w:val="24"/>
        </w:rPr>
        <w:t>Nadelhoffer</w:t>
      </w:r>
      <w:r>
        <w:rPr>
          <w:rFonts w:ascii="Times New Roman" w:eastAsia="Times New Roman" w:hAnsi="Times New Roman" w:cs="Times New Roman"/>
          <w:sz w:val="24"/>
          <w:szCs w:val="24"/>
        </w:rPr>
        <w:t>, K. J.</w:t>
      </w:r>
      <w:r w:rsidRPr="00937E5D">
        <w:rPr>
          <w:rFonts w:ascii="Times New Roman" w:eastAsia="Times New Roman" w:hAnsi="Times New Roman" w:cs="Times New Roman"/>
          <w:sz w:val="24"/>
          <w:szCs w:val="24"/>
        </w:rPr>
        <w:t xml:space="preserve"> Aber</w:t>
      </w:r>
      <w:r>
        <w:rPr>
          <w:rFonts w:ascii="Times New Roman" w:eastAsia="Times New Roman" w:hAnsi="Times New Roman" w:cs="Times New Roman"/>
          <w:sz w:val="24"/>
          <w:szCs w:val="24"/>
        </w:rPr>
        <w:t>, J. D.</w:t>
      </w:r>
      <w:r w:rsidRPr="00937E5D">
        <w:rPr>
          <w:rFonts w:ascii="Times New Roman" w:eastAsia="Times New Roman" w:hAnsi="Times New Roman" w:cs="Times New Roman"/>
          <w:sz w:val="24"/>
          <w:szCs w:val="24"/>
        </w:rPr>
        <w:t xml:space="preserve"> Melillo</w:t>
      </w:r>
      <w:r>
        <w:rPr>
          <w:rFonts w:ascii="Times New Roman" w:eastAsia="Times New Roman" w:hAnsi="Times New Roman" w:cs="Times New Roman"/>
          <w:sz w:val="24"/>
          <w:szCs w:val="24"/>
        </w:rPr>
        <w:t xml:space="preserve">, J. M. 1984. </w:t>
      </w:r>
      <w:r w:rsidRPr="00937E5D">
        <w:rPr>
          <w:rFonts w:ascii="Times New Roman" w:eastAsia="Times New Roman" w:hAnsi="Times New Roman" w:cs="Times New Roman"/>
          <w:sz w:val="24"/>
          <w:szCs w:val="24"/>
        </w:rPr>
        <w:t>Seasonal patterns of ammonium and nitrate uptake in nine temperate forest ecosystems</w:t>
      </w:r>
      <w:r>
        <w:rPr>
          <w:rFonts w:ascii="Times New Roman" w:eastAsia="Times New Roman" w:hAnsi="Times New Roman" w:cs="Times New Roman"/>
          <w:sz w:val="24"/>
          <w:szCs w:val="24"/>
        </w:rPr>
        <w:t xml:space="preserve">. Plant and Soil </w:t>
      </w:r>
      <w:r w:rsidRPr="00937E5D">
        <w:rPr>
          <w:rFonts w:ascii="Times New Roman" w:eastAsia="Times New Roman" w:hAnsi="Times New Roman" w:cs="Times New Roman"/>
          <w:sz w:val="24"/>
          <w:szCs w:val="24"/>
        </w:rPr>
        <w:t>80,</w:t>
      </w:r>
      <w:r>
        <w:rPr>
          <w:rFonts w:ascii="Times New Roman" w:eastAsia="Times New Roman" w:hAnsi="Times New Roman" w:cs="Times New Roman"/>
          <w:sz w:val="24"/>
          <w:szCs w:val="24"/>
        </w:rPr>
        <w:t xml:space="preserve"> </w:t>
      </w:r>
      <w:r w:rsidRPr="00937E5D">
        <w:rPr>
          <w:rFonts w:ascii="Times New Roman" w:eastAsia="Times New Roman" w:hAnsi="Times New Roman" w:cs="Times New Roman"/>
          <w:sz w:val="24"/>
          <w:szCs w:val="24"/>
        </w:rPr>
        <w:t>21–335</w:t>
      </w:r>
      <w:r w:rsidR="00163801">
        <w:rPr>
          <w:rFonts w:ascii="Times New Roman" w:eastAsia="Times New Roman" w:hAnsi="Times New Roman" w:cs="Times New Roman"/>
          <w:sz w:val="24"/>
          <w:szCs w:val="24"/>
        </w:rPr>
        <w:t xml:space="preserve">. </w:t>
      </w:r>
      <w:hyperlink r:id="rId24" w:history="1">
        <w:r w:rsidR="009E6008" w:rsidRPr="001B7749">
          <w:rPr>
            <w:rStyle w:val="Hyperlink"/>
            <w:rFonts w:ascii="Times New Roman" w:eastAsia="Times New Roman" w:hAnsi="Times New Roman" w:cs="Times New Roman"/>
            <w:color w:val="auto"/>
            <w:sz w:val="24"/>
            <w:szCs w:val="24"/>
            <w:u w:val="none"/>
          </w:rPr>
          <w:t>https://DOI.org/10.1007/BF02140039</w:t>
        </w:r>
      </w:hyperlink>
    </w:p>
    <w:p w14:paraId="6EF76359" w14:textId="4BF88CAA" w:rsidR="00433FA3" w:rsidRPr="00433FA3" w:rsidRDefault="00433FA3"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433FA3">
        <w:rPr>
          <w:rFonts w:ascii="Times New Roman" w:eastAsia="Times New Roman" w:hAnsi="Times New Roman" w:cs="Times New Roman"/>
          <w:sz w:val="24"/>
          <w:szCs w:val="24"/>
        </w:rPr>
        <w:t>Piñeiro</w:t>
      </w:r>
      <w:proofErr w:type="spellEnd"/>
      <w:r>
        <w:rPr>
          <w:rFonts w:ascii="Times New Roman" w:eastAsia="Times New Roman" w:hAnsi="Times New Roman" w:cs="Times New Roman"/>
          <w:sz w:val="24"/>
          <w:szCs w:val="24"/>
        </w:rPr>
        <w:t xml:space="preserve">, G. </w:t>
      </w:r>
      <w:proofErr w:type="spellStart"/>
      <w:r w:rsidRPr="00433FA3">
        <w:rPr>
          <w:rFonts w:ascii="Times New Roman" w:eastAsia="Times New Roman" w:hAnsi="Times New Roman" w:cs="Times New Roman"/>
          <w:sz w:val="24"/>
          <w:szCs w:val="24"/>
        </w:rPr>
        <w:t>Paruelo</w:t>
      </w:r>
      <w:proofErr w:type="spellEnd"/>
      <w:r>
        <w:rPr>
          <w:rFonts w:ascii="Times New Roman" w:eastAsia="Times New Roman" w:hAnsi="Times New Roman" w:cs="Times New Roman"/>
          <w:sz w:val="24"/>
          <w:szCs w:val="24"/>
        </w:rPr>
        <w:t xml:space="preserve">, J.M. </w:t>
      </w:r>
      <w:proofErr w:type="spellStart"/>
      <w:r w:rsidRPr="00433FA3">
        <w:rPr>
          <w:rFonts w:ascii="Times New Roman" w:eastAsia="Times New Roman" w:hAnsi="Times New Roman" w:cs="Times New Roman"/>
          <w:sz w:val="24"/>
          <w:szCs w:val="24"/>
        </w:rPr>
        <w:t>Oesterheld</w:t>
      </w:r>
      <w:proofErr w:type="spellEnd"/>
      <w:r w:rsidRPr="00433FA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w:t>
      </w:r>
      <w:r w:rsidRPr="00433FA3">
        <w:rPr>
          <w:rFonts w:ascii="Times New Roman" w:eastAsia="Times New Roman" w:hAnsi="Times New Roman" w:cs="Times New Roman"/>
          <w:sz w:val="24"/>
          <w:szCs w:val="24"/>
        </w:rPr>
        <w:t xml:space="preserve"> </w:t>
      </w:r>
      <w:proofErr w:type="spellStart"/>
      <w:r w:rsidRPr="00433FA3">
        <w:rPr>
          <w:rFonts w:ascii="Times New Roman" w:eastAsia="Times New Roman" w:hAnsi="Times New Roman" w:cs="Times New Roman"/>
          <w:sz w:val="24"/>
          <w:szCs w:val="24"/>
        </w:rPr>
        <w:t>Jobbágy</w:t>
      </w:r>
      <w:proofErr w:type="spellEnd"/>
      <w:r>
        <w:rPr>
          <w:rFonts w:ascii="Times New Roman" w:eastAsia="Times New Roman" w:hAnsi="Times New Roman" w:cs="Times New Roman"/>
          <w:sz w:val="24"/>
          <w:szCs w:val="24"/>
        </w:rPr>
        <w:t>, E.G. (2010).</w:t>
      </w:r>
    </w:p>
    <w:p w14:paraId="2F0A9FD6" w14:textId="72B1F75B" w:rsidR="009E6008" w:rsidRDefault="00433FA3"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33FA3">
        <w:rPr>
          <w:rFonts w:ascii="Times New Roman" w:eastAsia="Times New Roman" w:hAnsi="Times New Roman" w:cs="Times New Roman"/>
          <w:sz w:val="24"/>
          <w:szCs w:val="24"/>
        </w:rPr>
        <w:t>Pathways of Grazing Effects on Soil Organic Carbon and Nitrogen,</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Rangeland Ecology &amp; Management,</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63</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1</w:t>
      </w:r>
      <w:r>
        <w:rPr>
          <w:rFonts w:ascii="Times New Roman" w:eastAsia="Times New Roman" w:hAnsi="Times New Roman" w:cs="Times New Roman"/>
          <w:sz w:val="24"/>
          <w:szCs w:val="24"/>
        </w:rPr>
        <w:t>)</w:t>
      </w:r>
      <w:r w:rsidRPr="00433FA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109-119,</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https://doi.org/10.2111/08-255.</w:t>
      </w:r>
    </w:p>
    <w:p w14:paraId="77AE0F31" w14:textId="77777777" w:rsidR="00433FA3" w:rsidRDefault="00433FA3" w:rsidP="003E7416">
      <w:pPr>
        <w:pBdr>
          <w:top w:val="nil"/>
          <w:left w:val="nil"/>
          <w:bottom w:val="nil"/>
          <w:right w:val="nil"/>
          <w:between w:val="nil"/>
        </w:pBdr>
        <w:spacing w:line="240" w:lineRule="auto"/>
        <w:contextualSpacing/>
        <w:rPr>
          <w:ins w:id="126" w:author="Neziri Izak - OHS" w:date="2020-07-21T11:07:00Z"/>
          <w:rFonts w:ascii="Times New Roman" w:eastAsia="Times New Roman" w:hAnsi="Times New Roman" w:cs="Times New Roman"/>
          <w:sz w:val="24"/>
          <w:szCs w:val="24"/>
        </w:rPr>
      </w:pPr>
    </w:p>
    <w:p w14:paraId="5A72D912" w14:textId="3E48533D"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Poirier, L.M. 2017. Production of epicormic buds by Douglas-fir in central British Columbia, Canada, following defoliation by western spruce budworm (Lepidoptera: </w:t>
      </w:r>
      <w:proofErr w:type="spellStart"/>
      <w:r>
        <w:rPr>
          <w:rFonts w:ascii="Times New Roman" w:eastAsia="Times New Roman" w:hAnsi="Times New Roman" w:cs="Times New Roman"/>
          <w:sz w:val="24"/>
          <w:szCs w:val="24"/>
        </w:rPr>
        <w:t>Tortricidae</w:t>
      </w:r>
      <w:proofErr w:type="spellEnd"/>
      <w:r w:rsidR="00100763">
        <w:rPr>
          <w:rFonts w:ascii="Times New Roman" w:eastAsia="Times New Roman" w:hAnsi="Times New Roman" w:cs="Times New Roman"/>
          <w:sz w:val="24"/>
          <w:szCs w:val="24"/>
        </w:rPr>
        <w:t xml:space="preserve">). </w:t>
      </w:r>
      <w:proofErr w:type="spellStart"/>
      <w:r w:rsidR="00100763">
        <w:rPr>
          <w:rFonts w:ascii="Times New Roman" w:eastAsia="Times New Roman" w:hAnsi="Times New Roman" w:cs="Times New Roman"/>
          <w:sz w:val="24"/>
          <w:szCs w:val="24"/>
        </w:rPr>
        <w:t>J.Entomol</w:t>
      </w:r>
      <w:proofErr w:type="spellEnd"/>
      <w:r w:rsidR="00100763">
        <w:rPr>
          <w:rFonts w:ascii="Times New Roman" w:eastAsia="Times New Roman" w:hAnsi="Times New Roman" w:cs="Times New Roman"/>
          <w:sz w:val="24"/>
          <w:szCs w:val="24"/>
        </w:rPr>
        <w:t>. Soc. Brit. Columbia 114. 73-76</w:t>
      </w:r>
    </w:p>
    <w:p w14:paraId="22BCE667" w14:textId="43DFC9EB" w:rsidR="007D46EB" w:rsidRDefault="007D46E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B5227AA" w14:textId="604BB9A4" w:rsidR="007D46EB" w:rsidRDefault="007D46E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Potter, C.S. Ragsdale, H.L. Swank, W.T. 1991. Atmospheric Deposition and Foliar Leaching in a Regenerating Southern Appalachian Forest Canopy. Journal of Ecology. 79, 97-115.</w:t>
      </w:r>
    </w:p>
    <w:p w14:paraId="4DD65401" w14:textId="3261772A" w:rsidR="00481569" w:rsidRDefault="0048156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256710" w14:textId="2F0B7FDB" w:rsidR="00481569" w:rsidRDefault="00481569" w:rsidP="00481569">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81569">
        <w:rPr>
          <w:rFonts w:ascii="Times New Roman" w:eastAsia="Times New Roman" w:hAnsi="Times New Roman" w:cs="Times New Roman"/>
          <w:sz w:val="24"/>
          <w:szCs w:val="24"/>
        </w:rPr>
        <w:t>R Core Team (2019). R: A language and environment for statistical computing. R Foundation for Statistical</w:t>
      </w:r>
      <w:r>
        <w:rPr>
          <w:rFonts w:ascii="Times New Roman" w:eastAsia="Times New Roman" w:hAnsi="Times New Roman" w:cs="Times New Roman"/>
          <w:sz w:val="24"/>
          <w:szCs w:val="24"/>
        </w:rPr>
        <w:t xml:space="preserve"> </w:t>
      </w:r>
      <w:r w:rsidRPr="00481569">
        <w:rPr>
          <w:rFonts w:ascii="Times New Roman" w:eastAsia="Times New Roman" w:hAnsi="Times New Roman" w:cs="Times New Roman"/>
          <w:sz w:val="24"/>
          <w:szCs w:val="24"/>
        </w:rPr>
        <w:t>Computing, Vienna, Austria. URL https://www.R-project.org/.</w:t>
      </w:r>
    </w:p>
    <w:p w14:paraId="192CF55A" w14:textId="77777777" w:rsidR="00163801" w:rsidRPr="000425FC" w:rsidRDefault="0016380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750761" w14:textId="79B822B9" w:rsidR="007A1270" w:rsidRPr="000425FC" w:rsidDel="003E7416" w:rsidRDefault="00B75B3C" w:rsidP="003E7416">
      <w:pPr>
        <w:pBdr>
          <w:top w:val="nil"/>
          <w:left w:val="nil"/>
          <w:bottom w:val="nil"/>
          <w:right w:val="nil"/>
          <w:between w:val="nil"/>
        </w:pBdr>
        <w:spacing w:line="240" w:lineRule="auto"/>
        <w:contextualSpacing/>
        <w:rPr>
          <w:del w:id="127" w:author="Neziri Izak - OHS" w:date="2020-07-03T13:49: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Reynolds, B. C. Hunter, M. D. Crossley, D. A. Jr. 2000. Effects of Canopy Herbivory on Nutrient Cycling in a Northern Hardwood Forest in Western North Carolina. </w:t>
      </w:r>
      <w:proofErr w:type="spellStart"/>
      <w:r>
        <w:rPr>
          <w:rFonts w:ascii="Times New Roman" w:eastAsia="Times New Roman" w:hAnsi="Times New Roman" w:cs="Times New Roman"/>
          <w:sz w:val="24"/>
          <w:szCs w:val="24"/>
        </w:rPr>
        <w:t>Selbyana</w:t>
      </w:r>
      <w:proofErr w:type="spellEnd"/>
      <w:r>
        <w:rPr>
          <w:rFonts w:ascii="Times New Roman" w:eastAsia="Times New Roman" w:hAnsi="Times New Roman" w:cs="Times New Roman"/>
          <w:sz w:val="24"/>
          <w:szCs w:val="24"/>
        </w:rPr>
        <w:t>, 21(1,2): 74-78.</w:t>
      </w:r>
    </w:p>
    <w:p w14:paraId="1593769D" w14:textId="5A741B73" w:rsidR="00E02A5A" w:rsidDel="00C934EE" w:rsidRDefault="00E02A5A" w:rsidP="003E7416">
      <w:pPr>
        <w:pBdr>
          <w:top w:val="nil"/>
          <w:left w:val="nil"/>
          <w:bottom w:val="nil"/>
          <w:right w:val="nil"/>
          <w:between w:val="nil"/>
        </w:pBdr>
        <w:spacing w:line="240" w:lineRule="auto"/>
        <w:contextualSpacing/>
        <w:rPr>
          <w:del w:id="128" w:author="Neziri Izak - OHS" w:date="2020-07-03T14:38:00Z"/>
          <w:rFonts w:ascii="Times New Roman" w:eastAsia="Times New Roman" w:hAnsi="Times New Roman" w:cs="Times New Roman"/>
          <w:sz w:val="24"/>
          <w:szCs w:val="24"/>
        </w:rPr>
      </w:pPr>
    </w:p>
    <w:p w14:paraId="5BDCF5B0" w14:textId="7718EA99" w:rsidR="00C934EE" w:rsidRPr="00C934EE" w:rsidRDefault="00C934EE" w:rsidP="00C934E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C934EE">
        <w:rPr>
          <w:rFonts w:ascii="Times New Roman" w:eastAsia="Times New Roman" w:hAnsi="Times New Roman" w:cs="Times New Roman"/>
          <w:sz w:val="24"/>
          <w:szCs w:val="24"/>
        </w:rPr>
        <w:t>Ritchie, Mark E.</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Tilman, David</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Knops, Johannes M. H.</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HERBIVORE EFFECTS ON PLANT AND NITROGEN DYNAMICS IN OAK SAVANNA</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Ecology</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79</w:t>
      </w:r>
    </w:p>
    <w:p w14:paraId="5ADF14DF" w14:textId="359500CF" w:rsidR="00C934EE" w:rsidRPr="00C934EE" w:rsidRDefault="00C934EE" w:rsidP="00C934E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C934EE">
        <w:rPr>
          <w:rFonts w:ascii="Times New Roman" w:eastAsia="Times New Roman" w:hAnsi="Times New Roman" w:cs="Times New Roman"/>
          <w:sz w:val="24"/>
          <w:szCs w:val="24"/>
        </w:rPr>
        <w:lastRenderedPageBreak/>
        <w:t>doi:10.1890/0012-9658(1998)079[</w:t>
      </w:r>
      <w:proofErr w:type="gramStart"/>
      <w:r w:rsidRPr="00C934EE">
        <w:rPr>
          <w:rFonts w:ascii="Times New Roman" w:eastAsia="Times New Roman" w:hAnsi="Times New Roman" w:cs="Times New Roman"/>
          <w:sz w:val="24"/>
          <w:szCs w:val="24"/>
        </w:rPr>
        <w:t>0165:HEOPAN</w:t>
      </w:r>
      <w:proofErr w:type="gramEnd"/>
      <w:r w:rsidRPr="00C934EE">
        <w:rPr>
          <w:rFonts w:ascii="Times New Roman" w:eastAsia="Times New Roman" w:hAnsi="Times New Roman" w:cs="Times New Roman"/>
          <w:sz w:val="24"/>
          <w:szCs w:val="24"/>
        </w:rPr>
        <w:t>]2.0.CO;2</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165</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177</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1998</w:t>
      </w:r>
    </w:p>
    <w:p w14:paraId="3AC609D6" w14:textId="77777777" w:rsidR="00C934EE" w:rsidRPr="000425FC" w:rsidRDefault="00C934E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87FEE0D" w14:textId="12FC1B3C" w:rsidR="003E7416" w:rsidRDefault="0033663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36636">
        <w:rPr>
          <w:rFonts w:ascii="Times New Roman" w:eastAsia="Times New Roman" w:hAnsi="Times New Roman" w:cs="Times New Roman"/>
          <w:sz w:val="24"/>
          <w:szCs w:val="24"/>
        </w:rPr>
        <w:t xml:space="preserve">Stadler, Bernhard &amp; </w:t>
      </w:r>
      <w:proofErr w:type="spellStart"/>
      <w:r w:rsidRPr="00336636">
        <w:rPr>
          <w:rFonts w:ascii="Times New Roman" w:eastAsia="Times New Roman" w:hAnsi="Times New Roman" w:cs="Times New Roman"/>
          <w:sz w:val="24"/>
          <w:szCs w:val="24"/>
        </w:rPr>
        <w:t>Solinger</w:t>
      </w:r>
      <w:proofErr w:type="spellEnd"/>
      <w:r w:rsidRPr="00336636">
        <w:rPr>
          <w:rFonts w:ascii="Times New Roman" w:eastAsia="Times New Roman" w:hAnsi="Times New Roman" w:cs="Times New Roman"/>
          <w:sz w:val="24"/>
          <w:szCs w:val="24"/>
        </w:rPr>
        <w:t xml:space="preserve">, Stephan &amp; Michalzik, </w:t>
      </w:r>
      <w:proofErr w:type="spellStart"/>
      <w:r w:rsidRPr="00336636">
        <w:rPr>
          <w:rFonts w:ascii="Times New Roman" w:eastAsia="Times New Roman" w:hAnsi="Times New Roman" w:cs="Times New Roman"/>
          <w:sz w:val="24"/>
          <w:szCs w:val="24"/>
        </w:rPr>
        <w:t>Beate</w:t>
      </w:r>
      <w:proofErr w:type="spellEnd"/>
      <w:r w:rsidRPr="00336636">
        <w:rPr>
          <w:rFonts w:ascii="Times New Roman" w:eastAsia="Times New Roman" w:hAnsi="Times New Roman" w:cs="Times New Roman"/>
          <w:sz w:val="24"/>
          <w:szCs w:val="24"/>
        </w:rPr>
        <w:t xml:space="preserve">. (2001). Insect herbivores and the nutrient flow from the canopy to the soil in coniferous and deciduous forests. </w:t>
      </w:r>
      <w:proofErr w:type="spellStart"/>
      <w:r w:rsidRPr="00336636">
        <w:rPr>
          <w:rFonts w:ascii="Times New Roman" w:eastAsia="Times New Roman" w:hAnsi="Times New Roman" w:cs="Times New Roman"/>
          <w:sz w:val="24"/>
          <w:szCs w:val="24"/>
        </w:rPr>
        <w:t>Oecologia</w:t>
      </w:r>
      <w:proofErr w:type="spellEnd"/>
      <w:r w:rsidRPr="00336636">
        <w:rPr>
          <w:rFonts w:ascii="Times New Roman" w:eastAsia="Times New Roman" w:hAnsi="Times New Roman" w:cs="Times New Roman"/>
          <w:sz w:val="24"/>
          <w:szCs w:val="24"/>
        </w:rPr>
        <w:t>. 126. 104-113. 10.1007/s004420000514.</w:t>
      </w:r>
    </w:p>
    <w:p w14:paraId="736402B6" w14:textId="77777777" w:rsidR="00336636" w:rsidRDefault="0033663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B0C1EE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Schlesinger, W. H. </w:t>
      </w:r>
      <w:proofErr w:type="spellStart"/>
      <w:r w:rsidRPr="000425FC">
        <w:rPr>
          <w:rFonts w:ascii="Times New Roman" w:eastAsia="Times New Roman" w:hAnsi="Times New Roman" w:cs="Times New Roman"/>
          <w:sz w:val="24"/>
          <w:szCs w:val="24"/>
        </w:rPr>
        <w:t>Dietze</w:t>
      </w:r>
      <w:proofErr w:type="spellEnd"/>
      <w:r w:rsidRPr="000425FC">
        <w:rPr>
          <w:rFonts w:ascii="Times New Roman" w:eastAsia="Times New Roman" w:hAnsi="Times New Roman" w:cs="Times New Roman"/>
          <w:sz w:val="24"/>
          <w:szCs w:val="24"/>
        </w:rPr>
        <w:t xml:space="preserve">, M. C. Jackson, R. B. Phillips, R. P. Rhoades, C. C. </w:t>
      </w:r>
      <w:proofErr w:type="spellStart"/>
      <w:r w:rsidRPr="000425FC">
        <w:rPr>
          <w:rFonts w:ascii="Times New Roman" w:eastAsia="Times New Roman" w:hAnsi="Times New Roman" w:cs="Times New Roman"/>
          <w:sz w:val="24"/>
          <w:szCs w:val="24"/>
        </w:rPr>
        <w:t>Rustad</w:t>
      </w:r>
      <w:proofErr w:type="spellEnd"/>
      <w:r w:rsidRPr="000425FC">
        <w:rPr>
          <w:rFonts w:ascii="Times New Roman" w:eastAsia="Times New Roman" w:hAnsi="Times New Roman" w:cs="Times New Roman"/>
          <w:sz w:val="24"/>
          <w:szCs w:val="24"/>
        </w:rPr>
        <w:t xml:space="preserve">, L. E. </w:t>
      </w:r>
      <w:proofErr w:type="spellStart"/>
      <w:r w:rsidRPr="000425FC">
        <w:rPr>
          <w:rFonts w:ascii="Times New Roman" w:eastAsia="Times New Roman" w:hAnsi="Times New Roman" w:cs="Times New Roman"/>
          <w:sz w:val="24"/>
          <w:szCs w:val="24"/>
        </w:rPr>
        <w:t>Vose</w:t>
      </w:r>
      <w:proofErr w:type="spellEnd"/>
      <w:r w:rsidRPr="000425FC">
        <w:rPr>
          <w:rFonts w:ascii="Times New Roman" w:eastAsia="Times New Roman" w:hAnsi="Times New Roman" w:cs="Times New Roman"/>
          <w:sz w:val="24"/>
          <w:szCs w:val="24"/>
        </w:rPr>
        <w:t>, J. M. 2015. Forest Biogeochemistry in Response to Drought. DOI 10.1111/gcb.13105.</w:t>
      </w:r>
    </w:p>
    <w:p w14:paraId="5B0AA563" w14:textId="77777777" w:rsidR="003E7416" w:rsidRPr="000425FC" w:rsidDel="003E7416" w:rsidRDefault="003E7416" w:rsidP="003E7416">
      <w:pPr>
        <w:pBdr>
          <w:top w:val="nil"/>
          <w:left w:val="nil"/>
          <w:bottom w:val="nil"/>
          <w:right w:val="nil"/>
          <w:between w:val="nil"/>
        </w:pBdr>
        <w:spacing w:line="240" w:lineRule="auto"/>
        <w:contextualSpacing/>
        <w:rPr>
          <w:del w:id="129" w:author="Neziri Izak - OHS" w:date="2020-07-03T13:49:00Z"/>
          <w:rFonts w:ascii="Times New Roman" w:eastAsia="Times New Roman" w:hAnsi="Times New Roman" w:cs="Times New Roman"/>
          <w:sz w:val="24"/>
          <w:szCs w:val="24"/>
        </w:rPr>
      </w:pPr>
    </w:p>
    <w:p w14:paraId="4277B183"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E1D3AC"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Whitham, T. G. 2005. Nonadditive Effects of Mixing Cottonwood Genotypes on Litter Decomposition and Nutrient Dynamics. Ecology, 86(10), 2834-2840.</w:t>
      </w:r>
    </w:p>
    <w:p w14:paraId="0F32EC64" w14:textId="2FA36570" w:rsidR="003E7416" w:rsidDel="003E7416" w:rsidRDefault="003E7416" w:rsidP="003E7416">
      <w:pPr>
        <w:pBdr>
          <w:top w:val="nil"/>
          <w:left w:val="nil"/>
          <w:bottom w:val="nil"/>
          <w:right w:val="nil"/>
          <w:between w:val="nil"/>
        </w:pBdr>
        <w:spacing w:line="240" w:lineRule="auto"/>
        <w:contextualSpacing/>
        <w:rPr>
          <w:del w:id="130" w:author="Neziri Izak - OHS" w:date="2020-07-03T13:49:00Z"/>
          <w:rFonts w:ascii="Times New Roman" w:eastAsia="Times New Roman" w:hAnsi="Times New Roman" w:cs="Times New Roman"/>
          <w:sz w:val="24"/>
          <w:szCs w:val="24"/>
        </w:rPr>
      </w:pPr>
    </w:p>
    <w:p w14:paraId="2A773A81"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4A3CF4F" w:rsidR="00E02A5A" w:rsidRPr="000425FC" w:rsidDel="003E7416" w:rsidRDefault="00AC3C34" w:rsidP="003E7416">
      <w:pPr>
        <w:pBdr>
          <w:top w:val="nil"/>
          <w:left w:val="nil"/>
          <w:bottom w:val="nil"/>
          <w:right w:val="nil"/>
          <w:between w:val="nil"/>
        </w:pBdr>
        <w:spacing w:line="240" w:lineRule="auto"/>
        <w:contextualSpacing/>
        <w:rPr>
          <w:del w:id="131" w:author="Neziri Izak - OHS" w:date="2020-07-03T13:49: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Wimp, G. M. Chapman, S. K. Whitham, T. G. 2005. The interaction of plant genotype and herbivory decelerate leaf litter decomposition and alter nutrient dynamics. Oikos, 110(1), 133-145.</w:t>
      </w:r>
    </w:p>
    <w:p w14:paraId="49F2A6D1" w14:textId="31DCDA3D"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0AD2357" w14:textId="7B7A2CFB" w:rsidR="001352B1" w:rsidRPr="000425FC" w:rsidRDefault="001352B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1352B1">
        <w:rPr>
          <w:rFonts w:ascii="Times New Roman" w:eastAsia="Times New Roman" w:hAnsi="Times New Roman" w:cs="Times New Roman"/>
          <w:sz w:val="24"/>
          <w:szCs w:val="24"/>
        </w:rPr>
        <w:t>Schowalter</w:t>
      </w:r>
      <w:proofErr w:type="spellEnd"/>
      <w:r w:rsidRPr="001352B1">
        <w:rPr>
          <w:rFonts w:ascii="Times New Roman" w:eastAsia="Times New Roman" w:hAnsi="Times New Roman" w:cs="Times New Roman"/>
          <w:sz w:val="24"/>
          <w:szCs w:val="24"/>
        </w:rPr>
        <w:t>, T. (1999). T</w:t>
      </w:r>
      <w:r w:rsidR="009E6008">
        <w:rPr>
          <w:rFonts w:ascii="Times New Roman" w:eastAsia="Times New Roman" w:hAnsi="Times New Roman" w:cs="Times New Roman"/>
          <w:sz w:val="24"/>
          <w:szCs w:val="24"/>
        </w:rPr>
        <w:t>hroughfall</w:t>
      </w:r>
      <w:r w:rsidRPr="001352B1">
        <w:rPr>
          <w:rFonts w:ascii="Times New Roman" w:eastAsia="Times New Roman" w:hAnsi="Times New Roman" w:cs="Times New Roman"/>
          <w:sz w:val="24"/>
          <w:szCs w:val="24"/>
        </w:rPr>
        <w:t xml:space="preserve"> V</w:t>
      </w:r>
      <w:r w:rsidR="009E6008">
        <w:rPr>
          <w:rFonts w:ascii="Times New Roman" w:eastAsia="Times New Roman" w:hAnsi="Times New Roman" w:cs="Times New Roman"/>
          <w:sz w:val="24"/>
          <w:szCs w:val="24"/>
        </w:rPr>
        <w:t>olume</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and</w:t>
      </w:r>
      <w:r w:rsidRPr="001352B1">
        <w:rPr>
          <w:rFonts w:ascii="Times New Roman" w:eastAsia="Times New Roman" w:hAnsi="Times New Roman" w:cs="Times New Roman"/>
          <w:sz w:val="24"/>
          <w:szCs w:val="24"/>
        </w:rPr>
        <w:t xml:space="preserve"> C</w:t>
      </w:r>
      <w:r w:rsidR="009E6008">
        <w:rPr>
          <w:rFonts w:ascii="Times New Roman" w:eastAsia="Times New Roman" w:hAnsi="Times New Roman" w:cs="Times New Roman"/>
          <w:sz w:val="24"/>
          <w:szCs w:val="24"/>
        </w:rPr>
        <w:t>hemistry</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as</w:t>
      </w:r>
      <w:r w:rsidRPr="001352B1">
        <w:rPr>
          <w:rFonts w:ascii="Times New Roman" w:eastAsia="Times New Roman" w:hAnsi="Times New Roman" w:cs="Times New Roman"/>
          <w:sz w:val="24"/>
          <w:szCs w:val="24"/>
        </w:rPr>
        <w:t xml:space="preserve"> A</w:t>
      </w:r>
      <w:r w:rsidR="009E6008">
        <w:rPr>
          <w:rFonts w:ascii="Times New Roman" w:eastAsia="Times New Roman" w:hAnsi="Times New Roman" w:cs="Times New Roman"/>
          <w:sz w:val="24"/>
          <w:szCs w:val="24"/>
        </w:rPr>
        <w:t>ffected</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by</w:t>
      </w:r>
      <w:r w:rsidRPr="001352B1">
        <w:rPr>
          <w:rFonts w:ascii="Times New Roman" w:eastAsia="Times New Roman" w:hAnsi="Times New Roman" w:cs="Times New Roman"/>
          <w:sz w:val="24"/>
          <w:szCs w:val="24"/>
        </w:rPr>
        <w:t xml:space="preserve"> P</w:t>
      </w:r>
      <w:r w:rsidR="009E6008">
        <w:rPr>
          <w:rFonts w:ascii="Times New Roman" w:eastAsia="Times New Roman" w:hAnsi="Times New Roman" w:cs="Times New Roman"/>
          <w:sz w:val="24"/>
          <w:szCs w:val="24"/>
        </w:rPr>
        <w:t>recipitation</w:t>
      </w:r>
      <w:r w:rsidRPr="001352B1">
        <w:rPr>
          <w:rFonts w:ascii="Times New Roman" w:eastAsia="Times New Roman" w:hAnsi="Times New Roman" w:cs="Times New Roman"/>
          <w:sz w:val="24"/>
          <w:szCs w:val="24"/>
        </w:rPr>
        <w:t xml:space="preserve"> V</w:t>
      </w:r>
      <w:r w:rsidR="009E6008">
        <w:rPr>
          <w:rFonts w:ascii="Times New Roman" w:eastAsia="Times New Roman" w:hAnsi="Times New Roman" w:cs="Times New Roman"/>
          <w:sz w:val="24"/>
          <w:szCs w:val="24"/>
        </w:rPr>
        <w:t>olume</w:t>
      </w:r>
      <w:r w:rsidRPr="001352B1">
        <w:rPr>
          <w:rFonts w:ascii="Times New Roman" w:eastAsia="Times New Roman" w:hAnsi="Times New Roman" w:cs="Times New Roman"/>
          <w:sz w:val="24"/>
          <w:szCs w:val="24"/>
        </w:rPr>
        <w:t>, S</w:t>
      </w:r>
      <w:r w:rsidR="009E6008">
        <w:rPr>
          <w:rFonts w:ascii="Times New Roman" w:eastAsia="Times New Roman" w:hAnsi="Times New Roman" w:cs="Times New Roman"/>
          <w:sz w:val="24"/>
          <w:szCs w:val="24"/>
        </w:rPr>
        <w:t>apling</w:t>
      </w:r>
      <w:r w:rsidRPr="001352B1">
        <w:rPr>
          <w:rFonts w:ascii="Times New Roman" w:eastAsia="Times New Roman" w:hAnsi="Times New Roman" w:cs="Times New Roman"/>
          <w:sz w:val="24"/>
          <w:szCs w:val="24"/>
        </w:rPr>
        <w:t xml:space="preserve"> S</w:t>
      </w:r>
      <w:r w:rsidR="009E6008">
        <w:rPr>
          <w:rFonts w:ascii="Times New Roman" w:eastAsia="Times New Roman" w:hAnsi="Times New Roman" w:cs="Times New Roman"/>
          <w:sz w:val="24"/>
          <w:szCs w:val="24"/>
        </w:rPr>
        <w:t>ize</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and</w:t>
      </w:r>
      <w:r w:rsidRPr="001352B1">
        <w:rPr>
          <w:rFonts w:ascii="Times New Roman" w:eastAsia="Times New Roman" w:hAnsi="Times New Roman" w:cs="Times New Roman"/>
          <w:sz w:val="24"/>
          <w:szCs w:val="24"/>
        </w:rPr>
        <w:t xml:space="preserve"> D</w:t>
      </w:r>
      <w:r w:rsidR="009E6008">
        <w:rPr>
          <w:rFonts w:ascii="Times New Roman" w:eastAsia="Times New Roman" w:hAnsi="Times New Roman" w:cs="Times New Roman"/>
          <w:sz w:val="24"/>
          <w:szCs w:val="24"/>
        </w:rPr>
        <w:t>efoliation</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Intensity</w:t>
      </w:r>
      <w:r w:rsidRPr="001352B1">
        <w:rPr>
          <w:rFonts w:ascii="Times New Roman" w:eastAsia="Times New Roman" w:hAnsi="Times New Roman" w:cs="Times New Roman"/>
          <w:sz w:val="24"/>
          <w:szCs w:val="24"/>
        </w:rPr>
        <w:t>. The Great Basin Naturalist, 59(1), 79-84. Retrieved July 8, 2020, from www.jstor.org/stable/41713087</w:t>
      </w:r>
    </w:p>
    <w:p w14:paraId="14799F19" w14:textId="50C58829"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5056EFA" w14:textId="2C70DBCD" w:rsidR="002923FD" w:rsidRDefault="002923F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Seastedt T.R., Crossley, D.A., Hargrove, W.W. 1983. The Effects of Low-Level Consumption by Canopy Arthropods on the Growth and Nutrient Dynamics of Black Locust and Red Maple Tress in the Southern Appalachians. Ecology, 64(5), 1040-1048.</w:t>
      </w:r>
    </w:p>
    <w:p w14:paraId="38708275" w14:textId="77777777" w:rsidR="002923FD" w:rsidRPr="000425FC" w:rsidRDefault="002923F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4330BD6D"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Senf</w:t>
      </w:r>
      <w:proofErr w:type="spellEnd"/>
      <w:r w:rsidRPr="000425FC">
        <w:rPr>
          <w:rFonts w:ascii="Times New Roman" w:eastAsia="Times New Roman" w:hAnsi="Times New Roman" w:cs="Times New Roman"/>
          <w:sz w:val="24"/>
          <w:szCs w:val="24"/>
        </w:rPr>
        <w:t xml:space="preserve">, C. Campbell, E. M. </w:t>
      </w:r>
      <w:proofErr w:type="spellStart"/>
      <w:r w:rsidRPr="000425FC">
        <w:rPr>
          <w:rFonts w:ascii="Times New Roman" w:eastAsia="Times New Roman" w:hAnsi="Times New Roman" w:cs="Times New Roman"/>
          <w:sz w:val="24"/>
          <w:szCs w:val="24"/>
        </w:rPr>
        <w:t>Pflugmacher</w:t>
      </w:r>
      <w:proofErr w:type="spellEnd"/>
      <w:r w:rsidRPr="000425FC">
        <w:rPr>
          <w:rFonts w:ascii="Times New Roman" w:eastAsia="Times New Roman" w:hAnsi="Times New Roman" w:cs="Times New Roman"/>
          <w:sz w:val="24"/>
          <w:szCs w:val="24"/>
        </w:rPr>
        <w:t xml:space="preserve">, D. </w:t>
      </w:r>
      <w:proofErr w:type="spellStart"/>
      <w:r w:rsidRPr="000425FC">
        <w:rPr>
          <w:rFonts w:ascii="Times New Roman" w:eastAsia="Times New Roman" w:hAnsi="Times New Roman" w:cs="Times New Roman"/>
          <w:sz w:val="24"/>
          <w:szCs w:val="24"/>
        </w:rPr>
        <w:t>Wulder</w:t>
      </w:r>
      <w:proofErr w:type="spellEnd"/>
      <w:r w:rsidRPr="000425FC">
        <w:rPr>
          <w:rFonts w:ascii="Times New Roman" w:eastAsia="Times New Roman" w:hAnsi="Times New Roman" w:cs="Times New Roman"/>
          <w:sz w:val="24"/>
          <w:szCs w:val="24"/>
        </w:rPr>
        <w:t xml:space="preserve">, M. A. </w:t>
      </w:r>
      <w:proofErr w:type="spellStart"/>
      <w:r w:rsidRPr="000425FC">
        <w:rPr>
          <w:rFonts w:ascii="Times New Roman" w:eastAsia="Times New Roman" w:hAnsi="Times New Roman" w:cs="Times New Roman"/>
          <w:sz w:val="24"/>
          <w:szCs w:val="24"/>
        </w:rPr>
        <w:t>Hostert</w:t>
      </w:r>
      <w:proofErr w:type="spellEnd"/>
      <w:r w:rsidRPr="000425FC">
        <w:rPr>
          <w:rFonts w:ascii="Times New Roman" w:eastAsia="Times New Roman" w:hAnsi="Times New Roman" w:cs="Times New Roman"/>
          <w:sz w:val="24"/>
          <w:szCs w:val="24"/>
        </w:rPr>
        <w:t>, P. 2016.</w:t>
      </w:r>
    </w:p>
    <w:p w14:paraId="32C0BAF0" w14:textId="3CEE1C1B" w:rsidR="00E02A5A" w:rsidRPr="000425FC" w:rsidDel="003E7416" w:rsidRDefault="00AC3C34" w:rsidP="003E7416">
      <w:pPr>
        <w:pBdr>
          <w:top w:val="nil"/>
          <w:left w:val="nil"/>
          <w:bottom w:val="nil"/>
          <w:right w:val="nil"/>
          <w:between w:val="nil"/>
        </w:pBdr>
        <w:spacing w:line="240" w:lineRule="auto"/>
        <w:contextualSpacing/>
        <w:rPr>
          <w:del w:id="132" w:author="Neziri Izak - OHS" w:date="2020-07-03T13:38: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A multi-scale analysis of western spruce budworm outbreak dynamics. Landscape </w:t>
      </w:r>
      <w:proofErr w:type="spellStart"/>
      <w:r w:rsidRPr="000425FC">
        <w:rPr>
          <w:rFonts w:ascii="Times New Roman" w:eastAsia="Times New Roman" w:hAnsi="Times New Roman" w:cs="Times New Roman"/>
          <w:sz w:val="24"/>
          <w:szCs w:val="24"/>
        </w:rPr>
        <w:t>Ecol</w:t>
      </w:r>
      <w:proofErr w:type="spellEnd"/>
      <w:r w:rsidRPr="000425FC">
        <w:rPr>
          <w:rFonts w:ascii="Times New Roman" w:eastAsia="Times New Roman" w:hAnsi="Times New Roman" w:cs="Times New Roman"/>
          <w:sz w:val="24"/>
          <w:szCs w:val="24"/>
        </w:rPr>
        <w:t>, 32, 501-514.</w:t>
      </w:r>
    </w:p>
    <w:p w14:paraId="26D05444" w14:textId="6A277679" w:rsidR="00E02A5A" w:rsidRDefault="00E02A5A"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6F8F560" w14:textId="4F971FB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Smith, R. M. Kaushal, S. S. 2015. Carbon cycle of an urban watershed: exports, sources, and metabolism. Biogeochemistry, DOI 10.1007/s10533-015-0151-y.</w:t>
      </w:r>
    </w:p>
    <w:p w14:paraId="73A8FAE8" w14:textId="748102FB"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BA5FF90" w14:textId="77777777" w:rsidR="00F004B4" w:rsidRPr="00F004B4" w:rsidRDefault="00F004B4" w:rsidP="00F004B4">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F004B4">
        <w:rPr>
          <w:rFonts w:ascii="Times New Roman" w:eastAsia="Times New Roman" w:hAnsi="Times New Roman" w:cs="Times New Roman"/>
          <w:sz w:val="24"/>
          <w:szCs w:val="24"/>
        </w:rPr>
        <w:t xml:space="preserve">Stadler, B., </w:t>
      </w:r>
      <w:proofErr w:type="spellStart"/>
      <w:r w:rsidRPr="00F004B4">
        <w:rPr>
          <w:rFonts w:ascii="Times New Roman" w:eastAsia="Times New Roman" w:hAnsi="Times New Roman" w:cs="Times New Roman"/>
          <w:sz w:val="24"/>
          <w:szCs w:val="24"/>
        </w:rPr>
        <w:t>Solinger</w:t>
      </w:r>
      <w:proofErr w:type="spellEnd"/>
      <w:r w:rsidRPr="00F004B4">
        <w:rPr>
          <w:rFonts w:ascii="Times New Roman" w:eastAsia="Times New Roman" w:hAnsi="Times New Roman" w:cs="Times New Roman"/>
          <w:sz w:val="24"/>
          <w:szCs w:val="24"/>
        </w:rPr>
        <w:t xml:space="preserve">, S. &amp; Michalzik, B. (2001) Insect Herbivores and the Nutrient Flow from </w:t>
      </w:r>
    </w:p>
    <w:p w14:paraId="145C44F5" w14:textId="0A4A235D" w:rsidR="00F004B4" w:rsidRDefault="00F004B4" w:rsidP="00F004B4">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F004B4">
        <w:rPr>
          <w:rFonts w:ascii="Times New Roman" w:eastAsia="Times New Roman" w:hAnsi="Times New Roman" w:cs="Times New Roman"/>
          <w:sz w:val="24"/>
          <w:szCs w:val="24"/>
        </w:rPr>
        <w:t xml:space="preserve">the Canopy to the Soil in Coniferous and Deciduous Forests. </w:t>
      </w:r>
      <w:proofErr w:type="spellStart"/>
      <w:r w:rsidRPr="00F004B4">
        <w:rPr>
          <w:rFonts w:ascii="Times New Roman" w:eastAsia="Times New Roman" w:hAnsi="Times New Roman" w:cs="Times New Roman"/>
          <w:sz w:val="24"/>
          <w:szCs w:val="24"/>
        </w:rPr>
        <w:t>Oecologia</w:t>
      </w:r>
      <w:proofErr w:type="spellEnd"/>
      <w:r w:rsidRPr="00F004B4">
        <w:rPr>
          <w:rFonts w:ascii="Times New Roman" w:eastAsia="Times New Roman" w:hAnsi="Times New Roman" w:cs="Times New Roman"/>
          <w:sz w:val="24"/>
          <w:szCs w:val="24"/>
        </w:rPr>
        <w:t xml:space="preserve"> 126, 104-113.</w:t>
      </w:r>
    </w:p>
    <w:p w14:paraId="290F5F60" w14:textId="77777777" w:rsidR="00F004B4" w:rsidRDefault="00F004B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B2FAA7" w14:textId="00F26B8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Taylor, B. W. </w:t>
      </w:r>
      <w:proofErr w:type="spellStart"/>
      <w:r w:rsidRPr="000425FC">
        <w:rPr>
          <w:rFonts w:ascii="Times New Roman" w:eastAsia="Times New Roman" w:hAnsi="Times New Roman" w:cs="Times New Roman"/>
          <w:sz w:val="24"/>
          <w:szCs w:val="24"/>
        </w:rPr>
        <w:t>Flecker</w:t>
      </w:r>
      <w:proofErr w:type="spellEnd"/>
      <w:r w:rsidRPr="000425FC">
        <w:rPr>
          <w:rFonts w:ascii="Times New Roman" w:eastAsia="Times New Roman" w:hAnsi="Times New Roman" w:cs="Times New Roman"/>
          <w:sz w:val="24"/>
          <w:szCs w:val="24"/>
        </w:rPr>
        <w:t>, A. S. Hall Jr., R. O. 2006. Loss of a Harvested Fish Species Disrupts Carbon Flow in a Diverse Tropical River. Science, 313, 833-836.</w:t>
      </w:r>
    </w:p>
    <w:p w14:paraId="6F12CD1D" w14:textId="3F53B38B" w:rsidR="005722DF" w:rsidRDefault="005722D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1BB0FE" w14:textId="0693FDFA" w:rsidR="005722DF" w:rsidRDefault="005722D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5722DF">
        <w:rPr>
          <w:rFonts w:ascii="Times New Roman" w:eastAsia="Times New Roman" w:hAnsi="Times New Roman" w:cs="Times New Roman"/>
          <w:sz w:val="24"/>
          <w:szCs w:val="24"/>
        </w:rPr>
        <w:t>Tukey, H. (1966). Leaching of Metabolites from Above-Ground Plant Parts and Its Implications. Bulletin of the Torrey Botanical Club, 93(6), 385-401. doi:10.2307/2483411</w:t>
      </w:r>
    </w:p>
    <w:p w14:paraId="6337AE52"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311804" w14:textId="6A730C0B"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lastRenderedPageBreak/>
        <w:t xml:space="preserve">U.S. Environmental Protection Agency (EPA). 1993. Determination of nitrate– nitrite nitrogen by automated </w:t>
      </w:r>
      <w:proofErr w:type="spellStart"/>
      <w:r w:rsidRPr="003E7416">
        <w:rPr>
          <w:rFonts w:ascii="Times New Roman" w:eastAsia="Times New Roman" w:hAnsi="Times New Roman" w:cs="Times New Roman"/>
          <w:sz w:val="24"/>
          <w:szCs w:val="24"/>
        </w:rPr>
        <w:t>colorimetery</w:t>
      </w:r>
      <w:proofErr w:type="spellEnd"/>
      <w:r w:rsidRPr="003E7416">
        <w:rPr>
          <w:rFonts w:ascii="Times New Roman" w:eastAsia="Times New Roman" w:hAnsi="Times New Roman" w:cs="Times New Roman"/>
          <w:sz w:val="24"/>
          <w:szCs w:val="24"/>
        </w:rPr>
        <w:t xml:space="preserve">. Method 353.2, Revision 2.0. Environmental Monitoring Systems Laboratory, Ofﬁce of Research and Development, </w:t>
      </w:r>
      <w:proofErr w:type="spellStart"/>
      <w:proofErr w:type="gramStart"/>
      <w:r w:rsidRPr="003E7416">
        <w:rPr>
          <w:rFonts w:ascii="Times New Roman" w:eastAsia="Times New Roman" w:hAnsi="Times New Roman" w:cs="Times New Roman"/>
          <w:sz w:val="24"/>
          <w:szCs w:val="24"/>
        </w:rPr>
        <w:t>Cincinnati,Ohio</w:t>
      </w:r>
      <w:proofErr w:type="spellEnd"/>
      <w:proofErr w:type="gramEnd"/>
      <w:r w:rsidRPr="003E7416">
        <w:rPr>
          <w:rFonts w:ascii="Times New Roman" w:eastAsia="Times New Roman" w:hAnsi="Times New Roman" w:cs="Times New Roman"/>
          <w:sz w:val="24"/>
          <w:szCs w:val="24"/>
        </w:rPr>
        <w:t>.</w:t>
      </w:r>
    </w:p>
    <w:p w14:paraId="4F0EBC58" w14:textId="48C0F625"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Solórzano, L. 1969. Determination of ammonia in natural waters by the </w:t>
      </w:r>
      <w:proofErr w:type="spellStart"/>
      <w:r w:rsidRPr="003E7416">
        <w:rPr>
          <w:rFonts w:ascii="Times New Roman" w:eastAsia="Times New Roman" w:hAnsi="Times New Roman" w:cs="Times New Roman"/>
          <w:sz w:val="24"/>
          <w:szCs w:val="24"/>
        </w:rPr>
        <w:t>phenolhypochlorite</w:t>
      </w:r>
      <w:proofErr w:type="spellEnd"/>
      <w:r w:rsidRPr="003E7416">
        <w:rPr>
          <w:rFonts w:ascii="Times New Roman" w:eastAsia="Times New Roman" w:hAnsi="Times New Roman" w:cs="Times New Roman"/>
          <w:sz w:val="24"/>
          <w:szCs w:val="24"/>
        </w:rPr>
        <w:t xml:space="preserve"> method. </w:t>
      </w:r>
      <w:proofErr w:type="spellStart"/>
      <w:r w:rsidRPr="003E7416">
        <w:rPr>
          <w:rFonts w:ascii="Times New Roman" w:eastAsia="Times New Roman" w:hAnsi="Times New Roman" w:cs="Times New Roman"/>
          <w:sz w:val="24"/>
          <w:szCs w:val="24"/>
        </w:rPr>
        <w:t>Limnol</w:t>
      </w:r>
      <w:proofErr w:type="spellEnd"/>
      <w:r w:rsidRPr="003E7416">
        <w:rPr>
          <w:rFonts w:ascii="Times New Roman" w:eastAsia="Times New Roman" w:hAnsi="Times New Roman" w:cs="Times New Roman"/>
          <w:sz w:val="24"/>
          <w:szCs w:val="24"/>
        </w:rPr>
        <w:t xml:space="preserve">. </w:t>
      </w:r>
      <w:proofErr w:type="spellStart"/>
      <w:r w:rsidRPr="003E7416">
        <w:rPr>
          <w:rFonts w:ascii="Times New Roman" w:eastAsia="Times New Roman" w:hAnsi="Times New Roman" w:cs="Times New Roman"/>
          <w:sz w:val="24"/>
          <w:szCs w:val="24"/>
        </w:rPr>
        <w:t>Oceanogr</w:t>
      </w:r>
      <w:proofErr w:type="spellEnd"/>
      <w:r w:rsidRPr="003E7416">
        <w:rPr>
          <w:rFonts w:ascii="Times New Roman" w:eastAsia="Times New Roman" w:hAnsi="Times New Roman" w:cs="Times New Roman"/>
          <w:sz w:val="24"/>
          <w:szCs w:val="24"/>
        </w:rPr>
        <w:t>. 14: 799–801. doi:10.4319/lo.1969.14. 5.0799.</w:t>
      </w:r>
    </w:p>
    <w:p w14:paraId="2DAFB99E"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E46F54C" w14:textId="61F2FF50" w:rsidR="003E7416" w:rsidDel="00926533" w:rsidRDefault="003E7416" w:rsidP="003E7416">
      <w:pPr>
        <w:pBdr>
          <w:top w:val="nil"/>
          <w:left w:val="nil"/>
          <w:bottom w:val="nil"/>
          <w:right w:val="nil"/>
          <w:between w:val="nil"/>
        </w:pBdr>
        <w:spacing w:line="240" w:lineRule="auto"/>
        <w:contextualSpacing/>
        <w:rPr>
          <w:del w:id="133" w:author="Neziri Izak - OHS" w:date="2020-07-21T18:51: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Zhao, T. </w:t>
      </w:r>
      <w:proofErr w:type="spellStart"/>
      <w:r w:rsidRPr="000425FC">
        <w:rPr>
          <w:rFonts w:ascii="Times New Roman" w:eastAsia="Times New Roman" w:hAnsi="Times New Roman" w:cs="Times New Roman"/>
          <w:sz w:val="24"/>
          <w:szCs w:val="24"/>
        </w:rPr>
        <w:t>Krokene</w:t>
      </w:r>
      <w:proofErr w:type="spellEnd"/>
      <w:r w:rsidRPr="000425FC">
        <w:rPr>
          <w:rFonts w:ascii="Times New Roman" w:eastAsia="Times New Roman" w:hAnsi="Times New Roman" w:cs="Times New Roman"/>
          <w:sz w:val="24"/>
          <w:szCs w:val="24"/>
        </w:rPr>
        <w:t xml:space="preserve">, P. Hu, J. Christiansen, E. Bjorklund, N. </w:t>
      </w:r>
      <w:proofErr w:type="spellStart"/>
      <w:r w:rsidRPr="000425FC">
        <w:rPr>
          <w:rFonts w:ascii="Times New Roman" w:eastAsia="Times New Roman" w:hAnsi="Times New Roman" w:cs="Times New Roman"/>
          <w:sz w:val="24"/>
          <w:szCs w:val="24"/>
        </w:rPr>
        <w:t>Langstrom</w:t>
      </w:r>
      <w:proofErr w:type="spellEnd"/>
      <w:r w:rsidRPr="000425FC">
        <w:rPr>
          <w:rFonts w:ascii="Times New Roman" w:eastAsia="Times New Roman" w:hAnsi="Times New Roman" w:cs="Times New Roman"/>
          <w:sz w:val="24"/>
          <w:szCs w:val="24"/>
        </w:rPr>
        <w:t xml:space="preserve">, B. Solheim, H. Borg-Karlson, A.K. (2011). Induced Terpene Accumulation in Norway Spruce Inhibits Bark Beetle Colonization in a Dose-Dependent Manner.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xml:space="preserve"> One, 6(10), 1-8.</w:t>
      </w:r>
    </w:p>
    <w:p w14:paraId="15D8BD96" w14:textId="36EDE2A8" w:rsidR="00926533" w:rsidRDefault="00926533" w:rsidP="003E7416">
      <w:pPr>
        <w:pBdr>
          <w:top w:val="nil"/>
          <w:left w:val="nil"/>
          <w:bottom w:val="nil"/>
          <w:right w:val="nil"/>
          <w:between w:val="nil"/>
        </w:pBdr>
        <w:spacing w:line="240" w:lineRule="auto"/>
        <w:contextualSpacing/>
        <w:rPr>
          <w:ins w:id="134" w:author="Neziri Izak - OHS" w:date="2020-07-21T18:51:00Z"/>
          <w:rFonts w:ascii="Times New Roman" w:eastAsia="Times New Roman" w:hAnsi="Times New Roman" w:cs="Times New Roman"/>
          <w:sz w:val="24"/>
          <w:szCs w:val="24"/>
        </w:rPr>
      </w:pPr>
    </w:p>
    <w:p w14:paraId="5F1D2597" w14:textId="77777777" w:rsidR="00926533" w:rsidRDefault="00926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A1414D7" w14:textId="36F7679C" w:rsidR="006A30E7" w:rsidRPr="006A30E7" w:rsidRDefault="006A30E7" w:rsidP="006A30E7">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6A30E7">
        <w:rPr>
          <w:rFonts w:ascii="Times New Roman" w:eastAsia="Times New Roman" w:hAnsi="Times New Roman" w:cs="Times New Roman"/>
          <w:sz w:val="24"/>
          <w:szCs w:val="24"/>
        </w:rPr>
        <w:t>Huanyuan</w:t>
      </w:r>
      <w:proofErr w:type="spellEnd"/>
      <w:r w:rsidRPr="006A30E7">
        <w:rPr>
          <w:rFonts w:ascii="Times New Roman" w:eastAsia="Times New Roman" w:hAnsi="Times New Roman" w:cs="Times New Roman"/>
          <w:sz w:val="24"/>
          <w:szCs w:val="24"/>
        </w:rPr>
        <w:t xml:space="preserve"> Wang, </w:t>
      </w:r>
      <w:proofErr w:type="spellStart"/>
      <w:r w:rsidRPr="006A30E7">
        <w:rPr>
          <w:rFonts w:ascii="Times New Roman" w:eastAsia="Times New Roman" w:hAnsi="Times New Roman" w:cs="Times New Roman"/>
          <w:sz w:val="24"/>
          <w:szCs w:val="24"/>
        </w:rPr>
        <w:t>Xiaotang</w:t>
      </w:r>
      <w:proofErr w:type="spellEnd"/>
      <w:r w:rsidRPr="006A30E7">
        <w:rPr>
          <w:rFonts w:ascii="Times New Roman" w:eastAsia="Times New Roman" w:hAnsi="Times New Roman" w:cs="Times New Roman"/>
          <w:sz w:val="24"/>
          <w:szCs w:val="24"/>
        </w:rPr>
        <w:t xml:space="preserve"> Ju, </w:t>
      </w:r>
      <w:proofErr w:type="spellStart"/>
      <w:r w:rsidRPr="006A30E7">
        <w:rPr>
          <w:rFonts w:ascii="Times New Roman" w:eastAsia="Times New Roman" w:hAnsi="Times New Roman" w:cs="Times New Roman"/>
          <w:sz w:val="24"/>
          <w:szCs w:val="24"/>
        </w:rPr>
        <w:t>Yongping</w:t>
      </w:r>
      <w:proofErr w:type="spellEnd"/>
      <w:r w:rsidRPr="006A30E7">
        <w:rPr>
          <w:rFonts w:ascii="Times New Roman" w:eastAsia="Times New Roman" w:hAnsi="Times New Roman" w:cs="Times New Roman"/>
          <w:sz w:val="24"/>
          <w:szCs w:val="24"/>
        </w:rPr>
        <w:t xml:space="preserve"> Wei, </w:t>
      </w:r>
      <w:proofErr w:type="spellStart"/>
      <w:r w:rsidRPr="006A30E7">
        <w:rPr>
          <w:rFonts w:ascii="Times New Roman" w:eastAsia="Times New Roman" w:hAnsi="Times New Roman" w:cs="Times New Roman"/>
          <w:sz w:val="24"/>
          <w:szCs w:val="24"/>
        </w:rPr>
        <w:t>Baoguo</w:t>
      </w:r>
      <w:proofErr w:type="spellEnd"/>
      <w:r w:rsidRPr="006A30E7">
        <w:rPr>
          <w:rFonts w:ascii="Times New Roman" w:eastAsia="Times New Roman" w:hAnsi="Times New Roman" w:cs="Times New Roman"/>
          <w:sz w:val="24"/>
          <w:szCs w:val="24"/>
        </w:rPr>
        <w:t xml:space="preserve"> Li, Lulu Zhao, </w:t>
      </w:r>
      <w:proofErr w:type="spellStart"/>
      <w:r w:rsidRPr="006A30E7">
        <w:rPr>
          <w:rFonts w:ascii="Times New Roman" w:eastAsia="Times New Roman" w:hAnsi="Times New Roman" w:cs="Times New Roman"/>
          <w:sz w:val="24"/>
          <w:szCs w:val="24"/>
        </w:rPr>
        <w:t>Kelin</w:t>
      </w:r>
      <w:proofErr w:type="spellEnd"/>
      <w:r w:rsidRPr="006A30E7">
        <w:rPr>
          <w:rFonts w:ascii="Times New Roman" w:eastAsia="Times New Roman" w:hAnsi="Times New Roman" w:cs="Times New Roman"/>
          <w:sz w:val="24"/>
          <w:szCs w:val="24"/>
        </w:rPr>
        <w:t xml:space="preserve"> Hu,</w:t>
      </w:r>
      <w:r>
        <w:rPr>
          <w:rFonts w:ascii="Times New Roman" w:eastAsia="Times New Roman" w:hAnsi="Times New Roman" w:cs="Times New Roman"/>
          <w:sz w:val="24"/>
          <w:szCs w:val="24"/>
        </w:rPr>
        <w:t xml:space="preserve"> 2010.</w:t>
      </w:r>
    </w:p>
    <w:p w14:paraId="38526066" w14:textId="0B631EFD" w:rsidR="006A30E7" w:rsidRPr="006A30E7" w:rsidDel="006A30E7" w:rsidRDefault="006A30E7" w:rsidP="006A30E7">
      <w:pPr>
        <w:pBdr>
          <w:top w:val="nil"/>
          <w:left w:val="nil"/>
          <w:bottom w:val="nil"/>
          <w:right w:val="nil"/>
          <w:between w:val="nil"/>
        </w:pBdr>
        <w:spacing w:line="240" w:lineRule="auto"/>
        <w:contextualSpacing/>
        <w:rPr>
          <w:del w:id="135" w:author="Neziri Izak - OHS" w:date="2020-07-21T18:50:00Z"/>
          <w:rFonts w:ascii="Times New Roman" w:eastAsia="Times New Roman" w:hAnsi="Times New Roman" w:cs="Times New Roman"/>
          <w:sz w:val="24"/>
          <w:szCs w:val="24"/>
        </w:rPr>
      </w:pPr>
      <w:r w:rsidRPr="006A30E7">
        <w:rPr>
          <w:rFonts w:ascii="Times New Roman" w:eastAsia="Times New Roman" w:hAnsi="Times New Roman" w:cs="Times New Roman"/>
          <w:sz w:val="24"/>
          <w:szCs w:val="24"/>
        </w:rPr>
        <w:t>Simulation of bromide and nitrate leaching under heavy rainfall and high-intensity irrigation</w:t>
      </w:r>
      <w:r>
        <w:rPr>
          <w:rFonts w:ascii="Times New Roman" w:eastAsia="Times New Roman" w:hAnsi="Times New Roman" w:cs="Times New Roman"/>
          <w:sz w:val="24"/>
          <w:szCs w:val="24"/>
        </w:rPr>
        <w:t xml:space="preserve"> </w:t>
      </w:r>
      <w:r w:rsidRPr="006A30E7">
        <w:rPr>
          <w:rFonts w:ascii="Times New Roman" w:eastAsia="Times New Roman" w:hAnsi="Times New Roman" w:cs="Times New Roman"/>
          <w:sz w:val="24"/>
          <w:szCs w:val="24"/>
        </w:rPr>
        <w:t>rates in North China Plain,</w:t>
      </w:r>
      <w:r>
        <w:rPr>
          <w:rFonts w:ascii="Times New Roman" w:eastAsia="Times New Roman" w:hAnsi="Times New Roman" w:cs="Times New Roman"/>
          <w:sz w:val="24"/>
          <w:szCs w:val="24"/>
        </w:rPr>
        <w:t xml:space="preserve"> </w:t>
      </w:r>
      <w:r w:rsidRPr="006A30E7">
        <w:rPr>
          <w:rFonts w:ascii="Times New Roman" w:eastAsia="Times New Roman" w:hAnsi="Times New Roman" w:cs="Times New Roman"/>
          <w:sz w:val="24"/>
          <w:szCs w:val="24"/>
        </w:rPr>
        <w:t>Agricultural Water Management,</w:t>
      </w:r>
    </w:p>
    <w:p w14:paraId="4B490212" w14:textId="1744FBE9" w:rsidR="006A30E7" w:rsidRPr="006A30E7" w:rsidDel="006A30E7" w:rsidRDefault="006A30E7" w:rsidP="006A30E7">
      <w:pPr>
        <w:pBdr>
          <w:top w:val="nil"/>
          <w:left w:val="nil"/>
          <w:bottom w:val="nil"/>
          <w:right w:val="nil"/>
          <w:between w:val="nil"/>
        </w:pBdr>
        <w:spacing w:line="240" w:lineRule="auto"/>
        <w:contextualSpacing/>
        <w:rPr>
          <w:del w:id="136" w:author="Neziri Izak - OHS" w:date="2020-07-21T18:50:00Z"/>
          <w:rFonts w:ascii="Times New Roman" w:eastAsia="Times New Roman" w:hAnsi="Times New Roman" w:cs="Times New Roman"/>
          <w:sz w:val="24"/>
          <w:szCs w:val="24"/>
        </w:rPr>
      </w:pPr>
      <w:r w:rsidRPr="006A30E7">
        <w:rPr>
          <w:rFonts w:ascii="Times New Roman" w:eastAsia="Times New Roman" w:hAnsi="Times New Roman" w:cs="Times New Roman"/>
          <w:sz w:val="24"/>
          <w:szCs w:val="24"/>
        </w:rPr>
        <w:t>97</w:t>
      </w:r>
      <w:r>
        <w:rPr>
          <w:rFonts w:ascii="Times New Roman" w:eastAsia="Times New Roman" w:hAnsi="Times New Roman" w:cs="Times New Roman"/>
          <w:sz w:val="24"/>
          <w:szCs w:val="24"/>
        </w:rPr>
        <w:t>(</w:t>
      </w:r>
      <w:r w:rsidRPr="006A30E7">
        <w:rPr>
          <w:rFonts w:ascii="Times New Roman" w:eastAsia="Times New Roman" w:hAnsi="Times New Roman" w:cs="Times New Roman"/>
          <w:sz w:val="24"/>
          <w:szCs w:val="24"/>
        </w:rPr>
        <w:t>10</w:t>
      </w:r>
      <w:r>
        <w:rPr>
          <w:rFonts w:ascii="Times New Roman" w:eastAsia="Times New Roman" w:hAnsi="Times New Roman" w:cs="Times New Roman"/>
          <w:sz w:val="24"/>
          <w:szCs w:val="24"/>
        </w:rPr>
        <w:t>)</w:t>
      </w:r>
      <w:r w:rsidRPr="006A30E7">
        <w:rPr>
          <w:rFonts w:ascii="Times New Roman" w:eastAsia="Times New Roman" w:hAnsi="Times New Roman" w:cs="Times New Roman"/>
          <w:sz w:val="24"/>
          <w:szCs w:val="24"/>
        </w:rPr>
        <w:t>,</w:t>
      </w:r>
    </w:p>
    <w:p w14:paraId="24BCC1C0" w14:textId="668740A2" w:rsidR="006A30E7" w:rsidRDefault="006A30E7" w:rsidP="006A30E7">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A30E7">
        <w:rPr>
          <w:rFonts w:ascii="Times New Roman" w:eastAsia="Times New Roman" w:hAnsi="Times New Roman" w:cs="Times New Roman"/>
          <w:sz w:val="24"/>
          <w:szCs w:val="24"/>
        </w:rPr>
        <w:t>1646-1654,</w:t>
      </w:r>
    </w:p>
    <w:p w14:paraId="556DA27B" w14:textId="78D29BBF" w:rsidR="006A30E7" w:rsidRDefault="006A30E7"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C3C1286"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 xml:space="preserve">Zhong-Jun Wang, Si-Liang Li, Fu-Jun Yue, Cai-Qing Qin, Sarah </w:t>
      </w:r>
      <w:proofErr w:type="spellStart"/>
      <w:r w:rsidRPr="00926533">
        <w:rPr>
          <w:rFonts w:ascii="Times New Roman" w:eastAsia="Times New Roman" w:hAnsi="Times New Roman" w:cs="Times New Roman"/>
          <w:sz w:val="24"/>
          <w:szCs w:val="24"/>
        </w:rPr>
        <w:t>Buckerfield</w:t>
      </w:r>
      <w:proofErr w:type="spellEnd"/>
      <w:r w:rsidRPr="00926533">
        <w:rPr>
          <w:rFonts w:ascii="Times New Roman" w:eastAsia="Times New Roman" w:hAnsi="Times New Roman" w:cs="Times New Roman"/>
          <w:sz w:val="24"/>
          <w:szCs w:val="24"/>
        </w:rPr>
        <w:t xml:space="preserve">, </w:t>
      </w:r>
      <w:proofErr w:type="spellStart"/>
      <w:r w:rsidRPr="00926533">
        <w:rPr>
          <w:rFonts w:ascii="Times New Roman" w:eastAsia="Times New Roman" w:hAnsi="Times New Roman" w:cs="Times New Roman"/>
          <w:sz w:val="24"/>
          <w:szCs w:val="24"/>
        </w:rPr>
        <w:t>Jie</w:t>
      </w:r>
      <w:proofErr w:type="spellEnd"/>
      <w:r w:rsidRPr="00926533">
        <w:rPr>
          <w:rFonts w:ascii="Times New Roman" w:eastAsia="Times New Roman" w:hAnsi="Times New Roman" w:cs="Times New Roman"/>
          <w:sz w:val="24"/>
          <w:szCs w:val="24"/>
        </w:rPr>
        <w:t xml:space="preserve"> Zeng,</w:t>
      </w:r>
    </w:p>
    <w:p w14:paraId="679F5FDD"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Rainfall driven nitrate transport in agricultural karst surface river system: Insight from high resolution hydrochemistry and nitrate isotopes,</w:t>
      </w:r>
    </w:p>
    <w:p w14:paraId="682DA289"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Agriculture, Ecosystems &amp; Environment,</w:t>
      </w:r>
    </w:p>
    <w:p w14:paraId="39C14846"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Volume 291,</w:t>
      </w:r>
    </w:p>
    <w:p w14:paraId="42ADE393" w14:textId="46FE6B7D" w:rsid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2020</w:t>
      </w:r>
    </w:p>
    <w:p w14:paraId="3CC48E81" w14:textId="77777777" w:rsidR="00926533" w:rsidRDefault="00926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51599FB"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Webster, J. R. </w:t>
      </w:r>
      <w:proofErr w:type="spellStart"/>
      <w:r w:rsidRPr="000425FC">
        <w:rPr>
          <w:rFonts w:ascii="Times New Roman" w:eastAsia="Times New Roman" w:hAnsi="Times New Roman" w:cs="Times New Roman"/>
          <w:sz w:val="24"/>
          <w:szCs w:val="24"/>
        </w:rPr>
        <w:t>Ehrman</w:t>
      </w:r>
      <w:proofErr w:type="spellEnd"/>
      <w:r w:rsidRPr="000425FC">
        <w:rPr>
          <w:rFonts w:ascii="Times New Roman" w:eastAsia="Times New Roman" w:hAnsi="Times New Roman" w:cs="Times New Roman"/>
          <w:sz w:val="24"/>
          <w:szCs w:val="24"/>
        </w:rPr>
        <w:t>, T. P. 1996. Solute Dynamics. Methods in Stream Ecology, 145-160.</w:t>
      </w:r>
    </w:p>
    <w:p w14:paraId="10E7BBA0"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E0FAF97" w14:textId="1770547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Willis, C. G. </w:t>
      </w:r>
      <w:proofErr w:type="spellStart"/>
      <w:r w:rsidRPr="000425FC">
        <w:rPr>
          <w:rFonts w:ascii="Times New Roman" w:eastAsia="Times New Roman" w:hAnsi="Times New Roman" w:cs="Times New Roman"/>
          <w:sz w:val="24"/>
          <w:szCs w:val="24"/>
        </w:rPr>
        <w:t>Ruhfel</w:t>
      </w:r>
      <w:proofErr w:type="spellEnd"/>
      <w:r w:rsidRPr="000425FC">
        <w:rPr>
          <w:rFonts w:ascii="Times New Roman" w:eastAsia="Times New Roman" w:hAnsi="Times New Roman" w:cs="Times New Roman"/>
          <w:sz w:val="24"/>
          <w:szCs w:val="24"/>
        </w:rPr>
        <w:t>, B. Primack, R. B. Miller-Rushing, A. J. Davis, C. C. 2008. Phylogenetic patterns of species loss in Thoreau’s woods are driven by climate change. PNAS, 105(44), 17029-17033.</w:t>
      </w:r>
    </w:p>
    <w:p w14:paraId="186FDE53"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5C0671" w14:textId="4F8DFFA4" w:rsidR="003E7416" w:rsidRPr="000425FC"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3E7416">
        <w:rPr>
          <w:rFonts w:ascii="Times New Roman" w:eastAsia="Times New Roman" w:hAnsi="Times New Roman" w:cs="Times New Roman"/>
          <w:sz w:val="24"/>
          <w:szCs w:val="24"/>
        </w:rPr>
        <w:t>Zuur</w:t>
      </w:r>
      <w:proofErr w:type="spellEnd"/>
      <w:r w:rsidRPr="003E7416">
        <w:rPr>
          <w:rFonts w:ascii="Times New Roman" w:eastAsia="Times New Roman" w:hAnsi="Times New Roman" w:cs="Times New Roman"/>
          <w:sz w:val="24"/>
          <w:szCs w:val="24"/>
        </w:rPr>
        <w:t xml:space="preserve">, A.F., </w:t>
      </w:r>
      <w:proofErr w:type="spellStart"/>
      <w:r w:rsidRPr="003E7416">
        <w:rPr>
          <w:rFonts w:ascii="Times New Roman" w:eastAsia="Times New Roman" w:hAnsi="Times New Roman" w:cs="Times New Roman"/>
          <w:sz w:val="24"/>
          <w:szCs w:val="24"/>
        </w:rPr>
        <w:t>Ieno</w:t>
      </w:r>
      <w:proofErr w:type="spellEnd"/>
      <w:r w:rsidRPr="003E7416">
        <w:rPr>
          <w:rFonts w:ascii="Times New Roman" w:eastAsia="Times New Roman" w:hAnsi="Times New Roman" w:cs="Times New Roman"/>
          <w:sz w:val="24"/>
          <w:szCs w:val="24"/>
        </w:rPr>
        <w:t xml:space="preserve">, E.N., Walker, N.J., </w:t>
      </w:r>
      <w:proofErr w:type="spellStart"/>
      <w:r w:rsidRPr="003E7416">
        <w:rPr>
          <w:rFonts w:ascii="Times New Roman" w:eastAsia="Times New Roman" w:hAnsi="Times New Roman" w:cs="Times New Roman"/>
          <w:sz w:val="24"/>
          <w:szCs w:val="24"/>
        </w:rPr>
        <w:t>Saveliev</w:t>
      </w:r>
      <w:proofErr w:type="spellEnd"/>
      <w:r w:rsidRPr="003E7416">
        <w:rPr>
          <w:rFonts w:ascii="Times New Roman" w:eastAsia="Times New Roman" w:hAnsi="Times New Roman" w:cs="Times New Roman"/>
          <w:sz w:val="24"/>
          <w:szCs w:val="24"/>
        </w:rPr>
        <w:t>, A.A., and Smith, G.M. 2009. Mixed effects models and extensions in ecology with R. Springer, New York.</w:t>
      </w:r>
    </w:p>
    <w:sectPr w:rsidR="003E7416" w:rsidRPr="000425FC" w:rsidSect="00623196">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Clay" w:date="2020-07-22T19:41:00Z" w:initials="C">
    <w:p w14:paraId="55ED958C" w14:textId="5B615345" w:rsidR="002C1830" w:rsidRDefault="002C1830">
      <w:pPr>
        <w:pStyle w:val="CommentText"/>
      </w:pPr>
      <w:r>
        <w:rPr>
          <w:rStyle w:val="CommentReference"/>
        </w:rPr>
        <w:annotationRef/>
      </w:r>
      <w:r>
        <w:t xml:space="preserve">Acknowledge Alexandra </w:t>
      </w:r>
      <w:proofErr w:type="spellStart"/>
      <w:r>
        <w:t>Ponette</w:t>
      </w:r>
      <w:proofErr w:type="spellEnd"/>
      <w:r>
        <w:t>-González for the map and Sally Entrekin for early discussions about study design.</w:t>
      </w:r>
    </w:p>
  </w:comment>
  <w:comment w:id="3" w:author="Clay" w:date="2020-07-22T19:41:00Z" w:initials="C">
    <w:p w14:paraId="2E05EB2D" w14:textId="2AF31725" w:rsidR="002C1830" w:rsidRDefault="002C1830">
      <w:pPr>
        <w:pStyle w:val="CommentText"/>
      </w:pPr>
      <w:r>
        <w:rPr>
          <w:rStyle w:val="CommentReference"/>
        </w:rPr>
        <w:annotationRef/>
      </w:r>
      <w:r>
        <w:t>Get all this shit filled out</w:t>
      </w:r>
    </w:p>
  </w:comment>
  <w:comment w:id="4" w:author="Clay" w:date="2020-07-22T19:41:00Z" w:initials="C">
    <w:p w14:paraId="4ACBA7C7" w14:textId="3EF4D98D" w:rsidR="002C1830" w:rsidRDefault="002C1830">
      <w:pPr>
        <w:pStyle w:val="CommentText"/>
      </w:pPr>
      <w:r>
        <w:rPr>
          <w:rStyle w:val="CommentReference"/>
        </w:rPr>
        <w:annotationRef/>
      </w:r>
      <w:r>
        <w:t>Get all this shit filled out</w:t>
      </w:r>
    </w:p>
  </w:comment>
  <w:comment w:id="5" w:author="Clay" w:date="2020-07-22T19:41:00Z" w:initials="C">
    <w:p w14:paraId="5BDEFA0E" w14:textId="5700B35E" w:rsidR="002C1830" w:rsidRDefault="002C1830">
      <w:pPr>
        <w:pStyle w:val="CommentText"/>
      </w:pPr>
      <w:r>
        <w:rPr>
          <w:rStyle w:val="CommentReference"/>
        </w:rPr>
        <w:annotationRef/>
      </w:r>
      <w:r>
        <w:t xml:space="preserve">I think you should zoom out slightly with a different intro sentence about how forests cycle nutrients between the canopy and soils.  Then seasonal leaf/needle loss and defoliation being two </w:t>
      </w:r>
      <w:proofErr w:type="spellStart"/>
      <w:r>
        <w:t>mechansms</w:t>
      </w:r>
      <w:proofErr w:type="spellEnd"/>
      <w:r>
        <w:t xml:space="preserve"> that return </w:t>
      </w:r>
      <w:proofErr w:type="spellStart"/>
      <w:r>
        <w:t>return</w:t>
      </w:r>
      <w:proofErr w:type="spellEnd"/>
      <w:r>
        <w:t xml:space="preserve"> organic matter to the forest floor.  Then insects </w:t>
      </w:r>
    </w:p>
  </w:comment>
  <w:comment w:id="14" w:author="Clay" w:date="2020-07-22T19:41:00Z" w:initials="C">
    <w:p w14:paraId="0B5B8BA3" w14:textId="44CD19B7" w:rsidR="002C1830" w:rsidRDefault="002C1830">
      <w:pPr>
        <w:pStyle w:val="CommentText"/>
      </w:pPr>
      <w:r>
        <w:rPr>
          <w:rStyle w:val="CommentReference"/>
        </w:rPr>
        <w:annotationRef/>
      </w:r>
      <w:r>
        <w:t xml:space="preserve">  Can you add another example about fire, an example about insects, then conclude with what is written here?</w:t>
      </w:r>
    </w:p>
  </w:comment>
  <w:comment w:id="24" w:author="Clay" w:date="2020-07-22T19:41:00Z" w:initials="C">
    <w:p w14:paraId="73D1E4CD" w14:textId="54E3AEFD" w:rsidR="002C1830" w:rsidRDefault="002C1830">
      <w:pPr>
        <w:pStyle w:val="CommentText"/>
      </w:pPr>
      <w:r>
        <w:rPr>
          <w:rStyle w:val="CommentReference"/>
        </w:rPr>
        <w:annotationRef/>
      </w:r>
      <w:r>
        <w:t>This transitions better from above</w:t>
      </w:r>
    </w:p>
  </w:comment>
  <w:comment w:id="27" w:author="Clay" w:date="2020-07-22T19:41:00Z" w:initials="C">
    <w:p w14:paraId="298B2F8C" w14:textId="204C9787" w:rsidR="002C1830" w:rsidRDefault="002C1830">
      <w:pPr>
        <w:pStyle w:val="CommentText"/>
      </w:pPr>
      <w:r>
        <w:rPr>
          <w:rStyle w:val="CommentReference"/>
        </w:rPr>
        <w:annotationRef/>
      </w:r>
      <w:r>
        <w:t>Use griffin and turner from below</w:t>
      </w:r>
    </w:p>
  </w:comment>
  <w:comment w:id="29" w:author="Clay" w:date="2020-07-22T19:41:00Z" w:initials="C">
    <w:p w14:paraId="0D8CE684" w14:textId="4B0DED83" w:rsidR="002C1830" w:rsidRDefault="002C1830">
      <w:pPr>
        <w:pStyle w:val="CommentText"/>
      </w:pPr>
      <w:r>
        <w:rPr>
          <w:rStyle w:val="CommentReference"/>
        </w:rPr>
        <w:annotationRef/>
      </w:r>
      <w:r>
        <w:t>Cite griffin and turner above as evidence that forest insect can increase N availability.</w:t>
      </w:r>
    </w:p>
  </w:comment>
  <w:comment w:id="35" w:author="Clay" w:date="2020-07-22T19:41:00Z" w:initials="C">
    <w:p w14:paraId="5FF9A33C" w14:textId="6B6E2586" w:rsidR="002C1830" w:rsidRDefault="002C1830">
      <w:pPr>
        <w:pStyle w:val="CommentText"/>
      </w:pPr>
      <w:r>
        <w:rPr>
          <w:rStyle w:val="CommentReference"/>
        </w:rPr>
        <w:annotationRef/>
      </w:r>
      <w:r>
        <w:t>Not sure wtf is going on with that figure, but you’ll need to fix that and the caption so they are in the margins.  Are you using the “insert” command to bring them in?</w:t>
      </w:r>
    </w:p>
  </w:comment>
  <w:comment w:id="38" w:author="Clay" w:date="2020-07-22T19:41:00Z" w:initials="C">
    <w:p w14:paraId="69765D34" w14:textId="49694EB0" w:rsidR="002C1830" w:rsidRDefault="002C1830">
      <w:pPr>
        <w:pStyle w:val="CommentText"/>
      </w:pPr>
      <w:r>
        <w:rPr>
          <w:rStyle w:val="CommentReference"/>
        </w:rPr>
        <w:annotationRef/>
      </w:r>
      <w:r>
        <w:t>Be consistent with dates here and throughout.  Check grad school formatting requirements</w:t>
      </w:r>
    </w:p>
  </w:comment>
  <w:comment w:id="39" w:author="Clay" w:date="2020-07-22T19:41:00Z" w:initials="C">
    <w:p w14:paraId="569F7A20" w14:textId="48EACAC0" w:rsidR="002C1830" w:rsidRDefault="002C1830">
      <w:pPr>
        <w:pStyle w:val="CommentText"/>
      </w:pPr>
      <w:r>
        <w:rPr>
          <w:rStyle w:val="CommentReference"/>
        </w:rPr>
        <w:annotationRef/>
      </w:r>
      <w:r>
        <w:t>Fix this date to your last collection in Sep 2016</w:t>
      </w:r>
    </w:p>
  </w:comment>
  <w:comment w:id="53" w:author="Clay" w:date="2020-07-22T19:41:00Z" w:initials="C">
    <w:p w14:paraId="643B7A89" w14:textId="0C940EB9" w:rsidR="002C1830" w:rsidRDefault="002C1830">
      <w:pPr>
        <w:pStyle w:val="CommentText"/>
      </w:pPr>
      <w:r>
        <w:rPr>
          <w:rStyle w:val="CommentReference"/>
        </w:rPr>
        <w:annotationRef/>
      </w:r>
      <w:r>
        <w:t>Fix this figure now that you have the data</w:t>
      </w:r>
    </w:p>
  </w:comment>
  <w:comment w:id="55" w:author="Clay" w:date="2020-07-22T19:41:00Z" w:initials="C">
    <w:p w14:paraId="21C73775" w14:textId="777075A5" w:rsidR="002C1830" w:rsidRDefault="002C1830">
      <w:pPr>
        <w:pStyle w:val="CommentText"/>
      </w:pPr>
      <w:r>
        <w:rPr>
          <w:rStyle w:val="CommentReference"/>
        </w:rPr>
        <w:annotationRef/>
      </w:r>
      <w:r>
        <w:t>Did you rerun your data with ammonium and nitrate?  Put the new results in here</w:t>
      </w:r>
    </w:p>
  </w:comment>
  <w:comment w:id="57" w:author="Clay" w:date="2020-07-22T19:41:00Z" w:initials="C">
    <w:p w14:paraId="0E3B498A" w14:textId="35937884" w:rsidR="002C1830" w:rsidRDefault="002C1830">
      <w:pPr>
        <w:pStyle w:val="CommentText"/>
      </w:pPr>
      <w:r>
        <w:rPr>
          <w:rStyle w:val="CommentReference"/>
        </w:rPr>
        <w:annotationRef/>
      </w:r>
      <w:r>
        <w:t>Or whatever…something to give additional context.</w:t>
      </w:r>
    </w:p>
  </w:comment>
  <w:comment w:id="60" w:author="Neziri Izak - OHS" w:date="2020-07-22T19:41:00Z" w:initials="NI-O">
    <w:p w14:paraId="541DB0A7" w14:textId="2705F8DF" w:rsidR="002C1830" w:rsidRDefault="002C1830">
      <w:pPr>
        <w:pStyle w:val="CommentText"/>
      </w:pPr>
      <w:r>
        <w:rPr>
          <w:rStyle w:val="CommentReference"/>
        </w:rPr>
        <w:annotationRef/>
      </w:r>
      <w:r>
        <w:t>From clear cutting. Am I able to use something like this?</w:t>
      </w:r>
    </w:p>
  </w:comment>
  <w:comment w:id="59" w:author="Clay" w:date="2020-07-22T19:41:00Z" w:initials="C">
    <w:p w14:paraId="343041C5" w14:textId="480B9ACB" w:rsidR="002C1830" w:rsidRDefault="002C1830">
      <w:pPr>
        <w:pStyle w:val="CommentText"/>
      </w:pPr>
      <w:r>
        <w:rPr>
          <w:rStyle w:val="CommentReference"/>
        </w:rPr>
        <w:annotationRef/>
      </w:r>
      <w:r>
        <w:t>I’m not sure what you’re trying to say here.  I don’t understand how this would lead to higher NH4 in low budworm stands.</w:t>
      </w:r>
    </w:p>
  </w:comment>
  <w:comment w:id="64" w:author="Clay" w:date="2020-07-22T19:41:00Z" w:initials="C">
    <w:p w14:paraId="5DEE9963" w14:textId="515916C6" w:rsidR="002C1830" w:rsidRDefault="002C1830">
      <w:pPr>
        <w:pStyle w:val="CommentText"/>
      </w:pPr>
      <w:r>
        <w:rPr>
          <w:rStyle w:val="CommentReference"/>
        </w:rPr>
        <w:annotationRef/>
      </w:r>
      <w:r>
        <w:t>How does this support the idea of increased N loss as organisms feeding increase?</w:t>
      </w:r>
    </w:p>
  </w:comment>
  <w:comment w:id="71" w:author="Clay" w:date="2020-07-22T19:41:00Z" w:initials="C">
    <w:p w14:paraId="7E387B39" w14:textId="0E7C70D9" w:rsidR="002C1830" w:rsidRDefault="002C1830">
      <w:pPr>
        <w:pStyle w:val="CommentText"/>
      </w:pPr>
      <w:r>
        <w:rPr>
          <w:rStyle w:val="CommentReference"/>
        </w:rPr>
        <w:annotationRef/>
      </w:r>
      <w:r>
        <w:t>Super/sub script</w:t>
      </w:r>
    </w:p>
  </w:comment>
  <w:comment w:id="79" w:author="Clay" w:date="2020-07-22T19:41:00Z" w:initials="C">
    <w:p w14:paraId="487F6F8C" w14:textId="698B5FDA" w:rsidR="002C1830" w:rsidRDefault="002C1830">
      <w:pPr>
        <w:pStyle w:val="CommentText"/>
      </w:pPr>
      <w:r>
        <w:rPr>
          <w:rStyle w:val="CommentReference"/>
        </w:rPr>
        <w:annotationRef/>
      </w:r>
      <w:r>
        <w:t>This might even be better above where you are arguing for increased ammonium and nitrate through the feeding season</w:t>
      </w:r>
    </w:p>
  </w:comment>
  <w:comment w:id="95" w:author="Clay" w:date="2020-07-22T19:41:00Z" w:initials="C">
    <w:p w14:paraId="3648CA97" w14:textId="0E1350A1" w:rsidR="002C1830" w:rsidRDefault="002C1830">
      <w:pPr>
        <w:pStyle w:val="CommentText"/>
      </w:pPr>
      <w:r>
        <w:rPr>
          <w:rStyle w:val="CommentReference"/>
        </w:rPr>
        <w:annotationRef/>
      </w:r>
      <w:r>
        <w:t>How?  Increase, decrease?  Implications for soils or export to watersheds?</w:t>
      </w:r>
    </w:p>
  </w:comment>
  <w:comment w:id="89" w:author="Clay" w:date="2020-07-22T19:41:00Z" w:initials="C">
    <w:p w14:paraId="1596DC5E" w14:textId="0C8602FC" w:rsidR="002C1830" w:rsidRDefault="002C1830">
      <w:pPr>
        <w:pStyle w:val="CommentText"/>
      </w:pPr>
      <w:r>
        <w:rPr>
          <w:rStyle w:val="CommentReference"/>
        </w:rPr>
        <w:annotationRef/>
      </w:r>
      <w:r>
        <w:t>We need to work on this.  Where is your N result and water result?</w:t>
      </w:r>
    </w:p>
  </w:comment>
  <w:comment w:id="109" w:author="Clay" w:date="2020-07-22T19:41:00Z" w:initials="C">
    <w:p w14:paraId="451E53EF" w14:textId="3E2DB474" w:rsidR="002C1830" w:rsidRDefault="002C1830">
      <w:pPr>
        <w:pStyle w:val="CommentText"/>
      </w:pPr>
      <w:r>
        <w:rPr>
          <w:rStyle w:val="CommentReference"/>
        </w:rPr>
        <w:annotationRef/>
      </w:r>
      <w:r>
        <w:t>High budworm?  Low budworm?  Both?</w:t>
      </w:r>
    </w:p>
  </w:comment>
  <w:comment w:id="111" w:author="Clay" w:date="2020-07-22T19:41:00Z" w:initials="C">
    <w:p w14:paraId="667C28FA" w14:textId="394A65F7" w:rsidR="002C1830" w:rsidRDefault="002C1830">
      <w:pPr>
        <w:pStyle w:val="CommentText"/>
      </w:pPr>
      <w:r>
        <w:rPr>
          <w:rStyle w:val="CommentReference"/>
        </w:rPr>
        <w:annotationRef/>
      </w:r>
      <w:r>
        <w:t>I think I would rather you draw all these results and discussion together into a conclusion that also reflects on the issue of bigger insect outbreaks with future climate change.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5ED958C" w15:done="0"/>
  <w15:commentEx w15:paraId="2E05EB2D" w15:done="0"/>
  <w15:commentEx w15:paraId="4ACBA7C7" w15:done="0"/>
  <w15:commentEx w15:paraId="5BDEFA0E" w15:done="0"/>
  <w15:commentEx w15:paraId="0B5B8BA3" w15:done="0"/>
  <w15:commentEx w15:paraId="73D1E4CD" w15:done="0"/>
  <w15:commentEx w15:paraId="298B2F8C" w15:done="0"/>
  <w15:commentEx w15:paraId="0D8CE684" w15:done="0"/>
  <w15:commentEx w15:paraId="5FF9A33C" w15:done="0"/>
  <w15:commentEx w15:paraId="69765D34" w15:done="0"/>
  <w15:commentEx w15:paraId="569F7A20" w15:done="0"/>
  <w15:commentEx w15:paraId="643B7A89" w15:done="0"/>
  <w15:commentEx w15:paraId="21C73775" w15:done="0"/>
  <w15:commentEx w15:paraId="0E3B498A" w15:done="0"/>
  <w15:commentEx w15:paraId="541DB0A7" w15:done="0"/>
  <w15:commentEx w15:paraId="343041C5" w15:done="0"/>
  <w15:commentEx w15:paraId="5DEE9963" w15:done="0"/>
  <w15:commentEx w15:paraId="7E387B39" w15:done="0"/>
  <w15:commentEx w15:paraId="487F6F8C" w15:done="0"/>
  <w15:commentEx w15:paraId="3648CA97" w15:done="0"/>
  <w15:commentEx w15:paraId="1596DC5E" w15:done="0"/>
  <w15:commentEx w15:paraId="451E53EF" w15:done="0"/>
  <w15:commentEx w15:paraId="667C28F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BAE4BD" w16cex:dateUtc="2020-07-16T21: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5ED958C" w16cid:durableId="22C4274E"/>
  <w16cid:commentId w16cid:paraId="2E05EB2D" w16cid:durableId="22C4274F"/>
  <w16cid:commentId w16cid:paraId="4ACBA7C7" w16cid:durableId="22C42750"/>
  <w16cid:commentId w16cid:paraId="5BDEFA0E" w16cid:durableId="22876E97"/>
  <w16cid:commentId w16cid:paraId="0B5B8BA3" w16cid:durableId="22C42753"/>
  <w16cid:commentId w16cid:paraId="73D1E4CD" w16cid:durableId="22C42756"/>
  <w16cid:commentId w16cid:paraId="298B2F8C" w16cid:durableId="22C42757"/>
  <w16cid:commentId w16cid:paraId="0D8CE684" w16cid:durableId="22C42758"/>
  <w16cid:commentId w16cid:paraId="5FF9A33C" w16cid:durableId="22C42759"/>
  <w16cid:commentId w16cid:paraId="69765D34" w16cid:durableId="22C4275A"/>
  <w16cid:commentId w16cid:paraId="569F7A20" w16cid:durableId="22C4275B"/>
  <w16cid:commentId w16cid:paraId="643B7A89" w16cid:durableId="22C42760"/>
  <w16cid:commentId w16cid:paraId="21C73775" w16cid:durableId="22C42761"/>
  <w16cid:commentId w16cid:paraId="0E3B498A" w16cid:durableId="22C42762"/>
  <w16cid:commentId w16cid:paraId="541DB0A7" w16cid:durableId="22BAE4BD"/>
  <w16cid:commentId w16cid:paraId="343041C5" w16cid:durableId="22C42764"/>
  <w16cid:commentId w16cid:paraId="5DEE9963" w16cid:durableId="22C42765"/>
  <w16cid:commentId w16cid:paraId="7E387B39" w16cid:durableId="22C42766"/>
  <w16cid:commentId w16cid:paraId="487F6F8C" w16cid:durableId="22C42769"/>
  <w16cid:commentId w16cid:paraId="3648CA97" w16cid:durableId="22B6CC39"/>
  <w16cid:commentId w16cid:paraId="1596DC5E" w16cid:durableId="22C4276B"/>
  <w16cid:commentId w16cid:paraId="451E53EF" w16cid:durableId="22C4276D"/>
  <w16cid:commentId w16cid:paraId="667C28FA" w16cid:durableId="22C427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F934AF" w14:textId="77777777" w:rsidR="001C0930" w:rsidRDefault="001C0930">
      <w:pPr>
        <w:spacing w:after="0" w:line="240" w:lineRule="auto"/>
      </w:pPr>
      <w:r>
        <w:separator/>
      </w:r>
    </w:p>
  </w:endnote>
  <w:endnote w:type="continuationSeparator" w:id="0">
    <w:p w14:paraId="0CECD4B0" w14:textId="77777777" w:rsidR="001C0930" w:rsidRDefault="001C09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1915146"/>
      <w:docPartObj>
        <w:docPartGallery w:val="Page Numbers (Bottom of Page)"/>
        <w:docPartUnique/>
      </w:docPartObj>
    </w:sdtPr>
    <w:sdtEndPr>
      <w:rPr>
        <w:noProof/>
      </w:rPr>
    </w:sdtEndPr>
    <w:sdtContent>
      <w:p w14:paraId="21186F52" w14:textId="00CF6763" w:rsidR="002C1830" w:rsidRDefault="002C1830">
        <w:pPr>
          <w:pStyle w:val="Footer"/>
          <w:jc w:val="center"/>
        </w:pPr>
        <w:r>
          <w:fldChar w:fldCharType="begin"/>
        </w:r>
        <w:r>
          <w:instrText xml:space="preserve"> PAGE   \* MERGEFORMAT </w:instrText>
        </w:r>
        <w:r>
          <w:fldChar w:fldCharType="separate"/>
        </w:r>
        <w:r>
          <w:rPr>
            <w:noProof/>
          </w:rPr>
          <w:t>7</w:t>
        </w:r>
        <w:r>
          <w:rPr>
            <w:noProof/>
          </w:rPr>
          <w:fldChar w:fldCharType="end"/>
        </w:r>
      </w:p>
    </w:sdtContent>
  </w:sdt>
  <w:p w14:paraId="098B9F08" w14:textId="77777777" w:rsidR="002C1830" w:rsidRDefault="002C1830">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5900639"/>
      <w:docPartObj>
        <w:docPartGallery w:val="Page Numbers (Bottom of Page)"/>
        <w:docPartUnique/>
      </w:docPartObj>
    </w:sdtPr>
    <w:sdtEndPr>
      <w:rPr>
        <w:noProof/>
      </w:rPr>
    </w:sdtEndPr>
    <w:sdtContent>
      <w:p w14:paraId="2E53F7AC" w14:textId="57D64B98" w:rsidR="002C1830" w:rsidRDefault="002C1830">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186F56B" w14:textId="77777777" w:rsidR="002C1830" w:rsidRDefault="002C18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939316" w14:textId="77777777" w:rsidR="001C0930" w:rsidRDefault="001C0930">
      <w:pPr>
        <w:spacing w:after="0" w:line="240" w:lineRule="auto"/>
      </w:pPr>
      <w:r>
        <w:separator/>
      </w:r>
    </w:p>
  </w:footnote>
  <w:footnote w:type="continuationSeparator" w:id="0">
    <w:p w14:paraId="068C8B7E" w14:textId="77777777" w:rsidR="001C0930" w:rsidRDefault="001C09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9A66F78"/>
    <w:multiLevelType w:val="hybridMultilevel"/>
    <w:tmpl w:val="8B0CB4AE"/>
    <w:lvl w:ilvl="0" w:tplc="F76448A6">
      <w:numFmt w:val="bullet"/>
      <w:lvlText w:val=""/>
      <w:lvlJc w:val="left"/>
      <w:pPr>
        <w:ind w:left="720" w:hanging="360"/>
      </w:pPr>
      <w:rPr>
        <w:rFonts w:ascii="Symbol" w:eastAsiaTheme="minorEastAsia"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eziri Izak - OHS">
    <w15:presenceInfo w15:providerId="None" w15:userId="Neziri Izak - OH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02A5A"/>
    <w:rsid w:val="00001030"/>
    <w:rsid w:val="00002CBD"/>
    <w:rsid w:val="00004298"/>
    <w:rsid w:val="0001191B"/>
    <w:rsid w:val="0001670D"/>
    <w:rsid w:val="000176D7"/>
    <w:rsid w:val="00017F11"/>
    <w:rsid w:val="000275A4"/>
    <w:rsid w:val="00030485"/>
    <w:rsid w:val="00031ED0"/>
    <w:rsid w:val="00033C10"/>
    <w:rsid w:val="000425FC"/>
    <w:rsid w:val="00052EE6"/>
    <w:rsid w:val="00053453"/>
    <w:rsid w:val="000731F4"/>
    <w:rsid w:val="000772C8"/>
    <w:rsid w:val="00081823"/>
    <w:rsid w:val="0008626F"/>
    <w:rsid w:val="0008731F"/>
    <w:rsid w:val="00087C99"/>
    <w:rsid w:val="0009519D"/>
    <w:rsid w:val="00096AE3"/>
    <w:rsid w:val="00097AE0"/>
    <w:rsid w:val="000A72DD"/>
    <w:rsid w:val="000B1000"/>
    <w:rsid w:val="000B32D9"/>
    <w:rsid w:val="000B4100"/>
    <w:rsid w:val="000B5543"/>
    <w:rsid w:val="000B66D8"/>
    <w:rsid w:val="000C47A1"/>
    <w:rsid w:val="000D2F64"/>
    <w:rsid w:val="000D3084"/>
    <w:rsid w:val="000D68A9"/>
    <w:rsid w:val="000E2596"/>
    <w:rsid w:val="000F47C1"/>
    <w:rsid w:val="000F538E"/>
    <w:rsid w:val="000F7550"/>
    <w:rsid w:val="000F75AD"/>
    <w:rsid w:val="00100763"/>
    <w:rsid w:val="001061B0"/>
    <w:rsid w:val="00107FF3"/>
    <w:rsid w:val="00111A6C"/>
    <w:rsid w:val="00121663"/>
    <w:rsid w:val="001239AE"/>
    <w:rsid w:val="001243B3"/>
    <w:rsid w:val="001322F7"/>
    <w:rsid w:val="001324EA"/>
    <w:rsid w:val="00134AA6"/>
    <w:rsid w:val="001352B1"/>
    <w:rsid w:val="001539E9"/>
    <w:rsid w:val="00163180"/>
    <w:rsid w:val="00163657"/>
    <w:rsid w:val="00163801"/>
    <w:rsid w:val="00172A83"/>
    <w:rsid w:val="001760CD"/>
    <w:rsid w:val="00176FC7"/>
    <w:rsid w:val="00177A6A"/>
    <w:rsid w:val="00180C4B"/>
    <w:rsid w:val="00180C72"/>
    <w:rsid w:val="00191A6A"/>
    <w:rsid w:val="001A0DF4"/>
    <w:rsid w:val="001A443B"/>
    <w:rsid w:val="001B10C3"/>
    <w:rsid w:val="001B7749"/>
    <w:rsid w:val="001C0930"/>
    <w:rsid w:val="001D0EFA"/>
    <w:rsid w:val="001D207E"/>
    <w:rsid w:val="001D4414"/>
    <w:rsid w:val="001D78FA"/>
    <w:rsid w:val="001E3C19"/>
    <w:rsid w:val="001F18E5"/>
    <w:rsid w:val="00202422"/>
    <w:rsid w:val="00207FE3"/>
    <w:rsid w:val="002135FE"/>
    <w:rsid w:val="00214AB6"/>
    <w:rsid w:val="00215CA2"/>
    <w:rsid w:val="00216D1C"/>
    <w:rsid w:val="0022258E"/>
    <w:rsid w:val="00235E3E"/>
    <w:rsid w:val="002414A3"/>
    <w:rsid w:val="00243CE1"/>
    <w:rsid w:val="00252772"/>
    <w:rsid w:val="00257055"/>
    <w:rsid w:val="002714A2"/>
    <w:rsid w:val="00272062"/>
    <w:rsid w:val="00281141"/>
    <w:rsid w:val="00282F8B"/>
    <w:rsid w:val="002923FD"/>
    <w:rsid w:val="002942DB"/>
    <w:rsid w:val="002B0546"/>
    <w:rsid w:val="002B549F"/>
    <w:rsid w:val="002C1830"/>
    <w:rsid w:val="002C284D"/>
    <w:rsid w:val="002D6B05"/>
    <w:rsid w:val="002E09C5"/>
    <w:rsid w:val="002E11AF"/>
    <w:rsid w:val="002E6C81"/>
    <w:rsid w:val="002E78C6"/>
    <w:rsid w:val="002F3E7B"/>
    <w:rsid w:val="002F4509"/>
    <w:rsid w:val="002F5AD9"/>
    <w:rsid w:val="00302A72"/>
    <w:rsid w:val="00310614"/>
    <w:rsid w:val="00314DEC"/>
    <w:rsid w:val="0031750B"/>
    <w:rsid w:val="00317DE0"/>
    <w:rsid w:val="00317F8C"/>
    <w:rsid w:val="00335F61"/>
    <w:rsid w:val="00336636"/>
    <w:rsid w:val="00336661"/>
    <w:rsid w:val="00336E3B"/>
    <w:rsid w:val="00344C48"/>
    <w:rsid w:val="00351B70"/>
    <w:rsid w:val="00363FB5"/>
    <w:rsid w:val="00373DA7"/>
    <w:rsid w:val="00375127"/>
    <w:rsid w:val="0039178B"/>
    <w:rsid w:val="0039393C"/>
    <w:rsid w:val="00395401"/>
    <w:rsid w:val="003963CA"/>
    <w:rsid w:val="003A0528"/>
    <w:rsid w:val="003A7FCA"/>
    <w:rsid w:val="003B174F"/>
    <w:rsid w:val="003C3DDA"/>
    <w:rsid w:val="003C4EA8"/>
    <w:rsid w:val="003D1D16"/>
    <w:rsid w:val="003E7416"/>
    <w:rsid w:val="003F07F7"/>
    <w:rsid w:val="003F1573"/>
    <w:rsid w:val="003F3A2D"/>
    <w:rsid w:val="003F3AB3"/>
    <w:rsid w:val="00400365"/>
    <w:rsid w:val="00403714"/>
    <w:rsid w:val="0041185A"/>
    <w:rsid w:val="00412759"/>
    <w:rsid w:val="004162F7"/>
    <w:rsid w:val="00421E56"/>
    <w:rsid w:val="00422551"/>
    <w:rsid w:val="00433FA3"/>
    <w:rsid w:val="00441437"/>
    <w:rsid w:val="00452631"/>
    <w:rsid w:val="004541A4"/>
    <w:rsid w:val="004545ED"/>
    <w:rsid w:val="00462FD5"/>
    <w:rsid w:val="004726F9"/>
    <w:rsid w:val="00472771"/>
    <w:rsid w:val="00481569"/>
    <w:rsid w:val="00482066"/>
    <w:rsid w:val="004901A2"/>
    <w:rsid w:val="004943EC"/>
    <w:rsid w:val="004A26E2"/>
    <w:rsid w:val="004A5C50"/>
    <w:rsid w:val="004A7A0A"/>
    <w:rsid w:val="004D0407"/>
    <w:rsid w:val="004D0687"/>
    <w:rsid w:val="004E2B05"/>
    <w:rsid w:val="004E4F96"/>
    <w:rsid w:val="004E6BB4"/>
    <w:rsid w:val="004F0ECC"/>
    <w:rsid w:val="004F5D64"/>
    <w:rsid w:val="004F6786"/>
    <w:rsid w:val="00513527"/>
    <w:rsid w:val="00515E08"/>
    <w:rsid w:val="00522A9B"/>
    <w:rsid w:val="005314C2"/>
    <w:rsid w:val="00533C98"/>
    <w:rsid w:val="00540744"/>
    <w:rsid w:val="00540897"/>
    <w:rsid w:val="005528A9"/>
    <w:rsid w:val="00564003"/>
    <w:rsid w:val="00564E53"/>
    <w:rsid w:val="005722DF"/>
    <w:rsid w:val="005731F3"/>
    <w:rsid w:val="005738BB"/>
    <w:rsid w:val="00573D7B"/>
    <w:rsid w:val="0058757A"/>
    <w:rsid w:val="00587EC8"/>
    <w:rsid w:val="005940EF"/>
    <w:rsid w:val="00597A2A"/>
    <w:rsid w:val="00597DF9"/>
    <w:rsid w:val="005A26EC"/>
    <w:rsid w:val="005A4ADD"/>
    <w:rsid w:val="005A62BD"/>
    <w:rsid w:val="005A68F6"/>
    <w:rsid w:val="005B04A4"/>
    <w:rsid w:val="005B48A4"/>
    <w:rsid w:val="005B4BB7"/>
    <w:rsid w:val="005C5449"/>
    <w:rsid w:val="005C5AFF"/>
    <w:rsid w:val="005C6D9C"/>
    <w:rsid w:val="005C7664"/>
    <w:rsid w:val="005D237C"/>
    <w:rsid w:val="005E0D9D"/>
    <w:rsid w:val="005E78C4"/>
    <w:rsid w:val="005E7E67"/>
    <w:rsid w:val="006122BD"/>
    <w:rsid w:val="00621479"/>
    <w:rsid w:val="006221D9"/>
    <w:rsid w:val="00623196"/>
    <w:rsid w:val="006238CE"/>
    <w:rsid w:val="006242DB"/>
    <w:rsid w:val="00624841"/>
    <w:rsid w:val="0063048D"/>
    <w:rsid w:val="00635746"/>
    <w:rsid w:val="006463F6"/>
    <w:rsid w:val="006470BE"/>
    <w:rsid w:val="0064744E"/>
    <w:rsid w:val="006522D5"/>
    <w:rsid w:val="0065520E"/>
    <w:rsid w:val="00655A30"/>
    <w:rsid w:val="00667969"/>
    <w:rsid w:val="0067052F"/>
    <w:rsid w:val="00672BA5"/>
    <w:rsid w:val="006740C8"/>
    <w:rsid w:val="006767D3"/>
    <w:rsid w:val="00684F3D"/>
    <w:rsid w:val="00695E66"/>
    <w:rsid w:val="006A1EA4"/>
    <w:rsid w:val="006A30E7"/>
    <w:rsid w:val="006B24B5"/>
    <w:rsid w:val="006B3408"/>
    <w:rsid w:val="006B5FA2"/>
    <w:rsid w:val="006B7EA7"/>
    <w:rsid w:val="006C08DD"/>
    <w:rsid w:val="006D1A3A"/>
    <w:rsid w:val="006E57E9"/>
    <w:rsid w:val="006F1D7E"/>
    <w:rsid w:val="006F2DB8"/>
    <w:rsid w:val="00704DFA"/>
    <w:rsid w:val="00704EAB"/>
    <w:rsid w:val="00720435"/>
    <w:rsid w:val="00720826"/>
    <w:rsid w:val="00724BB8"/>
    <w:rsid w:val="0073326E"/>
    <w:rsid w:val="00733838"/>
    <w:rsid w:val="00746AB7"/>
    <w:rsid w:val="00746D96"/>
    <w:rsid w:val="00753C2F"/>
    <w:rsid w:val="00754A94"/>
    <w:rsid w:val="00761844"/>
    <w:rsid w:val="007626F7"/>
    <w:rsid w:val="00784890"/>
    <w:rsid w:val="00794F2B"/>
    <w:rsid w:val="00795CA7"/>
    <w:rsid w:val="007A1270"/>
    <w:rsid w:val="007A2BDD"/>
    <w:rsid w:val="007A2DDE"/>
    <w:rsid w:val="007A459D"/>
    <w:rsid w:val="007A48E1"/>
    <w:rsid w:val="007A5BB5"/>
    <w:rsid w:val="007C2178"/>
    <w:rsid w:val="007C4240"/>
    <w:rsid w:val="007D46EB"/>
    <w:rsid w:val="007F5497"/>
    <w:rsid w:val="007F59C5"/>
    <w:rsid w:val="007F6806"/>
    <w:rsid w:val="00802AE0"/>
    <w:rsid w:val="00802F59"/>
    <w:rsid w:val="008048BF"/>
    <w:rsid w:val="008250CD"/>
    <w:rsid w:val="008276E2"/>
    <w:rsid w:val="00841890"/>
    <w:rsid w:val="00841999"/>
    <w:rsid w:val="00841FDC"/>
    <w:rsid w:val="00843B48"/>
    <w:rsid w:val="00846864"/>
    <w:rsid w:val="0085150C"/>
    <w:rsid w:val="00875519"/>
    <w:rsid w:val="00893CC9"/>
    <w:rsid w:val="00894AD8"/>
    <w:rsid w:val="008957DC"/>
    <w:rsid w:val="0089758C"/>
    <w:rsid w:val="008C298B"/>
    <w:rsid w:val="008D0FEF"/>
    <w:rsid w:val="008D36EA"/>
    <w:rsid w:val="008D796E"/>
    <w:rsid w:val="008E480E"/>
    <w:rsid w:val="00902055"/>
    <w:rsid w:val="0090731E"/>
    <w:rsid w:val="00910643"/>
    <w:rsid w:val="009113F8"/>
    <w:rsid w:val="00917207"/>
    <w:rsid w:val="0092381B"/>
    <w:rsid w:val="00926533"/>
    <w:rsid w:val="00930EC7"/>
    <w:rsid w:val="009321C7"/>
    <w:rsid w:val="009349A6"/>
    <w:rsid w:val="009356E2"/>
    <w:rsid w:val="00937E5D"/>
    <w:rsid w:val="0094121F"/>
    <w:rsid w:val="0095679A"/>
    <w:rsid w:val="00960408"/>
    <w:rsid w:val="009605B3"/>
    <w:rsid w:val="0096086E"/>
    <w:rsid w:val="009652CB"/>
    <w:rsid w:val="009657EA"/>
    <w:rsid w:val="00973359"/>
    <w:rsid w:val="00974F9D"/>
    <w:rsid w:val="0098328A"/>
    <w:rsid w:val="009841B6"/>
    <w:rsid w:val="009B5A22"/>
    <w:rsid w:val="009B7BE5"/>
    <w:rsid w:val="009C1D0D"/>
    <w:rsid w:val="009C21F1"/>
    <w:rsid w:val="009C385A"/>
    <w:rsid w:val="009D5533"/>
    <w:rsid w:val="009E1204"/>
    <w:rsid w:val="009E3528"/>
    <w:rsid w:val="009E6008"/>
    <w:rsid w:val="009F3A5A"/>
    <w:rsid w:val="009F44CA"/>
    <w:rsid w:val="009F6209"/>
    <w:rsid w:val="009F63F2"/>
    <w:rsid w:val="00A0496B"/>
    <w:rsid w:val="00A06F9E"/>
    <w:rsid w:val="00A12A86"/>
    <w:rsid w:val="00A16D25"/>
    <w:rsid w:val="00A20DBE"/>
    <w:rsid w:val="00A220B1"/>
    <w:rsid w:val="00A31EB0"/>
    <w:rsid w:val="00A32005"/>
    <w:rsid w:val="00A37735"/>
    <w:rsid w:val="00A44049"/>
    <w:rsid w:val="00A4764E"/>
    <w:rsid w:val="00A47F4C"/>
    <w:rsid w:val="00A50D2A"/>
    <w:rsid w:val="00A57681"/>
    <w:rsid w:val="00A618C4"/>
    <w:rsid w:val="00A61CBA"/>
    <w:rsid w:val="00A66999"/>
    <w:rsid w:val="00A75642"/>
    <w:rsid w:val="00A7615C"/>
    <w:rsid w:val="00A76A2D"/>
    <w:rsid w:val="00A83065"/>
    <w:rsid w:val="00A86A15"/>
    <w:rsid w:val="00A9341D"/>
    <w:rsid w:val="00AA28AD"/>
    <w:rsid w:val="00AA5668"/>
    <w:rsid w:val="00AB723F"/>
    <w:rsid w:val="00AC3C34"/>
    <w:rsid w:val="00AC4678"/>
    <w:rsid w:val="00B04664"/>
    <w:rsid w:val="00B06E8D"/>
    <w:rsid w:val="00B121CA"/>
    <w:rsid w:val="00B13FC2"/>
    <w:rsid w:val="00B257F9"/>
    <w:rsid w:val="00B25CA4"/>
    <w:rsid w:val="00B3142A"/>
    <w:rsid w:val="00B471E5"/>
    <w:rsid w:val="00B5362A"/>
    <w:rsid w:val="00B5515F"/>
    <w:rsid w:val="00B71FED"/>
    <w:rsid w:val="00B75B3C"/>
    <w:rsid w:val="00B7721F"/>
    <w:rsid w:val="00B97BA9"/>
    <w:rsid w:val="00BB3B2B"/>
    <w:rsid w:val="00BC4BA4"/>
    <w:rsid w:val="00BC7435"/>
    <w:rsid w:val="00BE0DC5"/>
    <w:rsid w:val="00BE16B0"/>
    <w:rsid w:val="00BE6FDD"/>
    <w:rsid w:val="00C027C4"/>
    <w:rsid w:val="00C028A3"/>
    <w:rsid w:val="00C03521"/>
    <w:rsid w:val="00C12932"/>
    <w:rsid w:val="00C12E3F"/>
    <w:rsid w:val="00C13198"/>
    <w:rsid w:val="00C213DE"/>
    <w:rsid w:val="00C24DD2"/>
    <w:rsid w:val="00C32B58"/>
    <w:rsid w:val="00C4366C"/>
    <w:rsid w:val="00C4658D"/>
    <w:rsid w:val="00C55CE6"/>
    <w:rsid w:val="00C5783D"/>
    <w:rsid w:val="00C934EE"/>
    <w:rsid w:val="00C97580"/>
    <w:rsid w:val="00C97CB5"/>
    <w:rsid w:val="00CA16F2"/>
    <w:rsid w:val="00CB2AA5"/>
    <w:rsid w:val="00CC13BF"/>
    <w:rsid w:val="00CC1F4C"/>
    <w:rsid w:val="00CC208F"/>
    <w:rsid w:val="00CC24F4"/>
    <w:rsid w:val="00CC4768"/>
    <w:rsid w:val="00CD0FA5"/>
    <w:rsid w:val="00CE129E"/>
    <w:rsid w:val="00CE2165"/>
    <w:rsid w:val="00CE49E2"/>
    <w:rsid w:val="00CE77D0"/>
    <w:rsid w:val="00CF293D"/>
    <w:rsid w:val="00CF7D42"/>
    <w:rsid w:val="00D047D1"/>
    <w:rsid w:val="00D068B9"/>
    <w:rsid w:val="00D12355"/>
    <w:rsid w:val="00D13402"/>
    <w:rsid w:val="00D20FEC"/>
    <w:rsid w:val="00D220D6"/>
    <w:rsid w:val="00D34869"/>
    <w:rsid w:val="00D41021"/>
    <w:rsid w:val="00D41FC9"/>
    <w:rsid w:val="00D479A1"/>
    <w:rsid w:val="00D5125E"/>
    <w:rsid w:val="00D51862"/>
    <w:rsid w:val="00D614C5"/>
    <w:rsid w:val="00D61996"/>
    <w:rsid w:val="00D70F01"/>
    <w:rsid w:val="00D72EB8"/>
    <w:rsid w:val="00D7438B"/>
    <w:rsid w:val="00D74CAC"/>
    <w:rsid w:val="00D75D82"/>
    <w:rsid w:val="00D765D3"/>
    <w:rsid w:val="00D76DA6"/>
    <w:rsid w:val="00D76E1E"/>
    <w:rsid w:val="00D87A2C"/>
    <w:rsid w:val="00D91838"/>
    <w:rsid w:val="00D93B08"/>
    <w:rsid w:val="00D96C1A"/>
    <w:rsid w:val="00DA1B40"/>
    <w:rsid w:val="00DA2F5A"/>
    <w:rsid w:val="00DA66B0"/>
    <w:rsid w:val="00DB599A"/>
    <w:rsid w:val="00DB5F36"/>
    <w:rsid w:val="00DC3D92"/>
    <w:rsid w:val="00DD3085"/>
    <w:rsid w:val="00DD7134"/>
    <w:rsid w:val="00DE10F3"/>
    <w:rsid w:val="00DE1705"/>
    <w:rsid w:val="00E00AC6"/>
    <w:rsid w:val="00E02A5A"/>
    <w:rsid w:val="00E04BCB"/>
    <w:rsid w:val="00E0657B"/>
    <w:rsid w:val="00E10E0D"/>
    <w:rsid w:val="00E1157A"/>
    <w:rsid w:val="00E23D8F"/>
    <w:rsid w:val="00E30CB6"/>
    <w:rsid w:val="00E50987"/>
    <w:rsid w:val="00E53C38"/>
    <w:rsid w:val="00E67338"/>
    <w:rsid w:val="00E7265A"/>
    <w:rsid w:val="00E7500A"/>
    <w:rsid w:val="00E818AD"/>
    <w:rsid w:val="00E953B1"/>
    <w:rsid w:val="00EA2335"/>
    <w:rsid w:val="00EB0B7B"/>
    <w:rsid w:val="00EB72F0"/>
    <w:rsid w:val="00EB7C4C"/>
    <w:rsid w:val="00EB7F06"/>
    <w:rsid w:val="00EC1C75"/>
    <w:rsid w:val="00EC4AD7"/>
    <w:rsid w:val="00EC741A"/>
    <w:rsid w:val="00ED3F14"/>
    <w:rsid w:val="00ED685B"/>
    <w:rsid w:val="00EE7B95"/>
    <w:rsid w:val="00EF2626"/>
    <w:rsid w:val="00EF27FA"/>
    <w:rsid w:val="00EF47A4"/>
    <w:rsid w:val="00F004B4"/>
    <w:rsid w:val="00F0423F"/>
    <w:rsid w:val="00F06F8C"/>
    <w:rsid w:val="00F10DFC"/>
    <w:rsid w:val="00F1246B"/>
    <w:rsid w:val="00F1534E"/>
    <w:rsid w:val="00F16B8D"/>
    <w:rsid w:val="00F23B10"/>
    <w:rsid w:val="00F3455F"/>
    <w:rsid w:val="00F37CA3"/>
    <w:rsid w:val="00F477CC"/>
    <w:rsid w:val="00F5320C"/>
    <w:rsid w:val="00F53E32"/>
    <w:rsid w:val="00F65CA4"/>
    <w:rsid w:val="00F803E3"/>
    <w:rsid w:val="00F82A83"/>
    <w:rsid w:val="00F82EBD"/>
    <w:rsid w:val="00F841B8"/>
    <w:rsid w:val="00F93FCF"/>
    <w:rsid w:val="00FA0104"/>
    <w:rsid w:val="00FA48E9"/>
    <w:rsid w:val="00FA6272"/>
    <w:rsid w:val="00FA711D"/>
    <w:rsid w:val="00FA7377"/>
    <w:rsid w:val="00FB23F1"/>
    <w:rsid w:val="00FB3225"/>
    <w:rsid w:val="00FD155F"/>
    <w:rsid w:val="00FF5A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96C2FF"/>
  <w15:docId w15:val="{36173A60-872F-4840-9C4D-9F79E86D1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 w:type="character" w:customStyle="1" w:styleId="UnresolvedMention1">
    <w:name w:val="Unresolved Mention1"/>
    <w:basedOn w:val="DefaultParagraphFont"/>
    <w:uiPriority w:val="99"/>
    <w:semiHidden/>
    <w:unhideWhenUsed/>
    <w:rsid w:val="00163801"/>
    <w:rPr>
      <w:color w:val="605E5C"/>
      <w:shd w:val="clear" w:color="auto" w:fill="E1DFDD"/>
    </w:rPr>
  </w:style>
  <w:style w:type="character" w:customStyle="1" w:styleId="UnresolvedMention2">
    <w:name w:val="Unresolved Mention2"/>
    <w:basedOn w:val="DefaultParagraphFont"/>
    <w:uiPriority w:val="99"/>
    <w:semiHidden/>
    <w:unhideWhenUsed/>
    <w:rsid w:val="009E6008"/>
    <w:rPr>
      <w:color w:val="605E5C"/>
      <w:shd w:val="clear" w:color="auto" w:fill="E1DFDD"/>
    </w:rPr>
  </w:style>
  <w:style w:type="character" w:styleId="PlaceholderText">
    <w:name w:val="Placeholder Text"/>
    <w:basedOn w:val="DefaultParagraphFont"/>
    <w:uiPriority w:val="99"/>
    <w:semiHidden/>
    <w:rsid w:val="00087C99"/>
    <w:rPr>
      <w:color w:val="808080"/>
    </w:rPr>
  </w:style>
  <w:style w:type="character" w:customStyle="1" w:styleId="UnresolvedMention3">
    <w:name w:val="Unresolved Mention3"/>
    <w:basedOn w:val="DefaultParagraphFont"/>
    <w:uiPriority w:val="99"/>
    <w:semiHidden/>
    <w:unhideWhenUsed/>
    <w:rsid w:val="00ED685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9305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tiff"/><Relationship Id="rId18" Type="http://schemas.openxmlformats.org/officeDocument/2006/relationships/image" Target="media/image6.tiff"/><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9.tiff"/><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tif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DOI.org/10.1007/BF02140039" TargetMode="External"/><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hyperlink" Target="http://dx.doi.org/10.1139/cjfr-2018-0523" TargetMode="External"/><Relationship Id="rId10" Type="http://schemas.microsoft.com/office/2016/09/relationships/commentsIds" Target="commentsIds.xml"/><Relationship Id="rId19" Type="http://schemas.openxmlformats.org/officeDocument/2006/relationships/image" Target="media/image7.tif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tiff"/><Relationship Id="rId22" Type="http://schemas.microsoft.com/office/2018/08/relationships/commentsExtensible" Target="commentsExtensible.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891CC3-F7D0-4734-8CF9-6941DD41DC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3446</TotalTime>
  <Pages>45</Pages>
  <Words>9379</Words>
  <Characters>53463</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Neziri Izak - OHS</cp:lastModifiedBy>
  <cp:revision>51</cp:revision>
  <dcterms:created xsi:type="dcterms:W3CDTF">2020-07-13T19:03:00Z</dcterms:created>
  <dcterms:modified xsi:type="dcterms:W3CDTF">2020-07-23T22:59:00Z</dcterms:modified>
</cp:coreProperties>
</file>