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Levesque,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3"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4"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5"/>
      <w:r>
        <w:rPr>
          <w:rFonts w:ascii="Times New Roman" w:eastAsia="Times New Roman" w:hAnsi="Times New Roman" w:cs="Times New Roman"/>
          <w:b/>
          <w:sz w:val="28"/>
          <w:szCs w:val="28"/>
        </w:rPr>
        <w:t>INTRODUCTION</w:t>
      </w:r>
      <w:commentRangeEnd w:id="5"/>
      <w:r w:rsidR="00597DF9">
        <w:rPr>
          <w:rStyle w:val="CommentReference"/>
        </w:rPr>
        <w:commentReference w:id="5"/>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6"/>
      <w:r w:rsidR="00A76A2D">
        <w:rPr>
          <w:rStyle w:val="CommentReference"/>
        </w:rPr>
        <w:commentReference w:id="6"/>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50A71A4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61B950D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9"/>
      <w:r w:rsidR="00A618C4">
        <w:rPr>
          <w:rStyle w:val="CommentReference"/>
        </w:rPr>
        <w:commentReference w:id="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del w:id="10" w:author="Neziri Izak - OHS" w:date="2020-07-03T13:53:00Z">
        <w:r w:rsidR="00A618C4" w:rsidDel="003E7416">
          <w:rPr>
            <w:rFonts w:ascii="Times New Roman" w:eastAsia="Times New Roman" w:hAnsi="Times New Roman" w:cs="Times New Roman"/>
            <w:color w:val="000000"/>
            <w:sz w:val="24"/>
            <w:szCs w:val="24"/>
            <w:highlight w:val="white"/>
          </w:rPr>
          <w:delText xml:space="preserve">? </w:delText>
        </w:r>
        <w:r w:rsidR="001A443B" w:rsidDel="003E7416">
          <w:rPr>
            <w:rFonts w:ascii="Times New Roman" w:eastAsia="Times New Roman" w:hAnsi="Times New Roman" w:cs="Times New Roman"/>
            <w:color w:val="000000"/>
            <w:sz w:val="24"/>
            <w:szCs w:val="24"/>
            <w:highlight w:val="white"/>
          </w:rPr>
          <w:delText>Paper. I</w:delText>
        </w:r>
        <w:r w:rsidR="00A618C4" w:rsidDel="003E7416">
          <w:rPr>
            <w:rFonts w:ascii="Times New Roman" w:eastAsia="Times New Roman" w:hAnsi="Times New Roman" w:cs="Times New Roman"/>
            <w:color w:val="000000"/>
            <w:sz w:val="24"/>
            <w:szCs w:val="24"/>
            <w:highlight w:val="white"/>
          </w:rPr>
          <w:delText xml:space="preserve"> think she cites 30 years</w:delText>
        </w:r>
      </w:del>
      <w:r w:rsidR="00A618C4">
        <w:rPr>
          <w:rFonts w:ascii="Times New Roman" w:eastAsia="Times New Roman" w:hAnsi="Times New Roman" w:cs="Times New Roman"/>
          <w:color w:val="000000"/>
          <w:sz w:val="24"/>
          <w:szCs w:val="24"/>
          <w:highlight w:val="white"/>
        </w:rPr>
        <w:t>)</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1"/>
      <w:r>
        <w:rPr>
          <w:rFonts w:ascii="Times New Roman" w:eastAsia="Times New Roman" w:hAnsi="Times New Roman" w:cs="Times New Roman"/>
          <w:sz w:val="24"/>
          <w:szCs w:val="24"/>
        </w:rPr>
        <w:t>forest-stream connectivity</w:t>
      </w:r>
      <w:commentRangeEnd w:id="11"/>
      <w:r w:rsidR="004726F9">
        <w:rPr>
          <w:rStyle w:val="CommentReference"/>
        </w:rPr>
        <w:commentReference w:id="11"/>
      </w:r>
      <w:r>
        <w:rPr>
          <w:rFonts w:ascii="Times New Roman" w:eastAsia="Times New Roman" w:hAnsi="Times New Roman" w:cs="Times New Roman"/>
          <w:sz w:val="24"/>
          <w:szCs w:val="24"/>
        </w:rPr>
        <w:t xml:space="preserve">. </w:t>
      </w:r>
      <w:commentRangeStart w:id="12"/>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2"/>
      <w:r w:rsidR="00A618C4">
        <w:rPr>
          <w:rStyle w:val="CommentReference"/>
        </w:rPr>
        <w:commentReference w:id="12"/>
      </w:r>
    </w:p>
    <w:p w14:paraId="3B36D370" w14:textId="6AF59109" w:rsidR="00E02A5A" w:rsidRDefault="00AC3C34">
      <w:pPr>
        <w:pBdr>
          <w:top w:val="nil"/>
          <w:left w:val="nil"/>
          <w:bottom w:val="nil"/>
          <w:right w:val="nil"/>
          <w:between w:val="nil"/>
        </w:pBdr>
        <w:spacing w:line="480" w:lineRule="auto"/>
        <w:ind w:firstLine="720"/>
        <w:contextualSpacing/>
      </w:pPr>
      <w:commentRangeStart w:id="13"/>
      <w:r>
        <w:rPr>
          <w:rFonts w:ascii="Times New Roman" w:eastAsia="Times New Roman" w:hAnsi="Times New Roman" w:cs="Times New Roman"/>
          <w:sz w:val="24"/>
          <w:szCs w:val="24"/>
        </w:rPr>
        <w:t xml:space="preserve">This study </w:t>
      </w:r>
      <w:commentRangeEnd w:id="13"/>
      <w:r w:rsidR="004726F9">
        <w:rPr>
          <w:rStyle w:val="CommentReference"/>
        </w:rPr>
        <w:commentReference w:id="1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3CD434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4"/>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lastRenderedPageBreak/>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4"/>
      <w:r w:rsidR="002E09C5">
        <w:rPr>
          <w:rStyle w:val="CommentReference"/>
        </w:rPr>
        <w:commentReference w:id="14"/>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16"/>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16"/>
      <w:r w:rsidR="002E09C5">
        <w:rPr>
          <w:rStyle w:val="CommentReference"/>
        </w:rPr>
        <w:commentReference w:id="16"/>
      </w:r>
      <w:r>
        <w:rPr>
          <w:rFonts w:ascii="Times New Roman" w:eastAsia="Times New Roman" w:hAnsi="Times New Roman" w:cs="Times New Roman"/>
          <w:sz w:val="24"/>
          <w:szCs w:val="24"/>
        </w:rPr>
        <w:t>).</w:t>
      </w:r>
      <w:commentRangeEnd w:id="15"/>
      <w:r w:rsidR="002E09C5">
        <w:rPr>
          <w:rStyle w:val="CommentReference"/>
        </w:rPr>
        <w:commentReference w:id="15"/>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3B8DC9B"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w:t>
      </w:r>
      <w:proofErr w:type="gramStart"/>
      <w:r w:rsidR="00452631">
        <w:rPr>
          <w:rFonts w:ascii="Times New Roman" w:eastAsia="Times New Roman" w:hAnsi="Times New Roman" w:cs="Times New Roman"/>
          <w:sz w:val="24"/>
          <w:szCs w:val="24"/>
        </w:rPr>
        <w:t>insects</w:t>
      </w:r>
      <w:proofErr w:type="gramEnd"/>
      <w:r w:rsidR="00452631">
        <w:rPr>
          <w:rFonts w:ascii="Times New Roman" w:eastAsia="Times New Roman" w:hAnsi="Times New Roman" w:cs="Times New Roman"/>
          <w:sz w:val="24"/>
          <w:szCs w:val="24"/>
        </w:rPr>
        <w:t xml:space="preserve"> affect forest internal forest nutrient cycles, I studied how WSB feeding 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17"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In general, I hypothesized that WSB activity would: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lastRenderedPageBreak/>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 - 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35C077DD" w:rsidR="00D74CAC" w:rsidRDefault="00F477CC" w:rsidP="004162F7">
      <w:pPr>
        <w:spacing w:after="0" w:line="480" w:lineRule="auto"/>
        <w:ind w:firstLine="720"/>
        <w:contextualSpacing/>
        <w:rPr>
          <w:ins w:id="18" w:author="Clay" w:date="2020-07-02T11:13:00Z"/>
          <w:rFonts w:ascii="Times New Roman" w:hAnsi="Times New Roman" w:cs="Times New Roman"/>
          <w:sz w:val="24"/>
          <w:szCs w:val="24"/>
        </w:rPr>
      </w:pPr>
      <w:ins w:id="19" w:author="Neziri Izak - OHS" w:date="2020-07-02T13:53:00Z">
        <w:r>
          <w:rPr>
            <w:noProof/>
          </w:rPr>
          <w:lastRenderedPageBreak/>
          <mc:AlternateContent>
            <mc:Choice Requires="wps">
              <w:drawing>
                <wp:anchor distT="0" distB="0" distL="114300" distR="114300" simplePos="0" relativeHeight="251659776" behindDoc="0" locked="0" layoutInCell="1" allowOverlap="1" wp14:anchorId="6CDC1D95" wp14:editId="6145CACC">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v:textbox>
                  <w10:wrap type="topAndBottom"/>
                </v:shape>
              </w:pict>
            </mc:Fallback>
          </mc:AlternateContent>
        </w:r>
      </w:ins>
      <w:del w:id="20" w:author="Clay" w:date="2020-07-02T11:19:00Z">
        <w:r w:rsidR="009652CB" w:rsidRPr="009356E2" w:rsidDel="009652CB">
          <w:rPr>
            <w:i/>
            <w:iCs/>
            <w:noProof/>
            <w:lang w:eastAsia="ja-JP"/>
          </w:rPr>
          <w:drawing>
            <wp:anchor distT="0" distB="0" distL="114300" distR="114300" simplePos="0" relativeHeight="251655680" behindDoc="0" locked="0" layoutInCell="1" allowOverlap="1" wp14:anchorId="1F6DCD7A" wp14:editId="0058F483">
              <wp:simplePos x="0" y="0"/>
              <wp:positionH relativeFrom="margin">
                <wp:posOffset>-85725</wp:posOffset>
              </wp:positionH>
              <wp:positionV relativeFrom="paragraph">
                <wp:posOffset>2954655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State,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21"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lastRenderedPageBreak/>
        <w:t xml:space="preserve">where sites were also under moderately heavy tree cover. </w:t>
      </w:r>
      <w:ins w:id="22"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State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access difficulty</w:t>
      </w:r>
      <w:r w:rsidR="00D74CAC">
        <w:rPr>
          <w:rFonts w:ascii="Times New Roman" w:eastAsia="Times New Roman" w:hAnsi="Times New Roman" w:cs="Times New Roman"/>
          <w:sz w:val="24"/>
          <w:szCs w:val="24"/>
        </w:rPr>
        <w:t>.</w:t>
      </w:r>
      <w:ins w:id="23"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3EE4B730" w:rsidR="004162F7" w:rsidDel="001A443B" w:rsidRDefault="004162F7" w:rsidP="004162F7">
      <w:pPr>
        <w:spacing w:after="0" w:line="480" w:lineRule="auto"/>
        <w:ind w:firstLine="720"/>
        <w:contextualSpacing/>
        <w:rPr>
          <w:del w:id="24"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commentRangeStart w:id="25"/>
      <w:commentRangeStart w:id="26"/>
      <w:commentRangeStart w:id="27"/>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w:t>
      </w:r>
      <w:commentRangeEnd w:id="25"/>
      <w:r w:rsidR="00D74CAC">
        <w:rPr>
          <w:rStyle w:val="CommentReference"/>
        </w:rPr>
        <w:commentReference w:id="25"/>
      </w:r>
      <w:commentRangeEnd w:id="26"/>
      <w:r w:rsidR="0067052F">
        <w:rPr>
          <w:rStyle w:val="CommentReference"/>
        </w:rPr>
        <w:commentReference w:id="26"/>
      </w:r>
      <w:commentRangeEnd w:id="27"/>
      <w:r w:rsidR="0067052F">
        <w:rPr>
          <w:rStyle w:val="CommentReference"/>
        </w:rPr>
        <w:commentReference w:id="27"/>
      </w:r>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6478D45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close to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w:t>
      </w:r>
      <w:r w:rsidR="00E50987">
        <w:rPr>
          <w:rFonts w:ascii="Times New Roman" w:eastAsia="Times New Roman" w:hAnsi="Times New Roman" w:cs="Times New Roman"/>
          <w:sz w:val="24"/>
          <w:szCs w:val="24"/>
        </w:rPr>
        <w:lastRenderedPageBreak/>
        <w:t xml:space="preserve">protected by feeding </w:t>
      </w:r>
      <w:r>
        <w:rPr>
          <w:rFonts w:ascii="Times New Roman" w:eastAsia="Times New Roman" w:hAnsi="Times New Roman" w:cs="Times New Roman"/>
          <w:sz w:val="24"/>
          <w:szCs w:val="24"/>
        </w:rPr>
        <w:t>it through a PVC pipe</w:t>
      </w:r>
      <w:del w:id="28"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29"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30"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5257197E"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 samples in 2015, throughfall </w:t>
      </w:r>
      <w:r w:rsidR="004162F7">
        <w:rPr>
          <w:rFonts w:ascii="Times New Roman" w:eastAsia="Times New Roman" w:hAnsi="Times New Roman" w:cs="Times New Roman"/>
          <w:sz w:val="24"/>
          <w:szCs w:val="24"/>
        </w:rPr>
        <w:t xml:space="preserve">and rainfall collectors were taken down November </w:t>
      </w:r>
      <w:proofErr w:type="gramStart"/>
      <w:r w:rsidR="003E7416">
        <w:rPr>
          <w:rFonts w:ascii="Times New Roman" w:eastAsia="Times New Roman" w:hAnsi="Times New Roman" w:cs="Times New Roman"/>
          <w:sz w:val="24"/>
          <w:szCs w:val="24"/>
        </w:rPr>
        <w:t>5</w:t>
      </w:r>
      <w:proofErr w:type="gramEnd"/>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2016 just after snowmelt to begin sampling again.  All collectors were taken down on November 5,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A84D4B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31"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ins w:id="32"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w:t>
      </w:r>
      <w:r>
        <w:rPr>
          <w:rFonts w:ascii="Times New Roman" w:eastAsia="Times New Roman" w:hAnsi="Times New Roman" w:cs="Times New Roman"/>
          <w:sz w:val="24"/>
          <w:szCs w:val="24"/>
        </w:rPr>
        <w:lastRenderedPageBreak/>
        <w:t xml:space="preserve">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33"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3D9BA8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34" w:author="Clay" w:date="2020-07-02T11:42:00Z">
        <w:r w:rsidDel="00802F59">
          <w:rPr>
            <w:rFonts w:ascii="Times New Roman" w:eastAsia="Times New Roman" w:hAnsi="Times New Roman" w:cs="Times New Roman"/>
            <w:sz w:val="24"/>
            <w:szCs w:val="24"/>
          </w:rPr>
          <w:delText xml:space="preserve">  </w:delText>
        </w:r>
      </w:del>
    </w:p>
    <w:p w14:paraId="6E6F8E8D" w14:textId="7F5BF79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35"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36"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37"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38"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w:t>
      </w:r>
      <w:ins w:id="39"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w:lastRenderedPageBreak/>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122248D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40"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4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w:t>
      </w:r>
      <w:r>
        <w:rPr>
          <w:rFonts w:ascii="Times New Roman" w:eastAsia="Times New Roman" w:hAnsi="Times New Roman" w:cs="Times New Roman"/>
          <w:sz w:val="24"/>
          <w:szCs w:val="24"/>
        </w:rPr>
        <w:lastRenderedPageBreak/>
        <w:t xml:space="preserve">oven until constant mass. </w:t>
      </w:r>
      <w:ins w:id="42"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43"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44"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(Griffin and Turner, 2012</w:t>
      </w:r>
      <w:commentRangeStart w:id="45"/>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indicated by … </w:t>
      </w:r>
      <w:commentRangeStart w:id="46"/>
      <w:r>
        <w:rPr>
          <w:rFonts w:ascii="Times New Roman" w:eastAsia="Times New Roman" w:hAnsi="Times New Roman" w:cs="Times New Roman"/>
          <w:sz w:val="24"/>
          <w:szCs w:val="24"/>
        </w:rPr>
        <w:t>etc</w:t>
      </w:r>
      <w:commentRangeEnd w:id="46"/>
      <w:r w:rsidR="00841FDC">
        <w:rPr>
          <w:rStyle w:val="CommentReference"/>
        </w:rPr>
        <w:commentReference w:id="46"/>
      </w:r>
      <w:r>
        <w:rPr>
          <w:rFonts w:ascii="Times New Roman" w:eastAsia="Times New Roman" w:hAnsi="Times New Roman" w:cs="Times New Roman"/>
          <w:sz w:val="24"/>
          <w:szCs w:val="24"/>
        </w:rPr>
        <w:t>.</w:t>
      </w:r>
      <w:commentRangeEnd w:id="45"/>
      <w:r>
        <w:rPr>
          <w:rStyle w:val="CommentReference"/>
        </w:rPr>
        <w:commentReference w:id="45"/>
      </w:r>
    </w:p>
    <w:p w14:paraId="38604971" w14:textId="2871FE9F"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a</w:t>
      </w:r>
      <w:r w:rsidRPr="00D614C5">
        <w:rPr>
          <w:rFonts w:ascii="Times New Roman" w:eastAsia="Times New Roman" w:hAnsi="Times New Roman" w:cs="Times New Roman"/>
          <w:iCs/>
          <w:sz w:val="24"/>
          <w:szCs w:val="24"/>
          <w:u w:val="single"/>
        </w:rPr>
        <w:t>nalyses</w:t>
      </w:r>
      <w:r w:rsidR="003E7416">
        <w:rPr>
          <w:rFonts w:ascii="Times New Roman" w:eastAsia="Times New Roman" w:hAnsi="Times New Roman" w:cs="Times New Roman"/>
          <w:iCs/>
          <w:sz w:val="24"/>
          <w:szCs w:val="24"/>
          <w:u w:val="single"/>
        </w:rPr>
        <w:t xml:space="preserve"> for throughfall and soil</w:t>
      </w:r>
    </w:p>
    <w:p w14:paraId="60EE4353" w14:textId="14D576A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47"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48"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49"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lastRenderedPageBreak/>
        <w:t xml:space="preserve">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50"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51"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52"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del w:id="53"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514E591B" w:rsidR="00F53E32" w:rsidDel="005B4BB7" w:rsidRDefault="004162F7" w:rsidP="00F53E32">
      <w:pPr>
        <w:spacing w:after="0" w:line="480" w:lineRule="auto"/>
        <w:ind w:firstLine="720"/>
        <w:contextualSpacing/>
        <w:rPr>
          <w:del w:id="54" w:author="Clay" w:date="2020-07-02T12:42:00Z"/>
          <w:sz w:val="24"/>
          <w:szCs w:val="24"/>
        </w:rPr>
      </w:pPr>
      <w:commentRangeStart w:id="55"/>
      <w:r>
        <w:rPr>
          <w:rFonts w:ascii="Times New Roman" w:eastAsia="Times New Roman" w:hAnsi="Times New Roman" w:cs="Times New Roman"/>
          <w:sz w:val="24"/>
          <w:szCs w:val="24"/>
        </w:rPr>
        <w:t xml:space="preserve">All </w:t>
      </w:r>
      <w:commentRangeEnd w:id="55"/>
      <w:r w:rsidR="005B4BB7">
        <w:rPr>
          <w:rStyle w:val="CommentReference"/>
        </w:rPr>
        <w:commentReference w:id="55"/>
      </w:r>
      <w:r>
        <w:rPr>
          <w:rFonts w:ascii="Times New Roman" w:eastAsia="Times New Roman" w:hAnsi="Times New Roman" w:cs="Times New Roman"/>
          <w:sz w:val="24"/>
          <w:szCs w:val="24"/>
        </w:rPr>
        <w:t>data was analyzed in R</w:t>
      </w:r>
      <w:ins w:id="56"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57"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and net nitrification/mineralization through </w:t>
      </w:r>
      <w:commentRangeStart w:id="58"/>
      <w:r>
        <w:rPr>
          <w:rFonts w:ascii="Times New Roman" w:eastAsia="Times New Roman" w:hAnsi="Times New Roman" w:cs="Times New Roman"/>
          <w:sz w:val="24"/>
          <w:szCs w:val="24"/>
        </w:rPr>
        <w:t>time</w:t>
      </w:r>
      <w:commentRangeEnd w:id="58"/>
      <w:r w:rsidR="005B4BB7">
        <w:rPr>
          <w:rStyle w:val="CommentReference"/>
        </w:rPr>
        <w:commentReference w:id="58"/>
      </w:r>
      <w:r>
        <w:rPr>
          <w:rFonts w:ascii="Times New Roman" w:eastAsia="Times New Roman" w:hAnsi="Times New Roman" w:cs="Times New Roman"/>
          <w:sz w:val="24"/>
          <w:szCs w:val="24"/>
        </w:rPr>
        <w:t>.</w:t>
      </w:r>
      <w:ins w:id="59" w:author="Clay" w:date="2020-07-02T12:38: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60"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t>
      </w:r>
      <w:r w:rsidR="005B4BB7">
        <w:rPr>
          <w:rFonts w:ascii="Times New Roman" w:eastAsia="Times New Roman" w:hAnsi="Times New Roman" w:cs="Times New Roman"/>
          <w:sz w:val="24"/>
          <w:szCs w:val="24"/>
        </w:rPr>
        <w:lastRenderedPageBreak/>
        <w:t xml:space="preserve">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61"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62" w:name="_Hlk24272010"/>
      <w:r>
        <w:rPr>
          <w:rFonts w:ascii="Times New Roman" w:eastAsia="Times New Roman" w:hAnsi="Times New Roman" w:cs="Times New Roman"/>
          <w:sz w:val="24"/>
          <w:szCs w:val="24"/>
        </w:rPr>
        <w:t>to determine which sample events differed significantly.</w:t>
      </w:r>
      <w:bookmarkEnd w:id="62"/>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63" w:author="Clay" w:date="2020-07-02T12:42:00Z"/>
          <w:rFonts w:ascii="Times New Roman" w:eastAsia="Times New Roman" w:hAnsi="Times New Roman" w:cs="Times New Roman"/>
          <w:sz w:val="24"/>
          <w:szCs w:val="24"/>
        </w:rPr>
      </w:pPr>
      <w:del w:id="64"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4"/>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65"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66"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67"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4D97C96D"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xml:space="preserve">.  The biggest pulses of SRP and DOC from the canopy appeared on the same dates (8 Nov 15 and 21 Jul 16), </w:t>
      </w:r>
      <w:commentRangeStart w:id="68"/>
      <w:r w:rsidR="0001670D">
        <w:rPr>
          <w:rFonts w:ascii="Times New Roman" w:eastAsia="Times New Roman" w:hAnsi="Times New Roman" w:cs="Times New Roman"/>
          <w:sz w:val="24"/>
          <w:szCs w:val="24"/>
        </w:rPr>
        <w:t xml:space="preserve">which also coincided with the two rainfall events with the most water </w:t>
      </w:r>
      <w:commentRangeStart w:id="69"/>
      <w:r w:rsidR="0001670D">
        <w:rPr>
          <w:rFonts w:ascii="Times New Roman" w:eastAsia="Times New Roman" w:hAnsi="Times New Roman" w:cs="Times New Roman"/>
          <w:sz w:val="24"/>
          <w:szCs w:val="24"/>
        </w:rPr>
        <w:t>collected</w:t>
      </w:r>
      <w:commentRangeEnd w:id="69"/>
      <w:r w:rsidR="000E2596">
        <w:rPr>
          <w:rStyle w:val="CommentReference"/>
        </w:rPr>
        <w:commentReference w:id="69"/>
      </w:r>
      <w:r w:rsidR="0001670D">
        <w:rPr>
          <w:rFonts w:ascii="Times New Roman" w:eastAsia="Times New Roman" w:hAnsi="Times New Roman" w:cs="Times New Roman"/>
          <w:sz w:val="24"/>
          <w:szCs w:val="24"/>
        </w:rPr>
        <w:t>.</w:t>
      </w:r>
      <w:commentRangeEnd w:id="68"/>
      <w:r w:rsidR="0001670D">
        <w:rPr>
          <w:rStyle w:val="CommentReference"/>
        </w:rPr>
        <w:commentReference w:id="68"/>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619EF8F1" w:rsidR="000E2596" w:rsidRDefault="00EB7C4C" w:rsidP="000E25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r w:rsidR="000E2596">
        <w:rPr>
          <w:rFonts w:ascii="Times New Roman" w:eastAsia="Times New Roman" w:hAnsi="Times New Roman" w:cs="Times New Roman"/>
          <w:sz w:val="24"/>
          <w:szCs w:val="24"/>
        </w:rPr>
        <w:t>; Figure X</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The 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=.15, p=0.033; Figure X) but not the coniferous decomposition rate (p=0.13), and the decomposition rate for both leaf types was unrelated to rainfall sampled .</w:t>
      </w:r>
    </w:p>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4F5234A4"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commentRangeStart w:id="70"/>
      <w:r w:rsidR="000E2596">
        <w:rPr>
          <w:rFonts w:ascii="Times New Roman" w:eastAsia="Times New Roman" w:hAnsi="Times New Roman" w:cs="Times New Roman"/>
          <w:sz w:val="24"/>
          <w:szCs w:val="24"/>
        </w:rPr>
        <w:t xml:space="preserve">These times also coincided with the end of and the beginning of the growing </w:t>
      </w:r>
      <w:proofErr w:type="gramStart"/>
      <w:r w:rsidR="000E2596">
        <w:rPr>
          <w:rFonts w:ascii="Times New Roman" w:eastAsia="Times New Roman" w:hAnsi="Times New Roman" w:cs="Times New Roman"/>
          <w:sz w:val="24"/>
          <w:szCs w:val="24"/>
        </w:rPr>
        <w:t>season</w:t>
      </w:r>
      <w:proofErr w:type="gramEnd"/>
      <w:r w:rsidR="000E2596">
        <w:rPr>
          <w:rFonts w:ascii="Times New Roman" w:eastAsia="Times New Roman" w:hAnsi="Times New Roman" w:cs="Times New Roman"/>
          <w:sz w:val="24"/>
          <w:szCs w:val="24"/>
        </w:rPr>
        <w:t xml:space="preserve"> respectively.  </w:t>
      </w:r>
      <w:commentRangeEnd w:id="70"/>
      <w:r w:rsidR="000E2596">
        <w:rPr>
          <w:rStyle w:val="CommentReference"/>
        </w:rPr>
        <w:commentReference w:id="70"/>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71"/>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72"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71"/>
      <w:r w:rsidR="00761844">
        <w:rPr>
          <w:rStyle w:val="CommentReference"/>
        </w:rPr>
        <w:commentReference w:id="71"/>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73"/>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73"/>
      <w:r w:rsidR="00E7265A">
        <w:rPr>
          <w:rStyle w:val="CommentReference"/>
        </w:rPr>
        <w:commentReference w:id="73"/>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74"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3D83A22C"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7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3786FD3C"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 xml:space="preserve">and soil temperature differences among dates were less variable in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23C2C2AF"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seem to influence throughfall SRP and DOC, but higher concentrations of these in throughfall were seen in two heavy rainfall events suggesting hydrologic control.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concentrations.  Unexpectedly, budworms did not influence net nitrification rate, but soil phosphorus concentrations were clearly higher in high compared to low budworm sites</w:t>
      </w:r>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2FD8CC45" w14:textId="6C8FA46B" w:rsidR="000B32D9" w:rsidRPr="00A57681" w:rsidRDefault="001061B0"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Throughout this study, there was an interaction between WSB and seasonal effects that were seen for throughfall ammonium. </w:t>
      </w:r>
      <w:r w:rsidR="008E480E">
        <w:rPr>
          <w:rFonts w:ascii="Times New Roman" w:eastAsia="Times New Roman" w:hAnsi="Times New Roman" w:cs="Times New Roman"/>
          <w:sz w:val="24"/>
          <w:szCs w:val="24"/>
        </w:rPr>
        <w:t xml:space="preserve">I hypothesized that budworms would increase the amount of DIN in throughfall, and although I cannot confirm this for certain, there was a significant interaction between seasonality and WSB herbivory in ammonium. </w:t>
      </w:r>
      <w:r>
        <w:rPr>
          <w:rFonts w:ascii="Times New Roman" w:eastAsia="Times New Roman" w:hAnsi="Times New Roman" w:cs="Times New Roman"/>
          <w:sz w:val="24"/>
          <w:szCs w:val="24"/>
        </w:rPr>
        <w:t xml:space="preserve">Of the four sample dates with significant interactions, 11 Sept 2015, 21 Jun 16, 13 Jul 16, and 21 Jul 16 all had higher concentrations of ammonium in high impact </w:t>
      </w:r>
      <w:r w:rsidR="00B471E5">
        <w:rPr>
          <w:rFonts w:ascii="Times New Roman" w:eastAsia="Times New Roman" w:hAnsi="Times New Roman" w:cs="Times New Roman"/>
          <w:sz w:val="24"/>
          <w:szCs w:val="24"/>
        </w:rPr>
        <w:t>areas, suggesting</w:t>
      </w:r>
      <w:r>
        <w:rPr>
          <w:rFonts w:ascii="Times New Roman" w:eastAsia="Times New Roman" w:hAnsi="Times New Roman" w:cs="Times New Roman"/>
          <w:sz w:val="24"/>
          <w:szCs w:val="24"/>
        </w:rPr>
        <w:t xml:space="preserve"> budworms may have an effect.</w:t>
      </w:r>
      <w:r w:rsidR="002E78C6">
        <w:rPr>
          <w:rFonts w:ascii="Times New Roman" w:eastAsia="Times New Roman" w:hAnsi="Times New Roman" w:cs="Times New Roman"/>
          <w:sz w:val="24"/>
          <w:szCs w:val="24"/>
        </w:rPr>
        <w:t xml:space="preserve"> It is possible that the high amount of ammonium in Sept could be from rain washing out </w:t>
      </w:r>
      <w:r w:rsidR="00A20DBE">
        <w:rPr>
          <w:rFonts w:ascii="Times New Roman" w:eastAsia="Times New Roman" w:hAnsi="Times New Roman" w:cs="Times New Roman"/>
          <w:sz w:val="24"/>
          <w:szCs w:val="24"/>
        </w:rPr>
        <w:t>stored ammonium</w:t>
      </w:r>
      <w:r w:rsidR="00B75B3C">
        <w:rPr>
          <w:rFonts w:ascii="Times New Roman" w:eastAsia="Times New Roman" w:hAnsi="Times New Roman" w:cs="Times New Roman"/>
          <w:sz w:val="24"/>
          <w:szCs w:val="24"/>
        </w:rPr>
        <w:t xml:space="preserve"> as this was the first major rain event in months.</w:t>
      </w:r>
      <w:r>
        <w:rPr>
          <w:rFonts w:ascii="Times New Roman" w:eastAsia="Times New Roman" w:hAnsi="Times New Roman" w:cs="Times New Roman"/>
          <w:sz w:val="24"/>
          <w:szCs w:val="24"/>
        </w:rPr>
        <w:t xml:space="preserve"> </w:t>
      </w:r>
      <w:r w:rsidR="00B471E5">
        <w:rPr>
          <w:rFonts w:ascii="Times New Roman" w:eastAsia="Times New Roman" w:hAnsi="Times New Roman" w:cs="Times New Roman"/>
          <w:sz w:val="24"/>
          <w:szCs w:val="24"/>
        </w:rPr>
        <w:t xml:space="preserve">On 4 Jun 16, the opposite was seen. The low budworm site, during a time where WSB are not very active, had a higher </w:t>
      </w:r>
      <w:r w:rsidR="00B471E5">
        <w:rPr>
          <w:rFonts w:ascii="Times New Roman" w:eastAsia="Times New Roman" w:hAnsi="Times New Roman" w:cs="Times New Roman"/>
          <w:sz w:val="24"/>
          <w:szCs w:val="24"/>
        </w:rPr>
        <w:lastRenderedPageBreak/>
        <w:t>concentration</w:t>
      </w:r>
      <w:r w:rsidR="00D068B9">
        <w:rPr>
          <w:rFonts w:ascii="Times New Roman" w:eastAsia="Times New Roman" w:hAnsi="Times New Roman" w:cs="Times New Roman"/>
          <w:sz w:val="24"/>
          <w:szCs w:val="24"/>
        </w:rPr>
        <w:t>, due to possible uptake of ammonium in the high budworm site</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I also cannot confirm that budworms had a direct effect on nitrate concentrations, but</w:t>
      </w:r>
      <w:r w:rsidR="00B471E5">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t</w:t>
      </w:r>
      <w:r w:rsidR="000C47A1">
        <w:rPr>
          <w:rFonts w:ascii="Times New Roman" w:eastAsia="Times New Roman" w:hAnsi="Times New Roman" w:cs="Times New Roman"/>
          <w:sz w:val="24"/>
          <w:szCs w:val="24"/>
        </w:rPr>
        <w:t xml:space="preserve">hroughfall nitrate </w:t>
      </w:r>
      <w:r w:rsidR="008E480E">
        <w:rPr>
          <w:rFonts w:ascii="Times New Roman" w:eastAsia="Times New Roman" w:hAnsi="Times New Roman" w:cs="Times New Roman"/>
          <w:sz w:val="24"/>
          <w:szCs w:val="24"/>
        </w:rPr>
        <w:t>did have</w:t>
      </w:r>
      <w:r w:rsidR="000C47A1">
        <w:rPr>
          <w:rFonts w:ascii="Times New Roman" w:eastAsia="Times New Roman" w:hAnsi="Times New Roman" w:cs="Times New Roman"/>
          <w:sz w:val="24"/>
          <w:szCs w:val="24"/>
        </w:rPr>
        <w:t xml:space="preserve"> a budworm and seasonal interaction. 13 Jul 16 and 21 Jul 16 mimic ammonium, suggesting that budworms could potentially be adding nitrate by frass input</w:t>
      </w:r>
      <w:r w:rsidR="002E78C6">
        <w:rPr>
          <w:rFonts w:ascii="Times New Roman" w:eastAsia="Times New Roman" w:hAnsi="Times New Roman" w:cs="Times New Roman"/>
          <w:sz w:val="24"/>
          <w:szCs w:val="24"/>
        </w:rPr>
        <w:t xml:space="preserve">. Other possible sources of nitrate could be from leaf leaching and partially consumes leaves in the canopy </w:t>
      </w:r>
      <w:proofErr w:type="gramStart"/>
      <w:r w:rsidR="002E78C6">
        <w:rPr>
          <w:rFonts w:ascii="Times New Roman" w:eastAsia="Times New Roman" w:hAnsi="Times New Roman" w:cs="Times New Roman"/>
          <w:sz w:val="24"/>
          <w:szCs w:val="24"/>
        </w:rPr>
        <w:t>similar to</w:t>
      </w:r>
      <w:proofErr w:type="gramEnd"/>
      <w:r w:rsidR="002E78C6">
        <w:rPr>
          <w:rFonts w:ascii="Times New Roman" w:eastAsia="Times New Roman" w:hAnsi="Times New Roman" w:cs="Times New Roman"/>
          <w:sz w:val="24"/>
          <w:szCs w:val="24"/>
        </w:rPr>
        <w:t xml:space="preserve"> what Reynolds et al found in 2000.</w:t>
      </w:r>
      <w:r w:rsidR="00B75B3C">
        <w:rPr>
          <w:rFonts w:ascii="Times New Roman" w:eastAsia="Times New Roman" w:hAnsi="Times New Roman" w:cs="Times New Roman"/>
          <w:sz w:val="24"/>
          <w:szCs w:val="24"/>
        </w:rPr>
        <w:t xml:space="preserve"> Increases in nitrate could suggest nitrification as well.</w:t>
      </w:r>
      <w:r w:rsidR="0090731E">
        <w:rPr>
          <w:rFonts w:ascii="Times New Roman" w:eastAsia="Times New Roman" w:hAnsi="Times New Roman" w:cs="Times New Roman"/>
          <w:sz w:val="24"/>
          <w:szCs w:val="24"/>
        </w:rPr>
        <w:t xml:space="preserve"> Throughfall ammonium was more abundant in high impacted sites during the growing season, which could also have potential for plant uptake during that time</w:t>
      </w:r>
      <w:r w:rsidR="00937E5D">
        <w:rPr>
          <w:rFonts w:ascii="Times New Roman" w:eastAsia="Times New Roman" w:hAnsi="Times New Roman" w:cs="Times New Roman"/>
          <w:sz w:val="24"/>
          <w:szCs w:val="24"/>
        </w:rPr>
        <w:t xml:space="preserve">. </w:t>
      </w:r>
      <w:proofErr w:type="spellStart"/>
      <w:r w:rsidR="00937E5D" w:rsidRPr="00937E5D">
        <w:rPr>
          <w:rFonts w:ascii="Times New Roman" w:eastAsia="Times New Roman" w:hAnsi="Times New Roman" w:cs="Times New Roman"/>
          <w:sz w:val="24"/>
          <w:szCs w:val="24"/>
        </w:rPr>
        <w:t>Nadelhoffer</w:t>
      </w:r>
      <w:proofErr w:type="spellEnd"/>
      <w:r w:rsidR="00937E5D">
        <w:rPr>
          <w:rFonts w:ascii="Times New Roman" w:eastAsia="Times New Roman" w:hAnsi="Times New Roman" w:cs="Times New Roman"/>
          <w:sz w:val="24"/>
          <w:szCs w:val="24"/>
        </w:rPr>
        <w:t xml:space="preserve"> et al found in 1984 that nitrate is taken up at similar rates during growing season, and other than one large pulse of nitrate from throughfall that does not show up in soil, the rest of the throughfall data is consistent with soil nitrate data.</w:t>
      </w: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p>
    <w:p w14:paraId="1BC74CB0" w14:textId="2EDEEF19"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Throughfall SRP data does not support my hypothesis of increased SRP in high WSB sites</w:t>
      </w:r>
      <w:r w:rsidR="00FB3225">
        <w:rPr>
          <w:rFonts w:ascii="Times New Roman" w:eastAsia="Times New Roman" w:hAnsi="Times New Roman" w:cs="Times New Roman"/>
          <w:sz w:val="24"/>
          <w:szCs w:val="24"/>
        </w:rPr>
        <w:t>. 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partially consumed leaves.</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4F1CB6EE" w:rsidR="008D796E" w:rsidRDefault="008D796E" w:rsidP="008D796E">
      <w:pPr>
        <w:spacing w:line="480" w:lineRule="auto"/>
        <w:contextualSpacing/>
        <w:rPr>
          <w:rFonts w:ascii="Times New Roman" w:eastAsia="Times New Roman" w:hAnsi="Times New Roman" w:cs="Times New Roman"/>
          <w:sz w:val="24"/>
          <w:szCs w:val="24"/>
        </w:rPr>
      </w:pP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C16C042"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fungal and bacterial growth</w:t>
      </w:r>
      <w:ins w:id="76" w:author="Neziri Izak - OHS" w:date="2020-07-06T14:10:00Z">
        <w:r w:rsidR="008E480E">
          <w:rPr>
            <w:rFonts w:ascii="Times New Roman" w:eastAsia="Times New Roman" w:hAnsi="Times New Roman" w:cs="Times New Roman"/>
            <w:sz w:val="24"/>
            <w:szCs w:val="24"/>
          </w:rPr>
          <w:t>,</w:t>
        </w:r>
      </w:ins>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 1995</w:t>
      </w:r>
      <w:r w:rsidRPr="008E480E">
        <w:rPr>
          <w:rFonts w:ascii="Times New Roman" w:eastAsia="Times New Roman" w:hAnsi="Times New Roman" w:cs="Times New Roman"/>
          <w:sz w:val="24"/>
          <w:szCs w:val="24"/>
        </w:rPr>
        <w:t>). It</w:t>
      </w:r>
      <w:r>
        <w:rPr>
          <w:rFonts w:ascii="Times New Roman" w:eastAsia="Times New Roman" w:hAnsi="Times New Roman" w:cs="Times New Roman"/>
          <w:sz w:val="24"/>
          <w:szCs w:val="24"/>
        </w:rPr>
        <w:t xml:space="preserve">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lastRenderedPageBreak/>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77"/>
      <w:r>
        <w:rPr>
          <w:rFonts w:ascii="Times New Roman" w:eastAsia="Times New Roman" w:hAnsi="Times New Roman" w:cs="Times New Roman"/>
          <w:sz w:val="24"/>
          <w:szCs w:val="24"/>
        </w:rPr>
        <w:t>(</w:t>
      </w:r>
      <w:hyperlink r:id="rId21" w:history="1">
        <w:r>
          <w:rPr>
            <w:rStyle w:val="Hyperlink"/>
          </w:rPr>
          <w:t>https://link.springer.com/article/10.1007/BF02183092</w:t>
        </w:r>
      </w:hyperlink>
      <w:commentRangeEnd w:id="77"/>
      <w:r w:rsidR="00202422">
        <w:rPr>
          <w:rStyle w:val="CommentReference"/>
        </w:rPr>
        <w:commentReference w:id="77"/>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78"/>
      <w:r>
        <w:rPr>
          <w:rFonts w:ascii="Times New Roman" w:eastAsia="Times New Roman" w:hAnsi="Times New Roman" w:cs="Times New Roman"/>
          <w:sz w:val="24"/>
          <w:szCs w:val="24"/>
        </w:rPr>
        <w:t>(</w:t>
      </w:r>
      <w:hyperlink r:id="rId22" w:history="1">
        <w:r>
          <w:rPr>
            <w:rStyle w:val="Hyperlink"/>
          </w:rPr>
          <w:t>https://link.springer.com/article/10.1007/s00442-005-0044-1</w:t>
        </w:r>
      </w:hyperlink>
      <w:r>
        <w:rPr>
          <w:rFonts w:ascii="Times New Roman" w:eastAsia="Times New Roman" w:hAnsi="Times New Roman" w:cs="Times New Roman"/>
          <w:sz w:val="24"/>
          <w:szCs w:val="24"/>
        </w:rPr>
        <w:t>)</w:t>
      </w:r>
      <w:commentRangeEnd w:id="78"/>
      <w:r w:rsidR="00202422">
        <w:rPr>
          <w:rStyle w:val="CommentReference"/>
        </w:rPr>
        <w:commentReference w:id="78"/>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this was not seen in the SRP samples from throughfall,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w:t>
      </w:r>
      <w:r w:rsidR="00462FD5">
        <w:rPr>
          <w:rFonts w:ascii="Times New Roman" w:eastAsia="Times New Roman" w:hAnsi="Times New Roman" w:cs="Times New Roman"/>
          <w:sz w:val="24"/>
          <w:szCs w:val="24"/>
        </w:rPr>
        <w:lastRenderedPageBreak/>
        <w:t xml:space="preserve">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31834136"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0901A9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79"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80"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8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8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8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84"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85"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8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8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8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 xml:space="preserve">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lastRenderedPageBreak/>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41529291"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68818644"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89"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90" w:author="Neziri Izak - OHS" w:date="2020-07-03T13:49:00Z"/>
          <w:rFonts w:ascii="Times New Roman" w:eastAsia="Times New Roman" w:hAnsi="Times New Roman" w:cs="Times New Roman"/>
          <w:sz w:val="24"/>
          <w:szCs w:val="24"/>
        </w:rPr>
      </w:pPr>
    </w:p>
    <w:p w14:paraId="68F8D1C8" w14:textId="776C5F61"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lastRenderedPageBreak/>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r w:rsidR="000D3084" w:rsidRPr="000D3084">
        <w:rPr>
          <w:rFonts w:ascii="Times New Roman" w:eastAsia="Times New Roman" w:hAnsi="Times New Roman" w:cs="Times New Roman"/>
          <w:sz w:val="24"/>
          <w:szCs w:val="24"/>
        </w:rPr>
        <w:t>https://DOI.org/10.1007/BF02140039</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91"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92"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93"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94"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95"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96"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34AE9C6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7-02T13:22:00Z" w:initials="C">
    <w:p w14:paraId="0341BCCC" w14:textId="0C9418B4" w:rsidR="001A443B" w:rsidRDefault="001A443B">
      <w:pPr>
        <w:pStyle w:val="CommentText"/>
      </w:pPr>
      <w:r>
        <w:rPr>
          <w:rStyle w:val="CommentReference"/>
        </w:rPr>
        <w:annotationRef/>
      </w:r>
      <w:r>
        <w:t>Is this the title the grad school has?  I think we need to change it</w:t>
      </w:r>
      <w:proofErr w:type="gramStart"/>
      <w:r>
        <w:t>:  “</w:t>
      </w:r>
      <w:proofErr w:type="gramEnd"/>
      <w:r>
        <w:t>Effects of WSB herbivory on forest soils and litter decomposition in central WA” possibly</w:t>
      </w:r>
    </w:p>
  </w:comment>
  <w:comment w:id="1" w:author="Clay" w:date="2020-07-02T13:22:00Z" w:initials="C">
    <w:p w14:paraId="5E100DE2" w14:textId="3C2C76A5" w:rsidR="001A443B" w:rsidRDefault="001A443B">
      <w:pPr>
        <w:pStyle w:val="CommentText"/>
      </w:pPr>
      <w:r>
        <w:rPr>
          <w:rStyle w:val="CommentReference"/>
        </w:rPr>
        <w:annotationRef/>
      </w:r>
      <w:r>
        <w:t xml:space="preserve">I </w:t>
      </w:r>
      <w:proofErr w:type="gramStart"/>
      <w:r>
        <w:t>don’t</w:t>
      </w:r>
      <w:proofErr w:type="gramEnd"/>
      <w:r>
        <w:t xml:space="preserve"> want to tell you exactly what to say, but you should probably rephrase this.  If you still have a copy of the throughfall paper, can you grab the NSF Grant ID off it and put it here?</w:t>
      </w:r>
    </w:p>
  </w:comment>
  <w:comment w:id="5" w:author="Clay" w:date="2020-07-02T13:22:00Z" w:initials="C">
    <w:p w14:paraId="5BDEFA0E" w14:textId="5700B35E" w:rsidR="001A443B" w:rsidRDefault="001A443B">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6" w:author="Clay" w:date="2020-07-02T13:22:00Z" w:initials="C">
    <w:p w14:paraId="3E2517A4" w14:textId="26BEFE22" w:rsidR="001A443B" w:rsidRDefault="001A443B">
      <w:pPr>
        <w:pStyle w:val="CommentText"/>
      </w:pPr>
      <w:r>
        <w:rPr>
          <w:rStyle w:val="CommentReference"/>
        </w:rPr>
        <w:annotationRef/>
      </w:r>
      <w:r>
        <w:t xml:space="preserve">Forest management and climate have increased the risk of big and </w:t>
      </w:r>
      <w:proofErr w:type="gramStart"/>
      <w:r>
        <w:t>long lasting</w:t>
      </w:r>
      <w:proofErr w:type="gramEnd"/>
      <w:r>
        <w:t xml:space="preserve"> defoliation events?</w:t>
      </w:r>
    </w:p>
  </w:comment>
  <w:comment w:id="7" w:author="Clay" w:date="2020-07-02T13:22:00Z" w:initials="C">
    <w:p w14:paraId="2D32FEA4" w14:textId="77777777" w:rsidR="001A443B" w:rsidRDefault="001A443B"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w:t>
      </w:r>
      <w:proofErr w:type="gramStart"/>
      <w:r>
        <w:t>….then</w:t>
      </w:r>
      <w:proofErr w:type="gramEnd"/>
      <w:r>
        <w:t xml:space="preserve"> fire suppression</w:t>
      </w:r>
    </w:p>
  </w:comment>
  <w:comment w:id="9" w:author="Clay" w:date="2020-07-02T13:22:00Z" w:initials="C">
    <w:p w14:paraId="2F3F9E76" w14:textId="1C943BD9" w:rsidR="001A443B" w:rsidRDefault="001A443B">
      <w:pPr>
        <w:pStyle w:val="CommentText"/>
      </w:pPr>
      <w:r>
        <w:rPr>
          <w:rStyle w:val="CommentReference"/>
        </w:rPr>
        <w:annotationRef/>
      </w:r>
      <w:r>
        <w:t>Either specify “and to a lesser extent X, Y, X” or delete</w:t>
      </w:r>
    </w:p>
  </w:comment>
  <w:comment w:id="11" w:author="Clay" w:date="2020-07-02T13:22:00Z" w:initials="C">
    <w:p w14:paraId="190BBF68" w14:textId="6BF0770C" w:rsidR="001A443B" w:rsidRDefault="001A443B">
      <w:pPr>
        <w:pStyle w:val="CommentText"/>
      </w:pPr>
      <w:r>
        <w:rPr>
          <w:rStyle w:val="CommentReference"/>
        </w:rPr>
        <w:annotationRef/>
      </w:r>
      <w:r>
        <w:t xml:space="preserve">This is the first mention of this concept, but you should introduce it in the first paragraph as how a “normal” forest works, which is that they are usually </w:t>
      </w:r>
      <w:proofErr w:type="gramStart"/>
      <w:r>
        <w:t>fairly retentive</w:t>
      </w:r>
      <w:proofErr w:type="gramEnd"/>
      <w:r>
        <w:t xml:space="preserve"> of nutrients</w:t>
      </w:r>
    </w:p>
  </w:comment>
  <w:comment w:id="12" w:author="Clay" w:date="2020-07-02T13:22:00Z" w:initials="C">
    <w:p w14:paraId="6EDA2564" w14:textId="6DF6C57E" w:rsidR="001A443B" w:rsidRDefault="001A443B">
      <w:pPr>
        <w:pStyle w:val="CommentText"/>
      </w:pPr>
      <w:r>
        <w:rPr>
          <w:rStyle w:val="CommentReference"/>
        </w:rPr>
        <w:annotationRef/>
      </w:r>
      <w:r>
        <w:t xml:space="preserve">This </w:t>
      </w:r>
      <w:proofErr w:type="gramStart"/>
      <w:r>
        <w:t>doesn’t</w:t>
      </w:r>
      <w:proofErr w:type="gramEnd"/>
      <w:r>
        <w:t xml:space="preserve"> belong here and maybe can be deleted from the whole thing</w:t>
      </w:r>
    </w:p>
  </w:comment>
  <w:comment w:id="13" w:author="Clay" w:date="2020-07-02T13:22:00Z" w:initials="C">
    <w:p w14:paraId="5E83F369" w14:textId="1FCA20AB" w:rsidR="001A443B" w:rsidRDefault="001A443B">
      <w:pPr>
        <w:pStyle w:val="CommentText"/>
      </w:pPr>
      <w:r>
        <w:rPr>
          <w:rStyle w:val="CommentReference"/>
        </w:rPr>
        <w:annotationRef/>
      </w:r>
      <w:r>
        <w:t xml:space="preserve">Couch this paragraph as a summary of how insects might change the nutrient dynamics of the “normal” forest with citations to studies that support your statements.  </w:t>
      </w:r>
      <w:proofErr w:type="gramStart"/>
      <w:r>
        <w:t>Don’t</w:t>
      </w:r>
      <w:proofErr w:type="gramEnd"/>
      <w:r>
        <w:t xml:space="preserve"> put this into the “this study” context yet</w:t>
      </w:r>
    </w:p>
  </w:comment>
  <w:comment w:id="14" w:author="Clay" w:date="2020-07-02T13:22:00Z" w:initials="C">
    <w:p w14:paraId="0EF170A7" w14:textId="7D410CD0" w:rsidR="001A443B" w:rsidRDefault="001A443B">
      <w:pPr>
        <w:pStyle w:val="CommentText"/>
      </w:pPr>
      <w:r>
        <w:rPr>
          <w:rStyle w:val="CommentReference"/>
        </w:rPr>
        <w:annotationRef/>
      </w:r>
      <w:r>
        <w:t xml:space="preserve">This stuff can get folded into a paragraph (or two) talking about how insects can affect forest nutrient cycles.  Also, </w:t>
      </w:r>
      <w:proofErr w:type="gramStart"/>
      <w:r>
        <w:t>I’d</w:t>
      </w:r>
      <w:proofErr w:type="gramEnd"/>
      <w:r>
        <w:t xml:space="preserve"> stay away from the idea of “balance” because natural systems are always in some state of dynamic equilibrium, and a disturbance just changes the equilibrium</w:t>
      </w:r>
    </w:p>
  </w:comment>
  <w:comment w:id="16" w:author="Clay" w:date="2020-07-02T13:22:00Z" w:initials="C">
    <w:p w14:paraId="388AB754" w14:textId="37245D97" w:rsidR="001A443B" w:rsidRDefault="001A443B">
      <w:pPr>
        <w:pStyle w:val="CommentText"/>
      </w:pPr>
      <w:r>
        <w:rPr>
          <w:rStyle w:val="CommentReference"/>
        </w:rPr>
        <w:annotationRef/>
      </w:r>
      <w:r>
        <w:t xml:space="preserve">I </w:t>
      </w:r>
      <w:proofErr w:type="gramStart"/>
      <w:r>
        <w:t>don’t</w:t>
      </w:r>
      <w:proofErr w:type="gramEnd"/>
      <w:r>
        <w:t xml:space="preserve"> know how this connects or why it’s important.  I think you can delete it</w:t>
      </w:r>
    </w:p>
  </w:comment>
  <w:comment w:id="15" w:author="Clay" w:date="2020-07-02T13:22:00Z" w:initials="C">
    <w:p w14:paraId="249B5E2D" w14:textId="74B4E519" w:rsidR="001A443B" w:rsidRDefault="001A443B">
      <w:pPr>
        <w:pStyle w:val="CommentText"/>
      </w:pPr>
      <w:r>
        <w:rPr>
          <w:rStyle w:val="CommentReference"/>
        </w:rPr>
        <w:annotationRef/>
      </w:r>
      <w:r>
        <w:t xml:space="preserve">There are a lot of points here that </w:t>
      </w:r>
      <w:proofErr w:type="gramStart"/>
      <w:r>
        <w:t>don’t</w:t>
      </w:r>
      <w:proofErr w:type="gramEnd"/>
      <w:r>
        <w:t xml:space="preserve">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5" w:author="Clay" w:date="2020-07-02T13:22:00Z" w:initials="C">
    <w:p w14:paraId="18A1CE97" w14:textId="1019029E" w:rsidR="001A443B" w:rsidRDefault="001A443B">
      <w:pPr>
        <w:pStyle w:val="CommentText"/>
      </w:pPr>
      <w:r>
        <w:rPr>
          <w:rStyle w:val="CommentReference"/>
        </w:rPr>
        <w:annotationRef/>
      </w:r>
      <w:r>
        <w:t>Still need to show these data from 2015 and insert into results.  You already have the graphic made somewhere and the statistical test done</w:t>
      </w:r>
    </w:p>
  </w:comment>
  <w:comment w:id="26" w:author="Neziri Izak - OHS" w:date="2020-07-03T14:01:00Z" w:initials="NI-O">
    <w:p w14:paraId="3F2CD4A5" w14:textId="1091DD62" w:rsidR="0067052F" w:rsidRDefault="0067052F">
      <w:pPr>
        <w:pStyle w:val="CommentText"/>
      </w:pPr>
      <w:r>
        <w:rPr>
          <w:rStyle w:val="CommentReference"/>
        </w:rPr>
        <w:annotationRef/>
      </w:r>
      <w:r>
        <w:t>Where would you like this in the results section?</w:t>
      </w:r>
    </w:p>
  </w:comment>
  <w:comment w:id="27" w:author="Neziri Izak - OHS" w:date="2020-07-03T14:02:00Z" w:initials="NI-O">
    <w:p w14:paraId="46E6A3AF" w14:textId="19225B6D" w:rsidR="0067052F" w:rsidRDefault="0067052F">
      <w:pPr>
        <w:pStyle w:val="CommentText"/>
      </w:pPr>
      <w:r>
        <w:rPr>
          <w:rStyle w:val="CommentReference"/>
        </w:rPr>
        <w:annotationRef/>
      </w:r>
    </w:p>
  </w:comment>
  <w:comment w:id="46" w:author="Clay" w:date="2020-07-02T13:22:00Z" w:initials="C">
    <w:p w14:paraId="008310C3" w14:textId="66C9D82A" w:rsidR="001A443B" w:rsidRDefault="001A443B">
      <w:pPr>
        <w:pStyle w:val="CommentText"/>
      </w:pPr>
      <w:r>
        <w:rPr>
          <w:rStyle w:val="CommentReference"/>
        </w:rPr>
        <w:annotationRef/>
      </w:r>
      <w:r>
        <w:t>Finalize this on your next draft</w:t>
      </w:r>
    </w:p>
  </w:comment>
  <w:comment w:id="45" w:author="Clay Arango" w:date="2020-07-02T13:22:00Z" w:initials="CA">
    <w:p w14:paraId="534EB0A5" w14:textId="77777777" w:rsidR="001A443B" w:rsidRDefault="001A443B" w:rsidP="004162F7">
      <w:pPr>
        <w:pStyle w:val="CommentText"/>
      </w:pPr>
      <w:r>
        <w:rPr>
          <w:rStyle w:val="CommentReference"/>
        </w:rPr>
        <w:annotationRef/>
      </w:r>
      <w:r>
        <w:t xml:space="preserve">Go back to that Griffin and Turner paper to see what net changes indicated which outcome for </w:t>
      </w:r>
      <w:proofErr w:type="gramStart"/>
      <w:r>
        <w:t>N, and</w:t>
      </w:r>
      <w:proofErr w:type="gramEnd"/>
      <w:r>
        <w:t xml:space="preserve"> include them there.</w:t>
      </w:r>
    </w:p>
  </w:comment>
  <w:comment w:id="55" w:author="Clay" w:date="2020-07-02T13:22:00Z" w:initials="C">
    <w:p w14:paraId="49F4E347" w14:textId="75D8EC69" w:rsidR="001A443B" w:rsidRDefault="001A443B">
      <w:pPr>
        <w:pStyle w:val="CommentText"/>
      </w:pPr>
      <w:r>
        <w:rPr>
          <w:rStyle w:val="CommentReference"/>
        </w:rPr>
        <w:annotationRef/>
      </w:r>
      <w:r>
        <w:t>Finalize the details in this for the next draft</w:t>
      </w:r>
    </w:p>
  </w:comment>
  <w:comment w:id="58" w:author="Clay" w:date="2020-07-02T13:22:00Z" w:initials="C">
    <w:p w14:paraId="0F1CB18F" w14:textId="610F516D" w:rsidR="001A443B" w:rsidRDefault="001A443B">
      <w:pPr>
        <w:pStyle w:val="CommentText"/>
      </w:pPr>
      <w:r>
        <w:rPr>
          <w:rStyle w:val="CommentReference"/>
        </w:rPr>
        <w:annotationRef/>
      </w:r>
      <w:r>
        <w:t>Add decomposition versus total N and total water using LM</w:t>
      </w:r>
    </w:p>
  </w:comment>
  <w:comment w:id="69" w:author="Clay" w:date="2020-07-02T13:22:00Z" w:initials="C">
    <w:p w14:paraId="1EBFB27A" w14:textId="62458308" w:rsidR="001A443B" w:rsidRDefault="001A443B">
      <w:pPr>
        <w:pStyle w:val="CommentText"/>
      </w:pPr>
      <w:r>
        <w:rPr>
          <w:rStyle w:val="CommentReference"/>
        </w:rPr>
        <w:annotationRef/>
      </w:r>
      <w:r>
        <w:t>Add litter/frass deposition as a new paragraph in this section</w:t>
      </w:r>
    </w:p>
  </w:comment>
  <w:comment w:id="68" w:author="Clay" w:date="2020-07-02T13:22:00Z" w:initials="C">
    <w:p w14:paraId="7074837A" w14:textId="4BD425C8" w:rsidR="001A443B" w:rsidRDefault="001A443B">
      <w:pPr>
        <w:pStyle w:val="CommentText"/>
      </w:pPr>
      <w:r>
        <w:rPr>
          <w:rStyle w:val="CommentReference"/>
        </w:rPr>
        <w:annotationRef/>
      </w:r>
      <w:r>
        <w:t>Double check this and include it in the next draft.</w:t>
      </w:r>
    </w:p>
  </w:comment>
  <w:comment w:id="70" w:author="Clay" w:date="2020-07-02T13:22:00Z" w:initials="C">
    <w:p w14:paraId="561EC4D8" w14:textId="5537F954" w:rsidR="001A443B" w:rsidRDefault="001A443B">
      <w:pPr>
        <w:pStyle w:val="CommentText"/>
      </w:pPr>
      <w:r>
        <w:rPr>
          <w:rStyle w:val="CommentReference"/>
        </w:rPr>
        <w:annotationRef/>
      </w:r>
      <w:r>
        <w:t>Izak, you might be seeing a lack of plant uptake…be sure to investigate this for your discussion</w:t>
      </w:r>
    </w:p>
  </w:comment>
  <w:comment w:id="71" w:author="Clay" w:date="2020-07-02T13:22:00Z" w:initials="C">
    <w:p w14:paraId="02EDFBD1" w14:textId="42E9B062" w:rsidR="001A443B" w:rsidRDefault="001A443B">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73" w:author="Clay" w:date="2020-07-02T13:33:00Z" w:initials="C">
    <w:p w14:paraId="54E92ED5" w14:textId="69C3D6EE" w:rsidR="001A443B" w:rsidRDefault="001A443B">
      <w:pPr>
        <w:pStyle w:val="CommentText"/>
      </w:pPr>
      <w:r>
        <w:rPr>
          <w:rStyle w:val="CommentReference"/>
        </w:rPr>
        <w:annotationRef/>
      </w:r>
      <w:r>
        <w:t xml:space="preserve">Confirm </w:t>
      </w:r>
      <w:proofErr w:type="gramStart"/>
      <w:r>
        <w:t>against ;griffin</w:t>
      </w:r>
      <w:proofErr w:type="gramEnd"/>
      <w:r>
        <w:t xml:space="preserve"> et al interpretation</w:t>
      </w:r>
    </w:p>
  </w:comment>
  <w:comment w:id="77" w:author="Neziri Izak - OHS" w:date="2020-07-02T13:22:00Z" w:initials="NI-O">
    <w:p w14:paraId="0CE94CC8" w14:textId="6670EED8" w:rsidR="001A443B" w:rsidRDefault="001A443B">
      <w:pPr>
        <w:pStyle w:val="CommentText"/>
      </w:pPr>
      <w:r>
        <w:rPr>
          <w:rStyle w:val="CommentReference"/>
        </w:rPr>
        <w:annotationRef/>
      </w:r>
      <w:r>
        <w:t>Will cite properly. Current place holder until I read a few more papers I book marked.</w:t>
      </w:r>
    </w:p>
  </w:comment>
  <w:comment w:id="78" w:author="Neziri Izak - OHS" w:date="2020-07-02T13:22:00Z" w:initials="NI-O">
    <w:p w14:paraId="64557782" w14:textId="70FEED66" w:rsidR="001A443B" w:rsidRDefault="001A443B">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EF170A7" w15:done="0"/>
  <w15:commentEx w15:paraId="388AB754" w15:done="0"/>
  <w15:commentEx w15:paraId="249B5E2D" w15:done="0"/>
  <w15:commentEx w15:paraId="18A1CE97" w15:done="0"/>
  <w15:commentEx w15:paraId="3F2CD4A5" w15:paraIdParent="18A1CE97" w15:done="0"/>
  <w15:commentEx w15:paraId="46E6A3AF" w15:paraIdParent="18A1CE97" w15:done="0"/>
  <w15:commentEx w15:paraId="008310C3" w15:done="0"/>
  <w15:commentEx w15:paraId="534EB0A5" w15:done="0"/>
  <w15:commentEx w15:paraId="49F4E347" w15:done="0"/>
  <w15:commentEx w15:paraId="0F1CB18F" w15:done="0"/>
  <w15:commentEx w15:paraId="1EBFB27A" w15:done="0"/>
  <w15:commentEx w15:paraId="7074837A" w15:done="0"/>
  <w15:commentEx w15:paraId="561EC4D8" w15:done="0"/>
  <w15:commentEx w15:paraId="02EDFBD1" w15:done="0"/>
  <w15:commentEx w15:paraId="54E92ED5"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B8D2" w16cex:dateUtc="2020-07-03T21:01:00Z"/>
  <w16cex:commentExtensible w16cex:durableId="22A9B8DD" w16cex:dateUtc="2020-07-03T21:02: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EF170A7" w16cid:durableId="22876EB6"/>
  <w16cid:commentId w16cid:paraId="388AB754" w16cid:durableId="22876EB9"/>
  <w16cid:commentId w16cid:paraId="249B5E2D" w16cid:durableId="22876EBA"/>
  <w16cid:commentId w16cid:paraId="18A1CE97" w16cid:durableId="22A8648B"/>
  <w16cid:commentId w16cid:paraId="3F2CD4A5" w16cid:durableId="22A9B8D2"/>
  <w16cid:commentId w16cid:paraId="46E6A3AF" w16cid:durableId="22A9B8DD"/>
  <w16cid:commentId w16cid:paraId="008310C3" w16cid:durableId="22A86495"/>
  <w16cid:commentId w16cid:paraId="534EB0A5" w16cid:durableId="21C56C97"/>
  <w16cid:commentId w16cid:paraId="49F4E347" w16cid:durableId="22A86498"/>
  <w16cid:commentId w16cid:paraId="0F1CB18F" w16cid:durableId="22A8649A"/>
  <w16cid:commentId w16cid:paraId="1EBFB27A" w16cid:durableId="22A8649C"/>
  <w16cid:commentId w16cid:paraId="7074837A" w16cid:durableId="22A8649D"/>
  <w16cid:commentId w16cid:paraId="561EC4D8" w16cid:durableId="22A8649F"/>
  <w16cid:commentId w16cid:paraId="02EDFBD1" w16cid:durableId="22A864A0"/>
  <w16cid:commentId w16cid:paraId="54E92ED5" w16cid:durableId="22A864A1"/>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161094" w14:textId="77777777" w:rsidR="003A7FCA" w:rsidRDefault="003A7FCA">
      <w:pPr>
        <w:spacing w:after="0" w:line="240" w:lineRule="auto"/>
      </w:pPr>
      <w:r>
        <w:separator/>
      </w:r>
    </w:p>
  </w:endnote>
  <w:endnote w:type="continuationSeparator" w:id="0">
    <w:p w14:paraId="0E70F45D" w14:textId="77777777" w:rsidR="003A7FCA" w:rsidRDefault="003A7F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1A443B" w:rsidRDefault="001A443B">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098B9F08" w14:textId="77777777" w:rsidR="001A443B" w:rsidRDefault="001A443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1A443B" w:rsidRDefault="001A443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186F56B" w14:textId="77777777" w:rsidR="001A443B" w:rsidRDefault="001A4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B58A11" w14:textId="77777777" w:rsidR="003A7FCA" w:rsidRDefault="003A7FCA">
      <w:pPr>
        <w:spacing w:after="0" w:line="240" w:lineRule="auto"/>
      </w:pPr>
      <w:r>
        <w:separator/>
      </w:r>
    </w:p>
  </w:footnote>
  <w:footnote w:type="continuationSeparator" w:id="0">
    <w:p w14:paraId="4C6073B7" w14:textId="77777777" w:rsidR="003A7FCA" w:rsidRDefault="003A7FC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4298"/>
    <w:rsid w:val="0001191B"/>
    <w:rsid w:val="0001670D"/>
    <w:rsid w:val="00017F11"/>
    <w:rsid w:val="000275A4"/>
    <w:rsid w:val="00030485"/>
    <w:rsid w:val="00033C10"/>
    <w:rsid w:val="000425FC"/>
    <w:rsid w:val="00052EE6"/>
    <w:rsid w:val="0009519D"/>
    <w:rsid w:val="00096AE3"/>
    <w:rsid w:val="000A72DD"/>
    <w:rsid w:val="000B32D9"/>
    <w:rsid w:val="000B4100"/>
    <w:rsid w:val="000C47A1"/>
    <w:rsid w:val="000D2F64"/>
    <w:rsid w:val="000D3084"/>
    <w:rsid w:val="000E2596"/>
    <w:rsid w:val="000F47C1"/>
    <w:rsid w:val="000F7550"/>
    <w:rsid w:val="001061B0"/>
    <w:rsid w:val="001243B3"/>
    <w:rsid w:val="001322F7"/>
    <w:rsid w:val="001539E9"/>
    <w:rsid w:val="00163657"/>
    <w:rsid w:val="00163801"/>
    <w:rsid w:val="00172A83"/>
    <w:rsid w:val="001760CD"/>
    <w:rsid w:val="00176FC7"/>
    <w:rsid w:val="00180C4B"/>
    <w:rsid w:val="001A443B"/>
    <w:rsid w:val="001B10C3"/>
    <w:rsid w:val="001D4414"/>
    <w:rsid w:val="001D78FA"/>
    <w:rsid w:val="001E3C19"/>
    <w:rsid w:val="001F18E5"/>
    <w:rsid w:val="00202422"/>
    <w:rsid w:val="00207FE3"/>
    <w:rsid w:val="00214AB6"/>
    <w:rsid w:val="00215CA2"/>
    <w:rsid w:val="0022258E"/>
    <w:rsid w:val="00235E3E"/>
    <w:rsid w:val="00243CE1"/>
    <w:rsid w:val="00257055"/>
    <w:rsid w:val="002942DB"/>
    <w:rsid w:val="002D6B05"/>
    <w:rsid w:val="002E09C5"/>
    <w:rsid w:val="002E11AF"/>
    <w:rsid w:val="002E6C81"/>
    <w:rsid w:val="002E78C6"/>
    <w:rsid w:val="002F3E7B"/>
    <w:rsid w:val="002F5AD9"/>
    <w:rsid w:val="00310614"/>
    <w:rsid w:val="00314DEC"/>
    <w:rsid w:val="0031750B"/>
    <w:rsid w:val="00317DE0"/>
    <w:rsid w:val="00317F8C"/>
    <w:rsid w:val="00336661"/>
    <w:rsid w:val="00344C48"/>
    <w:rsid w:val="00351B70"/>
    <w:rsid w:val="00373DA7"/>
    <w:rsid w:val="0039393C"/>
    <w:rsid w:val="00395401"/>
    <w:rsid w:val="003A0528"/>
    <w:rsid w:val="003A7FCA"/>
    <w:rsid w:val="003B174F"/>
    <w:rsid w:val="003C4EA8"/>
    <w:rsid w:val="003E7416"/>
    <w:rsid w:val="003F07F7"/>
    <w:rsid w:val="003F3A2D"/>
    <w:rsid w:val="003F3AB3"/>
    <w:rsid w:val="00412759"/>
    <w:rsid w:val="004162F7"/>
    <w:rsid w:val="00422551"/>
    <w:rsid w:val="00452631"/>
    <w:rsid w:val="004541A4"/>
    <w:rsid w:val="004545ED"/>
    <w:rsid w:val="00462FD5"/>
    <w:rsid w:val="004726F9"/>
    <w:rsid w:val="00472771"/>
    <w:rsid w:val="004901A2"/>
    <w:rsid w:val="004A5C50"/>
    <w:rsid w:val="004D0407"/>
    <w:rsid w:val="004E4F96"/>
    <w:rsid w:val="004F0ECC"/>
    <w:rsid w:val="004F5D64"/>
    <w:rsid w:val="004F6786"/>
    <w:rsid w:val="00522A9B"/>
    <w:rsid w:val="005314C2"/>
    <w:rsid w:val="00540744"/>
    <w:rsid w:val="005528A9"/>
    <w:rsid w:val="005738BB"/>
    <w:rsid w:val="00573D7B"/>
    <w:rsid w:val="0058757A"/>
    <w:rsid w:val="00587EC8"/>
    <w:rsid w:val="00597A2A"/>
    <w:rsid w:val="00597DF9"/>
    <w:rsid w:val="005A4ADD"/>
    <w:rsid w:val="005A62BD"/>
    <w:rsid w:val="005B04A4"/>
    <w:rsid w:val="005B4BB7"/>
    <w:rsid w:val="005C5449"/>
    <w:rsid w:val="005C5AFF"/>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7052F"/>
    <w:rsid w:val="00684F3D"/>
    <w:rsid w:val="00695E66"/>
    <w:rsid w:val="006B24B5"/>
    <w:rsid w:val="006B3408"/>
    <w:rsid w:val="006B5FA2"/>
    <w:rsid w:val="006D1A3A"/>
    <w:rsid w:val="006E57E9"/>
    <w:rsid w:val="006F1D7E"/>
    <w:rsid w:val="006F2DB8"/>
    <w:rsid w:val="00720826"/>
    <w:rsid w:val="00724BB8"/>
    <w:rsid w:val="0073326E"/>
    <w:rsid w:val="00733838"/>
    <w:rsid w:val="00746AB7"/>
    <w:rsid w:val="00753C2F"/>
    <w:rsid w:val="00754A94"/>
    <w:rsid w:val="00761844"/>
    <w:rsid w:val="00784890"/>
    <w:rsid w:val="00794F2B"/>
    <w:rsid w:val="007A1270"/>
    <w:rsid w:val="007A48E1"/>
    <w:rsid w:val="007C2178"/>
    <w:rsid w:val="007C4240"/>
    <w:rsid w:val="007F5497"/>
    <w:rsid w:val="007F59C5"/>
    <w:rsid w:val="00802F59"/>
    <w:rsid w:val="008048BF"/>
    <w:rsid w:val="008250CD"/>
    <w:rsid w:val="00841890"/>
    <w:rsid w:val="00841999"/>
    <w:rsid w:val="00841FDC"/>
    <w:rsid w:val="00846864"/>
    <w:rsid w:val="00893CC9"/>
    <w:rsid w:val="008957DC"/>
    <w:rsid w:val="0089758C"/>
    <w:rsid w:val="008C298B"/>
    <w:rsid w:val="008D36EA"/>
    <w:rsid w:val="008D796E"/>
    <w:rsid w:val="008E480E"/>
    <w:rsid w:val="00902055"/>
    <w:rsid w:val="0090731E"/>
    <w:rsid w:val="00910643"/>
    <w:rsid w:val="009349A6"/>
    <w:rsid w:val="009356E2"/>
    <w:rsid w:val="00937E5D"/>
    <w:rsid w:val="0094121F"/>
    <w:rsid w:val="0095679A"/>
    <w:rsid w:val="009605B3"/>
    <w:rsid w:val="0096086E"/>
    <w:rsid w:val="009652CB"/>
    <w:rsid w:val="00974F9D"/>
    <w:rsid w:val="0098328A"/>
    <w:rsid w:val="009841B6"/>
    <w:rsid w:val="009B7BE5"/>
    <w:rsid w:val="009C21F1"/>
    <w:rsid w:val="009C385A"/>
    <w:rsid w:val="009E1204"/>
    <w:rsid w:val="009F44CA"/>
    <w:rsid w:val="009F6209"/>
    <w:rsid w:val="009F63F2"/>
    <w:rsid w:val="00A06F9E"/>
    <w:rsid w:val="00A12A86"/>
    <w:rsid w:val="00A16D25"/>
    <w:rsid w:val="00A20DBE"/>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471E5"/>
    <w:rsid w:val="00B5362A"/>
    <w:rsid w:val="00B75B3C"/>
    <w:rsid w:val="00B97BA9"/>
    <w:rsid w:val="00BC4BA4"/>
    <w:rsid w:val="00BE16B0"/>
    <w:rsid w:val="00C028A3"/>
    <w:rsid w:val="00C13198"/>
    <w:rsid w:val="00C213DE"/>
    <w:rsid w:val="00C24DD2"/>
    <w:rsid w:val="00C32B58"/>
    <w:rsid w:val="00C4366C"/>
    <w:rsid w:val="00C55CE6"/>
    <w:rsid w:val="00C97580"/>
    <w:rsid w:val="00C97CB5"/>
    <w:rsid w:val="00CB2AA5"/>
    <w:rsid w:val="00CC1F4C"/>
    <w:rsid w:val="00CC208F"/>
    <w:rsid w:val="00CC4768"/>
    <w:rsid w:val="00CD0FA5"/>
    <w:rsid w:val="00CE49E2"/>
    <w:rsid w:val="00CF293D"/>
    <w:rsid w:val="00CF7D42"/>
    <w:rsid w:val="00D047D1"/>
    <w:rsid w:val="00D068B9"/>
    <w:rsid w:val="00D12355"/>
    <w:rsid w:val="00D220D6"/>
    <w:rsid w:val="00D34869"/>
    <w:rsid w:val="00D479A1"/>
    <w:rsid w:val="00D5125E"/>
    <w:rsid w:val="00D51862"/>
    <w:rsid w:val="00D614C5"/>
    <w:rsid w:val="00D61996"/>
    <w:rsid w:val="00D72EB8"/>
    <w:rsid w:val="00D74CAC"/>
    <w:rsid w:val="00D75D82"/>
    <w:rsid w:val="00D765D3"/>
    <w:rsid w:val="00D76DA6"/>
    <w:rsid w:val="00D91838"/>
    <w:rsid w:val="00D96C1A"/>
    <w:rsid w:val="00DA1B40"/>
    <w:rsid w:val="00DB599A"/>
    <w:rsid w:val="00DB5F36"/>
    <w:rsid w:val="00DC3D92"/>
    <w:rsid w:val="00DE10F3"/>
    <w:rsid w:val="00DE1705"/>
    <w:rsid w:val="00E02A5A"/>
    <w:rsid w:val="00E04BCB"/>
    <w:rsid w:val="00E0657B"/>
    <w:rsid w:val="00E10E0D"/>
    <w:rsid w:val="00E1157A"/>
    <w:rsid w:val="00E23D8F"/>
    <w:rsid w:val="00E50987"/>
    <w:rsid w:val="00E53C38"/>
    <w:rsid w:val="00E7265A"/>
    <w:rsid w:val="00E818AD"/>
    <w:rsid w:val="00E953B1"/>
    <w:rsid w:val="00EB0B7B"/>
    <w:rsid w:val="00EB72F0"/>
    <w:rsid w:val="00EB7C4C"/>
    <w:rsid w:val="00EC741A"/>
    <w:rsid w:val="00ED3F14"/>
    <w:rsid w:val="00EF2626"/>
    <w:rsid w:val="00EF27FA"/>
    <w:rsid w:val="00EF47A4"/>
    <w:rsid w:val="00F10DFC"/>
    <w:rsid w:val="00F1534E"/>
    <w:rsid w:val="00F16B8D"/>
    <w:rsid w:val="00F37CA3"/>
    <w:rsid w:val="00F477CC"/>
    <w:rsid w:val="00F53E32"/>
    <w:rsid w:val="00F65CA4"/>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FD279FE6-FBA4-4082-AFEC-C28FE90E8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styleId="UnresolvedMention">
    <w:name w:val="Unresolved Mention"/>
    <w:basedOn w:val="DefaultParagraphFont"/>
    <w:uiPriority w:val="99"/>
    <w:semiHidden/>
    <w:unhideWhenUsed/>
    <w:rsid w:val="00163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8/08/relationships/commentsExtensible" Target="commentsExtensible.xml"/><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hyperlink" Target="https://link.springer.com/article/10.1007/BF02183092" TargetMode="External"/><Relationship Id="rId7" Type="http://schemas.openxmlformats.org/officeDocument/2006/relationships/comments" Target="comments.xml"/><Relationship Id="rId12" Type="http://schemas.openxmlformats.org/officeDocument/2006/relationships/image" Target="media/image1.tiff"/><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tiff"/><Relationship Id="rId22" Type="http://schemas.openxmlformats.org/officeDocument/2006/relationships/hyperlink" Target="https://link.springer.com/article/10.1007/s00442-005-00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6553A-2F76-447B-8298-2CC97FF0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38</Pages>
  <Words>6703</Words>
  <Characters>38210</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10</cp:revision>
  <dcterms:created xsi:type="dcterms:W3CDTF">2020-07-06T19:28:00Z</dcterms:created>
  <dcterms:modified xsi:type="dcterms:W3CDTF">2020-07-06T21:41:00Z</dcterms:modified>
</cp:coreProperties>
</file>