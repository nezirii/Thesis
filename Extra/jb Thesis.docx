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720B1633" w:rsidR="00D5125E" w:rsidRPr="00D5125E" w:rsidRDefault="006522D5" w:rsidP="00D5125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005C6D9C">
        <w:rPr>
          <w:rFonts w:eastAsia="Times New Roman" w:cs="Times New Roman"/>
          <w:snapToGrid w:val="0"/>
          <w:sz w:val="24"/>
          <w:szCs w:val="24"/>
        </w:rPr>
        <w:t xml:space="preserve"> </w:t>
      </w:r>
      <w:r w:rsidR="00960408">
        <w:rPr>
          <w:rFonts w:eastAsia="Times New Roman" w:cs="Times New Roman"/>
          <w:snapToGrid w:val="0"/>
          <w:sz w:val="24"/>
          <w:szCs w:val="24"/>
        </w:rPr>
        <w:t>HERBIVORY</w:t>
      </w:r>
      <w:r w:rsidR="00960408" w:rsidRPr="006522D5">
        <w:rPr>
          <w:rFonts w:eastAsia="Times New Roman" w:cs="Times New Roman"/>
          <w:snapToGrid w:val="0"/>
          <w:sz w:val="24"/>
          <w:szCs w:val="24"/>
        </w:rPr>
        <w:t xml:space="preserve"> </w:t>
      </w:r>
      <w:r>
        <w:rPr>
          <w:rFonts w:eastAsia="Times New Roman" w:cs="Times New Roman"/>
          <w:snapToGrid w:val="0"/>
          <w:sz w:val="24"/>
          <w:szCs w:val="24"/>
        </w:rPr>
        <w:t xml:space="preserve">ON </w:t>
      </w:r>
      <w:r w:rsidR="00960408">
        <w:rPr>
          <w:rFonts w:eastAsia="Times New Roman" w:cs="Times New Roman"/>
          <w:snapToGrid w:val="0"/>
          <w:sz w:val="24"/>
          <w:szCs w:val="24"/>
        </w:rPr>
        <w:t>FOREST SOILS AND LITTER DECOMPOSITION</w:t>
      </w:r>
      <w:r>
        <w:rPr>
          <w:rFonts w:eastAsia="Times New Roman" w:cs="Times New Roman"/>
          <w:snapToGrid w:val="0"/>
          <w:sz w:val="24"/>
          <w:szCs w:val="24"/>
        </w:rPr>
        <w:t xml:space="preserve"> IN CENTRAL WASHINGTON</w:t>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61067A98" w:rsidR="00D5125E" w:rsidRPr="00D5125E" w:rsidRDefault="007D2BFD"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211B4219" w14:textId="77777777" w:rsidR="0039200E" w:rsidRPr="00D5125E" w:rsidRDefault="0039200E" w:rsidP="0039200E">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 HERBIVORY</w:t>
      </w:r>
      <w:r w:rsidRPr="006522D5">
        <w:rPr>
          <w:rFonts w:eastAsia="Times New Roman" w:cs="Times New Roman"/>
          <w:snapToGrid w:val="0"/>
          <w:sz w:val="24"/>
          <w:szCs w:val="24"/>
        </w:rPr>
        <w:t xml:space="preserve"> </w:t>
      </w:r>
      <w:r>
        <w:rPr>
          <w:rFonts w:eastAsia="Times New Roman" w:cs="Times New Roman"/>
          <w:snapToGrid w:val="0"/>
          <w:sz w:val="24"/>
          <w:szCs w:val="24"/>
        </w:rPr>
        <w:t>ON FOREST SOILS AND LITTER DECOMPOSITION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7A5249E9" w:rsidR="00D5125E" w:rsidRPr="00D5125E" w:rsidRDefault="007D2BFD" w:rsidP="00D5125E">
      <w:pPr>
        <w:tabs>
          <w:tab w:val="right" w:pos="10800"/>
        </w:tabs>
        <w:spacing w:after="0" w:line="480" w:lineRule="auto"/>
        <w:jc w:val="center"/>
        <w:rPr>
          <w:rFonts w:eastAsia="Times New Roman" w:cs="Times New Roman"/>
          <w:snapToGrid w:val="0"/>
          <w:sz w:val="24"/>
          <w:szCs w:val="24"/>
        </w:rPr>
      </w:pPr>
      <w:r>
        <w:rPr>
          <w:rFonts w:eastAsia="Times New Roman" w:cs="Times New Roman"/>
          <w:snapToGrid w:val="0"/>
          <w:sz w:val="24"/>
          <w:szCs w:val="24"/>
        </w:rPr>
        <w:t>August</w:t>
      </w:r>
      <w:r w:rsidR="00D5125E"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7B72E100" w14:textId="16859F5A" w:rsidR="00D5125E" w:rsidRPr="00C55EDC" w:rsidRDefault="007D2BFD" w:rsidP="00C55EDC">
      <w:pPr>
        <w:tabs>
          <w:tab w:val="right" w:pos="10800"/>
        </w:tabs>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 xml:space="preserve">Herbivores are important to forest ecosystems </w:t>
      </w:r>
      <w:r w:rsidR="00244BD8" w:rsidRPr="00C55EDC">
        <w:rPr>
          <w:rFonts w:ascii="Times New Roman" w:eastAsia="Times New Roman" w:hAnsi="Times New Roman" w:cs="Times New Roman"/>
          <w:snapToGrid w:val="0"/>
          <w:sz w:val="24"/>
          <w:szCs w:val="24"/>
        </w:rPr>
        <w:t>because they help in nutrient cycling</w:t>
      </w:r>
      <w:r w:rsidR="0039200E" w:rsidRPr="00C55EDC">
        <w:rPr>
          <w:rFonts w:ascii="Times New Roman" w:eastAsia="Times New Roman" w:hAnsi="Times New Roman" w:cs="Times New Roman"/>
          <w:snapToGrid w:val="0"/>
          <w:sz w:val="24"/>
          <w:szCs w:val="24"/>
        </w:rPr>
        <w:t xml:space="preserve"> by adding materials to the forest soil</w:t>
      </w:r>
      <w:r w:rsidR="0039200E">
        <w:rPr>
          <w:rFonts w:ascii="Times New Roman" w:eastAsia="Times New Roman" w:hAnsi="Times New Roman" w:cs="Times New Roman"/>
          <w:snapToGrid w:val="0"/>
          <w:sz w:val="24"/>
          <w:szCs w:val="24"/>
        </w:rPr>
        <w:t xml:space="preserve"> such as frass and carcasses and molts, that can then be broken down into nitrogen, phosphorous, and carbon to be recycled into biomass. Western spruce budworms are defoliators native to the central Cascades and have the potential to increase light and rainfall penetration to the forest floor by removing sections of the forest canopy during outbreaks</w:t>
      </w:r>
      <w:r w:rsidR="001348DF">
        <w:rPr>
          <w:rFonts w:ascii="Times New Roman" w:eastAsia="Times New Roman" w:hAnsi="Times New Roman" w:cs="Times New Roman"/>
          <w:snapToGrid w:val="0"/>
          <w:sz w:val="24"/>
          <w:szCs w:val="24"/>
        </w:rPr>
        <w:t>, possibly increasing the rate of decomposition of forest materials</w:t>
      </w:r>
      <w:r w:rsidR="0039200E">
        <w:rPr>
          <w:rFonts w:ascii="Times New Roman" w:eastAsia="Times New Roman" w:hAnsi="Times New Roman" w:cs="Times New Roman"/>
          <w:snapToGrid w:val="0"/>
          <w:sz w:val="24"/>
          <w:szCs w:val="24"/>
        </w:rPr>
        <w:t>. The purpose of this study was to measure the changes in nutrient availability in forest throughfall and forest soils, specifically nitrogen, phosphorous, and carbon</w:t>
      </w:r>
      <w:r w:rsidR="001348DF">
        <w:rPr>
          <w:rFonts w:ascii="Times New Roman" w:eastAsia="Times New Roman" w:hAnsi="Times New Roman" w:cs="Times New Roman"/>
          <w:snapToGrid w:val="0"/>
          <w:sz w:val="24"/>
          <w:szCs w:val="24"/>
        </w:rPr>
        <w:t xml:space="preserve">, and to measure the rate of decomposition </w:t>
      </w:r>
      <w:r w:rsidR="008E349C">
        <w:rPr>
          <w:rFonts w:ascii="Times New Roman" w:eastAsia="Times New Roman" w:hAnsi="Times New Roman" w:cs="Times New Roman"/>
          <w:snapToGrid w:val="0"/>
          <w:sz w:val="24"/>
          <w:szCs w:val="24"/>
        </w:rPr>
        <w:t>in forest soils</w:t>
      </w:r>
      <w:r w:rsidR="0039200E">
        <w:rPr>
          <w:rFonts w:ascii="Times New Roman" w:eastAsia="Times New Roman" w:hAnsi="Times New Roman" w:cs="Times New Roman"/>
          <w:snapToGrid w:val="0"/>
          <w:sz w:val="24"/>
          <w:szCs w:val="24"/>
        </w:rPr>
        <w:t xml:space="preserve">. I sampled 4 sites in the Tenaway Community Forest where there were very few budworms and used this as my </w:t>
      </w:r>
      <w:r w:rsidR="001348DF">
        <w:rPr>
          <w:rFonts w:ascii="Times New Roman" w:eastAsia="Times New Roman" w:hAnsi="Times New Roman" w:cs="Times New Roman"/>
          <w:snapToGrid w:val="0"/>
          <w:sz w:val="24"/>
          <w:szCs w:val="24"/>
        </w:rPr>
        <w:t>control and</w:t>
      </w:r>
      <w:r w:rsidR="0039200E">
        <w:rPr>
          <w:rFonts w:ascii="Times New Roman" w:eastAsia="Times New Roman" w:hAnsi="Times New Roman" w:cs="Times New Roman"/>
          <w:snapToGrid w:val="0"/>
          <w:sz w:val="24"/>
          <w:szCs w:val="24"/>
        </w:rPr>
        <w:t xml:space="preserve"> sampled four sites in the Swauk </w:t>
      </w:r>
      <w:r w:rsidR="001348DF">
        <w:rPr>
          <w:rFonts w:ascii="Times New Roman" w:eastAsia="Times New Roman" w:hAnsi="Times New Roman" w:cs="Times New Roman"/>
          <w:snapToGrid w:val="0"/>
          <w:sz w:val="24"/>
          <w:szCs w:val="24"/>
        </w:rPr>
        <w:t xml:space="preserve">drainage in </w:t>
      </w:r>
      <w:r w:rsidR="001348DF" w:rsidRPr="009356E2">
        <w:rPr>
          <w:rFonts w:ascii="Times New Roman" w:eastAsia="Times New Roman" w:hAnsi="Times New Roman" w:cs="Times New Roman"/>
          <w:sz w:val="24"/>
          <w:szCs w:val="24"/>
        </w:rPr>
        <w:t>Okanogan-Wenatchee National Forest in Washington</w:t>
      </w:r>
      <w:r w:rsidR="001348DF">
        <w:rPr>
          <w:rFonts w:ascii="Times New Roman" w:eastAsia="Times New Roman" w:hAnsi="Times New Roman" w:cs="Times New Roman"/>
          <w:sz w:val="24"/>
          <w:szCs w:val="24"/>
        </w:rPr>
        <w:t xml:space="preserve"> that was highly impacted by budworms. Soils</w:t>
      </w:r>
      <w:r w:rsidR="008E349C">
        <w:rPr>
          <w:rFonts w:ascii="Times New Roman" w:eastAsia="Times New Roman" w:hAnsi="Times New Roman" w:cs="Times New Roman"/>
          <w:sz w:val="24"/>
          <w:szCs w:val="24"/>
        </w:rPr>
        <w:t xml:space="preserve"> and decomposition rates</w:t>
      </w:r>
      <w:r w:rsidR="001348DF">
        <w:rPr>
          <w:rFonts w:ascii="Times New Roman" w:eastAsia="Times New Roman" w:hAnsi="Times New Roman" w:cs="Times New Roman"/>
          <w:sz w:val="24"/>
          <w:szCs w:val="24"/>
        </w:rPr>
        <w:t xml:space="preserve"> were sampled eight times between September 2015 and November 2016, and throughfall was sampled ten times between September 2015 to September 2016. </w:t>
      </w:r>
      <w:r w:rsidR="008E349C">
        <w:rPr>
          <w:rFonts w:ascii="Times New Roman" w:eastAsia="Times New Roman" w:hAnsi="Times New Roman" w:cs="Times New Roman"/>
          <w:sz w:val="24"/>
          <w:szCs w:val="24"/>
        </w:rPr>
        <w:t xml:space="preserve">Throughfall N had significant interactions between budworms and sample events, and throughfall phosphorous and dissolved organic carbon were significantly impacted by budworms. Frass inputs were significantly higher in the Swauk during feeding season, and litter inputs were significantly </w:t>
      </w:r>
      <w:r w:rsidR="008E349C">
        <w:rPr>
          <w:rFonts w:ascii="Times New Roman" w:eastAsia="Times New Roman" w:hAnsi="Times New Roman" w:cs="Times New Roman"/>
          <w:sz w:val="24"/>
          <w:szCs w:val="24"/>
        </w:rPr>
        <w:lastRenderedPageBreak/>
        <w:t xml:space="preserve">higher at the end of the growing season. Decomposition rates were significantly impacted by budworms, but not as I expected; decomposition occurred faster in the low in </w:t>
      </w:r>
      <w:proofErr w:type="spellStart"/>
      <w:r w:rsidR="008E349C">
        <w:rPr>
          <w:rFonts w:ascii="Times New Roman" w:eastAsia="Times New Roman" w:hAnsi="Times New Roman" w:cs="Times New Roman"/>
          <w:sz w:val="24"/>
          <w:szCs w:val="24"/>
        </w:rPr>
        <w:t>Teanaway</w:t>
      </w:r>
      <w:proofErr w:type="spellEnd"/>
      <w:r w:rsidR="008E349C">
        <w:rPr>
          <w:rFonts w:ascii="Times New Roman" w:eastAsia="Times New Roman" w:hAnsi="Times New Roman" w:cs="Times New Roman"/>
          <w:sz w:val="24"/>
          <w:szCs w:val="24"/>
        </w:rPr>
        <w:t xml:space="preserve"> sites. Soil ammonium and soil moisture were significantly influenced by sample event, and soil nitrate had a significant interaction between budworms and sample event. </w:t>
      </w:r>
      <w:r w:rsidR="00C55EDC">
        <w:rPr>
          <w:rFonts w:ascii="Times New Roman" w:eastAsia="Times New Roman" w:hAnsi="Times New Roman" w:cs="Times New Roman"/>
          <w:sz w:val="24"/>
          <w:szCs w:val="24"/>
        </w:rPr>
        <w:t xml:space="preserve">Soil temperature increased with air temperature, as expected. There was no measured effect on soil phosphorous or soil organic matter. </w:t>
      </w:r>
      <w:r w:rsidR="008E349C">
        <w:rPr>
          <w:rFonts w:ascii="Times New Roman" w:eastAsia="Times New Roman" w:hAnsi="Times New Roman" w:cs="Times New Roman"/>
          <w:sz w:val="24"/>
          <w:szCs w:val="24"/>
        </w:rPr>
        <w:t xml:space="preserve">This study was done in the last two years of the western spruce budworm outbreak, and my results may not show the full impact that these herbivores have on terrestrial ecosystems. </w:t>
      </w:r>
    </w:p>
    <w:p w14:paraId="012EB9C3" w14:textId="73E28A77" w:rsidR="00D5125E" w:rsidRPr="00C55EDC" w:rsidRDefault="00D5125E" w:rsidP="00C55EDC">
      <w:pPr>
        <w:spacing w:after="0" w:line="480" w:lineRule="auto"/>
        <w:rPr>
          <w:rFonts w:ascii="Times New Roman" w:eastAsia="Times New Roman" w:hAnsi="Times New Roman" w:cs="Times New Roman"/>
          <w:snapToGrid w:val="0"/>
          <w:sz w:val="24"/>
          <w:szCs w:val="24"/>
        </w:rPr>
      </w:pPr>
      <w:r w:rsidRPr="00C55EDC">
        <w:rPr>
          <w:rFonts w:ascii="Times New Roman" w:eastAsia="Times New Roman" w:hAnsi="Times New Roman" w:cs="Times New Roman"/>
          <w:snapToGrid w:val="0"/>
          <w:sz w:val="24"/>
          <w:szCs w:val="24"/>
        </w:rPr>
        <w:tab/>
      </w:r>
    </w:p>
    <w:p w14:paraId="78990B95" w14:textId="77777777" w:rsidR="00D5125E" w:rsidRPr="00D5125E" w:rsidRDefault="00D5125E" w:rsidP="00C55EDC">
      <w:pPr>
        <w:widowControl w:val="0"/>
        <w:spacing w:after="0" w:line="480" w:lineRule="auto"/>
        <w:jc w:val="center"/>
        <w:rPr>
          <w:rFonts w:eastAsia="Times New Roman" w:cs="Times New Roman"/>
          <w:snapToGrid w:val="0"/>
          <w:sz w:val="24"/>
          <w:szCs w:val="24"/>
        </w:rPr>
      </w:pPr>
      <w:r w:rsidRPr="00C55EDC">
        <w:rPr>
          <w:rFonts w:ascii="Times New Roman" w:eastAsia="Times New Roman" w:hAnsi="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5A3BA8AB"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 would like to thank Dr. Clay Arango</w:t>
      </w:r>
      <w:r w:rsidR="00564003">
        <w:rPr>
          <w:rFonts w:ascii="Times New Roman" w:eastAsia="Times New Roman" w:hAnsi="Times New Roman" w:cs="Times New Roman"/>
          <w:sz w:val="24"/>
          <w:szCs w:val="24"/>
        </w:rPr>
        <w:t xml:space="preserve"> and my committee members Dr. Paul James and Dr. Karl </w:t>
      </w:r>
      <w:proofErr w:type="spellStart"/>
      <w:r w:rsidR="00564003">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xml:space="preserve"> for taking me on as a graduate student</w:t>
      </w:r>
      <w:r w:rsidR="00564003">
        <w:rPr>
          <w:rFonts w:ascii="Times New Roman" w:eastAsia="Times New Roman" w:hAnsi="Times New Roman" w:cs="Times New Roman"/>
          <w:sz w:val="24"/>
          <w:szCs w:val="24"/>
        </w:rPr>
        <w:t xml:space="preserve"> so that I could better prepare to be best science teacher that I can be.</w:t>
      </w:r>
      <w:r>
        <w:rPr>
          <w:rFonts w:ascii="Times New Roman" w:eastAsia="Times New Roman" w:hAnsi="Times New Roman" w:cs="Times New Roman"/>
          <w:sz w:val="24"/>
          <w:szCs w:val="24"/>
        </w:rPr>
        <w:t xml:space="preserve"> </w:t>
      </w:r>
      <w:r w:rsidR="00564003">
        <w:rPr>
          <w:rFonts w:ascii="Times New Roman" w:eastAsia="Times New Roman" w:hAnsi="Times New Roman" w:cs="Times New Roman"/>
          <w:sz w:val="24"/>
          <w:szCs w:val="24"/>
        </w:rPr>
        <w:t>I would also like to thank the NSF for providing me with funding through their</w:t>
      </w:r>
      <w:r>
        <w:rPr>
          <w:rFonts w:ascii="Times New Roman" w:eastAsia="Times New Roman" w:hAnsi="Times New Roman" w:cs="Times New Roman"/>
          <w:sz w:val="24"/>
          <w:szCs w:val="24"/>
        </w:rPr>
        <w:t xml:space="preserve"> NSF EAGER Grant </w:t>
      </w:r>
      <w:r w:rsidR="00564003" w:rsidRPr="00564003">
        <w:rPr>
          <w:rFonts w:ascii="Times New Roman" w:eastAsia="Times New Roman" w:hAnsi="Times New Roman" w:cs="Times New Roman"/>
          <w:sz w:val="24"/>
          <w:szCs w:val="24"/>
        </w:rPr>
        <w:t>NSF-DEB 1540679</w:t>
      </w:r>
      <w:r w:rsidR="00564003">
        <w:rPr>
          <w:rFonts w:ascii="Times New Roman" w:eastAsia="Times New Roman" w:hAnsi="Times New Roman" w:cs="Times New Roman"/>
          <w:sz w:val="24"/>
          <w:szCs w:val="24"/>
        </w:rPr>
        <w:t>. I am grateful for all of the help from our lab assistants</w:t>
      </w:r>
      <w:r>
        <w:rPr>
          <w:rFonts w:ascii="Times New Roman" w:eastAsia="Times New Roman" w:hAnsi="Times New Roman" w:cs="Times New Roman"/>
          <w:sz w:val="24"/>
          <w:szCs w:val="24"/>
        </w:rPr>
        <w:t xml:space="preserve"> for helping me with my </w:t>
      </w:r>
      <w:r w:rsidR="00564003">
        <w:rPr>
          <w:rFonts w:ascii="Times New Roman" w:eastAsia="Times New Roman" w:hAnsi="Times New Roman" w:cs="Times New Roman"/>
          <w:sz w:val="24"/>
          <w:szCs w:val="24"/>
        </w:rPr>
        <w:t>research; I</w:t>
      </w:r>
      <w:r w:rsidR="007F59C5">
        <w:rPr>
          <w:rFonts w:ascii="Times New Roman" w:eastAsia="Times New Roman" w:hAnsi="Times New Roman" w:cs="Times New Roman"/>
          <w:sz w:val="24"/>
          <w:szCs w:val="24"/>
        </w:rPr>
        <w:t xml:space="preserve"> could not have done this without the</w:t>
      </w:r>
      <w:r w:rsidR="00564003">
        <w:rPr>
          <w:rFonts w:ascii="Times New Roman" w:eastAsia="Times New Roman" w:hAnsi="Times New Roman" w:cs="Times New Roman"/>
          <w:sz w:val="24"/>
          <w:szCs w:val="24"/>
        </w:rPr>
        <w:t>m.</w:t>
      </w:r>
      <w:r w:rsidR="007F59C5">
        <w:rPr>
          <w:rFonts w:ascii="Times New Roman" w:eastAsia="Times New Roman" w:hAnsi="Times New Roman" w:cs="Times New Roman"/>
          <w:sz w:val="24"/>
          <w:szCs w:val="24"/>
        </w:rPr>
        <w:t xml:space="preserve"> </w:t>
      </w:r>
      <w:r w:rsidR="00553537">
        <w:rPr>
          <w:rFonts w:ascii="Times New Roman" w:eastAsia="Times New Roman" w:hAnsi="Times New Roman" w:cs="Times New Roman"/>
          <w:sz w:val="24"/>
          <w:szCs w:val="24"/>
        </w:rPr>
        <w:t xml:space="preserve">Thank </w:t>
      </w:r>
      <w:r w:rsidR="00932051">
        <w:rPr>
          <w:rFonts w:ascii="Times New Roman" w:eastAsia="Times New Roman" w:hAnsi="Times New Roman" w:cs="Times New Roman"/>
          <w:sz w:val="24"/>
          <w:szCs w:val="24"/>
        </w:rPr>
        <w:t>you, Alexandra Ponette-Gonz</w:t>
      </w:r>
      <w:r w:rsidR="00932051" w:rsidRPr="00932051">
        <w:rPr>
          <w:rFonts w:ascii="Times New Roman" w:eastAsia="Times New Roman" w:hAnsi="Times New Roman" w:cs="Times New Roman"/>
          <w:sz w:val="24"/>
          <w:szCs w:val="24"/>
        </w:rPr>
        <w:t>á</w:t>
      </w:r>
      <w:r w:rsidR="00932051">
        <w:rPr>
          <w:rFonts w:ascii="Times New Roman" w:eastAsia="Times New Roman" w:hAnsi="Times New Roman" w:cs="Times New Roman"/>
          <w:sz w:val="24"/>
          <w:szCs w:val="24"/>
        </w:rPr>
        <w:t>lez,</w:t>
      </w:r>
      <w:r w:rsidR="00553537">
        <w:rPr>
          <w:rFonts w:ascii="Times New Roman" w:eastAsia="Times New Roman" w:hAnsi="Times New Roman" w:cs="Times New Roman"/>
          <w:sz w:val="24"/>
          <w:szCs w:val="24"/>
        </w:rPr>
        <w:t xml:space="preserve"> for letting me use the study site map </w:t>
      </w:r>
      <w:r w:rsidR="00932051">
        <w:rPr>
          <w:rFonts w:ascii="Times New Roman" w:eastAsia="Times New Roman" w:hAnsi="Times New Roman" w:cs="Times New Roman"/>
          <w:sz w:val="24"/>
          <w:szCs w:val="24"/>
        </w:rPr>
        <w:t xml:space="preserve">and thank you Sally Entrekin for the early discussions about my study design. </w:t>
      </w:r>
      <w:r w:rsidR="00564003">
        <w:rPr>
          <w:rFonts w:ascii="Times New Roman" w:eastAsia="Times New Roman" w:hAnsi="Times New Roman" w:cs="Times New Roman"/>
          <w:sz w:val="24"/>
          <w:szCs w:val="24"/>
        </w:rPr>
        <w:t xml:space="preserve">And a </w:t>
      </w:r>
      <w:r w:rsidR="007F59C5">
        <w:rPr>
          <w:rFonts w:ascii="Times New Roman" w:eastAsia="Times New Roman" w:hAnsi="Times New Roman" w:cs="Times New Roman"/>
          <w:sz w:val="24"/>
          <w:szCs w:val="24"/>
        </w:rPr>
        <w:t>special thank you to Julia Bramstedt, Michael Dallas, Natalie Levesque,</w:t>
      </w:r>
      <w:r w:rsidR="000F75AD">
        <w:rPr>
          <w:rFonts w:ascii="Times New Roman" w:eastAsia="Times New Roman" w:hAnsi="Times New Roman" w:cs="Times New Roman"/>
          <w:sz w:val="24"/>
          <w:szCs w:val="24"/>
        </w:rPr>
        <w:t xml:space="preserve"> Jen Bailey,</w:t>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564003">
        <w:rPr>
          <w:rFonts w:ascii="Times New Roman" w:eastAsia="Times New Roman" w:hAnsi="Times New Roman" w:cs="Times New Roman"/>
          <w:sz w:val="24"/>
          <w:szCs w:val="24"/>
        </w:rPr>
        <w:t xml:space="preserve">Caitlin Moynihan,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w:t>
      </w:r>
      <w:r w:rsidR="00564003">
        <w:rPr>
          <w:rFonts w:ascii="Times New Roman" w:eastAsia="Times New Roman" w:hAnsi="Times New Roman" w:cs="Times New Roman"/>
          <w:sz w:val="24"/>
          <w:szCs w:val="24"/>
        </w:rPr>
        <w:t>all</w:t>
      </w:r>
      <w:r w:rsidR="007F59C5">
        <w:rPr>
          <w:rFonts w:ascii="Times New Roman" w:eastAsia="Times New Roman" w:hAnsi="Times New Roman" w:cs="Times New Roman"/>
          <w:sz w:val="24"/>
          <w:szCs w:val="24"/>
        </w:rPr>
        <w:t xml:space="preserve"> your time and effort in helping me complete my thesis project</w:t>
      </w:r>
      <w:r w:rsidR="00564003">
        <w:rPr>
          <w:rFonts w:ascii="Times New Roman" w:eastAsia="Times New Roman" w:hAnsi="Times New Roman" w:cs="Times New Roman"/>
          <w:sz w:val="24"/>
          <w:szCs w:val="24"/>
        </w:rPr>
        <w:t xml:space="preserve"> through your help in the lab and your encouragement over the years.</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Del="006D5BE5" w:rsidRDefault="00D5125E" w:rsidP="00D5125E">
      <w:pPr>
        <w:widowControl w:val="0"/>
        <w:tabs>
          <w:tab w:val="right" w:pos="540"/>
          <w:tab w:val="left" w:pos="1083"/>
          <w:tab w:val="right" w:leader="dot" w:pos="8370"/>
        </w:tabs>
        <w:spacing w:after="0" w:line="480" w:lineRule="auto"/>
        <w:ind w:left="115"/>
        <w:rPr>
          <w:del w:id="0" w:author="Neziri Izak - OHS" w:date="2020-07-26T13:29:00Z"/>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5C8F1517" w:rsidR="00D5125E" w:rsidRPr="00D5125E" w:rsidDel="006D5BE5" w:rsidRDefault="00D5125E" w:rsidP="006D5BE5">
      <w:pPr>
        <w:widowControl w:val="0"/>
        <w:tabs>
          <w:tab w:val="right" w:pos="540"/>
          <w:tab w:val="left" w:pos="1083"/>
          <w:tab w:val="right" w:leader="dot" w:pos="8370"/>
        </w:tabs>
        <w:spacing w:after="0" w:line="480" w:lineRule="auto"/>
        <w:rPr>
          <w:del w:id="1" w:author="Neziri Izak - OHS" w:date="2020-07-26T13:29:00Z"/>
          <w:rFonts w:eastAsia="Times New Roman" w:cs="Times New Roman"/>
          <w:snapToGrid w:val="0"/>
          <w:sz w:val="24"/>
          <w:szCs w:val="24"/>
        </w:rPr>
      </w:pPr>
    </w:p>
    <w:p w14:paraId="271003AF" w14:textId="3365BE14" w:rsidR="00D5125E" w:rsidRPr="00D5125E" w:rsidRDefault="00D5125E" w:rsidP="00870866">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p>
    <w:p w14:paraId="199623D9" w14:textId="6BEC1BAF"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2FEA00D8" w14:textId="65EA8E82"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Study Area</w:t>
      </w:r>
      <w:r w:rsidRPr="00D5125E">
        <w:rPr>
          <w:rFonts w:eastAsia="Times New Roman" w:cs="Times New Roman"/>
          <w:snapToGrid w:val="0"/>
          <w:sz w:val="24"/>
          <w:szCs w:val="24"/>
        </w:rPr>
        <w:tab/>
      </w:r>
      <w:r w:rsidR="00FC32A7">
        <w:rPr>
          <w:rFonts w:eastAsia="Times New Roman" w:cs="Times New Roman"/>
          <w:snapToGrid w:val="0"/>
          <w:sz w:val="24"/>
          <w:szCs w:val="24"/>
        </w:rPr>
        <w:t>5</w:t>
      </w:r>
    </w:p>
    <w:p w14:paraId="3F2F1D1C" w14:textId="65ADAE5C" w:rsidR="00D5125E" w:rsidRPr="00D5125E"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w:t>
      </w:r>
      <w:r w:rsidRPr="00D5125E">
        <w:rPr>
          <w:rFonts w:eastAsia="Times New Roman" w:cs="Times New Roman"/>
          <w:snapToGrid w:val="0"/>
          <w:sz w:val="24"/>
          <w:szCs w:val="24"/>
        </w:rPr>
        <w:tab/>
      </w:r>
      <w:r w:rsidR="00FC32A7">
        <w:rPr>
          <w:rFonts w:eastAsia="Times New Roman" w:cs="Times New Roman"/>
          <w:snapToGrid w:val="0"/>
          <w:sz w:val="24"/>
          <w:szCs w:val="24"/>
        </w:rPr>
        <w:t>8</w:t>
      </w:r>
    </w:p>
    <w:p w14:paraId="65AE917D" w14:textId="4E4FF162" w:rsidR="00FC32A7" w:rsidRDefault="00D5125E"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Litter Decomposition</w:t>
      </w:r>
      <w:r w:rsidRPr="00D5125E">
        <w:rPr>
          <w:rFonts w:eastAsia="Times New Roman" w:cs="Times New Roman"/>
          <w:snapToGrid w:val="0"/>
          <w:sz w:val="24"/>
          <w:szCs w:val="24"/>
        </w:rPr>
        <w:tab/>
      </w:r>
      <w:r w:rsidR="00FC32A7">
        <w:rPr>
          <w:rFonts w:eastAsia="Times New Roman" w:cs="Times New Roman"/>
          <w:snapToGrid w:val="0"/>
          <w:sz w:val="24"/>
          <w:szCs w:val="24"/>
        </w:rPr>
        <w:t>9</w:t>
      </w:r>
    </w:p>
    <w:p w14:paraId="405F89DB" w14:textId="0942A2F2"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Collection and Processing</w:t>
      </w:r>
      <w:r w:rsidRPr="00D5125E">
        <w:rPr>
          <w:rFonts w:eastAsia="Times New Roman" w:cs="Times New Roman"/>
          <w:snapToGrid w:val="0"/>
          <w:sz w:val="24"/>
          <w:szCs w:val="24"/>
        </w:rPr>
        <w:tab/>
      </w:r>
      <w:r>
        <w:rPr>
          <w:rFonts w:eastAsia="Times New Roman" w:cs="Times New Roman"/>
          <w:snapToGrid w:val="0"/>
          <w:sz w:val="24"/>
          <w:szCs w:val="24"/>
        </w:rPr>
        <w:t>11</w:t>
      </w:r>
    </w:p>
    <w:p w14:paraId="7854309D" w14:textId="21B8A677"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Chemical Analysis for Throughfall and Soils</w:t>
      </w:r>
      <w:r w:rsidRPr="00D5125E">
        <w:rPr>
          <w:rFonts w:eastAsia="Times New Roman" w:cs="Times New Roman"/>
          <w:snapToGrid w:val="0"/>
          <w:sz w:val="24"/>
          <w:szCs w:val="24"/>
        </w:rPr>
        <w:tab/>
      </w:r>
      <w:r>
        <w:rPr>
          <w:rFonts w:eastAsia="Times New Roman" w:cs="Times New Roman"/>
          <w:snapToGrid w:val="0"/>
          <w:sz w:val="24"/>
          <w:szCs w:val="24"/>
        </w:rPr>
        <w:t>13</w:t>
      </w:r>
    </w:p>
    <w:p w14:paraId="4D17D04D" w14:textId="5EF5A08F" w:rsidR="00FC32A7"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Statistical Analysis</w:t>
      </w:r>
      <w:r w:rsidRPr="00D5125E">
        <w:rPr>
          <w:rFonts w:eastAsia="Times New Roman" w:cs="Times New Roman"/>
          <w:snapToGrid w:val="0"/>
          <w:sz w:val="24"/>
          <w:szCs w:val="24"/>
        </w:rPr>
        <w:tab/>
      </w:r>
      <w:r>
        <w:rPr>
          <w:rFonts w:eastAsia="Times New Roman" w:cs="Times New Roman"/>
          <w:snapToGrid w:val="0"/>
          <w:sz w:val="24"/>
          <w:szCs w:val="24"/>
        </w:rPr>
        <w:t>14</w:t>
      </w:r>
    </w:p>
    <w:p w14:paraId="101D6C36" w14:textId="77777777" w:rsidR="00FC32A7" w:rsidRPr="00D5125E" w:rsidRDefault="00FC32A7" w:rsidP="00FC32A7">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p>
    <w:p w14:paraId="7E92EF96" w14:textId="67885E39"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r>
      <w:r w:rsidR="00FC32A7">
        <w:rPr>
          <w:rFonts w:eastAsia="Times New Roman" w:cs="Times New Roman"/>
          <w:snapToGrid w:val="0"/>
          <w:sz w:val="24"/>
          <w:szCs w:val="24"/>
        </w:rPr>
        <w:t>15</w:t>
      </w:r>
    </w:p>
    <w:p w14:paraId="67462171" w14:textId="54553701" w:rsidR="00FC32A7"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Throughfall Chemistry</w:t>
      </w:r>
      <w:r w:rsidRPr="00D5125E">
        <w:rPr>
          <w:rFonts w:eastAsia="Times New Roman" w:cs="Times New Roman"/>
          <w:snapToGrid w:val="0"/>
          <w:sz w:val="24"/>
          <w:szCs w:val="24"/>
        </w:rPr>
        <w:tab/>
      </w:r>
      <w:r w:rsidR="00870866">
        <w:rPr>
          <w:rFonts w:eastAsia="Times New Roman" w:cs="Times New Roman"/>
          <w:snapToGrid w:val="0"/>
          <w:sz w:val="24"/>
          <w:szCs w:val="24"/>
        </w:rPr>
        <w:t>15</w:t>
      </w:r>
    </w:p>
    <w:p w14:paraId="4E101B80" w14:textId="38FF400C" w:rsidR="00FC32A7" w:rsidRPr="00D5125E" w:rsidRDefault="00FC32A7"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r>
      <w:r w:rsidRPr="00D5125E">
        <w:rPr>
          <w:rFonts w:eastAsia="Times New Roman" w:cs="Times New Roman"/>
          <w:snapToGrid w:val="0"/>
          <w:sz w:val="24"/>
          <w:szCs w:val="24"/>
        </w:rPr>
        <w:t>F</w:t>
      </w:r>
      <w:r>
        <w:rPr>
          <w:rFonts w:eastAsia="Times New Roman" w:cs="Times New Roman"/>
          <w:snapToGrid w:val="0"/>
          <w:sz w:val="24"/>
          <w:szCs w:val="24"/>
        </w:rPr>
        <w:t>rass and Litter Deposition</w:t>
      </w:r>
      <w:r w:rsidRPr="00D5125E">
        <w:rPr>
          <w:rFonts w:eastAsia="Times New Roman" w:cs="Times New Roman"/>
          <w:snapToGrid w:val="0"/>
          <w:sz w:val="24"/>
          <w:szCs w:val="24"/>
        </w:rPr>
        <w:tab/>
      </w:r>
      <w:r>
        <w:rPr>
          <w:rFonts w:eastAsia="Times New Roman" w:cs="Times New Roman"/>
          <w:snapToGrid w:val="0"/>
          <w:sz w:val="24"/>
          <w:szCs w:val="24"/>
        </w:rPr>
        <w:t>18</w:t>
      </w:r>
    </w:p>
    <w:p w14:paraId="68D7AD52" w14:textId="07537FED"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Decomposition Rates</w:t>
      </w:r>
      <w:r w:rsidRPr="00D5125E">
        <w:rPr>
          <w:rFonts w:eastAsia="Times New Roman" w:cs="Times New Roman"/>
          <w:snapToGrid w:val="0"/>
          <w:sz w:val="24"/>
          <w:szCs w:val="24"/>
        </w:rPr>
        <w:tab/>
      </w:r>
      <w:r w:rsidR="00870866">
        <w:rPr>
          <w:rFonts w:eastAsia="Times New Roman" w:cs="Times New Roman"/>
          <w:snapToGrid w:val="0"/>
          <w:sz w:val="24"/>
          <w:szCs w:val="24"/>
        </w:rPr>
        <w:t>19</w:t>
      </w:r>
    </w:p>
    <w:p w14:paraId="35211AFA" w14:textId="4BF9F5DD"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FC32A7">
        <w:rPr>
          <w:rFonts w:eastAsia="Times New Roman" w:cs="Times New Roman"/>
          <w:snapToGrid w:val="0"/>
          <w:sz w:val="24"/>
          <w:szCs w:val="24"/>
        </w:rPr>
        <w:t>Soil Chemistry</w:t>
      </w:r>
      <w:r w:rsidRPr="00D5125E">
        <w:rPr>
          <w:rFonts w:eastAsia="Times New Roman" w:cs="Times New Roman"/>
          <w:snapToGrid w:val="0"/>
          <w:sz w:val="24"/>
          <w:szCs w:val="24"/>
        </w:rPr>
        <w:tab/>
      </w:r>
      <w:r w:rsidR="00870866">
        <w:rPr>
          <w:rFonts w:eastAsia="Times New Roman" w:cs="Times New Roman"/>
          <w:snapToGrid w:val="0"/>
          <w:sz w:val="24"/>
          <w:szCs w:val="24"/>
        </w:rPr>
        <w:t>21</w:t>
      </w:r>
    </w:p>
    <w:p w14:paraId="5214A9C8" w14:textId="4F5A075C"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r>
      <w:r w:rsidR="00870866">
        <w:rPr>
          <w:rFonts w:eastAsia="Times New Roman" w:cs="Times New Roman"/>
          <w:snapToGrid w:val="0"/>
          <w:sz w:val="24"/>
          <w:szCs w:val="24"/>
        </w:rPr>
        <w:t>25</w:t>
      </w:r>
    </w:p>
    <w:p w14:paraId="7DC24A00" w14:textId="61862304"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N</w:t>
      </w:r>
      <w:r w:rsidRPr="00D5125E">
        <w:rPr>
          <w:rFonts w:eastAsia="Times New Roman" w:cs="Times New Roman"/>
          <w:snapToGrid w:val="0"/>
          <w:sz w:val="24"/>
          <w:szCs w:val="24"/>
        </w:rPr>
        <w:tab/>
      </w:r>
      <w:r w:rsidR="005D3D4C">
        <w:rPr>
          <w:rFonts w:eastAsia="Times New Roman" w:cs="Times New Roman"/>
          <w:snapToGrid w:val="0"/>
          <w:sz w:val="24"/>
          <w:szCs w:val="24"/>
        </w:rPr>
        <w:t>25</w:t>
      </w:r>
    </w:p>
    <w:p w14:paraId="219DD4DE" w14:textId="267FE20C" w:rsid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5D3D4C">
        <w:rPr>
          <w:rFonts w:eastAsia="Times New Roman" w:cs="Times New Roman"/>
          <w:snapToGrid w:val="0"/>
          <w:sz w:val="24"/>
          <w:szCs w:val="24"/>
        </w:rPr>
        <w:t>Throughfall SRP and DOC</w:t>
      </w:r>
      <w:r w:rsidRPr="00D5125E">
        <w:rPr>
          <w:rFonts w:eastAsia="Times New Roman" w:cs="Times New Roman"/>
          <w:snapToGrid w:val="0"/>
          <w:sz w:val="24"/>
          <w:szCs w:val="24"/>
        </w:rPr>
        <w:tab/>
      </w:r>
      <w:r w:rsidR="005D3D4C">
        <w:rPr>
          <w:rFonts w:eastAsia="Times New Roman" w:cs="Times New Roman"/>
          <w:snapToGrid w:val="0"/>
          <w:sz w:val="24"/>
          <w:szCs w:val="24"/>
        </w:rPr>
        <w:t>27</w:t>
      </w:r>
    </w:p>
    <w:p w14:paraId="4CA11EEA" w14:textId="5C368E41" w:rsidR="005D3D4C"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Leaf Litter Decomposition</w:t>
      </w:r>
      <w:r w:rsidRPr="00D5125E">
        <w:rPr>
          <w:rFonts w:eastAsia="Times New Roman" w:cs="Times New Roman"/>
          <w:snapToGrid w:val="0"/>
          <w:sz w:val="24"/>
          <w:szCs w:val="24"/>
        </w:rPr>
        <w:tab/>
      </w:r>
      <w:r>
        <w:rPr>
          <w:rFonts w:eastAsia="Times New Roman" w:cs="Times New Roman"/>
          <w:snapToGrid w:val="0"/>
          <w:sz w:val="24"/>
          <w:szCs w:val="24"/>
        </w:rPr>
        <w:t>29</w:t>
      </w:r>
    </w:p>
    <w:p w14:paraId="2C065131" w14:textId="6C3A8EE1" w:rsidR="005D3D4C" w:rsidRPr="00D5125E" w:rsidRDefault="005D3D4C"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Pr>
          <w:rFonts w:eastAsia="Times New Roman" w:cs="Times New Roman"/>
          <w:snapToGrid w:val="0"/>
          <w:sz w:val="24"/>
          <w:szCs w:val="24"/>
        </w:rPr>
        <w:tab/>
      </w:r>
      <w:r>
        <w:rPr>
          <w:rFonts w:eastAsia="Times New Roman" w:cs="Times New Roman"/>
          <w:snapToGrid w:val="0"/>
          <w:sz w:val="24"/>
          <w:szCs w:val="24"/>
        </w:rPr>
        <w:tab/>
      </w:r>
      <w:r>
        <w:rPr>
          <w:rFonts w:eastAsia="Times New Roman" w:cs="Times New Roman"/>
          <w:snapToGrid w:val="0"/>
          <w:sz w:val="24"/>
          <w:szCs w:val="24"/>
        </w:rPr>
        <w:tab/>
        <w:t>Soil Moisture and Organic Matter</w:t>
      </w:r>
      <w:r w:rsidRPr="00D5125E">
        <w:rPr>
          <w:rFonts w:eastAsia="Times New Roman" w:cs="Times New Roman"/>
          <w:snapToGrid w:val="0"/>
          <w:sz w:val="24"/>
          <w:szCs w:val="24"/>
        </w:rPr>
        <w:tab/>
      </w:r>
      <w:r>
        <w:rPr>
          <w:rFonts w:eastAsia="Times New Roman" w:cs="Times New Roman"/>
          <w:snapToGrid w:val="0"/>
          <w:sz w:val="24"/>
          <w:szCs w:val="24"/>
        </w:rPr>
        <w:t>30</w:t>
      </w:r>
    </w:p>
    <w:p w14:paraId="3EFC0DA8" w14:textId="1D8842B4"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006D5BE5">
        <w:rPr>
          <w:rFonts w:eastAsia="Times New Roman" w:cs="Times New Roman"/>
          <w:snapToGrid w:val="0"/>
          <w:sz w:val="24"/>
          <w:szCs w:val="24"/>
        </w:rPr>
        <w:t>Conclusion</w:t>
      </w:r>
      <w:r w:rsidRPr="00D5125E">
        <w:rPr>
          <w:rFonts w:eastAsia="Times New Roman" w:cs="Times New Roman"/>
          <w:snapToGrid w:val="0"/>
          <w:sz w:val="24"/>
          <w:szCs w:val="24"/>
        </w:rPr>
        <w:tab/>
      </w:r>
      <w:r w:rsidR="006D5BE5">
        <w:rPr>
          <w:rFonts w:eastAsia="Times New Roman" w:cs="Times New Roman"/>
          <w:snapToGrid w:val="0"/>
          <w:sz w:val="24"/>
          <w:szCs w:val="24"/>
        </w:rPr>
        <w:t>3</w:t>
      </w:r>
      <w:r w:rsidR="005D3D4C">
        <w:rPr>
          <w:rFonts w:eastAsia="Times New Roman" w:cs="Times New Roman"/>
          <w:snapToGrid w:val="0"/>
          <w:sz w:val="24"/>
          <w:szCs w:val="24"/>
        </w:rPr>
        <w:t>1</w:t>
      </w:r>
    </w:p>
    <w:p w14:paraId="66A4CB08" w14:textId="4BD939B9"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r>
      <w:r w:rsidR="00870866">
        <w:rPr>
          <w:rFonts w:eastAsia="Times New Roman" w:cs="Times New Roman"/>
          <w:snapToGrid w:val="0"/>
          <w:sz w:val="24"/>
          <w:szCs w:val="24"/>
        </w:rPr>
        <w:t>34</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33942" w14:textId="187CA5D1" w:rsidR="00D5125E" w:rsidRPr="00D5125E" w:rsidRDefault="00D5125E" w:rsidP="00E7500A">
      <w:pPr>
        <w:widowControl w:val="0"/>
        <w:spacing w:after="0" w:line="240" w:lineRule="auto"/>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2" w:name="_Hlk29728240"/>
      <w:r w:rsidRPr="00D5125E">
        <w:rPr>
          <w:rFonts w:eastAsia="Times New Roman" w:cs="Times New Roman"/>
          <w:snapToGrid w:val="0"/>
          <w:sz w:val="24"/>
          <w:szCs w:val="24"/>
        </w:rPr>
        <w:lastRenderedPageBreak/>
        <w:t>LIST OF FIGURES</w:t>
      </w:r>
    </w:p>
    <w:p w14:paraId="6F286F7A" w14:textId="0CBA95CF"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0CA3ACA3" w14:textId="504B669D" w:rsidR="00D5125E" w:rsidRDefault="00D5125E" w:rsidP="006D5BE5">
      <w:pPr>
        <w:widowControl w:val="0"/>
        <w:tabs>
          <w:tab w:val="right" w:pos="540"/>
          <w:tab w:val="left" w:pos="1083"/>
          <w:tab w:val="right" w:leader="dot" w:pos="8370"/>
        </w:tabs>
        <w:spacing w:after="0" w:line="240" w:lineRule="auto"/>
        <w:ind w:left="1075" w:hanging="960"/>
        <w:rPr>
          <w:ins w:id="3" w:author="Neziri Izak - OHS" w:date="2020-07-26T13:32:00Z"/>
          <w:rFonts w:eastAsia="Times New Roman" w:cs="Times New Roman"/>
          <w:snapToGrid w:val="0"/>
          <w:sz w:val="24"/>
          <w:szCs w:val="24"/>
        </w:rPr>
      </w:pPr>
      <w:r w:rsidRPr="00D5125E">
        <w:rPr>
          <w:rFonts w:eastAsia="Times New Roman" w:cs="Times New Roman"/>
          <w:snapToGrid w:val="0"/>
          <w:sz w:val="24"/>
          <w:szCs w:val="24"/>
        </w:rPr>
        <w:tab/>
        <w:t>1</w:t>
      </w:r>
      <w:r w:rsidR="006D5BE5">
        <w:rPr>
          <w:rFonts w:eastAsia="Times New Roman" w:cs="Times New Roman"/>
          <w:snapToGrid w:val="0"/>
          <w:sz w:val="24"/>
          <w:szCs w:val="24"/>
        </w:rPr>
        <w:tab/>
      </w:r>
      <w:ins w:id="4" w:author="Neziri Izak - OHS" w:date="2020-07-26T13:32:00Z">
        <w:r w:rsidR="006D5BE5">
          <w:rPr>
            <w:rFonts w:eastAsia="Times New Roman" w:cs="Times New Roman"/>
            <w:snapToGrid w:val="0"/>
            <w:sz w:val="24"/>
            <w:szCs w:val="24"/>
          </w:rPr>
          <w:tab/>
        </w:r>
      </w:ins>
      <w:r w:rsidR="006D5BE5" w:rsidRPr="00200D9D">
        <w:rPr>
          <w:rFonts w:eastAsia="Times New Roman" w:cs="Times New Roman"/>
          <w:snapToGrid w:val="0"/>
          <w:sz w:val="24"/>
          <w:szCs w:val="24"/>
        </w:rPr>
        <w:t>S</w:t>
      </w:r>
      <w:r w:rsidR="006D5BE5" w:rsidRPr="00200D9D">
        <w:rPr>
          <w:rFonts w:eastAsia="Times New Roman" w:cs="Times New Roman"/>
          <w:snapToGrid w:val="0"/>
          <w:sz w:val="24"/>
          <w:szCs w:val="24"/>
          <w:highlight w:val="yellow"/>
          <w:rPrChange w:id="5" w:author="Julia Bramstedt" w:date="2020-07-29T20:54:00Z">
            <w:rPr>
              <w:rFonts w:eastAsia="Times New Roman" w:cs="Times New Roman"/>
              <w:snapToGrid w:val="0"/>
              <w:sz w:val="24"/>
              <w:szCs w:val="24"/>
            </w:rPr>
          </w:rPrChange>
        </w:rPr>
        <w:t>ite locations with budworm activity level derived from United States Forest Service aerial detection surveys flown in 2015</w:t>
      </w:r>
      <w:r w:rsidRPr="00D5125E">
        <w:rPr>
          <w:rFonts w:eastAsia="Times New Roman" w:cs="Times New Roman"/>
          <w:snapToGrid w:val="0"/>
          <w:sz w:val="24"/>
          <w:szCs w:val="24"/>
        </w:rPr>
        <w:tab/>
      </w:r>
      <w:r w:rsidR="00FC32A7">
        <w:rPr>
          <w:rFonts w:eastAsia="Times New Roman" w:cs="Times New Roman"/>
          <w:snapToGrid w:val="0"/>
          <w:sz w:val="24"/>
          <w:szCs w:val="24"/>
        </w:rPr>
        <w:t>6</w:t>
      </w:r>
    </w:p>
    <w:p w14:paraId="77AC6FB2" w14:textId="77777777" w:rsidR="006D5BE5" w:rsidRPr="00D5125E" w:rsidRDefault="006D5BE5" w:rsidP="006D5BE5">
      <w:pPr>
        <w:widowControl w:val="0"/>
        <w:tabs>
          <w:tab w:val="right" w:pos="540"/>
          <w:tab w:val="left" w:pos="1083"/>
          <w:tab w:val="right" w:leader="dot" w:pos="8370"/>
        </w:tabs>
        <w:spacing w:after="0" w:line="240" w:lineRule="auto"/>
        <w:ind w:left="1075" w:hanging="960"/>
        <w:rPr>
          <w:rFonts w:eastAsia="Times New Roman" w:cs="Times New Roman"/>
          <w:snapToGrid w:val="0"/>
          <w:sz w:val="24"/>
          <w:szCs w:val="24"/>
        </w:rPr>
      </w:pPr>
    </w:p>
    <w:p w14:paraId="7E229798" w14:textId="7B8B35C2" w:rsidR="00D5125E" w:rsidRDefault="00D5125E" w:rsidP="006D5BE5">
      <w:pPr>
        <w:widowControl w:val="0"/>
        <w:tabs>
          <w:tab w:val="right" w:pos="540"/>
          <w:tab w:val="left" w:pos="1083"/>
          <w:tab w:val="left" w:pos="1425"/>
          <w:tab w:val="right" w:leader="dot" w:pos="8370"/>
        </w:tabs>
        <w:spacing w:after="0" w:line="240" w:lineRule="auto"/>
        <w:ind w:left="1075" w:hanging="720"/>
        <w:rPr>
          <w:rFonts w:eastAsia="Times New Roman" w:cs="Times New Roman"/>
          <w:snapToGrid w:val="0"/>
          <w:sz w:val="24"/>
          <w:szCs w:val="24"/>
        </w:rPr>
      </w:pPr>
      <w:r w:rsidRPr="00D5125E">
        <w:rPr>
          <w:rFonts w:eastAsia="Times New Roman" w:cs="Times New Roman"/>
          <w:snapToGrid w:val="0"/>
          <w:sz w:val="24"/>
          <w:szCs w:val="24"/>
        </w:rPr>
        <w:tab/>
        <w:t>2</w:t>
      </w:r>
      <w:r w:rsidR="006D5BE5">
        <w:rPr>
          <w:rFonts w:eastAsia="Times New Roman" w:cs="Times New Roman"/>
          <w:snapToGrid w:val="0"/>
          <w:sz w:val="24"/>
          <w:szCs w:val="24"/>
        </w:rPr>
        <w:tab/>
      </w:r>
      <w:r w:rsidR="006D5BE5">
        <w:rPr>
          <w:rFonts w:ascii="Times New Roman" w:eastAsia="Times New Roman" w:hAnsi="Times New Roman" w:cs="Times New Roman"/>
          <w:sz w:val="24"/>
          <w:szCs w:val="24"/>
        </w:rPr>
        <w:t>Estimated marginal means (EMM) of (A) throughfall ammonium concentrations and (B) throughfall nitrate (NO</w:t>
      </w:r>
      <w:r w:rsidR="006D5BE5" w:rsidRPr="00215CA2">
        <w:rPr>
          <w:rFonts w:ascii="Times New Roman" w:eastAsia="Times New Roman" w:hAnsi="Times New Roman" w:cs="Times New Roman"/>
          <w:sz w:val="24"/>
          <w:szCs w:val="24"/>
          <w:vertAlign w:val="subscript"/>
        </w:rPr>
        <w:t>3</w:t>
      </w:r>
      <w:r w:rsidR="006D5BE5" w:rsidRPr="00215CA2">
        <w:rPr>
          <w:rFonts w:ascii="Times New Roman" w:eastAsia="Times New Roman" w:hAnsi="Times New Roman" w:cs="Times New Roman"/>
          <w:sz w:val="24"/>
          <w:szCs w:val="24"/>
          <w:vertAlign w:val="superscript"/>
        </w:rPr>
        <w:t>-</w:t>
      </w:r>
      <w:r w:rsidR="006D5BE5">
        <w:rPr>
          <w:rFonts w:ascii="Times New Roman" w:eastAsia="Times New Roman" w:hAnsi="Times New Roman" w:cs="Times New Roman"/>
          <w:sz w:val="24"/>
          <w:szCs w:val="24"/>
        </w:rPr>
        <w:t>) concentrations in low and high budworm stands by sample date.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5</w:t>
      </w:r>
    </w:p>
    <w:p w14:paraId="3F896147" w14:textId="77777777" w:rsidR="006D5BE5" w:rsidRPr="00D5125E" w:rsidRDefault="006D5BE5" w:rsidP="006D5BE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101E8CC5" w14:textId="28FFE1EE" w:rsidR="00D5125E" w:rsidRDefault="00D5125E"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r w:rsidRPr="00D5125E">
        <w:rPr>
          <w:rFonts w:eastAsia="Times New Roman" w:cs="Times New Roman"/>
          <w:snapToGrid w:val="0"/>
          <w:sz w:val="24"/>
          <w:szCs w:val="24"/>
        </w:rPr>
        <w:tab/>
        <w:t>3</w:t>
      </w:r>
      <w:r w:rsidR="006D5BE5">
        <w:rPr>
          <w:rFonts w:eastAsia="Times New Roman" w:cs="Times New Roman"/>
          <w:snapToGrid w:val="0"/>
          <w:sz w:val="24"/>
          <w:szCs w:val="24"/>
        </w:rPr>
        <w:tab/>
      </w:r>
      <w:del w:id="6" w:author="Neziri Izak - OHS" w:date="2020-07-26T13:37:00Z">
        <w:r w:rsidRPr="00D5125E" w:rsidDel="006D5BE5">
          <w:rPr>
            <w:rFonts w:eastAsia="Times New Roman" w:cs="Times New Roman"/>
            <w:snapToGrid w:val="0"/>
            <w:sz w:val="24"/>
            <w:szCs w:val="24"/>
          </w:rPr>
          <w:tab/>
        </w:r>
      </w:del>
      <w:r w:rsidR="006D5BE5">
        <w:rPr>
          <w:rFonts w:ascii="Times New Roman" w:eastAsia="Times New Roman" w:hAnsi="Times New Roman" w:cs="Times New Roman"/>
          <w:sz w:val="24"/>
          <w:szCs w:val="24"/>
        </w:rPr>
        <w:t>Estimated marginal means (EMM) of (A) throughfall soluble reactive phosphorous (SRP) concentration and (B) dissolved organic carbon (DOC) concentration in low and high budworm stands by sample date.  Significant differences among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1</w:t>
      </w:r>
      <w:r w:rsidR="00F83DDD">
        <w:rPr>
          <w:rFonts w:eastAsia="Times New Roman" w:cs="Times New Roman"/>
          <w:snapToGrid w:val="0"/>
          <w:sz w:val="24"/>
          <w:szCs w:val="24"/>
        </w:rPr>
        <w:t>7</w:t>
      </w:r>
    </w:p>
    <w:p w14:paraId="55E06F70" w14:textId="77777777" w:rsidR="006D5BE5" w:rsidRPr="00D5125E" w:rsidRDefault="006D5BE5" w:rsidP="006D5BE5">
      <w:pPr>
        <w:widowControl w:val="0"/>
        <w:tabs>
          <w:tab w:val="right" w:pos="540"/>
          <w:tab w:val="left" w:pos="1083"/>
          <w:tab w:val="left" w:pos="1425"/>
          <w:tab w:val="right" w:leader="dot" w:pos="8370"/>
        </w:tabs>
        <w:spacing w:after="0" w:line="240" w:lineRule="auto"/>
        <w:ind w:left="1075" w:hanging="1075"/>
        <w:rPr>
          <w:rFonts w:eastAsia="Times New Roman" w:cs="Times New Roman"/>
          <w:snapToGrid w:val="0"/>
          <w:sz w:val="24"/>
          <w:szCs w:val="24"/>
        </w:rPr>
      </w:pPr>
    </w:p>
    <w:p w14:paraId="7F0B206D" w14:textId="0A6A3F02"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The deposition of frass and litter in high impact and low impact sites</w:t>
      </w:r>
      <w:r w:rsidRPr="00D5125E">
        <w:rPr>
          <w:rFonts w:eastAsia="Times New Roman" w:cs="Times New Roman"/>
          <w:snapToGrid w:val="0"/>
          <w:sz w:val="24"/>
          <w:szCs w:val="24"/>
        </w:rPr>
        <w:tab/>
      </w:r>
      <w:r w:rsidR="00F83DDD">
        <w:rPr>
          <w:rFonts w:eastAsia="Times New Roman" w:cs="Times New Roman"/>
          <w:snapToGrid w:val="0"/>
          <w:sz w:val="24"/>
          <w:szCs w:val="24"/>
        </w:rPr>
        <w:t>18</w:t>
      </w:r>
    </w:p>
    <w:p w14:paraId="68E80502" w14:textId="1BF7E36B" w:rsidR="00D5125E" w:rsidRDefault="00D5125E" w:rsidP="00B424F2">
      <w:pPr>
        <w:widowControl w:val="0"/>
        <w:tabs>
          <w:tab w:val="right" w:pos="540"/>
          <w:tab w:val="left" w:pos="1083"/>
          <w:tab w:val="left" w:pos="1425"/>
          <w:tab w:val="right" w:leader="dot" w:pos="8370"/>
        </w:tabs>
        <w:spacing w:after="0" w:line="240" w:lineRule="auto"/>
        <w:ind w:left="1080" w:hanging="1080"/>
        <w:rPr>
          <w:ins w:id="7" w:author="Neziri Izak - OHS" w:date="2020-07-26T15:27:00Z"/>
          <w:rFonts w:eastAsia="Times New Roman" w:cs="Times New Roman"/>
          <w:snapToGrid w:val="0"/>
          <w:sz w:val="24"/>
          <w:szCs w:val="24"/>
        </w:rPr>
      </w:pPr>
      <w:r w:rsidRPr="00D5125E">
        <w:rPr>
          <w:rFonts w:eastAsia="Times New Roman" w:cs="Times New Roman"/>
          <w:snapToGrid w:val="0"/>
          <w:sz w:val="24"/>
          <w:szCs w:val="24"/>
        </w:rPr>
        <w:tab/>
        <w:t>5</w:t>
      </w:r>
      <w:r w:rsidR="00F83DDD">
        <w:rPr>
          <w:rFonts w:eastAsia="Times New Roman" w:cs="Times New Roman"/>
          <w:snapToGrid w:val="0"/>
          <w:sz w:val="24"/>
          <w:szCs w:val="24"/>
        </w:rPr>
        <w:tab/>
      </w:r>
      <w:r w:rsidR="00F83DDD">
        <w:rPr>
          <w:rFonts w:eastAsia="Times New Roman" w:cs="Times New Roman"/>
          <w:snapToGrid w:val="0"/>
          <w:sz w:val="24"/>
          <w:szCs w:val="24"/>
        </w:rPr>
        <w:tab/>
      </w:r>
      <w:r w:rsidR="00F83DDD">
        <w:rPr>
          <w:rFonts w:ascii="Times New Roman" w:eastAsia="Times New Roman" w:hAnsi="Times New Roman" w:cs="Times New Roman"/>
          <w:sz w:val="24"/>
          <w:szCs w:val="24"/>
        </w:rPr>
        <w:t>Decomposition rates (-</w:t>
      </w:r>
      <w:r w:rsidR="00F83DDD" w:rsidRPr="00624841">
        <w:rPr>
          <w:rFonts w:ascii="Times New Roman" w:eastAsia="Times New Roman" w:hAnsi="Times New Roman" w:cs="Times New Roman"/>
          <w:i/>
          <w:sz w:val="24"/>
          <w:szCs w:val="24"/>
        </w:rPr>
        <w:t>k</w:t>
      </w:r>
      <w:r w:rsidR="00F83DDD">
        <w:rPr>
          <w:rFonts w:ascii="Times New Roman" w:eastAsia="Times New Roman" w:hAnsi="Times New Roman" w:cs="Times New Roman"/>
          <w:sz w:val="24"/>
          <w:szCs w:val="24"/>
        </w:rPr>
        <w:t>) of deciduous and coniferous leaf litter in high and low budworm sites</w:t>
      </w:r>
      <w:r w:rsidRPr="00D5125E">
        <w:rPr>
          <w:rFonts w:eastAsia="Times New Roman" w:cs="Times New Roman"/>
          <w:snapToGrid w:val="0"/>
          <w:sz w:val="24"/>
          <w:szCs w:val="24"/>
        </w:rPr>
        <w:tab/>
      </w:r>
      <w:r w:rsidR="00F83DDD">
        <w:rPr>
          <w:rFonts w:eastAsia="Times New Roman" w:cs="Times New Roman"/>
          <w:snapToGrid w:val="0"/>
          <w:sz w:val="24"/>
          <w:szCs w:val="24"/>
        </w:rPr>
        <w:t>19</w:t>
      </w:r>
    </w:p>
    <w:p w14:paraId="0FDC415D" w14:textId="77777777" w:rsidR="00B424F2" w:rsidRPr="00D5125E" w:rsidRDefault="00B424F2" w:rsidP="00B424F2">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p>
    <w:p w14:paraId="7D681F9A" w14:textId="77777777" w:rsidR="00F83DDD" w:rsidRDefault="00D5125E" w:rsidP="00B424F2">
      <w:pPr>
        <w:widowControl w:val="0"/>
        <w:tabs>
          <w:tab w:val="right" w:pos="540"/>
          <w:tab w:val="left" w:pos="1083"/>
          <w:tab w:val="right" w:leader="dot" w:pos="8370"/>
        </w:tabs>
        <w:spacing w:after="0" w:line="240" w:lineRule="auto"/>
        <w:ind w:left="115"/>
        <w:rPr>
          <w:rFonts w:ascii="Times New Roman" w:eastAsia="Times New Roman" w:hAnsi="Times New Roman" w:cs="Times New Roman"/>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r>
      <w:r w:rsidR="00F83DDD">
        <w:rPr>
          <w:rFonts w:ascii="Times New Roman" w:eastAsia="Times New Roman" w:hAnsi="Times New Roman" w:cs="Times New Roman"/>
          <w:sz w:val="24"/>
          <w:szCs w:val="24"/>
        </w:rPr>
        <w:t xml:space="preserve">Regression analysis of throughfall DIN and deciduous </w:t>
      </w:r>
    </w:p>
    <w:p w14:paraId="2815110B" w14:textId="0C3EC705" w:rsidR="00D5125E" w:rsidRDefault="00F83DDD" w:rsidP="00B424F2">
      <w:pPr>
        <w:widowControl w:val="0"/>
        <w:tabs>
          <w:tab w:val="right" w:pos="540"/>
          <w:tab w:val="left" w:pos="1083"/>
          <w:tab w:val="right" w:leader="dot" w:pos="8370"/>
        </w:tabs>
        <w:spacing w:after="0" w:line="240" w:lineRule="auto"/>
        <w:ind w:left="115"/>
        <w:rPr>
          <w:ins w:id="8" w:author="Neziri Izak - OHS" w:date="2020-07-26T15:27:00Z"/>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decomposition rate</w:t>
      </w:r>
      <w:r w:rsidR="00D5125E" w:rsidRPr="00D5125E">
        <w:rPr>
          <w:rFonts w:eastAsia="Times New Roman" w:cs="Times New Roman"/>
          <w:snapToGrid w:val="0"/>
          <w:sz w:val="24"/>
          <w:szCs w:val="24"/>
        </w:rPr>
        <w:tab/>
      </w:r>
      <w:r w:rsidR="00FC32A7">
        <w:rPr>
          <w:rFonts w:eastAsia="Times New Roman" w:cs="Times New Roman"/>
          <w:snapToGrid w:val="0"/>
          <w:sz w:val="24"/>
          <w:szCs w:val="24"/>
        </w:rPr>
        <w:t>20</w:t>
      </w:r>
    </w:p>
    <w:p w14:paraId="5F65CD34" w14:textId="77777777" w:rsidR="00B424F2" w:rsidRPr="00D5125E" w:rsidRDefault="00B424F2" w:rsidP="00B424F2">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4B3B9B60" w14:textId="3926C28A" w:rsidR="00D5125E" w:rsidRDefault="00D5125E" w:rsidP="00F83DDD">
      <w:pPr>
        <w:widowControl w:val="0"/>
        <w:tabs>
          <w:tab w:val="right" w:pos="540"/>
          <w:tab w:val="left" w:pos="1083"/>
          <w:tab w:val="left" w:pos="1425"/>
          <w:tab w:val="right" w:leader="dot" w:pos="8370"/>
        </w:tabs>
        <w:spacing w:after="0" w:line="240" w:lineRule="auto"/>
        <w:ind w:left="1080" w:hanging="1080"/>
        <w:rPr>
          <w:ins w:id="9" w:author="Neziri Izak - OHS" w:date="2020-07-26T13:42:00Z"/>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r>
      <w:ins w:id="10" w:author="Neziri Izak - OHS" w:date="2020-07-26T13:42: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Estimated marginal means (EMM) of soil (A) ammonium (NH</w:t>
      </w:r>
      <w:r w:rsidR="00F83DDD" w:rsidRPr="00624841">
        <w:rPr>
          <w:rFonts w:ascii="Times New Roman" w:eastAsia="Times New Roman" w:hAnsi="Times New Roman" w:cs="Times New Roman"/>
          <w:sz w:val="24"/>
          <w:szCs w:val="24"/>
          <w:vertAlign w:val="subscript"/>
        </w:rPr>
        <w:t>4</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(B) nitrate (NO</w:t>
      </w:r>
      <w:r w:rsidR="00F83DDD" w:rsidRPr="00624841">
        <w:rPr>
          <w:rFonts w:ascii="Times New Roman" w:eastAsia="Times New Roman" w:hAnsi="Times New Roman" w:cs="Times New Roman"/>
          <w:sz w:val="24"/>
          <w:szCs w:val="24"/>
          <w:vertAlign w:val="subscript"/>
        </w:rPr>
        <w:t>3</w:t>
      </w:r>
      <w:r w:rsidR="00F83DDD" w:rsidRPr="00624841">
        <w:rPr>
          <w:rFonts w:ascii="Times New Roman" w:eastAsia="Times New Roman" w:hAnsi="Times New Roman" w:cs="Times New Roman"/>
          <w:sz w:val="24"/>
          <w:szCs w:val="24"/>
          <w:vertAlign w:val="superscript"/>
        </w:rPr>
        <w:t>-</w:t>
      </w:r>
      <w:r w:rsidR="00F83DDD">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r w:rsidRPr="00D5125E">
        <w:rPr>
          <w:rFonts w:eastAsia="Times New Roman" w:cs="Times New Roman"/>
          <w:snapToGrid w:val="0"/>
          <w:sz w:val="24"/>
          <w:szCs w:val="24"/>
        </w:rPr>
        <w:tab/>
      </w:r>
      <w:r w:rsidR="00FC32A7">
        <w:rPr>
          <w:rFonts w:eastAsia="Times New Roman" w:cs="Times New Roman"/>
          <w:snapToGrid w:val="0"/>
          <w:sz w:val="24"/>
          <w:szCs w:val="24"/>
        </w:rPr>
        <w:t>21</w:t>
      </w:r>
    </w:p>
    <w:p w14:paraId="01266614"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3E901985" w14:textId="75AA41CE" w:rsidR="005314C2" w:rsidRDefault="00D5125E" w:rsidP="00F83DDD">
      <w:pPr>
        <w:widowControl w:val="0"/>
        <w:tabs>
          <w:tab w:val="right" w:pos="540"/>
          <w:tab w:val="left" w:pos="1083"/>
          <w:tab w:val="left" w:pos="1425"/>
          <w:tab w:val="right" w:leader="dot" w:pos="8370"/>
        </w:tabs>
        <w:spacing w:after="0" w:line="240" w:lineRule="auto"/>
        <w:ind w:left="1080" w:hanging="1080"/>
        <w:rPr>
          <w:ins w:id="11" w:author="Neziri Izak - OHS" w:date="2020-07-26T13:43:00Z"/>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r>
      <w:ins w:id="12" w:author="Neziri Izak - OHS" w:date="2020-07-26T13:43: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Estimated marginal means (EMM) of (A) soil moisture and (B) soil organic matter in low and high budworm stands by sample date.  Significantly different sample events are noted with letters</w:t>
      </w:r>
      <w:r w:rsidRPr="00D5125E">
        <w:rPr>
          <w:rFonts w:eastAsia="Times New Roman" w:cs="Times New Roman"/>
          <w:snapToGrid w:val="0"/>
          <w:sz w:val="24"/>
          <w:szCs w:val="24"/>
        </w:rPr>
        <w:tab/>
      </w:r>
      <w:r w:rsidR="00FC32A7">
        <w:rPr>
          <w:rFonts w:eastAsia="Times New Roman" w:cs="Times New Roman"/>
          <w:snapToGrid w:val="0"/>
          <w:sz w:val="24"/>
          <w:szCs w:val="24"/>
        </w:rPr>
        <w:t>23</w:t>
      </w:r>
    </w:p>
    <w:p w14:paraId="42DC7CC1" w14:textId="77777777" w:rsidR="00F83DDD" w:rsidRPr="00D5125E" w:rsidRDefault="00F83DDD" w:rsidP="00F83D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40E939EC" w14:textId="184186B7" w:rsidR="00D5125E" w:rsidRDefault="00D5125E" w:rsidP="00F83DDD">
      <w:pPr>
        <w:widowControl w:val="0"/>
        <w:tabs>
          <w:tab w:val="right" w:pos="540"/>
          <w:tab w:val="left" w:pos="1083"/>
          <w:tab w:val="left" w:pos="1425"/>
          <w:tab w:val="right" w:leader="dot" w:pos="8370"/>
        </w:tabs>
        <w:spacing w:after="0" w:line="240" w:lineRule="auto"/>
        <w:ind w:left="1080" w:hanging="1080"/>
        <w:rPr>
          <w:rFonts w:eastAsia="Times New Roman" w:cs="Times New Roman"/>
          <w:snapToGrid w:val="0"/>
          <w:sz w:val="24"/>
          <w:szCs w:val="24"/>
        </w:rPr>
      </w:pPr>
      <w:r w:rsidRPr="00D5125E">
        <w:rPr>
          <w:rFonts w:eastAsia="Times New Roman" w:cs="Times New Roman"/>
          <w:snapToGrid w:val="0"/>
          <w:sz w:val="24"/>
          <w:szCs w:val="24"/>
        </w:rPr>
        <w:tab/>
      </w:r>
      <w:r w:rsidR="00BE6FDD">
        <w:rPr>
          <w:rFonts w:eastAsia="Times New Roman" w:cs="Times New Roman"/>
          <w:snapToGrid w:val="0"/>
          <w:sz w:val="24"/>
          <w:szCs w:val="24"/>
        </w:rPr>
        <w:t>9</w:t>
      </w:r>
      <w:r w:rsidRPr="00D5125E">
        <w:rPr>
          <w:rFonts w:eastAsia="Times New Roman" w:cs="Times New Roman"/>
          <w:snapToGrid w:val="0"/>
          <w:sz w:val="24"/>
          <w:szCs w:val="24"/>
        </w:rPr>
        <w:tab/>
      </w:r>
      <w:ins w:id="13" w:author="Neziri Izak - OHS" w:date="2020-07-26T13:43:00Z">
        <w:r w:rsidR="00F83DDD">
          <w:rPr>
            <w:rFonts w:eastAsia="Times New Roman" w:cs="Times New Roman"/>
            <w:snapToGrid w:val="0"/>
            <w:sz w:val="24"/>
            <w:szCs w:val="24"/>
          </w:rPr>
          <w:tab/>
        </w:r>
      </w:ins>
      <w:r w:rsidR="00F83DDD">
        <w:rPr>
          <w:rFonts w:ascii="Times New Roman" w:eastAsia="Times New Roman" w:hAnsi="Times New Roman" w:cs="Times New Roman"/>
          <w:sz w:val="24"/>
          <w:szCs w:val="24"/>
        </w:rPr>
        <w:t>A regression analysis comparing soil temperature at 2 cm depth and air temperature (p&lt;0.0001, R</w:t>
      </w:r>
      <w:r w:rsidR="00F83DDD">
        <w:rPr>
          <w:rFonts w:ascii="Times New Roman" w:eastAsia="Times New Roman" w:hAnsi="Times New Roman" w:cs="Times New Roman"/>
          <w:sz w:val="24"/>
          <w:szCs w:val="24"/>
          <w:vertAlign w:val="superscript"/>
        </w:rPr>
        <w:t>2</w:t>
      </w:r>
      <w:r w:rsidR="00F83DDD">
        <w:rPr>
          <w:rFonts w:ascii="Times New Roman" w:eastAsia="Times New Roman" w:hAnsi="Times New Roman" w:cs="Times New Roman"/>
          <w:sz w:val="24"/>
          <w:szCs w:val="24"/>
        </w:rPr>
        <w:t xml:space="preserve"> of 0.78)</w:t>
      </w:r>
      <w:r w:rsidRPr="00D5125E">
        <w:rPr>
          <w:rFonts w:eastAsia="Times New Roman" w:cs="Times New Roman"/>
          <w:snapToGrid w:val="0"/>
          <w:sz w:val="24"/>
          <w:szCs w:val="24"/>
        </w:rPr>
        <w:tab/>
      </w:r>
      <w:r w:rsidR="00FC32A7">
        <w:rPr>
          <w:rFonts w:eastAsia="Times New Roman" w:cs="Times New Roman"/>
          <w:snapToGrid w:val="0"/>
          <w:sz w:val="24"/>
          <w:szCs w:val="24"/>
        </w:rPr>
        <w:t>24</w:t>
      </w:r>
    </w:p>
    <w:p w14:paraId="5341499C" w14:textId="77777777" w:rsidR="00BE6FDD" w:rsidRPr="00D5125E" w:rsidRDefault="00BE6FDD" w:rsidP="00BE6FDD">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bookmarkEnd w:id="2"/>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Del="00A85AC4" w:rsidRDefault="006522D5">
      <w:pPr>
        <w:pBdr>
          <w:top w:val="nil"/>
          <w:left w:val="nil"/>
          <w:bottom w:val="nil"/>
          <w:right w:val="nil"/>
          <w:between w:val="nil"/>
        </w:pBdr>
        <w:spacing w:line="480" w:lineRule="auto"/>
        <w:jc w:val="center"/>
        <w:rPr>
          <w:del w:id="14" w:author="Neziri Izak - OHS" w:date="2020-07-26T13:44:00Z"/>
          <w:rFonts w:ascii="Times New Roman" w:eastAsia="Times New Roman" w:hAnsi="Times New Roman" w:cs="Times New Roman"/>
          <w:b/>
          <w:sz w:val="24"/>
          <w:szCs w:val="24"/>
          <w:u w:val="single"/>
        </w:rPr>
      </w:pPr>
    </w:p>
    <w:p w14:paraId="00F1F189" w14:textId="77777777" w:rsidR="00E7500A" w:rsidRDefault="00E7500A" w:rsidP="00A85AC4">
      <w:pPr>
        <w:widowControl w:val="0"/>
        <w:spacing w:after="0" w:line="480" w:lineRule="auto"/>
        <w:rPr>
          <w:rFonts w:eastAsia="Times New Roman" w:cs="Times New Roman"/>
          <w:snapToGrid w:val="0"/>
          <w:sz w:val="24"/>
          <w:szCs w:val="24"/>
        </w:rPr>
      </w:pPr>
    </w:p>
    <w:p w14:paraId="757D9978" w14:textId="72D5C432"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6D11D507"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w:t>
      </w:r>
      <w:r w:rsidR="004B0453">
        <w:rPr>
          <w:rFonts w:eastAsia="Times New Roman" w:cs="Times New Roman"/>
          <w:snapToGrid w:val="0"/>
          <w:sz w:val="24"/>
          <w:szCs w:val="24"/>
        </w:rPr>
        <w:tab/>
      </w:r>
      <w:r w:rsidRPr="00D5125E">
        <w:rPr>
          <w:rFonts w:eastAsia="Times New Roman" w:cs="Times New Roman"/>
          <w:snapToGrid w:val="0"/>
          <w:sz w:val="24"/>
          <w:szCs w:val="24"/>
        </w:rPr>
        <w:t>Page</w:t>
      </w:r>
    </w:p>
    <w:p w14:paraId="73E41308" w14:textId="4AE482EE" w:rsidR="006522D5" w:rsidRDefault="006522D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rate of decomposition where k is the slope</w:t>
      </w:r>
      <w:r w:rsidRPr="00D5125E">
        <w:rPr>
          <w:rFonts w:eastAsia="Times New Roman" w:cs="Times New Roman"/>
          <w:snapToGrid w:val="0"/>
          <w:sz w:val="24"/>
          <w:szCs w:val="24"/>
        </w:rPr>
        <w:tab/>
        <w:t>1</w:t>
      </w:r>
      <w:r w:rsidR="006D5BE5">
        <w:rPr>
          <w:rFonts w:eastAsia="Times New Roman" w:cs="Times New Roman"/>
          <w:snapToGrid w:val="0"/>
          <w:sz w:val="24"/>
          <w:szCs w:val="24"/>
        </w:rPr>
        <w:t>1</w:t>
      </w:r>
    </w:p>
    <w:p w14:paraId="5058CD48" w14:textId="77777777" w:rsidR="006D5BE5" w:rsidRPr="00D5125E" w:rsidRDefault="006D5BE5" w:rsidP="006D5BE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p>
    <w:p w14:paraId="0FBB1A56" w14:textId="5545DED5"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The determination of moisture content in soil samples</w:t>
      </w:r>
      <w:r w:rsidR="006D5BE5" w:rsidRPr="00D5125E" w:rsidDel="006D5BE5">
        <w:rPr>
          <w:rFonts w:eastAsia="Times New Roman" w:cs="Times New Roman"/>
          <w:snapToGrid w:val="0"/>
          <w:sz w:val="24"/>
          <w:szCs w:val="24"/>
        </w:rPr>
        <w:t xml:space="preserve"> </w:t>
      </w:r>
      <w:r w:rsidRPr="00D5125E">
        <w:rPr>
          <w:rFonts w:eastAsia="Times New Roman" w:cs="Times New Roman"/>
          <w:snapToGrid w:val="0"/>
          <w:sz w:val="24"/>
          <w:szCs w:val="24"/>
        </w:rPr>
        <w:tab/>
      </w:r>
      <w:r w:rsidR="006D5BE5">
        <w:rPr>
          <w:rFonts w:eastAsia="Times New Roman" w:cs="Times New Roman"/>
          <w:snapToGrid w:val="0"/>
          <w:sz w:val="24"/>
          <w:szCs w:val="24"/>
        </w:rPr>
        <w:t>12</w:t>
      </w:r>
    </w:p>
    <w:p w14:paraId="01FBC272" w14:textId="77777777" w:rsidR="006D5BE5" w:rsidRDefault="006522D5" w:rsidP="00B424F2">
      <w:pPr>
        <w:widowControl w:val="0"/>
        <w:tabs>
          <w:tab w:val="right" w:pos="540"/>
          <w:tab w:val="left" w:pos="1083"/>
          <w:tab w:val="left" w:pos="1425"/>
          <w:tab w:val="right" w:leader="dot" w:pos="8370"/>
        </w:tabs>
        <w:spacing w:after="0" w:line="240" w:lineRule="auto"/>
        <w:rPr>
          <w:rFonts w:ascii="Times New Roman" w:eastAsia="Times New Roman" w:hAnsi="Times New Roman" w:cs="Times New Roman"/>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 xml:space="preserve">The determination of how much organic matter each soil </w:t>
      </w:r>
    </w:p>
    <w:p w14:paraId="17EE159C" w14:textId="14B15A42" w:rsidR="006522D5" w:rsidRDefault="006D5BE5" w:rsidP="00B424F2">
      <w:pPr>
        <w:widowControl w:val="0"/>
        <w:tabs>
          <w:tab w:val="right" w:pos="540"/>
          <w:tab w:val="left" w:pos="1083"/>
          <w:tab w:val="left" w:pos="1425"/>
          <w:tab w:val="right" w:leader="dot" w:pos="8370"/>
        </w:tabs>
        <w:spacing w:after="0" w:line="240" w:lineRule="auto"/>
        <w:rPr>
          <w:ins w:id="15" w:author="Neziri Izak - OHS" w:date="2020-07-26T15:28:00Z"/>
          <w:rFonts w:eastAsia="Times New Roman" w:cs="Times New Roman"/>
          <w:snapToGrid w:val="0"/>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contained</w:t>
      </w:r>
      <w:r w:rsidR="006522D5" w:rsidRPr="00D5125E">
        <w:rPr>
          <w:rFonts w:eastAsia="Times New Roman" w:cs="Times New Roman"/>
          <w:snapToGrid w:val="0"/>
          <w:sz w:val="24"/>
          <w:szCs w:val="24"/>
        </w:rPr>
        <w:tab/>
      </w:r>
      <w:r>
        <w:rPr>
          <w:rFonts w:eastAsia="Times New Roman" w:cs="Times New Roman"/>
          <w:snapToGrid w:val="0"/>
          <w:sz w:val="24"/>
          <w:szCs w:val="24"/>
        </w:rPr>
        <w:t>12</w:t>
      </w:r>
    </w:p>
    <w:p w14:paraId="72E05B6F" w14:textId="77777777" w:rsidR="00B424F2" w:rsidRPr="00D5125E" w:rsidRDefault="00B424F2" w:rsidP="00B424F2">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p>
    <w:p w14:paraId="23BFB646" w14:textId="78722D9E"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r>
      <w:r w:rsidR="006D5BE5">
        <w:rPr>
          <w:rFonts w:ascii="Times New Roman" w:eastAsia="Times New Roman" w:hAnsi="Times New Roman" w:cs="Times New Roman"/>
          <w:sz w:val="24"/>
          <w:szCs w:val="24"/>
        </w:rPr>
        <w:t>Where N is the combination of ammonium and nitrate</w:t>
      </w:r>
      <w:r w:rsidRPr="00D5125E">
        <w:rPr>
          <w:rFonts w:eastAsia="Times New Roman" w:cs="Times New Roman"/>
          <w:snapToGrid w:val="0"/>
          <w:sz w:val="24"/>
          <w:szCs w:val="24"/>
        </w:rPr>
        <w:tab/>
      </w:r>
      <w:r w:rsidR="006D5BE5">
        <w:rPr>
          <w:rFonts w:eastAsia="Times New Roman" w:cs="Times New Roman"/>
          <w:snapToGrid w:val="0"/>
          <w:sz w:val="24"/>
          <w:szCs w:val="24"/>
        </w:rPr>
        <w:t>13</w:t>
      </w:r>
    </w:p>
    <w:p w14:paraId="62AE62E7" w14:textId="57C2FBA4" w:rsidR="00C97CB5" w:rsidRDefault="00C97CB5">
      <w:pPr>
        <w:rPr>
          <w:rFonts w:ascii="Times New Roman" w:eastAsia="Times New Roman" w:hAnsi="Times New Roman" w:cs="Times New Roman"/>
          <w:b/>
          <w:sz w:val="24"/>
          <w:szCs w:val="24"/>
          <w:u w:val="single"/>
        </w:rPr>
        <w:sectPr w:rsidR="00C97CB5" w:rsidSect="00667969">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0" w:footer="720" w:gutter="0"/>
          <w:pgNumType w:fmt="lowerRoman"/>
          <w:cols w:space="720"/>
          <w:titlePg/>
        </w:sectPr>
      </w:pPr>
    </w:p>
    <w:p w14:paraId="0F7E2A3A" w14:textId="74CE17E5" w:rsidR="006522D5" w:rsidRPr="00A85AC4" w:rsidRDefault="000B4100" w:rsidP="00D614C5">
      <w:pPr>
        <w:jc w:val="center"/>
        <w:rPr>
          <w:rFonts w:ascii="Times New Roman" w:eastAsia="Times New Roman" w:hAnsi="Times New Roman" w:cs="Times New Roman"/>
          <w:b/>
          <w:sz w:val="24"/>
          <w:szCs w:val="24"/>
        </w:rPr>
      </w:pPr>
      <w:r w:rsidRPr="00A85AC4">
        <w:rPr>
          <w:rFonts w:ascii="Times New Roman" w:eastAsia="Times New Roman" w:hAnsi="Times New Roman" w:cs="Times New Roman"/>
          <w:b/>
          <w:sz w:val="24"/>
          <w:szCs w:val="24"/>
        </w:rPr>
        <w:lastRenderedPageBreak/>
        <w:t>I</w:t>
      </w:r>
    </w:p>
    <w:p w14:paraId="6D4A49A8" w14:textId="4587CFA7" w:rsidR="00E02A5A" w:rsidRPr="004162F7" w:rsidRDefault="004162F7" w:rsidP="00623196">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INTRODUCTION</w:t>
      </w:r>
    </w:p>
    <w:p w14:paraId="05FF136F" w14:textId="59AC7154" w:rsidR="00F23B10" w:rsidRDefault="009D5533" w:rsidP="00DD3085">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Forests make up approximately one third of the </w:t>
      </w:r>
      <w:r w:rsidR="00DD3085">
        <w:rPr>
          <w:rFonts w:ascii="Times New Roman" w:eastAsia="Times New Roman" w:hAnsi="Times New Roman" w:cs="Times New Roman"/>
          <w:sz w:val="24"/>
          <w:szCs w:val="24"/>
        </w:rPr>
        <w:t xml:space="preserve">Earth’s </w:t>
      </w:r>
      <w:r>
        <w:rPr>
          <w:rFonts w:ascii="Times New Roman" w:eastAsia="Times New Roman" w:hAnsi="Times New Roman" w:cs="Times New Roman"/>
          <w:sz w:val="24"/>
          <w:szCs w:val="24"/>
        </w:rPr>
        <w:t xml:space="preserve">surface (Likens et al 1970). </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these ecosystems, a large portion of the nutrients </w:t>
      </w:r>
      <w:r w:rsidR="00DD3085">
        <w:rPr>
          <w:rFonts w:ascii="Times New Roman" w:eastAsia="Times New Roman" w:hAnsi="Times New Roman" w:cs="Times New Roman"/>
          <w:sz w:val="24"/>
          <w:szCs w:val="24"/>
        </w:rPr>
        <w:t xml:space="preserve">are generally retained </w:t>
      </w:r>
      <w:r>
        <w:rPr>
          <w:rFonts w:ascii="Times New Roman" w:eastAsia="Times New Roman" w:hAnsi="Times New Roman" w:cs="Times New Roman"/>
          <w:sz w:val="24"/>
          <w:szCs w:val="24"/>
        </w:rPr>
        <w:t>within that system</w:t>
      </w:r>
      <w:r w:rsidR="00DD3085">
        <w:rPr>
          <w:rFonts w:ascii="Times New Roman" w:eastAsia="Times New Roman" w:hAnsi="Times New Roman" w:cs="Times New Roman"/>
          <w:sz w:val="24"/>
          <w:szCs w:val="24"/>
        </w:rPr>
        <w:t xml:space="preserve"> (</w:t>
      </w:r>
      <w:r w:rsidR="004B0453">
        <w:rPr>
          <w:rFonts w:ascii="Times New Roman" w:eastAsia="Times New Roman" w:hAnsi="Times New Roman" w:cs="Times New Roman"/>
          <w:sz w:val="24"/>
          <w:szCs w:val="24"/>
        </w:rPr>
        <w:t>Qualls et al</w:t>
      </w:r>
      <w:r w:rsidR="00A10723">
        <w:rPr>
          <w:rFonts w:ascii="Times New Roman" w:eastAsia="Times New Roman" w:hAnsi="Times New Roman" w:cs="Times New Roman"/>
          <w:sz w:val="24"/>
          <w:szCs w:val="24"/>
        </w:rPr>
        <w:t xml:space="preserve"> 2002</w:t>
      </w:r>
      <w:r w:rsidR="00DD3085">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 xml:space="preserve">The general flow of nutrients </w:t>
      </w:r>
      <w:r w:rsidR="00DD3085">
        <w:rPr>
          <w:rFonts w:ascii="Times New Roman" w:eastAsia="Times New Roman" w:hAnsi="Times New Roman" w:cs="Times New Roman"/>
          <w:sz w:val="24"/>
          <w:szCs w:val="24"/>
        </w:rPr>
        <w:t xml:space="preserve">within a forest include </w:t>
      </w:r>
      <w:r w:rsidR="00191A6A">
        <w:rPr>
          <w:rFonts w:ascii="Times New Roman" w:eastAsia="Times New Roman" w:hAnsi="Times New Roman" w:cs="Times New Roman"/>
          <w:sz w:val="24"/>
          <w:szCs w:val="24"/>
        </w:rPr>
        <w:t>precipitation</w:t>
      </w:r>
      <w:r w:rsidR="00DD3085">
        <w:rPr>
          <w:rFonts w:ascii="Times New Roman" w:eastAsia="Times New Roman" w:hAnsi="Times New Roman" w:cs="Times New Roman"/>
          <w:sz w:val="24"/>
          <w:szCs w:val="24"/>
        </w:rPr>
        <w:t xml:space="preserve">, which flows through the canopy as </w:t>
      </w:r>
      <w:r w:rsidR="00191A6A">
        <w:rPr>
          <w:rFonts w:ascii="Times New Roman" w:eastAsia="Times New Roman" w:hAnsi="Times New Roman" w:cs="Times New Roman"/>
          <w:sz w:val="24"/>
          <w:szCs w:val="24"/>
        </w:rPr>
        <w:t xml:space="preserve">throughfall </w:t>
      </w:r>
      <w:r w:rsidR="00DD3085">
        <w:rPr>
          <w:rFonts w:ascii="Times New Roman" w:eastAsia="Times New Roman" w:hAnsi="Times New Roman" w:cs="Times New Roman"/>
          <w:sz w:val="24"/>
          <w:szCs w:val="24"/>
        </w:rPr>
        <w:t xml:space="preserve">while leach nutrients from vegetation </w:t>
      </w:r>
      <w:r w:rsidR="00191A6A">
        <w:rPr>
          <w:rFonts w:ascii="Times New Roman" w:eastAsia="Times New Roman" w:hAnsi="Times New Roman" w:cs="Times New Roman"/>
          <w:sz w:val="24"/>
          <w:szCs w:val="24"/>
        </w:rPr>
        <w:t xml:space="preserve">to soil, with those nutrients being </w:t>
      </w:r>
      <w:r w:rsidR="00DD3085">
        <w:rPr>
          <w:rFonts w:ascii="Times New Roman" w:eastAsia="Times New Roman" w:hAnsi="Times New Roman" w:cs="Times New Roman"/>
          <w:sz w:val="24"/>
          <w:szCs w:val="24"/>
        </w:rPr>
        <w:t xml:space="preserve">taken up </w:t>
      </w:r>
      <w:r w:rsidR="00191A6A">
        <w:rPr>
          <w:rFonts w:ascii="Times New Roman" w:eastAsia="Times New Roman" w:hAnsi="Times New Roman" w:cs="Times New Roman"/>
          <w:sz w:val="24"/>
          <w:szCs w:val="24"/>
        </w:rPr>
        <w:t xml:space="preserve">by plants and converted into biomass. </w:t>
      </w:r>
      <w:r w:rsidR="00DD3085">
        <w:rPr>
          <w:rFonts w:ascii="Times New Roman" w:eastAsia="Times New Roman" w:hAnsi="Times New Roman" w:cs="Times New Roman"/>
          <w:sz w:val="24"/>
          <w:szCs w:val="24"/>
        </w:rPr>
        <w:t xml:space="preserve"> </w:t>
      </w:r>
      <w:r w:rsidR="00191A6A">
        <w:rPr>
          <w:rFonts w:ascii="Times New Roman" w:eastAsia="Times New Roman" w:hAnsi="Times New Roman" w:cs="Times New Roman"/>
          <w:sz w:val="24"/>
          <w:szCs w:val="24"/>
        </w:rPr>
        <w:t>When these systems are subject to disturbance, the cycling of forest nutrients is subject to changes and losses</w:t>
      </w:r>
      <w:r w:rsidR="00DD3085">
        <w:rPr>
          <w:rFonts w:ascii="Times New Roman" w:eastAsia="Times New Roman" w:hAnsi="Times New Roman" w:cs="Times New Roman"/>
          <w:sz w:val="24"/>
          <w:szCs w:val="24"/>
        </w:rPr>
        <w:t xml:space="preserve"> (</w:t>
      </w:r>
      <w:proofErr w:type="spellStart"/>
      <w:r w:rsidR="002D2BC4">
        <w:rPr>
          <w:rFonts w:ascii="Times New Roman" w:eastAsia="Times New Roman" w:hAnsi="Times New Roman" w:cs="Times New Roman"/>
          <w:sz w:val="24"/>
          <w:szCs w:val="24"/>
        </w:rPr>
        <w:t>Vitousek</w:t>
      </w:r>
      <w:proofErr w:type="spellEnd"/>
      <w:r w:rsidR="002D2BC4">
        <w:rPr>
          <w:rFonts w:ascii="Times New Roman" w:eastAsia="Times New Roman" w:hAnsi="Times New Roman" w:cs="Times New Roman"/>
          <w:sz w:val="24"/>
          <w:szCs w:val="24"/>
        </w:rPr>
        <w:t xml:space="preserve"> et al, 1979</w:t>
      </w:r>
      <w:r w:rsidR="00DD3085">
        <w:rPr>
          <w:rFonts w:ascii="Times New Roman" w:eastAsia="Times New Roman" w:hAnsi="Times New Roman" w:cs="Times New Roman"/>
          <w:sz w:val="24"/>
          <w:szCs w:val="24"/>
        </w:rPr>
        <w:t>)</w:t>
      </w:r>
      <w:r w:rsidR="00191A6A">
        <w:rPr>
          <w:rFonts w:ascii="Times New Roman" w:eastAsia="Times New Roman" w:hAnsi="Times New Roman" w:cs="Times New Roman"/>
          <w:sz w:val="24"/>
          <w:szCs w:val="24"/>
        </w:rPr>
        <w:t>.</w:t>
      </w:r>
      <w:r w:rsidR="00DD308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Common disturbances include </w:t>
      </w:r>
      <w:r w:rsidR="00191A6A">
        <w:rPr>
          <w:rFonts w:ascii="Times New Roman" w:eastAsia="Times New Roman" w:hAnsi="Times New Roman" w:cs="Times New Roman"/>
          <w:sz w:val="24"/>
          <w:szCs w:val="24"/>
        </w:rPr>
        <w:t xml:space="preserve">fire, </w:t>
      </w:r>
      <w:r w:rsidR="00F23B10">
        <w:rPr>
          <w:rFonts w:ascii="Times New Roman" w:eastAsia="Times New Roman" w:hAnsi="Times New Roman" w:cs="Times New Roman"/>
          <w:sz w:val="24"/>
          <w:szCs w:val="24"/>
        </w:rPr>
        <w:t>clear cut logging,</w:t>
      </w:r>
      <w:r w:rsidR="00191A6A">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insect outbreaks, </w:t>
      </w:r>
      <w:r w:rsidR="00191A6A">
        <w:rPr>
          <w:rFonts w:ascii="Times New Roman" w:eastAsia="Times New Roman" w:hAnsi="Times New Roman" w:cs="Times New Roman"/>
          <w:sz w:val="24"/>
          <w:szCs w:val="24"/>
        </w:rPr>
        <w:t>and climate change.</w:t>
      </w:r>
      <w:r w:rsidR="00DD3085">
        <w:rPr>
          <w:rFonts w:ascii="Times New Roman" w:eastAsia="Times New Roman" w:hAnsi="Times New Roman" w:cs="Times New Roman"/>
          <w:sz w:val="24"/>
          <w:szCs w:val="24"/>
        </w:rPr>
        <w:t xml:space="preserve">  For example, </w:t>
      </w:r>
      <w:r w:rsidR="00F23B10">
        <w:rPr>
          <w:rFonts w:ascii="Times New Roman" w:eastAsia="Times New Roman" w:hAnsi="Times New Roman" w:cs="Times New Roman"/>
          <w:sz w:val="24"/>
          <w:szCs w:val="24"/>
        </w:rPr>
        <w:t>in 1970, a</w:t>
      </w:r>
      <w:r w:rsidR="00DD3085">
        <w:rPr>
          <w:rFonts w:ascii="Times New Roman" w:eastAsia="Times New Roman" w:hAnsi="Times New Roman" w:cs="Times New Roman"/>
          <w:sz w:val="24"/>
          <w:szCs w:val="24"/>
        </w:rPr>
        <w:t xml:space="preserve"> famous experiment </w:t>
      </w:r>
      <w:r w:rsidR="00F23B10">
        <w:rPr>
          <w:rFonts w:ascii="Times New Roman" w:eastAsia="Times New Roman" w:hAnsi="Times New Roman" w:cs="Times New Roman"/>
          <w:sz w:val="24"/>
          <w:szCs w:val="24"/>
        </w:rPr>
        <w:t>in the Hubbard Brook Experimental Forest</w:t>
      </w:r>
      <w:r w:rsidR="0092381B">
        <w:rPr>
          <w:rFonts w:ascii="Times New Roman" w:eastAsia="Times New Roman" w:hAnsi="Times New Roman" w:cs="Times New Roman"/>
          <w:sz w:val="24"/>
          <w:szCs w:val="24"/>
        </w:rPr>
        <w:t xml:space="preserve"> found that </w:t>
      </w:r>
      <w:r w:rsidR="00DD3085">
        <w:rPr>
          <w:rFonts w:ascii="Times New Roman" w:eastAsia="Times New Roman" w:hAnsi="Times New Roman" w:cs="Times New Roman"/>
          <w:sz w:val="24"/>
          <w:szCs w:val="24"/>
        </w:rPr>
        <w:t xml:space="preserve">experimental clear cutting </w:t>
      </w:r>
      <w:r w:rsidR="0092381B">
        <w:rPr>
          <w:rFonts w:ascii="Times New Roman" w:eastAsia="Times New Roman" w:hAnsi="Times New Roman" w:cs="Times New Roman"/>
          <w:sz w:val="24"/>
          <w:szCs w:val="24"/>
        </w:rPr>
        <w:t xml:space="preserve">dramatically </w:t>
      </w:r>
      <w:r w:rsidR="00DD3085">
        <w:rPr>
          <w:rFonts w:ascii="Times New Roman" w:eastAsia="Times New Roman" w:hAnsi="Times New Roman" w:cs="Times New Roman"/>
          <w:sz w:val="24"/>
          <w:szCs w:val="24"/>
        </w:rPr>
        <w:t xml:space="preserve">increased annual runoff and </w:t>
      </w:r>
      <w:r w:rsidR="007D2BFD">
        <w:rPr>
          <w:rFonts w:ascii="Times New Roman" w:eastAsia="Times New Roman" w:hAnsi="Times New Roman" w:cs="Times New Roman"/>
          <w:sz w:val="24"/>
          <w:szCs w:val="24"/>
        </w:rPr>
        <w:t>loss of</w:t>
      </w:r>
      <w:r w:rsidR="0092381B">
        <w:rPr>
          <w:rFonts w:ascii="Times New Roman" w:eastAsia="Times New Roman" w:hAnsi="Times New Roman" w:cs="Times New Roman"/>
          <w:sz w:val="24"/>
          <w:szCs w:val="24"/>
        </w:rPr>
        <w:t xml:space="preserve"> nitrate </w:t>
      </w:r>
      <w:r w:rsidR="00DD3085">
        <w:rPr>
          <w:rFonts w:ascii="Times New Roman" w:eastAsia="Times New Roman" w:hAnsi="Times New Roman" w:cs="Times New Roman"/>
          <w:sz w:val="24"/>
          <w:szCs w:val="24"/>
        </w:rPr>
        <w:t xml:space="preserve">and other ions </w:t>
      </w:r>
      <w:r w:rsidR="0092381B">
        <w:rPr>
          <w:rFonts w:ascii="Times New Roman" w:eastAsia="Times New Roman" w:hAnsi="Times New Roman" w:cs="Times New Roman"/>
          <w:sz w:val="24"/>
          <w:szCs w:val="24"/>
        </w:rPr>
        <w:t xml:space="preserve">to </w:t>
      </w:r>
      <w:r w:rsidR="00DD3085">
        <w:rPr>
          <w:rFonts w:ascii="Times New Roman" w:eastAsia="Times New Roman" w:hAnsi="Times New Roman" w:cs="Times New Roman"/>
          <w:sz w:val="24"/>
          <w:szCs w:val="24"/>
        </w:rPr>
        <w:t>downstream ecosystems (Likens et al, 1970)</w:t>
      </w:r>
      <w:r w:rsidR="0092381B">
        <w:rPr>
          <w:rFonts w:ascii="Times New Roman" w:eastAsia="Times New Roman" w:hAnsi="Times New Roman" w:cs="Times New Roman"/>
          <w:sz w:val="24"/>
          <w:szCs w:val="24"/>
        </w:rPr>
        <w:t>.</w:t>
      </w:r>
      <w:r w:rsidR="005137FB">
        <w:rPr>
          <w:rFonts w:ascii="Times New Roman" w:eastAsia="Times New Roman" w:hAnsi="Times New Roman" w:cs="Times New Roman"/>
          <w:sz w:val="24"/>
          <w:szCs w:val="24"/>
        </w:rPr>
        <w:t xml:space="preserve"> The central Cascades are prone to drought, and as climate continues to warm, drought is likely to intensify. With increased drought severity, it </w:t>
      </w:r>
      <w:r w:rsidR="00FC32A7">
        <w:rPr>
          <w:rFonts w:ascii="Times New Roman" w:eastAsia="Times New Roman" w:hAnsi="Times New Roman" w:cs="Times New Roman"/>
          <w:sz w:val="24"/>
          <w:szCs w:val="24"/>
        </w:rPr>
        <w:t>has</w:t>
      </w:r>
      <w:r w:rsidR="005137FB">
        <w:rPr>
          <w:rFonts w:ascii="Times New Roman" w:eastAsia="Times New Roman" w:hAnsi="Times New Roman" w:cs="Times New Roman"/>
          <w:sz w:val="24"/>
          <w:szCs w:val="24"/>
        </w:rPr>
        <w:t xml:space="preserve"> been shown that fire severity increases (</w:t>
      </w:r>
      <w:r w:rsidR="00313D6C">
        <w:rPr>
          <w:rFonts w:ascii="Times New Roman" w:eastAsia="Times New Roman" w:hAnsi="Times New Roman" w:cs="Times New Roman"/>
          <w:sz w:val="24"/>
          <w:szCs w:val="24"/>
        </w:rPr>
        <w:t>Clarke et al, 2016). Increased fires have the potential to decrease biodiversity, species distribution, and forest dynamics (Clarke et al, 2016).</w:t>
      </w:r>
      <w:ins w:id="16" w:author="Julia Bramstedt" w:date="2020-07-29T20:58:00Z">
        <w:r w:rsidR="00200D9D">
          <w:rPr>
            <w:rFonts w:ascii="Times New Roman" w:eastAsia="Times New Roman" w:hAnsi="Times New Roman" w:cs="Times New Roman"/>
            <w:sz w:val="24"/>
            <w:szCs w:val="24"/>
          </w:rPr>
          <w:t xml:space="preserve">  </w:t>
        </w:r>
      </w:ins>
      <w:del w:id="17" w:author="Julia Bramstedt" w:date="2020-07-29T20:58:00Z">
        <w:r w:rsidR="00313D6C" w:rsidDel="00200D9D">
          <w:rPr>
            <w:rFonts w:ascii="Times New Roman" w:eastAsia="Times New Roman" w:hAnsi="Times New Roman" w:cs="Times New Roman"/>
            <w:sz w:val="24"/>
            <w:szCs w:val="24"/>
          </w:rPr>
          <w:delText xml:space="preserve"> </w:delText>
        </w:r>
      </w:del>
      <w:r w:rsidR="00313D6C">
        <w:rPr>
          <w:rFonts w:ascii="Times New Roman" w:eastAsia="Times New Roman" w:hAnsi="Times New Roman" w:cs="Times New Roman"/>
          <w:sz w:val="24"/>
          <w:szCs w:val="24"/>
        </w:rPr>
        <w:t xml:space="preserve">Fires </w:t>
      </w:r>
      <w:r w:rsidR="005A6921">
        <w:rPr>
          <w:rFonts w:ascii="Times New Roman" w:eastAsia="Times New Roman" w:hAnsi="Times New Roman" w:cs="Times New Roman"/>
          <w:sz w:val="24"/>
          <w:szCs w:val="24"/>
        </w:rPr>
        <w:t>can</w:t>
      </w:r>
      <w:r w:rsidR="00313D6C">
        <w:rPr>
          <w:rFonts w:ascii="Times New Roman" w:eastAsia="Times New Roman" w:hAnsi="Times New Roman" w:cs="Times New Roman"/>
          <w:sz w:val="24"/>
          <w:szCs w:val="24"/>
        </w:rPr>
        <w:t xml:space="preserve"> change how herbivores interact with forests as well. In some cases, plant growth after fires has shown that reg</w:t>
      </w:r>
      <w:r w:rsidR="00643708">
        <w:rPr>
          <w:rFonts w:ascii="Times New Roman" w:eastAsia="Times New Roman" w:hAnsi="Times New Roman" w:cs="Times New Roman"/>
          <w:sz w:val="24"/>
          <w:szCs w:val="24"/>
        </w:rPr>
        <w:t>enerating</w:t>
      </w:r>
      <w:r w:rsidR="00313D6C">
        <w:rPr>
          <w:rFonts w:ascii="Times New Roman" w:eastAsia="Times New Roman" w:hAnsi="Times New Roman" w:cs="Times New Roman"/>
          <w:sz w:val="24"/>
          <w:szCs w:val="24"/>
        </w:rPr>
        <w:t xml:space="preserve"> areas can </w:t>
      </w:r>
      <w:r w:rsidR="00643708">
        <w:rPr>
          <w:rFonts w:ascii="Times New Roman" w:eastAsia="Times New Roman" w:hAnsi="Times New Roman" w:cs="Times New Roman"/>
          <w:sz w:val="24"/>
          <w:szCs w:val="24"/>
        </w:rPr>
        <w:t>sustain</w:t>
      </w:r>
      <w:r w:rsidR="00313D6C">
        <w:rPr>
          <w:rFonts w:ascii="Times New Roman" w:eastAsia="Times New Roman" w:hAnsi="Times New Roman" w:cs="Times New Roman"/>
          <w:sz w:val="24"/>
          <w:szCs w:val="24"/>
        </w:rPr>
        <w:t xml:space="preserve"> more </w:t>
      </w:r>
      <w:r w:rsidR="00643708">
        <w:rPr>
          <w:rFonts w:ascii="Times New Roman" w:eastAsia="Times New Roman" w:hAnsi="Times New Roman" w:cs="Times New Roman"/>
          <w:sz w:val="24"/>
          <w:szCs w:val="24"/>
        </w:rPr>
        <w:t>herbivores</w:t>
      </w:r>
      <w:r w:rsidR="00313D6C">
        <w:rPr>
          <w:rFonts w:ascii="Times New Roman" w:eastAsia="Times New Roman" w:hAnsi="Times New Roman" w:cs="Times New Roman"/>
          <w:sz w:val="24"/>
          <w:szCs w:val="24"/>
        </w:rPr>
        <w:t xml:space="preserve"> due to higher quality </w:t>
      </w:r>
      <w:r w:rsidR="00643708">
        <w:rPr>
          <w:rFonts w:ascii="Times New Roman" w:eastAsia="Times New Roman" w:hAnsi="Times New Roman" w:cs="Times New Roman"/>
          <w:sz w:val="24"/>
          <w:szCs w:val="24"/>
        </w:rPr>
        <w:t>food sources of new growth (</w:t>
      </w:r>
      <w:r w:rsidR="00643708" w:rsidRPr="00643708">
        <w:rPr>
          <w:rFonts w:ascii="Times New Roman" w:eastAsia="Times New Roman" w:hAnsi="Times New Roman" w:cs="Times New Roman"/>
          <w:sz w:val="24"/>
          <w:szCs w:val="24"/>
        </w:rPr>
        <w:t>Alves-Silva</w:t>
      </w:r>
      <w:r w:rsidR="00643708">
        <w:rPr>
          <w:rFonts w:ascii="Times New Roman" w:eastAsia="Times New Roman" w:hAnsi="Times New Roman" w:cs="Times New Roman"/>
          <w:sz w:val="24"/>
          <w:szCs w:val="24"/>
        </w:rPr>
        <w:t>, et al, 2013).</w:t>
      </w:r>
      <w:r w:rsidR="00EB7F06">
        <w:rPr>
          <w:rFonts w:ascii="Times New Roman" w:eastAsia="Times New Roman" w:hAnsi="Times New Roman" w:cs="Times New Roman"/>
          <w:sz w:val="24"/>
          <w:szCs w:val="24"/>
        </w:rPr>
        <w:t xml:space="preserve"> </w:t>
      </w:r>
      <w:ins w:id="18" w:author="Julia Bramstedt" w:date="2020-07-29T20:58:00Z">
        <w:r w:rsidR="00200D9D">
          <w:rPr>
            <w:rFonts w:ascii="Times New Roman" w:eastAsia="Times New Roman" w:hAnsi="Times New Roman" w:cs="Times New Roman"/>
            <w:sz w:val="24"/>
            <w:szCs w:val="24"/>
          </w:rPr>
          <w:t xml:space="preserve"> </w:t>
        </w:r>
      </w:ins>
      <w:r w:rsidR="001174C2">
        <w:rPr>
          <w:rFonts w:ascii="Times New Roman" w:eastAsia="Times New Roman" w:hAnsi="Times New Roman" w:cs="Times New Roman"/>
          <w:sz w:val="24"/>
          <w:szCs w:val="24"/>
        </w:rPr>
        <w:t xml:space="preserve">Herbivory has been shown </w:t>
      </w:r>
      <w:r w:rsidR="005137FB">
        <w:rPr>
          <w:rFonts w:ascii="Times New Roman" w:eastAsia="Times New Roman" w:hAnsi="Times New Roman" w:cs="Times New Roman"/>
          <w:sz w:val="24"/>
          <w:szCs w:val="24"/>
        </w:rPr>
        <w:t>it can</w:t>
      </w:r>
      <w:r w:rsidR="001174C2">
        <w:rPr>
          <w:rFonts w:ascii="Times New Roman" w:eastAsia="Times New Roman" w:hAnsi="Times New Roman" w:cs="Times New Roman"/>
          <w:sz w:val="24"/>
          <w:szCs w:val="24"/>
        </w:rPr>
        <w:t xml:space="preserve"> reduce retention of P and N (Hunter, 2001; Metcalfe et al, 2016) in some forests, and it is possible tha</w:t>
      </w:r>
      <w:r w:rsidR="005137FB">
        <w:rPr>
          <w:rFonts w:ascii="Times New Roman" w:eastAsia="Times New Roman" w:hAnsi="Times New Roman" w:cs="Times New Roman"/>
          <w:sz w:val="24"/>
          <w:szCs w:val="24"/>
        </w:rPr>
        <w:t>t an outbreak may have a significant effect on forest ecosystems.</w:t>
      </w:r>
      <w:r w:rsidR="001174C2">
        <w:rPr>
          <w:rFonts w:ascii="Times New Roman" w:eastAsia="Times New Roman" w:hAnsi="Times New Roman" w:cs="Times New Roman"/>
          <w:sz w:val="24"/>
          <w:szCs w:val="24"/>
        </w:rPr>
        <w:t xml:space="preserve"> </w:t>
      </w:r>
      <w:r w:rsidR="00DD3085">
        <w:rPr>
          <w:rFonts w:ascii="Times New Roman" w:eastAsia="Times New Roman" w:hAnsi="Times New Roman" w:cs="Times New Roman"/>
          <w:sz w:val="24"/>
          <w:szCs w:val="24"/>
        </w:rPr>
        <w:t xml:space="preserve"> </w:t>
      </w:r>
      <w:r w:rsidR="00EB7F06">
        <w:rPr>
          <w:rFonts w:ascii="Times New Roman" w:eastAsia="Times New Roman" w:hAnsi="Times New Roman" w:cs="Times New Roman"/>
          <w:sz w:val="24"/>
          <w:szCs w:val="24"/>
        </w:rPr>
        <w:t xml:space="preserve">In these </w:t>
      </w:r>
      <w:proofErr w:type="gramStart"/>
      <w:r w:rsidR="00EB7F06">
        <w:rPr>
          <w:rFonts w:ascii="Times New Roman" w:eastAsia="Times New Roman" w:hAnsi="Times New Roman" w:cs="Times New Roman"/>
          <w:sz w:val="24"/>
          <w:szCs w:val="24"/>
        </w:rPr>
        <w:t>clear cut</w:t>
      </w:r>
      <w:proofErr w:type="gramEnd"/>
      <w:r w:rsidR="00EB7F06">
        <w:rPr>
          <w:rFonts w:ascii="Times New Roman" w:eastAsia="Times New Roman" w:hAnsi="Times New Roman" w:cs="Times New Roman"/>
          <w:sz w:val="24"/>
          <w:szCs w:val="24"/>
        </w:rPr>
        <w:t xml:space="preserve"> watersheds, Likens and others also found that the disturbed watershed had higher stream temperatures, as there was less shade, and saw an increase in turbidity, which lead to an increase in dissolved oxygen concentrations. </w:t>
      </w:r>
      <w:ins w:id="19" w:author="Julia Bramstedt" w:date="2020-07-29T20:58:00Z">
        <w:r w:rsidR="00200D9D">
          <w:rPr>
            <w:rFonts w:ascii="Times New Roman" w:eastAsia="Times New Roman" w:hAnsi="Times New Roman" w:cs="Times New Roman"/>
            <w:sz w:val="24"/>
            <w:szCs w:val="24"/>
          </w:rPr>
          <w:t xml:space="preserve"> </w:t>
        </w:r>
      </w:ins>
      <w:r w:rsidR="00EB7F06">
        <w:rPr>
          <w:rFonts w:ascii="Times New Roman" w:eastAsia="Times New Roman" w:hAnsi="Times New Roman" w:cs="Times New Roman"/>
          <w:sz w:val="24"/>
          <w:szCs w:val="24"/>
        </w:rPr>
        <w:t xml:space="preserve">If less canopy cover due to clear cutting can lead to </w:t>
      </w:r>
      <w:r w:rsidR="00EB7F06">
        <w:rPr>
          <w:rFonts w:ascii="Times New Roman" w:eastAsia="Times New Roman" w:hAnsi="Times New Roman" w:cs="Times New Roman"/>
          <w:sz w:val="24"/>
          <w:szCs w:val="24"/>
        </w:rPr>
        <w:lastRenderedPageBreak/>
        <w:t>increased temperature, increased decomposition rates, and increased nutrients, then it is possible that defoliating insects can also cause similar changes to forest ecosystem watersheds by removal of canopy cover.</w:t>
      </w:r>
      <w:r w:rsidR="00DD3085">
        <w:rPr>
          <w:rFonts w:ascii="Times New Roman" w:eastAsia="Times New Roman" w:hAnsi="Times New Roman" w:cs="Times New Roman"/>
          <w:sz w:val="24"/>
          <w:szCs w:val="24"/>
        </w:rPr>
        <w:t xml:space="preserve">  While all of these studies point to disturbance as a mechanism for nutrient loss for forests to downstream aquatic ecosystems, the effect of insect herbivores has not been studied in the western United States, which is expected to see an uptick in forest insect activity as global temperatures rise.</w:t>
      </w:r>
    </w:p>
    <w:p w14:paraId="55F89370" w14:textId="478483C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w:t>
      </w:r>
      <w:r w:rsidR="00A0496B">
        <w:rPr>
          <w:rFonts w:ascii="Times New Roman" w:eastAsia="Times New Roman" w:hAnsi="Times New Roman" w:cs="Times New Roman"/>
          <w:sz w:val="24"/>
          <w:szCs w:val="24"/>
        </w:rPr>
        <w:t xml:space="preserve"> When forests become too thick,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act as a negative feedback loop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w:t>
      </w:r>
      <w:r w:rsidR="00A47F4C">
        <w:rPr>
          <w:rFonts w:ascii="Times New Roman" w:eastAsia="Times New Roman" w:hAnsi="Times New Roman" w:cs="Times New Roman"/>
          <w:sz w:val="24"/>
          <w:szCs w:val="24"/>
        </w:rPr>
        <w:t>Poirier 2017</w:t>
      </w:r>
      <w:r w:rsidR="00A0496B">
        <w:rPr>
          <w:rFonts w:ascii="Times New Roman" w:eastAsia="Times New Roman" w:hAnsi="Times New Roman" w:cs="Times New Roman"/>
          <w:sz w:val="24"/>
          <w:szCs w:val="24"/>
        </w:rPr>
        <w:t xml:space="preserve">; </w:t>
      </w:r>
      <w:r w:rsidR="004E6BB4">
        <w:rPr>
          <w:rFonts w:ascii="Times New Roman" w:eastAsia="Times New Roman" w:hAnsi="Times New Roman" w:cs="Times New Roman"/>
          <w:sz w:val="24"/>
          <w:szCs w:val="24"/>
        </w:rPr>
        <w:t>Murdock et al. 2012)</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w:t>
      </w:r>
      <w:r w:rsidR="00A0496B">
        <w:rPr>
          <w:rFonts w:ascii="Times New Roman" w:eastAsia="Times New Roman" w:hAnsi="Times New Roman" w:cs="Times New Roman"/>
          <w:sz w:val="24"/>
          <w:szCs w:val="24"/>
        </w:rPr>
        <w:t xml:space="preserve">also drives </w:t>
      </w:r>
      <w:r w:rsidR="00A76A2D">
        <w:rPr>
          <w:rFonts w:ascii="Times New Roman" w:eastAsia="Times New Roman" w:hAnsi="Times New Roman" w:cs="Times New Roman"/>
          <w:sz w:val="24"/>
          <w:szCs w:val="24"/>
        </w:rPr>
        <w:t xml:space="preserve">material cycling in forests </w:t>
      </w:r>
      <w:r w:rsidR="00A0496B">
        <w:rPr>
          <w:rFonts w:ascii="Times New Roman" w:eastAsia="Times New Roman" w:hAnsi="Times New Roman" w:cs="Times New Roman"/>
          <w:sz w:val="24"/>
          <w:szCs w:val="24"/>
        </w:rPr>
        <w:t xml:space="preserve">through consumption of the canopy and excretion as frass which returns </w:t>
      </w:r>
      <w:r w:rsidR="00A76A2D">
        <w:rPr>
          <w:rFonts w:ascii="Times New Roman" w:eastAsia="Times New Roman" w:hAnsi="Times New Roman" w:cs="Times New Roman"/>
          <w:sz w:val="24"/>
          <w:szCs w:val="24"/>
        </w:rPr>
        <w:t xml:space="preserve">nutrients </w:t>
      </w:r>
      <w:r w:rsidR="00A0496B">
        <w:rPr>
          <w:rFonts w:ascii="Times New Roman" w:eastAsia="Times New Roman" w:hAnsi="Times New Roman" w:cs="Times New Roman"/>
          <w:sz w:val="24"/>
          <w:szCs w:val="24"/>
        </w:rPr>
        <w:t xml:space="preserve">as </w:t>
      </w:r>
      <w:r w:rsidR="00A76A2D">
        <w:rPr>
          <w:rFonts w:ascii="Times New Roman" w:eastAsia="Times New Roman" w:hAnsi="Times New Roman" w:cs="Times New Roman"/>
          <w:sz w:val="24"/>
          <w:szCs w:val="24"/>
        </w:rPr>
        <w:t xml:space="preserve">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ins w:id="20" w:author="Julia Bramstedt" w:date="2020-07-29T20:59:00Z">
        <w:r w:rsidR="00200D9D">
          <w:rPr>
            <w:rFonts w:ascii="Times New Roman" w:eastAsia="Times New Roman" w:hAnsi="Times New Roman" w:cs="Times New Roman"/>
            <w:sz w:val="24"/>
            <w:szCs w:val="24"/>
          </w:rPr>
          <w:t xml:space="preserve"> </w:t>
        </w:r>
      </w:ins>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the activity of </w:t>
      </w:r>
      <w:r w:rsidR="00111A6C">
        <w:rPr>
          <w:rFonts w:ascii="Times New Roman" w:eastAsia="Times New Roman" w:hAnsi="Times New Roman" w:cs="Times New Roman"/>
          <w:sz w:val="24"/>
          <w:szCs w:val="24"/>
        </w:rPr>
        <w:t xml:space="preserve">these insects </w:t>
      </w:r>
      <w:r w:rsidR="00A0496B">
        <w:rPr>
          <w:rFonts w:ascii="Times New Roman" w:eastAsia="Times New Roman" w:hAnsi="Times New Roman" w:cs="Times New Roman"/>
          <w:sz w:val="24"/>
          <w:szCs w:val="24"/>
        </w:rPr>
        <w:t xml:space="preserve">is increasing </w:t>
      </w:r>
      <w:r w:rsidR="00111A6C">
        <w:rPr>
          <w:rFonts w:ascii="Times New Roman" w:eastAsia="Times New Roman" w:hAnsi="Times New Roman" w:cs="Times New Roman"/>
          <w:sz w:val="24"/>
          <w:szCs w:val="24"/>
        </w:rPr>
        <w:t>due to fire suppression and climate change (</w:t>
      </w:r>
      <w:proofErr w:type="spellStart"/>
      <w:r w:rsidR="00111A6C">
        <w:rPr>
          <w:rFonts w:ascii="Times New Roman" w:eastAsia="Times New Roman" w:hAnsi="Times New Roman" w:cs="Times New Roman"/>
          <w:sz w:val="24"/>
          <w:szCs w:val="24"/>
        </w:rPr>
        <w:t>Abatzolou</w:t>
      </w:r>
      <w:proofErr w:type="spellEnd"/>
      <w:r w:rsidR="00111A6C">
        <w:rPr>
          <w:rFonts w:ascii="Times New Roman" w:eastAsia="Times New Roman" w:hAnsi="Times New Roman" w:cs="Times New Roman"/>
          <w:sz w:val="24"/>
          <w:szCs w:val="24"/>
        </w:rPr>
        <w:t xml:space="preserve"> and Williams 2016)</w:t>
      </w:r>
      <w:r w:rsidR="00BE6FDD">
        <w:rPr>
          <w:rFonts w:ascii="Times New Roman" w:eastAsia="Times New Roman" w:hAnsi="Times New Roman" w:cs="Times New Roman"/>
          <w:sz w:val="24"/>
          <w:szCs w:val="24"/>
        </w:rPr>
        <w:t>.</w:t>
      </w:r>
      <w:r w:rsidR="004A5C50">
        <w:rPr>
          <w:rFonts w:ascii="Times New Roman" w:eastAsia="Times New Roman" w:hAnsi="Times New Roman" w:cs="Times New Roman"/>
          <w:sz w:val="24"/>
          <w:szCs w:val="24"/>
        </w:rPr>
        <w:t xml:space="preserve"> </w:t>
      </w:r>
      <w:r w:rsidR="00A0496B">
        <w:rPr>
          <w:rFonts w:ascii="Times New Roman" w:eastAsia="Times New Roman" w:hAnsi="Times New Roman" w:cs="Times New Roman"/>
          <w:sz w:val="24"/>
          <w:szCs w:val="24"/>
        </w:rPr>
        <w:t xml:space="preserve"> As a </w:t>
      </w:r>
      <w:r w:rsidR="002C1830">
        <w:rPr>
          <w:rFonts w:ascii="Times New Roman" w:eastAsia="Times New Roman" w:hAnsi="Times New Roman" w:cs="Times New Roman"/>
          <w:sz w:val="24"/>
          <w:szCs w:val="24"/>
        </w:rPr>
        <w:t>result,</w:t>
      </w:r>
      <w:r w:rsidR="00A0496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rate </w:t>
      </w:r>
      <w:r w:rsidR="00A0496B">
        <w:rPr>
          <w:rFonts w:ascii="Times New Roman" w:eastAsia="Times New Roman" w:hAnsi="Times New Roman" w:cs="Times New Roman"/>
          <w:sz w:val="24"/>
          <w:szCs w:val="24"/>
        </w:rPr>
        <w:t xml:space="preserve">and severity of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p>
    <w:p w14:paraId="3C3D0E9F" w14:textId="6F56B7D0" w:rsidR="00E02A5A" w:rsidRDefault="001D0EFA">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centuries, frequent, low intensity, naturally </w:t>
      </w:r>
      <w:r w:rsidR="004E6BB4">
        <w:rPr>
          <w:rFonts w:ascii="Times New Roman" w:eastAsia="Times New Roman" w:hAnsi="Times New Roman" w:cs="Times New Roman"/>
          <w:sz w:val="24"/>
          <w:szCs w:val="24"/>
        </w:rPr>
        <w:t xml:space="preserve">caused fires </w:t>
      </w:r>
      <w:r>
        <w:rPr>
          <w:rFonts w:ascii="Times New Roman" w:eastAsia="Times New Roman" w:hAnsi="Times New Roman" w:cs="Times New Roman"/>
          <w:sz w:val="24"/>
          <w:szCs w:val="24"/>
        </w:rPr>
        <w:t xml:space="preserve">and fires ignited for landscape management by indigenous people </w:t>
      </w:r>
      <w:r w:rsidR="004E6BB4">
        <w:rPr>
          <w:rFonts w:ascii="Times New Roman" w:eastAsia="Times New Roman" w:hAnsi="Times New Roman" w:cs="Times New Roman"/>
          <w:sz w:val="24"/>
          <w:szCs w:val="24"/>
        </w:rPr>
        <w:t>have shaped the structure of coniferous forests across the United States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Klenner</w:t>
      </w:r>
      <w:proofErr w:type="spellEnd"/>
      <w:r>
        <w:rPr>
          <w:rFonts w:ascii="Times New Roman" w:eastAsia="Times New Roman" w:hAnsi="Times New Roman" w:cs="Times New Roman"/>
          <w:sz w:val="24"/>
          <w:szCs w:val="24"/>
        </w:rPr>
        <w:t xml:space="preserve"> et al 2008), creating for example </w:t>
      </w:r>
      <w:r w:rsidR="002C1830">
        <w:rPr>
          <w:rFonts w:ascii="Times New Roman" w:eastAsia="Times New Roman" w:hAnsi="Times New Roman" w:cs="Times New Roman"/>
          <w:sz w:val="24"/>
          <w:szCs w:val="24"/>
        </w:rPr>
        <w:t>ponderosa</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pine </w:t>
      </w:r>
      <w:r w:rsidR="004E6BB4">
        <w:rPr>
          <w:rFonts w:ascii="Times New Roman" w:eastAsia="Times New Roman" w:hAnsi="Times New Roman" w:cs="Times New Roman"/>
          <w:sz w:val="24"/>
          <w:szCs w:val="24"/>
        </w:rPr>
        <w:t xml:space="preserve">forests </w:t>
      </w:r>
      <w:r>
        <w:rPr>
          <w:rFonts w:ascii="Times New Roman" w:eastAsia="Times New Roman" w:hAnsi="Times New Roman" w:cs="Times New Roman"/>
          <w:sz w:val="24"/>
          <w:szCs w:val="24"/>
        </w:rPr>
        <w:t xml:space="preserve">with many </w:t>
      </w:r>
      <w:r w:rsidR="004E6BB4">
        <w:rPr>
          <w:rFonts w:ascii="Times New Roman" w:eastAsia="Times New Roman" w:hAnsi="Times New Roman" w:cs="Times New Roman"/>
          <w:sz w:val="24"/>
          <w:szCs w:val="24"/>
        </w:rPr>
        <w:t xml:space="preserve">grasses and shrubs </w:t>
      </w:r>
      <w:r>
        <w:rPr>
          <w:rFonts w:ascii="Times New Roman" w:eastAsia="Times New Roman" w:hAnsi="Times New Roman" w:cs="Times New Roman"/>
          <w:sz w:val="24"/>
          <w:szCs w:val="24"/>
        </w:rPr>
        <w:t>growing between widely spaced trees</w:t>
      </w:r>
      <w:r w:rsidR="004E6BB4">
        <w:rPr>
          <w:rFonts w:ascii="Times New Roman" w:eastAsia="Times New Roman" w:hAnsi="Times New Roman" w:cs="Times New Roman"/>
          <w:sz w:val="24"/>
          <w:szCs w:val="24"/>
        </w:rPr>
        <w:t>.</w:t>
      </w:r>
      <w:ins w:id="21" w:author="Julia Bramstedt" w:date="2020-07-29T21:00:00Z">
        <w:r w:rsidR="00200D9D">
          <w:rPr>
            <w:rFonts w:ascii="Times New Roman" w:eastAsia="Times New Roman" w:hAnsi="Times New Roman" w:cs="Times New Roman"/>
            <w:sz w:val="24"/>
            <w:szCs w:val="24"/>
          </w:rPr>
          <w:t xml:space="preserve">  </w:t>
        </w:r>
      </w:ins>
      <w:del w:id="22" w:author="Julia Bramstedt" w:date="2020-07-29T21:00:00Z">
        <w:r w:rsidR="004E6BB4" w:rsidDel="00200D9D">
          <w:rPr>
            <w:rFonts w:ascii="Times New Roman" w:eastAsia="Times New Roman" w:hAnsi="Times New Roman" w:cs="Times New Roman"/>
            <w:sz w:val="24"/>
            <w:szCs w:val="24"/>
          </w:rPr>
          <w:delText xml:space="preserve"> </w:delText>
        </w:r>
        <w:r w:rsidDel="00200D9D">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Historic fire regimes used to maintain insect pests via two avenues. </w:t>
      </w:r>
      <w:ins w:id="23" w:author="Julia Bramstedt" w:date="2020-07-29T21:00:00Z">
        <w:r w:rsidR="00200D9D">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First, frequent low intensity fires increased distance between trees making it challenging for insects to disperse, decreasing the rate at </w:t>
      </w:r>
      <w:r w:rsidRPr="005D237C">
        <w:rPr>
          <w:rFonts w:ascii="Times New Roman" w:eastAsia="Times New Roman" w:hAnsi="Times New Roman" w:cs="Times New Roman"/>
          <w:sz w:val="24"/>
          <w:szCs w:val="24"/>
        </w:rPr>
        <w:t xml:space="preserve">which </w:t>
      </w:r>
      <w:r w:rsidRPr="001368C6">
        <w:rPr>
          <w:rFonts w:ascii="Times New Roman" w:eastAsia="Times New Roman" w:hAnsi="Times New Roman" w:cs="Times New Roman"/>
          <w:sz w:val="24"/>
          <w:szCs w:val="24"/>
        </w:rPr>
        <w:t>defoliators</w:t>
      </w:r>
      <w:r>
        <w:rPr>
          <w:rFonts w:ascii="Times New Roman" w:eastAsia="Times New Roman" w:hAnsi="Times New Roman" w:cs="Times New Roman"/>
          <w:sz w:val="24"/>
          <w:szCs w:val="24"/>
        </w:rPr>
        <w:t xml:space="preserve"> damaged the forest.  Secondly, fires killed pests directly.  </w:t>
      </w:r>
      <w:r w:rsidR="00AC3C34">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 xml:space="preserve">intense fire suppression throughout </w:t>
      </w:r>
      <w:r w:rsidR="00AC3C34">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American </w:t>
      </w:r>
      <w:r w:rsidR="00AC3C34">
        <w:rPr>
          <w:rFonts w:ascii="Times New Roman" w:eastAsia="Times New Roman" w:hAnsi="Times New Roman" w:cs="Times New Roman"/>
          <w:sz w:val="24"/>
          <w:szCs w:val="24"/>
        </w:rPr>
        <w:t xml:space="preserve">West has led to thicker forests with increased canopy </w:t>
      </w:r>
      <w:r w:rsidR="00AC3C34">
        <w:rPr>
          <w:rFonts w:ascii="Times New Roman" w:eastAsia="Times New Roman" w:hAnsi="Times New Roman" w:cs="Times New Roman"/>
          <w:sz w:val="24"/>
          <w:szCs w:val="24"/>
        </w:rPr>
        <w:lastRenderedPageBreak/>
        <w:t>cover (Keane et al, 2002)</w:t>
      </w:r>
      <w:r>
        <w:rPr>
          <w:rFonts w:ascii="Times New Roman" w:eastAsia="Times New Roman" w:hAnsi="Times New Roman" w:cs="Times New Roman"/>
          <w:sz w:val="24"/>
          <w:szCs w:val="24"/>
        </w:rPr>
        <w:t xml:space="preserve">, and </w:t>
      </w:r>
      <w:r w:rsidR="00AC3C34">
        <w:rPr>
          <w:rFonts w:ascii="Times New Roman" w:eastAsia="Times New Roman" w:hAnsi="Times New Roman" w:cs="Times New Roman"/>
          <w:sz w:val="24"/>
          <w:szCs w:val="24"/>
        </w:rPr>
        <w:t>insect pests</w:t>
      </w:r>
      <w:r w:rsidR="004E6B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increased with the </w:t>
      </w:r>
      <w:r w:rsidR="004E6BB4">
        <w:rPr>
          <w:rFonts w:ascii="Times New Roman" w:eastAsia="Times New Roman" w:hAnsi="Times New Roman" w:cs="Times New Roman"/>
          <w:sz w:val="24"/>
          <w:szCs w:val="24"/>
        </w:rPr>
        <w:t>thickening tree stands</w:t>
      </w:r>
      <w:r w:rsidR="00AC3C34">
        <w:rPr>
          <w:rFonts w:ascii="Times New Roman" w:eastAsia="Times New Roman" w:hAnsi="Times New Roman" w:cs="Times New Roman"/>
          <w:sz w:val="24"/>
          <w:szCs w:val="24"/>
        </w:rPr>
        <w:t>.</w:t>
      </w:r>
      <w:ins w:id="24" w:author="Clay" w:date="2020-07-22T19:04:00Z">
        <w:r>
          <w:rPr>
            <w:rFonts w:ascii="Times New Roman" w:eastAsia="Times New Roman" w:hAnsi="Times New Roman" w:cs="Times New Roman"/>
            <w:sz w:val="24"/>
            <w:szCs w:val="24"/>
          </w:rPr>
          <w:t xml:space="preserve"> </w:t>
        </w:r>
      </w:ins>
      <w:r w:rsidR="00AC3C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Moreover, decreases in winter severity due to climate change </w:t>
      </w:r>
      <w:r w:rsidR="002C1830">
        <w:rPr>
          <w:rFonts w:ascii="Times New Roman" w:eastAsia="Times New Roman" w:hAnsi="Times New Roman" w:cs="Times New Roman"/>
          <w:sz w:val="24"/>
          <w:szCs w:val="24"/>
        </w:rPr>
        <w:t>has reduced</w:t>
      </w:r>
      <w:r w:rsidR="00704EAB">
        <w:rPr>
          <w:rFonts w:ascii="Times New Roman" w:eastAsia="Times New Roman" w:hAnsi="Times New Roman" w:cs="Times New Roman"/>
          <w:sz w:val="24"/>
          <w:szCs w:val="24"/>
        </w:rPr>
        <w:t xml:space="preserve"> cold winters that can kill insect pests </w:t>
      </w:r>
      <w:r>
        <w:rPr>
          <w:rFonts w:ascii="Times New Roman" w:eastAsia="Times New Roman" w:hAnsi="Times New Roman" w:cs="Times New Roman"/>
          <w:sz w:val="24"/>
          <w:szCs w:val="24"/>
        </w:rPr>
        <w:t xml:space="preserve">(Murdock et al. 2012). </w:t>
      </w:r>
      <w:r w:rsidR="00704EAB">
        <w:rPr>
          <w:rFonts w:ascii="Times New Roman" w:eastAsia="Times New Roman" w:hAnsi="Times New Roman" w:cs="Times New Roman"/>
          <w:sz w:val="24"/>
          <w:szCs w:val="24"/>
        </w:rPr>
        <w:t xml:space="preserve"> Therefore, a </w:t>
      </w:r>
      <w:r>
        <w:rPr>
          <w:rFonts w:ascii="Times New Roman" w:eastAsia="Times New Roman" w:hAnsi="Times New Roman" w:cs="Times New Roman"/>
          <w:sz w:val="24"/>
          <w:szCs w:val="24"/>
        </w:rPr>
        <w:t xml:space="preserve">multi-decadal history of fire suppression, coupled with summer drought stress </w:t>
      </w:r>
      <w:r w:rsidR="00704EAB">
        <w:rPr>
          <w:rFonts w:ascii="Times New Roman" w:eastAsia="Times New Roman" w:hAnsi="Times New Roman" w:cs="Times New Roman"/>
          <w:sz w:val="24"/>
          <w:szCs w:val="24"/>
        </w:rPr>
        <w:t xml:space="preserve">and warmer winters </w:t>
      </w:r>
      <w:r>
        <w:rPr>
          <w:rFonts w:ascii="Times New Roman" w:eastAsia="Times New Roman" w:hAnsi="Times New Roman" w:cs="Times New Roman"/>
          <w:sz w:val="24"/>
          <w:szCs w:val="24"/>
        </w:rPr>
        <w:t>due to climate change, has generated conditions that encourage sustained insect outbreaks and disease in the forest (Keane et al, 2002)</w:t>
      </w:r>
      <w:r w:rsidR="00704EAB">
        <w:rPr>
          <w:rFonts w:ascii="Times New Roman" w:eastAsia="Times New Roman" w:hAnsi="Times New Roman" w:cs="Times New Roman"/>
          <w:sz w:val="24"/>
          <w:szCs w:val="24"/>
        </w:rPr>
        <w:t xml:space="preserve">, and these </w:t>
      </w:r>
      <w:r w:rsidR="00597DF9">
        <w:rPr>
          <w:rFonts w:ascii="Times New Roman" w:eastAsia="Times New Roman" w:hAnsi="Times New Roman" w:cs="Times New Roman"/>
          <w:sz w:val="24"/>
          <w:szCs w:val="24"/>
        </w:rPr>
        <w:t xml:space="preserve">insect outbreaks are expected to intensify </w:t>
      </w:r>
      <w:r w:rsidR="00704EAB">
        <w:rPr>
          <w:rFonts w:ascii="Times New Roman" w:eastAsia="Times New Roman" w:hAnsi="Times New Roman" w:cs="Times New Roman"/>
          <w:sz w:val="24"/>
          <w:szCs w:val="24"/>
        </w:rPr>
        <w:t xml:space="preserve">as climate change progresses </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Flower et al 2014</w:t>
      </w:r>
      <w:r w:rsidR="00597DF9">
        <w:rPr>
          <w:rFonts w:ascii="Times New Roman" w:eastAsia="Times New Roman" w:hAnsi="Times New Roman" w:cs="Times New Roman"/>
          <w:sz w:val="24"/>
          <w:szCs w:val="24"/>
        </w:rPr>
        <w:t>)</w:t>
      </w:r>
      <w:r w:rsidR="002E11AF">
        <w:rPr>
          <w:rFonts w:ascii="Times New Roman" w:eastAsia="Times New Roman" w:hAnsi="Times New Roman" w:cs="Times New Roman"/>
          <w:sz w:val="24"/>
          <w:szCs w:val="24"/>
        </w:rPr>
        <w:t>.</w:t>
      </w:r>
    </w:p>
    <w:p w14:paraId="0D66C8ED" w14:textId="762C4B6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25" w:name="_gjdgxs" w:colFirst="0" w:colLast="0"/>
      <w:bookmarkEnd w:id="25"/>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is the </w:t>
      </w:r>
      <w:r w:rsidR="00ED3F1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 (WSB) (</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proofErr w:type="spellStart"/>
      <w:r w:rsidR="00A618C4">
        <w:rPr>
          <w:rFonts w:ascii="Times New Roman" w:eastAsia="Times New Roman" w:hAnsi="Times New Roman" w:cs="Times New Roman"/>
          <w:i/>
          <w:color w:val="000000"/>
          <w:sz w:val="24"/>
          <w:szCs w:val="24"/>
          <w:highlight w:val="white"/>
        </w:rPr>
        <w:t>freemani</w:t>
      </w:r>
      <w:proofErr w:type="spellEnd"/>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w:t>
      </w:r>
      <w:ins w:id="26" w:author="Clay" w:date="2020-07-22T19:11: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704EAB">
        <w:rPr>
          <w:rFonts w:ascii="Times New Roman" w:eastAsia="Times New Roman" w:hAnsi="Times New Roman" w:cs="Times New Roman"/>
          <w:color w:val="000000"/>
          <w:sz w:val="24"/>
          <w:szCs w:val="24"/>
          <w:highlight w:val="white"/>
        </w:rPr>
        <w:t>,</w:t>
      </w:r>
      <w:r w:rsidR="00111A6C">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which have benefitted from fire suppression</w:t>
      </w:r>
      <w:r w:rsidR="00111A6C">
        <w:rPr>
          <w:rFonts w:ascii="Times New Roman" w:eastAsia="Times New Roman" w:hAnsi="Times New Roman" w:cs="Times New Roman"/>
          <w:color w:val="000000"/>
          <w:sz w:val="24"/>
          <w:szCs w:val="24"/>
          <w:highlight w:val="white"/>
        </w:rPr>
        <w:t>, but also spruce needles</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until late June or early July. </w:t>
      </w:r>
      <w:ins w:id="27"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They then pupate and emerge as adults, taking flight around mid to late July for oviposition.</w:t>
      </w:r>
      <w:ins w:id="28" w:author="Clay" w:date="2020-07-22T19:12:00Z">
        <w:r w:rsidR="00704EAB">
          <w:rPr>
            <w:rFonts w:ascii="Times New Roman" w:eastAsia="Times New Roman" w:hAnsi="Times New Roman" w:cs="Times New Roman"/>
            <w:color w:val="000000"/>
            <w:sz w:val="24"/>
            <w:szCs w:val="24"/>
            <w:highlight w:val="white"/>
          </w:rPr>
          <w:t xml:space="preserve"> </w:t>
        </w:r>
      </w:ins>
      <w:r>
        <w:rPr>
          <w:rFonts w:ascii="Times New Roman" w:eastAsia="Times New Roman" w:hAnsi="Times New Roman" w:cs="Times New Roman"/>
          <w:color w:val="000000"/>
          <w:sz w:val="24"/>
          <w:szCs w:val="24"/>
          <w:highlight w:val="white"/>
        </w:rPr>
        <w:t xml:space="preserve">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 xml:space="preserve">arvae then emerge the following year in mid-May to repeat their life cycle. </w:t>
      </w:r>
      <w:r w:rsidR="00704EAB">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color w:val="000000"/>
          <w:sz w:val="24"/>
          <w:szCs w:val="24"/>
          <w:highlight w:val="white"/>
        </w:rPr>
        <w:t>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(Flowers 2014)</w:t>
      </w:r>
      <w:r w:rsidR="00E23D8F">
        <w:rPr>
          <w:rFonts w:ascii="Times New Roman" w:eastAsia="Times New Roman" w:hAnsi="Times New Roman" w:cs="Times New Roman"/>
          <w:color w:val="000000"/>
          <w:sz w:val="24"/>
          <w:szCs w:val="24"/>
          <w:highlight w:val="white"/>
        </w:rPr>
        <w:t xml:space="preserve">. </w:t>
      </w:r>
      <w:r w:rsidR="00704EAB">
        <w:rPr>
          <w:rFonts w:ascii="Times New Roman" w:eastAsia="Times New Roman" w:hAnsi="Times New Roman" w:cs="Times New Roman"/>
          <w:color w:val="000000"/>
          <w:sz w:val="24"/>
          <w:szCs w:val="24"/>
          <w:highlight w:val="white"/>
        </w:rPr>
        <w:t xml:space="preserve"> </w:t>
      </w:r>
      <w:r w:rsidR="00E23D8F">
        <w:rPr>
          <w:rFonts w:ascii="Times New Roman" w:eastAsia="Times New Roman" w:hAnsi="Times New Roman" w:cs="Times New Roman"/>
          <w:color w:val="000000"/>
          <w:sz w:val="24"/>
          <w:szCs w:val="24"/>
          <w:highlight w:val="white"/>
        </w:rPr>
        <w:t>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w:t>
      </w:r>
      <w:r w:rsidR="00704EAB">
        <w:rPr>
          <w:rFonts w:ascii="Times New Roman" w:eastAsia="Times New Roman" w:hAnsi="Times New Roman" w:cs="Times New Roman"/>
          <w:sz w:val="24"/>
          <w:szCs w:val="24"/>
        </w:rPr>
        <w:t xml:space="preserve">internal </w:t>
      </w:r>
      <w:r>
        <w:rPr>
          <w:rFonts w:ascii="Times New Roman" w:eastAsia="Times New Roman" w:hAnsi="Times New Roman" w:cs="Times New Roman"/>
          <w:sz w:val="24"/>
          <w:szCs w:val="24"/>
        </w:rPr>
        <w:t xml:space="preserve">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r w:rsidR="00704EAB">
        <w:rPr>
          <w:rFonts w:ascii="Times New Roman" w:eastAsia="Times New Roman" w:hAnsi="Times New Roman" w:cs="Times New Roman"/>
          <w:sz w:val="24"/>
          <w:szCs w:val="24"/>
        </w:rPr>
        <w:t xml:space="preserve">nutrient loss to nearby stream ecosystems that would alter </w:t>
      </w:r>
      <w:r>
        <w:rPr>
          <w:rFonts w:ascii="Times New Roman" w:eastAsia="Times New Roman" w:hAnsi="Times New Roman" w:cs="Times New Roman"/>
          <w:sz w:val="24"/>
          <w:szCs w:val="24"/>
        </w:rPr>
        <w:t xml:space="preserve">forest-stream </w:t>
      </w:r>
      <w:r w:rsidR="00704EAB">
        <w:rPr>
          <w:rFonts w:ascii="Times New Roman" w:eastAsia="Times New Roman" w:hAnsi="Times New Roman" w:cs="Times New Roman"/>
          <w:sz w:val="24"/>
          <w:szCs w:val="24"/>
        </w:rPr>
        <w:t xml:space="preserve">ecological </w:t>
      </w:r>
      <w:r>
        <w:rPr>
          <w:rFonts w:ascii="Times New Roman" w:eastAsia="Times New Roman" w:hAnsi="Times New Roman" w:cs="Times New Roman"/>
          <w:sz w:val="24"/>
          <w:szCs w:val="24"/>
        </w:rPr>
        <w:t>connectivity.</w:t>
      </w:r>
      <w:ins w:id="29" w:author="Clay" w:date="2020-07-22T19:15:00Z">
        <w:r w:rsidR="00704EAB">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w:t>
      </w:r>
    </w:p>
    <w:p w14:paraId="3B36D370" w14:textId="45C44B10" w:rsidR="00E02A5A" w:rsidRDefault="00704EAB">
      <w:pPr>
        <w:pBdr>
          <w:top w:val="nil"/>
          <w:left w:val="nil"/>
          <w:bottom w:val="nil"/>
          <w:right w:val="nil"/>
          <w:between w:val="nil"/>
        </w:pBdr>
        <w:spacing w:line="480" w:lineRule="auto"/>
        <w:ind w:firstLine="720"/>
        <w:contextualSpacing/>
      </w:pPr>
      <w:commentRangeStart w:id="30"/>
      <w:commentRangeStart w:id="31"/>
      <w:r>
        <w:rPr>
          <w:rFonts w:ascii="Times New Roman" w:eastAsia="Times New Roman" w:hAnsi="Times New Roman" w:cs="Times New Roman"/>
          <w:sz w:val="24"/>
          <w:szCs w:val="24"/>
        </w:rPr>
        <w:lastRenderedPageBreak/>
        <w:t>Sustained WSB herbivory could alter internal forest nutrient cycling and/or forest-stream ecological connectivity through a variety of mechanisms</w:t>
      </w:r>
      <w:commentRangeEnd w:id="30"/>
      <w:r>
        <w:rPr>
          <w:rStyle w:val="CommentReference"/>
        </w:rPr>
        <w:commentReference w:id="30"/>
      </w:r>
      <w:commentRangeEnd w:id="31"/>
      <w:r w:rsidR="00C020A1">
        <w:rPr>
          <w:rStyle w:val="CommentReference"/>
        </w:rPr>
        <w:commentReference w:id="31"/>
      </w:r>
      <w:r w:rsidR="00AC3C3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3C34">
        <w:rPr>
          <w:rFonts w:ascii="Times New Roman" w:eastAsia="Times New Roman" w:hAnsi="Times New Roman" w:cs="Times New Roman"/>
          <w:sz w:val="24"/>
          <w:szCs w:val="24"/>
        </w:rPr>
        <w:t xml:space="preserve"> Under conditions</w:t>
      </w:r>
      <w:r>
        <w:rPr>
          <w:rFonts w:ascii="Times New Roman" w:eastAsia="Times New Roman" w:hAnsi="Times New Roman" w:cs="Times New Roman"/>
          <w:sz w:val="24"/>
          <w:szCs w:val="24"/>
        </w:rPr>
        <w:t xml:space="preserve"> without active defoliation</w:t>
      </w:r>
      <w:r w:rsidR="00E23D8F">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sidR="00AC3C34">
        <w:rPr>
          <w:rFonts w:ascii="Times New Roman" w:eastAsia="Times New Roman" w:hAnsi="Times New Roman" w:cs="Times New Roman"/>
          <w:sz w:val="24"/>
          <w:szCs w:val="24"/>
        </w:rPr>
        <w:t xml:space="preserve">releasing nutrients into the soil.  </w:t>
      </w:r>
      <w:r w:rsidR="001324EA">
        <w:rPr>
          <w:rFonts w:ascii="Times New Roman" w:eastAsia="Times New Roman" w:hAnsi="Times New Roman" w:cs="Times New Roman"/>
          <w:sz w:val="24"/>
          <w:szCs w:val="24"/>
        </w:rPr>
        <w:t xml:space="preserve">However actively defoliating WSB, in combination with the increasing drought stress via </w:t>
      </w:r>
      <w:r w:rsidR="002C1830">
        <w:rPr>
          <w:rFonts w:ascii="Times New Roman" w:eastAsia="Times New Roman" w:hAnsi="Times New Roman" w:cs="Times New Roman"/>
          <w:sz w:val="24"/>
          <w:szCs w:val="24"/>
        </w:rPr>
        <w:t>climate</w:t>
      </w:r>
      <w:r w:rsidR="001324EA">
        <w:rPr>
          <w:rFonts w:ascii="Times New Roman" w:eastAsia="Times New Roman" w:hAnsi="Times New Roman" w:cs="Times New Roman"/>
          <w:sz w:val="24"/>
          <w:szCs w:val="24"/>
        </w:rPr>
        <w:t xml:space="preserve"> change, are likely to alter the nutrient cycle in forest soils (Schlesinger et al, 2015).  For example</w:t>
      </w:r>
      <w:r>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the large amount of frass that these defoliators excrete falls to the forest floor and has </w:t>
      </w:r>
      <w:r w:rsidR="00351B70">
        <w:rPr>
          <w:rFonts w:ascii="Times New Roman" w:eastAsia="Times New Roman" w:hAnsi="Times New Roman" w:cs="Times New Roman"/>
          <w:sz w:val="24"/>
          <w:szCs w:val="24"/>
        </w:rPr>
        <w:t>the</w:t>
      </w:r>
      <w:r w:rsidR="00AC3C34">
        <w:rPr>
          <w:rFonts w:ascii="Times New Roman" w:eastAsia="Times New Roman" w:hAnsi="Times New Roman" w:cs="Times New Roman"/>
          <w:sz w:val="24"/>
          <w:szCs w:val="24"/>
        </w:rPr>
        <w:t xml:space="preserve"> potential to </w:t>
      </w:r>
      <w:r w:rsidR="00002CBD">
        <w:rPr>
          <w:rFonts w:ascii="Times New Roman" w:eastAsia="Times New Roman" w:hAnsi="Times New Roman" w:cs="Times New Roman"/>
          <w:sz w:val="24"/>
          <w:szCs w:val="24"/>
        </w:rPr>
        <w:t xml:space="preserve">increase </w:t>
      </w:r>
      <w:r w:rsidR="00AC3C34">
        <w:rPr>
          <w:rFonts w:ascii="Times New Roman" w:eastAsia="Times New Roman" w:hAnsi="Times New Roman" w:cs="Times New Roman"/>
          <w:sz w:val="24"/>
          <w:szCs w:val="24"/>
        </w:rPr>
        <w:t>nutrient availability in soils</w:t>
      </w:r>
      <w:r w:rsidR="00E23D8F">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after </w:t>
      </w:r>
      <w:r w:rsidR="00AC3C34">
        <w:rPr>
          <w:rFonts w:ascii="Times New Roman" w:eastAsia="Times New Roman" w:hAnsi="Times New Roman" w:cs="Times New Roman"/>
          <w:sz w:val="24"/>
          <w:szCs w:val="24"/>
        </w:rPr>
        <w:t xml:space="preserve">rainfall </w:t>
      </w:r>
      <w:r w:rsidR="00002CBD">
        <w:rPr>
          <w:rFonts w:ascii="Times New Roman" w:eastAsia="Times New Roman" w:hAnsi="Times New Roman" w:cs="Times New Roman"/>
          <w:sz w:val="24"/>
          <w:szCs w:val="24"/>
        </w:rPr>
        <w:t>l</w:t>
      </w:r>
      <w:r w:rsidR="00AC3C34">
        <w:rPr>
          <w:rFonts w:ascii="Times New Roman" w:eastAsia="Times New Roman" w:hAnsi="Times New Roman" w:cs="Times New Roman"/>
          <w:sz w:val="24"/>
          <w:szCs w:val="24"/>
        </w:rPr>
        <w:t>each</w:t>
      </w:r>
      <w:r w:rsidR="00002CBD">
        <w:rPr>
          <w:rFonts w:ascii="Times New Roman" w:eastAsia="Times New Roman" w:hAnsi="Times New Roman" w:cs="Times New Roman"/>
          <w:sz w:val="24"/>
          <w:szCs w:val="24"/>
        </w:rPr>
        <w:t>es</w:t>
      </w:r>
      <w:r w:rsidR="00AC3C34">
        <w:rPr>
          <w:rFonts w:ascii="Times New Roman" w:eastAsia="Times New Roman" w:hAnsi="Times New Roman" w:cs="Times New Roman"/>
          <w:sz w:val="24"/>
          <w:szCs w:val="24"/>
        </w:rPr>
        <w:t xml:space="preserve"> nutrients</w:t>
      </w:r>
      <w:r w:rsidR="00002CBD">
        <w:rPr>
          <w:rFonts w:ascii="Times New Roman" w:eastAsia="Times New Roman" w:hAnsi="Times New Roman" w:cs="Times New Roman"/>
          <w:sz w:val="24"/>
          <w:szCs w:val="24"/>
        </w:rPr>
        <w:t xml:space="preserve"> to soils</w:t>
      </w:r>
      <w:r w:rsidR="00E23D8F">
        <w:rPr>
          <w:rFonts w:ascii="Times New Roman" w:eastAsia="Times New Roman" w:hAnsi="Times New Roman" w:cs="Times New Roman"/>
          <w:sz w:val="24"/>
          <w:szCs w:val="24"/>
        </w:rPr>
        <w:t xml:space="preserve">, making </w:t>
      </w:r>
      <w:r w:rsidR="00AC3C34">
        <w:rPr>
          <w:rFonts w:ascii="Times New Roman" w:eastAsia="Times New Roman" w:hAnsi="Times New Roman" w:cs="Times New Roman"/>
          <w:sz w:val="24"/>
          <w:szCs w:val="24"/>
        </w:rPr>
        <w:t xml:space="preserve">them available for the forest </w:t>
      </w:r>
      <w:r w:rsidR="001324EA">
        <w:rPr>
          <w:rFonts w:ascii="Times New Roman" w:eastAsia="Times New Roman" w:hAnsi="Times New Roman" w:cs="Times New Roman"/>
          <w:sz w:val="24"/>
          <w:szCs w:val="24"/>
        </w:rPr>
        <w:t>nutrient cycle</w:t>
      </w:r>
      <w:r w:rsidR="00002CBD">
        <w:rPr>
          <w:rFonts w:ascii="Times New Roman" w:eastAsia="Times New Roman" w:hAnsi="Times New Roman" w:cs="Times New Roman"/>
          <w:sz w:val="24"/>
          <w:szCs w:val="24"/>
        </w:rPr>
        <w:t xml:space="preserve"> (</w:t>
      </w:r>
      <w:r w:rsidR="00A05F0D">
        <w:rPr>
          <w:rFonts w:ascii="Times New Roman" w:hAnsi="Times New Roman" w:cs="Times New Roman"/>
          <w:sz w:val="24"/>
          <w:szCs w:val="24"/>
          <w:lang w:eastAsia="ja-JP"/>
        </w:rPr>
        <w:t>Tukey 1966</w:t>
      </w:r>
      <w:r w:rsidR="00A05F0D">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In particular, nitrogen availability may increase (</w:t>
      </w:r>
      <w:r w:rsidR="007D2BFD">
        <w:rPr>
          <w:rFonts w:ascii="Times New Roman" w:eastAsia="Times New Roman" w:hAnsi="Times New Roman" w:cs="Times New Roman"/>
          <w:sz w:val="24"/>
          <w:szCs w:val="24"/>
        </w:rPr>
        <w:t>Griffin and Turner, 2012</w:t>
      </w:r>
      <w:r w:rsidR="00152960">
        <w:rPr>
          <w:rFonts w:ascii="Times New Roman" w:eastAsia="Times New Roman" w:hAnsi="Times New Roman" w:cs="Times New Roman"/>
          <w:sz w:val="24"/>
          <w:szCs w:val="24"/>
        </w:rPr>
        <w:t>),</w:t>
      </w:r>
      <w:r w:rsidR="00002CBD">
        <w:rPr>
          <w:rFonts w:ascii="Times New Roman" w:eastAsia="Times New Roman" w:hAnsi="Times New Roman" w:cs="Times New Roman"/>
          <w:sz w:val="24"/>
          <w:szCs w:val="24"/>
        </w:rPr>
        <w:t xml:space="preserve"> and via various transformations into ammonium or nitrate, </w:t>
      </w:r>
      <w:r w:rsidR="001324EA">
        <w:rPr>
          <w:rFonts w:ascii="Times New Roman" w:eastAsia="Times New Roman" w:hAnsi="Times New Roman" w:cs="Times New Roman"/>
          <w:sz w:val="24"/>
          <w:szCs w:val="24"/>
        </w:rPr>
        <w:t xml:space="preserve">the increased nitrogen </w:t>
      </w:r>
      <w:r w:rsidR="00002CBD">
        <w:rPr>
          <w:rFonts w:ascii="Times New Roman" w:eastAsia="Times New Roman" w:hAnsi="Times New Roman" w:cs="Times New Roman"/>
          <w:sz w:val="24"/>
          <w:szCs w:val="24"/>
        </w:rPr>
        <w:t>can meet a variety of fates.  For example, ammonium (NH</w:t>
      </w:r>
      <w:r w:rsidR="00002CBD">
        <w:rPr>
          <w:rFonts w:ascii="Times New Roman" w:eastAsia="Times New Roman" w:hAnsi="Times New Roman" w:cs="Times New Roman"/>
          <w:sz w:val="24"/>
          <w:szCs w:val="24"/>
          <w:vertAlign w:val="subscript"/>
        </w:rPr>
        <w:t>4</w:t>
      </w:r>
      <w:r w:rsidR="00002CBD">
        <w:rPr>
          <w:rFonts w:ascii="Times New Roman" w:eastAsia="Times New Roman" w:hAnsi="Times New Roman" w:cs="Times New Roman"/>
          <w:sz w:val="24"/>
          <w:szCs w:val="24"/>
          <w:vertAlign w:val="superscript"/>
        </w:rPr>
        <w:t>+</w:t>
      </w:r>
      <w:r w:rsidR="00002CBD">
        <w:rPr>
          <w:rFonts w:ascii="Times New Roman" w:eastAsia="Times New Roman" w:hAnsi="Times New Roman" w:cs="Times New Roman"/>
          <w:sz w:val="24"/>
          <w:szCs w:val="24"/>
        </w:rPr>
        <w:t xml:space="preserve">) can be taken up by plants or immobilized by bacteria or fungi, remaining in the ecosystem as organic N.  Organic N in frass can be mineralized as ammonium via decomposition, where it can be converted to nitrate via nitrification whereby it is </w:t>
      </w:r>
      <w:r w:rsidR="007F5497">
        <w:rPr>
          <w:rFonts w:ascii="Times New Roman" w:eastAsia="Times New Roman" w:hAnsi="Times New Roman" w:cs="Times New Roman"/>
          <w:sz w:val="24"/>
          <w:szCs w:val="24"/>
        </w:rPr>
        <w:t xml:space="preserve">then subject to </w:t>
      </w:r>
      <w:r w:rsidR="00E818AD">
        <w:rPr>
          <w:rFonts w:ascii="Times New Roman" w:eastAsia="Times New Roman" w:hAnsi="Times New Roman" w:cs="Times New Roman"/>
          <w:sz w:val="24"/>
          <w:szCs w:val="24"/>
        </w:rPr>
        <w:t xml:space="preserve">leaching </w:t>
      </w:r>
      <w:r w:rsidR="00002CBD">
        <w:rPr>
          <w:rFonts w:ascii="Times New Roman" w:eastAsia="Times New Roman" w:hAnsi="Times New Roman" w:cs="Times New Roman"/>
          <w:sz w:val="24"/>
          <w:szCs w:val="24"/>
        </w:rPr>
        <w:t xml:space="preserve">losses to downstream ecosystems </w:t>
      </w:r>
      <w:r w:rsidR="00E818AD">
        <w:rPr>
          <w:rFonts w:ascii="Times New Roman" w:eastAsia="Times New Roman" w:hAnsi="Times New Roman" w:cs="Times New Roman"/>
          <w:sz w:val="24"/>
          <w:szCs w:val="24"/>
        </w:rPr>
        <w:t>(</w:t>
      </w:r>
      <w:r w:rsidR="00AC3C34">
        <w:rPr>
          <w:rFonts w:ascii="Times New Roman" w:eastAsia="Times New Roman" w:hAnsi="Times New Roman" w:cs="Times New Roman"/>
          <w:sz w:val="24"/>
          <w:szCs w:val="24"/>
        </w:rPr>
        <w:t xml:space="preserve">Lewis and Likens, 2006). </w:t>
      </w:r>
      <w:r w:rsidR="00002CBD">
        <w:rPr>
          <w:rFonts w:ascii="Times New Roman" w:eastAsia="Times New Roman" w:hAnsi="Times New Roman" w:cs="Times New Roman"/>
          <w:sz w:val="24"/>
          <w:szCs w:val="24"/>
        </w:rPr>
        <w:t xml:space="preserve"> Furthermore, defoliation </w:t>
      </w:r>
      <w:r w:rsidR="00AC3C34">
        <w:rPr>
          <w:rFonts w:ascii="Times New Roman" w:eastAsia="Times New Roman" w:hAnsi="Times New Roman" w:cs="Times New Roman"/>
          <w:sz w:val="24"/>
          <w:szCs w:val="24"/>
        </w:rPr>
        <w:t xml:space="preserve">by WSB has the potential to </w:t>
      </w:r>
      <w:r w:rsidR="00002CBD">
        <w:rPr>
          <w:rFonts w:ascii="Times New Roman" w:eastAsia="Times New Roman" w:hAnsi="Times New Roman" w:cs="Times New Roman"/>
          <w:sz w:val="24"/>
          <w:szCs w:val="24"/>
        </w:rPr>
        <w:t xml:space="preserve">allow more light and rainfall to reach the forest floor, increasing </w:t>
      </w:r>
      <w:r w:rsidR="00AC3C34">
        <w:rPr>
          <w:rFonts w:ascii="Times New Roman" w:eastAsia="Times New Roman" w:hAnsi="Times New Roman" w:cs="Times New Roman"/>
          <w:sz w:val="24"/>
          <w:szCs w:val="24"/>
        </w:rPr>
        <w:t xml:space="preserve">microbial activity </w:t>
      </w:r>
      <w:r w:rsidR="008957DC">
        <w:rPr>
          <w:rFonts w:ascii="Times New Roman" w:eastAsia="Times New Roman" w:hAnsi="Times New Roman" w:cs="Times New Roman"/>
          <w:sz w:val="24"/>
          <w:szCs w:val="24"/>
        </w:rPr>
        <w:t xml:space="preserve">via </w:t>
      </w:r>
      <w:r w:rsidR="00002CBD">
        <w:rPr>
          <w:rFonts w:ascii="Times New Roman" w:eastAsia="Times New Roman" w:hAnsi="Times New Roman" w:cs="Times New Roman"/>
          <w:sz w:val="24"/>
          <w:szCs w:val="24"/>
        </w:rPr>
        <w:t xml:space="preserve">and </w:t>
      </w:r>
      <w:r w:rsidR="00AC3C34">
        <w:rPr>
          <w:rFonts w:ascii="Times New Roman" w:eastAsia="Times New Roman" w:hAnsi="Times New Roman" w:cs="Times New Roman"/>
          <w:sz w:val="24"/>
          <w:szCs w:val="24"/>
        </w:rPr>
        <w:t>leading to a quicker break down in litter</w:t>
      </w:r>
      <w:r w:rsidR="00257055">
        <w:rPr>
          <w:rFonts w:ascii="Times New Roman" w:eastAsia="Times New Roman" w:hAnsi="Times New Roman" w:cs="Times New Roman"/>
          <w:sz w:val="24"/>
          <w:szCs w:val="24"/>
        </w:rPr>
        <w:t xml:space="preserve"> </w:t>
      </w:r>
      <w:r w:rsidR="00002CBD">
        <w:rPr>
          <w:rFonts w:ascii="Times New Roman" w:eastAsia="Times New Roman" w:hAnsi="Times New Roman" w:cs="Times New Roman"/>
          <w:sz w:val="24"/>
          <w:szCs w:val="24"/>
        </w:rPr>
        <w:t xml:space="preserve">via decomposition </w:t>
      </w:r>
      <w:r w:rsidR="00AC3C34">
        <w:rPr>
          <w:rFonts w:ascii="Times New Roman" w:eastAsia="Times New Roman" w:hAnsi="Times New Roman" w:cs="Times New Roman"/>
          <w:sz w:val="24"/>
          <w:szCs w:val="24"/>
        </w:rPr>
        <w:t xml:space="preserve">(Chapman et al, 2013). </w:t>
      </w:r>
      <w:ins w:id="32" w:author="Clay" w:date="2020-07-22T19:28:00Z">
        <w:r w:rsidR="00002CBD">
          <w:rPr>
            <w:rFonts w:ascii="Times New Roman" w:eastAsia="Times New Roman" w:hAnsi="Times New Roman" w:cs="Times New Roman"/>
            <w:sz w:val="24"/>
            <w:szCs w:val="24"/>
          </w:rPr>
          <w:t xml:space="preserve"> </w:t>
        </w:r>
      </w:ins>
    </w:p>
    <w:p w14:paraId="415A3106" w14:textId="5888EF2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Any time an ecosystem experiences a major disturbance, there is an overall change in </w:t>
      </w:r>
      <w:r w:rsidR="00111A6C">
        <w:rPr>
          <w:rFonts w:ascii="Times New Roman" w:eastAsia="Times New Roman" w:hAnsi="Times New Roman" w:cs="Times New Roman"/>
          <w:sz w:val="24"/>
          <w:szCs w:val="24"/>
        </w:rPr>
        <w:t>ecosystem dynamics</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w:t>
      </w:r>
      <w:r w:rsidR="001324EA">
        <w:rPr>
          <w:rFonts w:ascii="Times New Roman" w:eastAsia="Times New Roman" w:hAnsi="Times New Roman" w:cs="Times New Roman"/>
          <w:sz w:val="24"/>
          <w:szCs w:val="24"/>
        </w:rPr>
        <w:t xml:space="preserve"> (</w:t>
      </w:r>
      <w:r w:rsidR="00360CCB">
        <w:rPr>
          <w:rFonts w:ascii="Times New Roman" w:eastAsia="Times New Roman" w:hAnsi="Times New Roman" w:cs="Times New Roman"/>
          <w:sz w:val="24"/>
          <w:szCs w:val="24"/>
        </w:rPr>
        <w:t>Pecl et al, 2017</w:t>
      </w:r>
      <w:r w:rsidR="001324EA">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360CCB">
        <w:rPr>
          <w:rFonts w:ascii="Times New Roman" w:eastAsia="Times New Roman" w:hAnsi="Times New Roman" w:cs="Times New Roman"/>
          <w:sz w:val="24"/>
          <w:szCs w:val="24"/>
        </w:rPr>
        <w:t xml:space="preserve">  As human population continues to grow, having healthy natural ecosystems and well managed systems are more important than ever, as they provide food, freshwater, and other natural resources that are essential for a healthy existence.</w:t>
      </w:r>
      <w:del w:id="33" w:author="Neziri Izak - OHS" w:date="2020-07-26T14:05:00Z">
        <w:r w:rsidDel="00360CCB">
          <w:rPr>
            <w:rFonts w:ascii="Times New Roman" w:eastAsia="Times New Roman" w:hAnsi="Times New Roman" w:cs="Times New Roman"/>
            <w:sz w:val="24"/>
            <w:szCs w:val="24"/>
          </w:rPr>
          <w:delText xml:space="preserve"> </w:delText>
        </w:r>
        <w:r w:rsidR="001324EA" w:rsidDel="00360CCB">
          <w:rPr>
            <w:rFonts w:ascii="Times New Roman" w:eastAsia="Times New Roman" w:hAnsi="Times New Roman" w:cs="Times New Roman"/>
            <w:sz w:val="24"/>
            <w:szCs w:val="24"/>
          </w:rPr>
          <w:delText xml:space="preserve"> </w:delText>
        </w:r>
      </w:del>
    </w:p>
    <w:p w14:paraId="3C179C01" w14:textId="6F21AFE0"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w:t>
      </w:r>
      <w:r w:rsidR="008D0608">
        <w:rPr>
          <w:rFonts w:ascii="Times New Roman" w:eastAsia="Times New Roman" w:hAnsi="Times New Roman" w:cs="Times New Roman"/>
          <w:sz w:val="24"/>
          <w:szCs w:val="24"/>
        </w:rPr>
        <w:t xml:space="preserve"> </w:t>
      </w:r>
      <w:ins w:id="34" w:author="Julia Bramstedt" w:date="2020-07-29T21:03:00Z">
        <w:r w:rsidR="001A74AA">
          <w:rPr>
            <w:rFonts w:ascii="Times New Roman" w:eastAsia="Times New Roman" w:hAnsi="Times New Roman" w:cs="Times New Roman"/>
            <w:sz w:val="24"/>
            <w:szCs w:val="24"/>
          </w:rPr>
          <w:t xml:space="preserve"> </w:t>
        </w:r>
      </w:ins>
      <w:r w:rsidR="008D0608">
        <w:rPr>
          <w:rFonts w:ascii="Times New Roman" w:eastAsia="Times New Roman" w:hAnsi="Times New Roman" w:cs="Times New Roman"/>
          <w:sz w:val="24"/>
          <w:szCs w:val="24"/>
        </w:rPr>
        <w:t>However, little research has been done on the western spruce budworm so it is uncertain how the predicted increases in their outbreaks might alter ecosystem dynamics in the Pacific Northwest and other western coniferous forests</w:t>
      </w:r>
    </w:p>
    <w:p w14:paraId="55886A7C" w14:textId="4B53F9EF" w:rsidR="00E953B1" w:rsidRDefault="001A443B" w:rsidP="00214AB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To</w:t>
      </w:r>
      <w:r w:rsidR="0045263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better</w:t>
      </w:r>
      <w:r w:rsidR="00452631">
        <w:rPr>
          <w:rFonts w:ascii="Times New Roman" w:eastAsia="Times New Roman" w:hAnsi="Times New Roman" w:cs="Times New Roman"/>
          <w:sz w:val="24"/>
          <w:szCs w:val="24"/>
        </w:rPr>
        <w:t xml:space="preserve"> understand how </w:t>
      </w:r>
      <w:r w:rsidR="001324EA">
        <w:rPr>
          <w:rFonts w:ascii="Times New Roman" w:eastAsia="Times New Roman" w:hAnsi="Times New Roman" w:cs="Times New Roman"/>
          <w:sz w:val="24"/>
          <w:szCs w:val="24"/>
        </w:rPr>
        <w:t xml:space="preserve">WSB defoliation </w:t>
      </w:r>
      <w:r w:rsidR="00452631">
        <w:rPr>
          <w:rFonts w:ascii="Times New Roman" w:eastAsia="Times New Roman" w:hAnsi="Times New Roman" w:cs="Times New Roman"/>
          <w:sz w:val="24"/>
          <w:szCs w:val="24"/>
        </w:rPr>
        <w:t>affect</w:t>
      </w:r>
      <w:r w:rsidR="001324EA">
        <w:rPr>
          <w:rFonts w:ascii="Times New Roman" w:eastAsia="Times New Roman" w:hAnsi="Times New Roman" w:cs="Times New Roman"/>
          <w:sz w:val="24"/>
          <w:szCs w:val="24"/>
        </w:rPr>
        <w:t>s</w:t>
      </w:r>
      <w:r w:rsidR="00452631">
        <w:rPr>
          <w:rFonts w:ascii="Times New Roman" w:eastAsia="Times New Roman" w:hAnsi="Times New Roman" w:cs="Times New Roman"/>
          <w:sz w:val="24"/>
          <w:szCs w:val="24"/>
        </w:rPr>
        <w:t xml:space="preserve"> internal forest nutrient </w:t>
      </w:r>
      <w:r w:rsidR="00CA16F2">
        <w:rPr>
          <w:rFonts w:ascii="Times New Roman" w:eastAsia="Times New Roman" w:hAnsi="Times New Roman" w:cs="Times New Roman"/>
          <w:sz w:val="24"/>
          <w:szCs w:val="24"/>
        </w:rPr>
        <w:t>pathways</w:t>
      </w:r>
      <w:r w:rsidR="00452631">
        <w:rPr>
          <w:rFonts w:ascii="Times New Roman" w:eastAsia="Times New Roman" w:hAnsi="Times New Roman" w:cs="Times New Roman"/>
          <w:sz w:val="24"/>
          <w:szCs w:val="24"/>
        </w:rPr>
        <w:t xml:space="preserve">, I studied </w:t>
      </w:r>
      <w:r w:rsidR="001324EA">
        <w:rPr>
          <w:rFonts w:ascii="Times New Roman" w:eastAsia="Times New Roman" w:hAnsi="Times New Roman" w:cs="Times New Roman"/>
          <w:sz w:val="24"/>
          <w:szCs w:val="24"/>
        </w:rPr>
        <w:t xml:space="preserve">a </w:t>
      </w:r>
      <w:r w:rsidR="00452631">
        <w:rPr>
          <w:rFonts w:ascii="Times New Roman" w:eastAsia="Times New Roman" w:hAnsi="Times New Roman" w:cs="Times New Roman"/>
          <w:sz w:val="24"/>
          <w:szCs w:val="24"/>
        </w:rPr>
        <w:t xml:space="preserve">WSB </w:t>
      </w:r>
      <w:r w:rsidR="001324EA">
        <w:rPr>
          <w:rFonts w:ascii="Times New Roman" w:eastAsia="Times New Roman" w:hAnsi="Times New Roman" w:cs="Times New Roman"/>
          <w:sz w:val="24"/>
          <w:szCs w:val="24"/>
        </w:rPr>
        <w:t xml:space="preserve">outbreak in the east slope of the Cascades in Central Washington with an aim of understanding how WSB herbivory </w:t>
      </w:r>
      <w:r w:rsidR="00452631">
        <w:rPr>
          <w:rFonts w:ascii="Times New Roman" w:eastAsia="Times New Roman" w:hAnsi="Times New Roman" w:cs="Times New Roman"/>
          <w:sz w:val="24"/>
          <w:szCs w:val="24"/>
        </w:rPr>
        <w:t xml:space="preserve">affected </w:t>
      </w:r>
      <w:r w:rsidR="00EF47A4">
        <w:rPr>
          <w:rFonts w:ascii="Times New Roman" w:eastAsia="Times New Roman" w:hAnsi="Times New Roman" w:cs="Times New Roman"/>
          <w:sz w:val="24"/>
          <w:szCs w:val="24"/>
        </w:rPr>
        <w:t xml:space="preserve">throughfall nutrient </w:t>
      </w:r>
      <w:r w:rsidR="00452631">
        <w:rPr>
          <w:rFonts w:ascii="Times New Roman" w:eastAsia="Times New Roman" w:hAnsi="Times New Roman" w:cs="Times New Roman"/>
          <w:sz w:val="24"/>
          <w:szCs w:val="24"/>
        </w:rPr>
        <w:t>composition</w:t>
      </w:r>
      <w:r w:rsidR="00EF47A4">
        <w:rPr>
          <w:rFonts w:ascii="Times New Roman" w:eastAsia="Times New Roman" w:hAnsi="Times New Roman" w:cs="Times New Roman"/>
          <w:sz w:val="24"/>
          <w:szCs w:val="24"/>
        </w:rPr>
        <w:t>, leaf litter decomposition rate, soil chemistry</w:t>
      </w:r>
      <w:r w:rsidR="00452631">
        <w:rPr>
          <w:rFonts w:ascii="Times New Roman" w:eastAsia="Times New Roman" w:hAnsi="Times New Roman" w:cs="Times New Roman"/>
          <w:sz w:val="24"/>
          <w:szCs w:val="24"/>
        </w:rPr>
        <w:t xml:space="preserve">, and </w:t>
      </w:r>
      <w:r w:rsidR="00CE129E">
        <w:rPr>
          <w:rFonts w:ascii="Times New Roman" w:eastAsia="Times New Roman" w:hAnsi="Times New Roman" w:cs="Times New Roman"/>
          <w:sz w:val="24"/>
          <w:szCs w:val="24"/>
        </w:rPr>
        <w:t>soil nitrogen transformations</w:t>
      </w:r>
      <w:r w:rsidR="00E953B1">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I hypothesized that WSB activity would</w:t>
      </w:r>
      <w:r w:rsidR="00CA16F2">
        <w:rPr>
          <w:rFonts w:ascii="Times New Roman" w:eastAsia="Times New Roman" w:hAnsi="Times New Roman" w:cs="Times New Roman"/>
          <w:sz w:val="24"/>
          <w:szCs w:val="24"/>
        </w:rPr>
        <w:t xml:space="preserve"> accelerate the movement of nutrients </w:t>
      </w:r>
      <w:r w:rsidR="00CE129E">
        <w:rPr>
          <w:rFonts w:ascii="Times New Roman" w:eastAsia="Times New Roman" w:hAnsi="Times New Roman" w:cs="Times New Roman"/>
          <w:sz w:val="24"/>
          <w:szCs w:val="24"/>
        </w:rPr>
        <w:t xml:space="preserve">from the canopy to soils </w:t>
      </w:r>
      <w:r w:rsidR="00CA16F2">
        <w:rPr>
          <w:rFonts w:ascii="Times New Roman" w:eastAsia="Times New Roman" w:hAnsi="Times New Roman" w:cs="Times New Roman"/>
          <w:sz w:val="24"/>
          <w:szCs w:val="24"/>
        </w:rPr>
        <w:t>which would</w:t>
      </w:r>
      <w:r w:rsidR="00452631">
        <w:rPr>
          <w:rFonts w:ascii="Times New Roman" w:eastAsia="Times New Roman" w:hAnsi="Times New Roman" w:cs="Times New Roman"/>
          <w:sz w:val="24"/>
          <w:szCs w:val="24"/>
        </w:rPr>
        <w:t xml:space="preserve">:  1) increase throughfall nutrient concentration, 2) increase litter </w:t>
      </w:r>
      <w:r w:rsidR="00EF47A4">
        <w:rPr>
          <w:rFonts w:ascii="Times New Roman" w:eastAsia="Times New Roman" w:hAnsi="Times New Roman" w:cs="Times New Roman"/>
          <w:sz w:val="24"/>
          <w:szCs w:val="24"/>
        </w:rPr>
        <w:t xml:space="preserve">decomposition </w:t>
      </w:r>
      <w:r w:rsidR="00452631">
        <w:rPr>
          <w:rFonts w:ascii="Times New Roman" w:eastAsia="Times New Roman" w:hAnsi="Times New Roman" w:cs="Times New Roman"/>
          <w:sz w:val="24"/>
          <w:szCs w:val="24"/>
        </w:rPr>
        <w:t>rate</w:t>
      </w:r>
      <w:r w:rsidR="00EF47A4">
        <w:rPr>
          <w:rFonts w:ascii="Times New Roman" w:eastAsia="Times New Roman" w:hAnsi="Times New Roman" w:cs="Times New Roman"/>
          <w:sz w:val="24"/>
          <w:szCs w:val="24"/>
        </w:rPr>
        <w:t xml:space="preserve">, </w:t>
      </w:r>
      <w:r w:rsidR="00452631">
        <w:rPr>
          <w:rFonts w:ascii="Times New Roman" w:eastAsia="Times New Roman" w:hAnsi="Times New Roman" w:cs="Times New Roman"/>
          <w:sz w:val="24"/>
          <w:szCs w:val="24"/>
        </w:rPr>
        <w:t>3) increase soil nutrient concentrations, and 4) increase net nitrification in soils</w:t>
      </w:r>
      <w:r w:rsidR="00EF47A4">
        <w:rPr>
          <w:rFonts w:ascii="Times New Roman" w:eastAsia="Times New Roman" w:hAnsi="Times New Roman" w:cs="Times New Roman"/>
          <w:sz w:val="24"/>
          <w:szCs w:val="24"/>
        </w:rPr>
        <w:t xml:space="preserve">. </w:t>
      </w:r>
      <w:r w:rsidR="00CE129E">
        <w:rPr>
          <w:rFonts w:ascii="Times New Roman" w:eastAsia="Times New Roman" w:hAnsi="Times New Roman" w:cs="Times New Roman"/>
          <w:sz w:val="24"/>
          <w:szCs w:val="24"/>
        </w:rPr>
        <w:t>I also hypothesized that canopy opening via defoliation would alter soil temperature and moisture patterns, with implication for decomposition.</w:t>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7A651C7B"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astern Cascades in </w:t>
      </w:r>
      <w:r w:rsidR="00452631">
        <w:rPr>
          <w:rFonts w:ascii="Times New Roman" w:eastAsia="Times New Roman" w:hAnsi="Times New Roman" w:cs="Times New Roman"/>
          <w:sz w:val="24"/>
          <w:szCs w:val="24"/>
        </w:rPr>
        <w:t xml:space="preserve">central </w:t>
      </w:r>
      <w:r>
        <w:rPr>
          <w:rFonts w:ascii="Times New Roman" w:eastAsia="Times New Roman" w:hAnsi="Times New Roman" w:cs="Times New Roman"/>
          <w:sz w:val="24"/>
          <w:szCs w:val="24"/>
        </w:rPr>
        <w:t xml:space="preserve">Washington </w:t>
      </w:r>
      <w:r w:rsidR="00452631">
        <w:rPr>
          <w:rFonts w:ascii="Times New Roman" w:eastAsia="Times New Roman" w:hAnsi="Times New Roman" w:cs="Times New Roman"/>
          <w:sz w:val="24"/>
          <w:szCs w:val="24"/>
        </w:rPr>
        <w:t>state</w:t>
      </w:r>
      <w:r w:rsidR="00D74CAC">
        <w:rPr>
          <w:rFonts w:ascii="Times New Roman" w:eastAsia="Times New Roman" w:hAnsi="Times New Roman" w:cs="Times New Roman"/>
          <w:sz w:val="24"/>
          <w:szCs w:val="24"/>
        </w:rPr>
        <w:t xml:space="preserve">.  In the </w:t>
      </w:r>
      <w:r w:rsidR="003E7416">
        <w:rPr>
          <w:rFonts w:ascii="Times New Roman" w:eastAsia="Times New Roman" w:hAnsi="Times New Roman" w:cs="Times New Roman"/>
          <w:sz w:val="24"/>
          <w:szCs w:val="24"/>
        </w:rPr>
        <w:t>rain shadow</w:t>
      </w:r>
      <w:r w:rsidR="00D74CAC">
        <w:rPr>
          <w:rFonts w:ascii="Times New Roman" w:eastAsia="Times New Roman" w:hAnsi="Times New Roman" w:cs="Times New Roman"/>
          <w:sz w:val="24"/>
          <w:szCs w:val="24"/>
        </w:rPr>
        <w:t xml:space="preserve"> of the Cascades, s</w:t>
      </w:r>
      <w:r>
        <w:rPr>
          <w:rFonts w:ascii="Times New Roman" w:eastAsia="Times New Roman" w:hAnsi="Times New Roman" w:cs="Times New Roman"/>
          <w:sz w:val="24"/>
          <w:szCs w:val="24"/>
        </w:rPr>
        <w:t>ummers (May-September) are relatively dry, with seasonal drought and temperatures ranging from 15°C-25°C</w:t>
      </w:r>
      <w:r w:rsidR="00D74CAC">
        <w:rPr>
          <w:rFonts w:ascii="Times New Roman" w:eastAsia="Times New Roman" w:hAnsi="Times New Roman" w:cs="Times New Roman"/>
          <w:sz w:val="24"/>
          <w:szCs w:val="24"/>
        </w:rPr>
        <w:t xml:space="preserve"> whereas </w:t>
      </w:r>
      <w:r>
        <w:rPr>
          <w:rFonts w:ascii="Times New Roman" w:eastAsia="Times New Roman" w:hAnsi="Times New Roman" w:cs="Times New Roman"/>
          <w:sz w:val="24"/>
          <w:szCs w:val="24"/>
        </w:rPr>
        <w:t xml:space="preserve">winters (October-April) are wet with temperatures ranging from -5°C-11°C.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average precipitation for the area is 720 mm </w:t>
      </w:r>
      <w:r>
        <w:rPr>
          <w:rFonts w:ascii="Times New Roman" w:eastAsia="Times New Roman" w:hAnsi="Times New Roman" w:cs="Times New Roman"/>
          <w:sz w:val="24"/>
          <w:szCs w:val="24"/>
        </w:rPr>
        <w:lastRenderedPageBreak/>
        <w:t xml:space="preserve">(Northwest River Forecast Center, NOAA, </w:t>
      </w:r>
      <w:r w:rsidRPr="00620DBB">
        <w:rPr>
          <w:rFonts w:ascii="Times New Roman" w:eastAsia="Times New Roman" w:hAnsi="Times New Roman" w:cs="Times New Roman"/>
          <w:sz w:val="24"/>
          <w:szCs w:val="24"/>
        </w:rPr>
        <w:t>https://www. ncdc.noaa.gov,</w:t>
      </w:r>
      <w:ins w:id="35" w:author="Julia Bramstedt" w:date="2020-07-29T21:03:00Z">
        <w:r w:rsidR="001A74AA">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accessed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D74CAC">
        <w:rPr>
          <w:rFonts w:ascii="Times New Roman" w:eastAsia="Times New Roman" w:hAnsi="Times New Roman" w:cs="Times New Roman"/>
          <w:sz w:val="24"/>
          <w:szCs w:val="24"/>
        </w:rPr>
        <w:t xml:space="preserve">as snow </w:t>
      </w:r>
      <w:r w:rsidR="00E10E0D">
        <w:rPr>
          <w:rFonts w:ascii="Times New Roman" w:eastAsia="Times New Roman" w:hAnsi="Times New Roman" w:cs="Times New Roman"/>
          <w:sz w:val="24"/>
          <w:szCs w:val="24"/>
        </w:rPr>
        <w:t xml:space="preserve">between </w:t>
      </w:r>
      <w:r w:rsidR="003E7416">
        <w:rPr>
          <w:rFonts w:ascii="Times New Roman" w:eastAsia="Times New Roman" w:hAnsi="Times New Roman" w:cs="Times New Roman"/>
          <w:sz w:val="24"/>
          <w:szCs w:val="24"/>
        </w:rPr>
        <w:t>November-February</w:t>
      </w:r>
      <w:r>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xml:space="preserve">, eastern Cascades forests are characterized by </w:t>
      </w:r>
      <w:r w:rsidR="00D74CAC">
        <w:rPr>
          <w:rFonts w:ascii="Times New Roman" w:eastAsia="Times New Roman" w:hAnsi="Times New Roman" w:cs="Times New Roman"/>
          <w:sz w:val="24"/>
          <w:szCs w:val="24"/>
        </w:rPr>
        <w:t xml:space="preserve">drought tolerant trees such as </w:t>
      </w:r>
      <w:r>
        <w:rPr>
          <w:rFonts w:ascii="Times New Roman" w:eastAsia="Times New Roman" w:hAnsi="Times New Roman" w:cs="Times New Roman"/>
          <w:sz w:val="24"/>
          <w:szCs w:val="24"/>
        </w:rPr>
        <w:t>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at higher elevations, lodgepole pine (</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5C4C623C" w14:textId="59B1FD12" w:rsidR="00D74CAC" w:rsidRDefault="001A74AA" w:rsidP="004162F7">
      <w:pPr>
        <w:spacing w:after="0" w:line="480" w:lineRule="auto"/>
        <w:ind w:firstLine="720"/>
        <w:contextualSpacing/>
        <w:rPr>
          <w:rFonts w:ascii="Times New Roman" w:hAnsi="Times New Roman" w:cs="Times New Roman"/>
          <w:sz w:val="24"/>
          <w:szCs w:val="24"/>
        </w:rPr>
      </w:pPr>
      <w:ins w:id="36" w:author="Neziri Izak - OHS" w:date="2020-07-02T13:53:00Z">
        <w:r>
          <w:rPr>
            <w:noProof/>
            <w:lang w:eastAsia="ja-JP"/>
          </w:rPr>
          <mc:AlternateContent>
            <mc:Choice Requires="wps">
              <w:drawing>
                <wp:anchor distT="0" distB="0" distL="114300" distR="114300" simplePos="0" relativeHeight="251659776" behindDoc="0" locked="0" layoutInCell="1" allowOverlap="1" wp14:anchorId="6CDC1D95" wp14:editId="251AD98E">
                  <wp:simplePos x="0" y="0"/>
                  <wp:positionH relativeFrom="column">
                    <wp:posOffset>15875</wp:posOffset>
                  </wp:positionH>
                  <wp:positionV relativeFrom="paragraph">
                    <wp:posOffset>5129530</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7E78AFAB" w14:textId="67FF2D66" w:rsidR="00793901" w:rsidRPr="001A443B" w:rsidRDefault="00793901" w:rsidP="00F477CC">
                              <w:pPr>
                                <w:pStyle w:val="Caption"/>
                                <w:rPr>
                                  <w:rFonts w:ascii="Times New Roman" w:hAnsi="Times New Roman" w:cs="Times New Roman"/>
                                  <w:i w:val="0"/>
                                  <w:iCs w:val="0"/>
                                  <w:noProof/>
                                  <w:sz w:val="24"/>
                                  <w:szCs w:val="24"/>
                                  <w:lang w:eastAsia="ja-JP"/>
                                </w:rPr>
                              </w:pPr>
                              <w:r w:rsidRPr="001A74AA">
                                <w:rPr>
                                  <w:rFonts w:ascii="Times New Roman" w:hAnsi="Times New Roman" w:cs="Times New Roman"/>
                                  <w:b/>
                                  <w:bCs/>
                                  <w:i w:val="0"/>
                                  <w:iCs w:val="0"/>
                                  <w:color w:val="auto"/>
                                  <w:sz w:val="24"/>
                                  <w:szCs w:val="24"/>
                                  <w:highlight w:val="yellow"/>
                                  <w:rPrChange w:id="37" w:author="Julia Bramstedt" w:date="2020-07-29T21:05:00Z">
                                    <w:rPr>
                                      <w:rFonts w:ascii="Times New Roman" w:hAnsi="Times New Roman" w:cs="Times New Roman"/>
                                      <w:b/>
                                      <w:bCs/>
                                      <w:i w:val="0"/>
                                      <w:iCs w:val="0"/>
                                      <w:color w:val="auto"/>
                                      <w:sz w:val="24"/>
                                      <w:szCs w:val="24"/>
                                    </w:rPr>
                                  </w:rPrChange>
                                </w:rPr>
                                <w:t xml:space="preserve">Figure </w:t>
                              </w:r>
                              <w:r w:rsidRPr="001A74AA">
                                <w:rPr>
                                  <w:rFonts w:ascii="Times New Roman" w:hAnsi="Times New Roman" w:cs="Times New Roman"/>
                                  <w:b/>
                                  <w:bCs/>
                                  <w:i w:val="0"/>
                                  <w:iCs w:val="0"/>
                                  <w:color w:val="auto"/>
                                  <w:sz w:val="24"/>
                                  <w:szCs w:val="24"/>
                                  <w:highlight w:val="yellow"/>
                                  <w:rPrChange w:id="38" w:author="Julia Bramstedt" w:date="2020-07-29T21:05:00Z">
                                    <w:rPr>
                                      <w:rFonts w:ascii="Times New Roman" w:hAnsi="Times New Roman" w:cs="Times New Roman"/>
                                      <w:b/>
                                      <w:bCs/>
                                      <w:i w:val="0"/>
                                      <w:iCs w:val="0"/>
                                      <w:color w:val="auto"/>
                                      <w:sz w:val="24"/>
                                      <w:szCs w:val="24"/>
                                    </w:rPr>
                                  </w:rPrChange>
                                </w:rPr>
                                <w:fldChar w:fldCharType="begin"/>
                              </w:r>
                              <w:r w:rsidRPr="001A74AA">
                                <w:rPr>
                                  <w:rFonts w:ascii="Times New Roman" w:hAnsi="Times New Roman" w:cs="Times New Roman"/>
                                  <w:b/>
                                  <w:bCs/>
                                  <w:i w:val="0"/>
                                  <w:iCs w:val="0"/>
                                  <w:color w:val="auto"/>
                                  <w:sz w:val="24"/>
                                  <w:szCs w:val="24"/>
                                  <w:highlight w:val="yellow"/>
                                  <w:rPrChange w:id="39" w:author="Julia Bramstedt" w:date="2020-07-29T21:05:00Z">
                                    <w:rPr>
                                      <w:rFonts w:ascii="Times New Roman" w:hAnsi="Times New Roman" w:cs="Times New Roman"/>
                                      <w:b/>
                                      <w:bCs/>
                                      <w:i w:val="0"/>
                                      <w:iCs w:val="0"/>
                                      <w:color w:val="auto"/>
                                      <w:sz w:val="24"/>
                                      <w:szCs w:val="24"/>
                                    </w:rPr>
                                  </w:rPrChange>
                                </w:rPr>
                                <w:instrText xml:space="preserve"> SEQ Figure \* ARABIC </w:instrText>
                              </w:r>
                              <w:r w:rsidRPr="001A74AA">
                                <w:rPr>
                                  <w:rFonts w:ascii="Times New Roman" w:hAnsi="Times New Roman" w:cs="Times New Roman"/>
                                  <w:b/>
                                  <w:bCs/>
                                  <w:i w:val="0"/>
                                  <w:iCs w:val="0"/>
                                  <w:color w:val="auto"/>
                                  <w:sz w:val="24"/>
                                  <w:szCs w:val="24"/>
                                  <w:highlight w:val="yellow"/>
                                  <w:rPrChange w:id="40" w:author="Julia Bramstedt" w:date="2020-07-29T21:05:00Z">
                                    <w:rPr>
                                      <w:rFonts w:ascii="Times New Roman" w:hAnsi="Times New Roman" w:cs="Times New Roman"/>
                                      <w:b/>
                                      <w:bCs/>
                                      <w:i w:val="0"/>
                                      <w:iCs w:val="0"/>
                                      <w:color w:val="auto"/>
                                      <w:sz w:val="24"/>
                                      <w:szCs w:val="24"/>
                                    </w:rPr>
                                  </w:rPrChange>
                                </w:rPr>
                                <w:fldChar w:fldCharType="separate"/>
                              </w:r>
                              <w:r w:rsidRPr="001A74AA">
                                <w:rPr>
                                  <w:rFonts w:ascii="Times New Roman" w:hAnsi="Times New Roman" w:cs="Times New Roman"/>
                                  <w:b/>
                                  <w:bCs/>
                                  <w:i w:val="0"/>
                                  <w:iCs w:val="0"/>
                                  <w:noProof/>
                                  <w:color w:val="auto"/>
                                  <w:sz w:val="24"/>
                                  <w:szCs w:val="24"/>
                                  <w:highlight w:val="yellow"/>
                                  <w:rPrChange w:id="41" w:author="Julia Bramstedt" w:date="2020-07-29T21:05:00Z">
                                    <w:rPr>
                                      <w:rFonts w:ascii="Times New Roman" w:hAnsi="Times New Roman" w:cs="Times New Roman"/>
                                      <w:b/>
                                      <w:bCs/>
                                      <w:i w:val="0"/>
                                      <w:iCs w:val="0"/>
                                      <w:noProof/>
                                      <w:color w:val="auto"/>
                                      <w:sz w:val="24"/>
                                      <w:szCs w:val="24"/>
                                    </w:rPr>
                                  </w:rPrChange>
                                </w:rPr>
                                <w:t>1</w:t>
                              </w:r>
                              <w:r w:rsidRPr="001A74AA">
                                <w:rPr>
                                  <w:rFonts w:ascii="Times New Roman" w:hAnsi="Times New Roman" w:cs="Times New Roman"/>
                                  <w:b/>
                                  <w:bCs/>
                                  <w:i w:val="0"/>
                                  <w:iCs w:val="0"/>
                                  <w:color w:val="auto"/>
                                  <w:sz w:val="24"/>
                                  <w:szCs w:val="24"/>
                                  <w:highlight w:val="yellow"/>
                                  <w:rPrChange w:id="42" w:author="Julia Bramstedt" w:date="2020-07-29T21:05:00Z">
                                    <w:rPr>
                                      <w:rFonts w:ascii="Times New Roman" w:hAnsi="Times New Roman" w:cs="Times New Roman"/>
                                      <w:b/>
                                      <w:bCs/>
                                      <w:i w:val="0"/>
                                      <w:iCs w:val="0"/>
                                      <w:color w:val="auto"/>
                                      <w:sz w:val="24"/>
                                      <w:szCs w:val="24"/>
                                    </w:rPr>
                                  </w:rPrChange>
                                </w:rPr>
                                <w:fldChar w:fldCharType="end"/>
                              </w:r>
                              <w:r w:rsidRPr="001A74AA">
                                <w:rPr>
                                  <w:rFonts w:ascii="Times New Roman" w:hAnsi="Times New Roman" w:cs="Times New Roman"/>
                                  <w:b/>
                                  <w:bCs/>
                                  <w:i w:val="0"/>
                                  <w:iCs w:val="0"/>
                                  <w:color w:val="auto"/>
                                  <w:sz w:val="24"/>
                                  <w:szCs w:val="24"/>
                                  <w:highlight w:val="yellow"/>
                                  <w:rPrChange w:id="43" w:author="Julia Bramstedt" w:date="2020-07-29T21:05:00Z">
                                    <w:rPr>
                                      <w:rFonts w:ascii="Times New Roman" w:hAnsi="Times New Roman" w:cs="Times New Roman"/>
                                      <w:b/>
                                      <w:bCs/>
                                      <w:i w:val="0"/>
                                      <w:iCs w:val="0"/>
                                      <w:color w:val="auto"/>
                                      <w:sz w:val="24"/>
                                      <w:szCs w:val="24"/>
                                    </w:rPr>
                                  </w:rPrChange>
                                </w:rPr>
                                <w:t>:</w:t>
                              </w:r>
                              <w:r w:rsidRPr="001A74AA">
                                <w:rPr>
                                  <w:rFonts w:ascii="Times New Roman" w:hAnsi="Times New Roman" w:cs="Times New Roman"/>
                                  <w:i w:val="0"/>
                                  <w:iCs w:val="0"/>
                                  <w:color w:val="auto"/>
                                  <w:sz w:val="24"/>
                                  <w:szCs w:val="24"/>
                                  <w:highlight w:val="yellow"/>
                                  <w:rPrChange w:id="44" w:author="Julia Bramstedt" w:date="2020-07-29T21:05:00Z">
                                    <w:rPr>
                                      <w:rFonts w:ascii="Times New Roman" w:hAnsi="Times New Roman" w:cs="Times New Roman"/>
                                      <w:i w:val="0"/>
                                      <w:iCs w:val="0"/>
                                      <w:color w:val="auto"/>
                                      <w:sz w:val="24"/>
                                      <w:szCs w:val="24"/>
                                    </w:rPr>
                                  </w:rPrChange>
                                </w:rPr>
                                <w:t xml:space="preserve"> Site locations with budworm activity level derived from United States Forest Service aerial detection surveys (https://www.fs.fed.us/foresthealth/applied-sciences/mapping-reporting/gis-spatial-analysis/detection-surveys.shtml) flown in 2015</w:t>
                              </w:r>
                              <w:r w:rsidRPr="001A74AA">
                                <w:rPr>
                                  <w:rFonts w:ascii="Times New Roman" w:hAnsi="Times New Roman" w:cs="Times New Roman"/>
                                  <w:i w:val="0"/>
                                  <w:iCs w:val="0"/>
                                  <w:sz w:val="24"/>
                                  <w:szCs w:val="24"/>
                                  <w:highlight w:val="yellow"/>
                                  <w:rPrChange w:id="45" w:author="Julia Bramstedt" w:date="2020-07-29T21:05:00Z">
                                    <w:rPr>
                                      <w:rFonts w:ascii="Times New Roman" w:hAnsi="Times New Roman" w:cs="Times New Roman"/>
                                      <w:i w:val="0"/>
                                      <w:iCs w:val="0"/>
                                      <w:sz w:val="24"/>
                                      <w:szCs w:val="24"/>
                                    </w:rPr>
                                  </w:rPrChang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CDC1D95" id="_x0000_t202" coordsize="21600,21600" o:spt="202" path="m,l,21600r21600,l21600,xe">
                  <v:stroke joinstyle="miter"/>
                  <v:path gradientshapeok="t" o:connecttype="rect"/>
                </v:shapetype>
                <v:shape id="Text Box 3" o:spid="_x0000_s1026" type="#_x0000_t202" style="position:absolute;left:0;text-align:left;margin-left:1.25pt;margin-top:403.9pt;width:468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" stroked="f">
                  <v:textbox style="mso-fit-shape-to-text:t" inset="0,0,0,0">
                    <w:txbxContent>
                      <w:p w14:paraId="7E78AFAB" w14:textId="67FF2D66" w:rsidR="00793901" w:rsidRPr="001A443B" w:rsidRDefault="00793901" w:rsidP="00F477CC">
                        <w:pPr>
                          <w:pStyle w:val="Caption"/>
                          <w:rPr>
                            <w:rFonts w:ascii="Times New Roman" w:hAnsi="Times New Roman" w:cs="Times New Roman"/>
                            <w:i w:val="0"/>
                            <w:iCs w:val="0"/>
                            <w:noProof/>
                            <w:sz w:val="24"/>
                            <w:szCs w:val="24"/>
                            <w:lang w:eastAsia="ja-JP"/>
                          </w:rPr>
                        </w:pPr>
                        <w:r w:rsidRPr="001A74AA">
                          <w:rPr>
                            <w:rFonts w:ascii="Times New Roman" w:hAnsi="Times New Roman" w:cs="Times New Roman"/>
                            <w:b/>
                            <w:bCs/>
                            <w:i w:val="0"/>
                            <w:iCs w:val="0"/>
                            <w:color w:val="auto"/>
                            <w:sz w:val="24"/>
                            <w:szCs w:val="24"/>
                            <w:highlight w:val="yellow"/>
                            <w:rPrChange w:id="46" w:author="Julia Bramstedt" w:date="2020-07-29T21:05:00Z">
                              <w:rPr>
                                <w:rFonts w:ascii="Times New Roman" w:hAnsi="Times New Roman" w:cs="Times New Roman"/>
                                <w:b/>
                                <w:bCs/>
                                <w:i w:val="0"/>
                                <w:iCs w:val="0"/>
                                <w:color w:val="auto"/>
                                <w:sz w:val="24"/>
                                <w:szCs w:val="24"/>
                              </w:rPr>
                            </w:rPrChange>
                          </w:rPr>
                          <w:t xml:space="preserve">Figure </w:t>
                        </w:r>
                        <w:r w:rsidRPr="001A74AA">
                          <w:rPr>
                            <w:rFonts w:ascii="Times New Roman" w:hAnsi="Times New Roman" w:cs="Times New Roman"/>
                            <w:b/>
                            <w:bCs/>
                            <w:i w:val="0"/>
                            <w:iCs w:val="0"/>
                            <w:color w:val="auto"/>
                            <w:sz w:val="24"/>
                            <w:szCs w:val="24"/>
                            <w:highlight w:val="yellow"/>
                            <w:rPrChange w:id="47" w:author="Julia Bramstedt" w:date="2020-07-29T21:05:00Z">
                              <w:rPr>
                                <w:rFonts w:ascii="Times New Roman" w:hAnsi="Times New Roman" w:cs="Times New Roman"/>
                                <w:b/>
                                <w:bCs/>
                                <w:i w:val="0"/>
                                <w:iCs w:val="0"/>
                                <w:color w:val="auto"/>
                                <w:sz w:val="24"/>
                                <w:szCs w:val="24"/>
                              </w:rPr>
                            </w:rPrChange>
                          </w:rPr>
                          <w:fldChar w:fldCharType="begin"/>
                        </w:r>
                        <w:r w:rsidRPr="001A74AA">
                          <w:rPr>
                            <w:rFonts w:ascii="Times New Roman" w:hAnsi="Times New Roman" w:cs="Times New Roman"/>
                            <w:b/>
                            <w:bCs/>
                            <w:i w:val="0"/>
                            <w:iCs w:val="0"/>
                            <w:color w:val="auto"/>
                            <w:sz w:val="24"/>
                            <w:szCs w:val="24"/>
                            <w:highlight w:val="yellow"/>
                            <w:rPrChange w:id="48" w:author="Julia Bramstedt" w:date="2020-07-29T21:05:00Z">
                              <w:rPr>
                                <w:rFonts w:ascii="Times New Roman" w:hAnsi="Times New Roman" w:cs="Times New Roman"/>
                                <w:b/>
                                <w:bCs/>
                                <w:i w:val="0"/>
                                <w:iCs w:val="0"/>
                                <w:color w:val="auto"/>
                                <w:sz w:val="24"/>
                                <w:szCs w:val="24"/>
                              </w:rPr>
                            </w:rPrChange>
                          </w:rPr>
                          <w:instrText xml:space="preserve"> SEQ Figure \* ARABIC </w:instrText>
                        </w:r>
                        <w:r w:rsidRPr="001A74AA">
                          <w:rPr>
                            <w:rFonts w:ascii="Times New Roman" w:hAnsi="Times New Roman" w:cs="Times New Roman"/>
                            <w:b/>
                            <w:bCs/>
                            <w:i w:val="0"/>
                            <w:iCs w:val="0"/>
                            <w:color w:val="auto"/>
                            <w:sz w:val="24"/>
                            <w:szCs w:val="24"/>
                            <w:highlight w:val="yellow"/>
                            <w:rPrChange w:id="49" w:author="Julia Bramstedt" w:date="2020-07-29T21:05:00Z">
                              <w:rPr>
                                <w:rFonts w:ascii="Times New Roman" w:hAnsi="Times New Roman" w:cs="Times New Roman"/>
                                <w:b/>
                                <w:bCs/>
                                <w:i w:val="0"/>
                                <w:iCs w:val="0"/>
                                <w:color w:val="auto"/>
                                <w:sz w:val="24"/>
                                <w:szCs w:val="24"/>
                              </w:rPr>
                            </w:rPrChange>
                          </w:rPr>
                          <w:fldChar w:fldCharType="separate"/>
                        </w:r>
                        <w:r w:rsidRPr="001A74AA">
                          <w:rPr>
                            <w:rFonts w:ascii="Times New Roman" w:hAnsi="Times New Roman" w:cs="Times New Roman"/>
                            <w:b/>
                            <w:bCs/>
                            <w:i w:val="0"/>
                            <w:iCs w:val="0"/>
                            <w:noProof/>
                            <w:color w:val="auto"/>
                            <w:sz w:val="24"/>
                            <w:szCs w:val="24"/>
                            <w:highlight w:val="yellow"/>
                            <w:rPrChange w:id="50" w:author="Julia Bramstedt" w:date="2020-07-29T21:05:00Z">
                              <w:rPr>
                                <w:rFonts w:ascii="Times New Roman" w:hAnsi="Times New Roman" w:cs="Times New Roman"/>
                                <w:b/>
                                <w:bCs/>
                                <w:i w:val="0"/>
                                <w:iCs w:val="0"/>
                                <w:noProof/>
                                <w:color w:val="auto"/>
                                <w:sz w:val="24"/>
                                <w:szCs w:val="24"/>
                              </w:rPr>
                            </w:rPrChange>
                          </w:rPr>
                          <w:t>1</w:t>
                        </w:r>
                        <w:r w:rsidRPr="001A74AA">
                          <w:rPr>
                            <w:rFonts w:ascii="Times New Roman" w:hAnsi="Times New Roman" w:cs="Times New Roman"/>
                            <w:b/>
                            <w:bCs/>
                            <w:i w:val="0"/>
                            <w:iCs w:val="0"/>
                            <w:color w:val="auto"/>
                            <w:sz w:val="24"/>
                            <w:szCs w:val="24"/>
                            <w:highlight w:val="yellow"/>
                            <w:rPrChange w:id="51" w:author="Julia Bramstedt" w:date="2020-07-29T21:05:00Z">
                              <w:rPr>
                                <w:rFonts w:ascii="Times New Roman" w:hAnsi="Times New Roman" w:cs="Times New Roman"/>
                                <w:b/>
                                <w:bCs/>
                                <w:i w:val="0"/>
                                <w:iCs w:val="0"/>
                                <w:color w:val="auto"/>
                                <w:sz w:val="24"/>
                                <w:szCs w:val="24"/>
                              </w:rPr>
                            </w:rPrChange>
                          </w:rPr>
                          <w:fldChar w:fldCharType="end"/>
                        </w:r>
                        <w:r w:rsidRPr="001A74AA">
                          <w:rPr>
                            <w:rFonts w:ascii="Times New Roman" w:hAnsi="Times New Roman" w:cs="Times New Roman"/>
                            <w:b/>
                            <w:bCs/>
                            <w:i w:val="0"/>
                            <w:iCs w:val="0"/>
                            <w:color w:val="auto"/>
                            <w:sz w:val="24"/>
                            <w:szCs w:val="24"/>
                            <w:highlight w:val="yellow"/>
                            <w:rPrChange w:id="52" w:author="Julia Bramstedt" w:date="2020-07-29T21:05:00Z">
                              <w:rPr>
                                <w:rFonts w:ascii="Times New Roman" w:hAnsi="Times New Roman" w:cs="Times New Roman"/>
                                <w:b/>
                                <w:bCs/>
                                <w:i w:val="0"/>
                                <w:iCs w:val="0"/>
                                <w:color w:val="auto"/>
                                <w:sz w:val="24"/>
                                <w:szCs w:val="24"/>
                              </w:rPr>
                            </w:rPrChange>
                          </w:rPr>
                          <w:t>:</w:t>
                        </w:r>
                        <w:r w:rsidRPr="001A74AA">
                          <w:rPr>
                            <w:rFonts w:ascii="Times New Roman" w:hAnsi="Times New Roman" w:cs="Times New Roman"/>
                            <w:i w:val="0"/>
                            <w:iCs w:val="0"/>
                            <w:color w:val="auto"/>
                            <w:sz w:val="24"/>
                            <w:szCs w:val="24"/>
                            <w:highlight w:val="yellow"/>
                            <w:rPrChange w:id="53" w:author="Julia Bramstedt" w:date="2020-07-29T21:05:00Z">
                              <w:rPr>
                                <w:rFonts w:ascii="Times New Roman" w:hAnsi="Times New Roman" w:cs="Times New Roman"/>
                                <w:i w:val="0"/>
                                <w:iCs w:val="0"/>
                                <w:color w:val="auto"/>
                                <w:sz w:val="24"/>
                                <w:szCs w:val="24"/>
                              </w:rPr>
                            </w:rPrChange>
                          </w:rPr>
                          <w:t xml:space="preserve"> Site locations with budworm activity level derived from United States Forest Service aerial detection surveys (https://www.fs.fed.us/foresthealth/applied-sciences/mapping-reporting/gis-spatial-analysis/detection-surveys.shtml) flown in 2015</w:t>
                        </w:r>
                        <w:r w:rsidRPr="001A74AA">
                          <w:rPr>
                            <w:rFonts w:ascii="Times New Roman" w:hAnsi="Times New Roman" w:cs="Times New Roman"/>
                            <w:i w:val="0"/>
                            <w:iCs w:val="0"/>
                            <w:sz w:val="24"/>
                            <w:szCs w:val="24"/>
                            <w:highlight w:val="yellow"/>
                            <w:rPrChange w:id="54" w:author="Julia Bramstedt" w:date="2020-07-29T21:05:00Z">
                              <w:rPr>
                                <w:rFonts w:ascii="Times New Roman" w:hAnsi="Times New Roman" w:cs="Times New Roman"/>
                                <w:i w:val="0"/>
                                <w:iCs w:val="0"/>
                                <w:sz w:val="24"/>
                                <w:szCs w:val="24"/>
                              </w:rPr>
                            </w:rPrChange>
                          </w:rPr>
                          <w:t>.</w:t>
                        </w:r>
                      </w:p>
                    </w:txbxContent>
                  </v:textbox>
                  <w10:wrap type="topAndBottom"/>
                </v:shape>
              </w:pict>
            </mc:Fallback>
          </mc:AlternateContent>
        </w:r>
      </w:ins>
      <w:del w:id="55" w:author="Clay" w:date="2020-07-02T11:19:00Z">
        <w:r w:rsidR="005940EF" w:rsidRPr="009356E2" w:rsidDel="009652CB">
          <w:rPr>
            <w:i/>
            <w:iCs/>
            <w:noProof/>
            <w:lang w:eastAsia="ja-JP"/>
          </w:rPr>
          <w:drawing>
            <wp:anchor distT="0" distB="0" distL="114300" distR="114300" simplePos="0" relativeHeight="251655680" behindDoc="0" locked="0" layoutInCell="1" allowOverlap="1" wp14:anchorId="1F6DCD7A" wp14:editId="4CE7A971">
              <wp:simplePos x="0" y="0"/>
              <wp:positionH relativeFrom="margin">
                <wp:posOffset>-161925</wp:posOffset>
              </wp:positionH>
              <wp:positionV relativeFrom="paragraph">
                <wp:posOffset>1040130</wp:posOffset>
              </wp:positionV>
              <wp:extent cx="5943600" cy="40690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9652CB">
        <w:rPr>
          <w:rFonts w:ascii="Times New Roman" w:eastAsia="Times New Roman" w:hAnsi="Times New Roman" w:cs="Times New Roman"/>
          <w:sz w:val="24"/>
          <w:szCs w:val="24"/>
        </w:rPr>
        <w:t xml:space="preserve">I used a nested study design with repeated sampling through time to investigate how budworm herbivory influenced throughfall composition, litter decomposition, and soil nutrient concentrations.  </w:t>
      </w:r>
      <w:r w:rsidR="00D74CAC">
        <w:rPr>
          <w:rFonts w:ascii="Times New Roman" w:eastAsia="Times New Roman" w:hAnsi="Times New Roman" w:cs="Times New Roman"/>
          <w:sz w:val="24"/>
          <w:szCs w:val="24"/>
        </w:rPr>
        <w:t>I established 4 study sites each within low and high budworm herbivory level stands (n=8 study sites</w:t>
      </w:r>
      <w:r w:rsidR="00CA16F2">
        <w:rPr>
          <w:rFonts w:ascii="Times New Roman" w:eastAsia="Times New Roman" w:hAnsi="Times New Roman" w:cs="Times New Roman"/>
          <w:sz w:val="24"/>
          <w:szCs w:val="24"/>
        </w:rPr>
        <w:t>; Figure 1</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and at each study site I established three replicate plots approximately 15 m from each other from upstream to downstream (n=24 total sample plots).  </w:t>
      </w:r>
      <w:r w:rsidR="00D74CAC" w:rsidRPr="009356E2">
        <w:rPr>
          <w:rFonts w:ascii="Times New Roman" w:eastAsia="Times New Roman" w:hAnsi="Times New Roman" w:cs="Times New Roman"/>
          <w:sz w:val="24"/>
          <w:szCs w:val="24"/>
        </w:rPr>
        <w:t xml:space="preserve">The low budworm sites were located in the </w:t>
      </w:r>
      <w:proofErr w:type="spellStart"/>
      <w:r w:rsidR="00D74CAC" w:rsidRPr="009356E2">
        <w:rPr>
          <w:rFonts w:ascii="Times New Roman" w:eastAsia="Times New Roman" w:hAnsi="Times New Roman" w:cs="Times New Roman"/>
          <w:sz w:val="24"/>
          <w:szCs w:val="24"/>
        </w:rPr>
        <w:t>Teanaway</w:t>
      </w:r>
      <w:proofErr w:type="spellEnd"/>
      <w:r w:rsidR="00D74CAC" w:rsidRPr="009356E2">
        <w:rPr>
          <w:rFonts w:ascii="Times New Roman" w:eastAsia="Times New Roman" w:hAnsi="Times New Roman" w:cs="Times New Roman"/>
          <w:sz w:val="24"/>
          <w:szCs w:val="24"/>
        </w:rPr>
        <w:t xml:space="preserve"> Community Forest in Washington </w:t>
      </w:r>
      <w:r w:rsidR="00CA16F2">
        <w:rPr>
          <w:rFonts w:ascii="Times New Roman" w:eastAsia="Times New Roman" w:hAnsi="Times New Roman" w:cs="Times New Roman"/>
          <w:sz w:val="24"/>
          <w:szCs w:val="24"/>
        </w:rPr>
        <w:t>s</w:t>
      </w:r>
      <w:r w:rsidR="00CA16F2" w:rsidRPr="009356E2">
        <w:rPr>
          <w:rFonts w:ascii="Times New Roman" w:eastAsia="Times New Roman" w:hAnsi="Times New Roman" w:cs="Times New Roman"/>
          <w:sz w:val="24"/>
          <w:szCs w:val="24"/>
        </w:rPr>
        <w:t>tate</w:t>
      </w:r>
      <w:r w:rsidR="00D74CAC" w:rsidRPr="009356E2">
        <w:rPr>
          <w:rFonts w:ascii="Times New Roman" w:eastAsia="Times New Roman" w:hAnsi="Times New Roman" w:cs="Times New Roman"/>
          <w:sz w:val="24"/>
          <w:szCs w:val="24"/>
        </w:rPr>
        <w:t xml:space="preserve">, approximately 40 miles northeast of Central Washington University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Stand Up Creek (903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with light tree cover, Jungle Creek (824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often disturbed by free range cattle, Jack Creek (963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Moonbeam Creek (973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under moderately heavy tree cover. </w:t>
      </w:r>
      <w:r w:rsidR="00D74CAC">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 high budworm sites were located in the Swauk drainage in the Okanogan-Wenatchee National Forest in Washington </w:t>
      </w:r>
      <w:r w:rsidR="00CA16F2">
        <w:rPr>
          <w:rFonts w:ascii="Times New Roman" w:eastAsia="Times New Roman" w:hAnsi="Times New Roman" w:cs="Times New Roman"/>
          <w:sz w:val="24"/>
          <w:szCs w:val="24"/>
        </w:rPr>
        <w:t>s</w:t>
      </w:r>
      <w:r w:rsidR="00D74CAC" w:rsidRPr="009356E2">
        <w:rPr>
          <w:rFonts w:ascii="Times New Roman" w:eastAsia="Times New Roman" w:hAnsi="Times New Roman" w:cs="Times New Roman"/>
          <w:sz w:val="24"/>
          <w:szCs w:val="24"/>
        </w:rPr>
        <w:t xml:space="preserve">tate approximately 45 miles north of Central Washington University and east of the low budworm sites (Figure </w:t>
      </w:r>
      <w:r w:rsidR="009652CB">
        <w:rPr>
          <w:rFonts w:ascii="Times New Roman" w:eastAsia="Times New Roman" w:hAnsi="Times New Roman" w:cs="Times New Roman"/>
          <w:sz w:val="24"/>
          <w:szCs w:val="24"/>
        </w:rPr>
        <w:t>1</w:t>
      </w:r>
      <w:r w:rsidR="00D74CAC" w:rsidRPr="009356E2">
        <w:rPr>
          <w:rFonts w:ascii="Times New Roman" w:eastAsia="Times New Roman" w:hAnsi="Times New Roman" w:cs="Times New Roman"/>
          <w:sz w:val="24"/>
          <w:szCs w:val="24"/>
        </w:rPr>
        <w:t xml:space="preserve">). </w:t>
      </w:r>
      <w:r w:rsidR="00CA16F2">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These study sites were located near the following creeks: </w:t>
      </w:r>
      <w:r w:rsidR="00281141">
        <w:rPr>
          <w:rFonts w:ascii="Times New Roman" w:eastAsia="Times New Roman" w:hAnsi="Times New Roman" w:cs="Times New Roman"/>
          <w:sz w:val="24"/>
          <w:szCs w:val="24"/>
        </w:rPr>
        <w:t xml:space="preserve"> </w:t>
      </w:r>
      <w:r w:rsidR="00D74CAC" w:rsidRPr="009356E2">
        <w:rPr>
          <w:rFonts w:ascii="Times New Roman" w:eastAsia="Times New Roman" w:hAnsi="Times New Roman" w:cs="Times New Roman"/>
          <w:sz w:val="24"/>
          <w:szCs w:val="24"/>
        </w:rPr>
        <w:t xml:space="preserve">Cougar Creek (984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on a slope, Hurley Creek (978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w:t>
      </w:r>
      <w:r w:rsidR="00D74CAC" w:rsidRPr="009356E2">
        <w:rPr>
          <w:rFonts w:ascii="Times New Roman" w:eastAsia="Times New Roman" w:hAnsi="Times New Roman" w:cs="Times New Roman"/>
          <w:sz w:val="24"/>
          <w:szCs w:val="24"/>
        </w:rPr>
        <w:lastRenderedPageBreak/>
        <w:t xml:space="preserve">located further away from the stream in comparison to other sites due to the stream being less accessible in a confined valley, Hovey Creek (1050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under moderately heavy tree cover, and Blue Creek (1055 m </w:t>
      </w:r>
      <w:proofErr w:type="spellStart"/>
      <w:r w:rsidR="00D74CAC" w:rsidRPr="009356E2">
        <w:rPr>
          <w:rFonts w:ascii="Times New Roman" w:eastAsia="Times New Roman" w:hAnsi="Times New Roman" w:cs="Times New Roman"/>
          <w:sz w:val="24"/>
          <w:szCs w:val="24"/>
        </w:rPr>
        <w:t>a.s.l</w:t>
      </w:r>
      <w:proofErr w:type="spellEnd"/>
      <w:r w:rsidR="00D74CAC" w:rsidRPr="009356E2">
        <w:rPr>
          <w:rFonts w:ascii="Times New Roman" w:eastAsia="Times New Roman" w:hAnsi="Times New Roman" w:cs="Times New Roman"/>
          <w:sz w:val="24"/>
          <w:szCs w:val="24"/>
        </w:rPr>
        <w:t xml:space="preserve">.) where sites were also further away from the stream due to </w:t>
      </w:r>
      <w:r w:rsidR="009652CB">
        <w:rPr>
          <w:rFonts w:ascii="Times New Roman" w:eastAsia="Times New Roman" w:hAnsi="Times New Roman" w:cs="Times New Roman"/>
          <w:sz w:val="24"/>
          <w:szCs w:val="24"/>
        </w:rPr>
        <w:t>difficulty</w:t>
      </w:r>
      <w:r w:rsidR="00CA16F2">
        <w:rPr>
          <w:rFonts w:ascii="Times New Roman" w:eastAsia="Times New Roman" w:hAnsi="Times New Roman" w:cs="Times New Roman"/>
          <w:sz w:val="24"/>
          <w:szCs w:val="24"/>
        </w:rPr>
        <w:t xml:space="preserve"> of access</w:t>
      </w:r>
      <w:r w:rsidR="00D74CAC">
        <w:rPr>
          <w:rFonts w:ascii="Times New Roman" w:eastAsia="Times New Roman" w:hAnsi="Times New Roman" w:cs="Times New Roman"/>
          <w:sz w:val="24"/>
          <w:szCs w:val="24"/>
        </w:rPr>
        <w:t>.</w:t>
      </w:r>
      <w:r w:rsidR="009652CB">
        <w:rPr>
          <w:rFonts w:ascii="Times New Roman" w:eastAsia="Times New Roman" w:hAnsi="Times New Roman" w:cs="Times New Roman"/>
          <w:sz w:val="24"/>
          <w:szCs w:val="24"/>
        </w:rPr>
        <w:t xml:space="preserve"> </w:t>
      </w:r>
      <w:r w:rsidR="00D74CAC">
        <w:rPr>
          <w:rFonts w:ascii="Times New Roman" w:eastAsia="Times New Roman" w:hAnsi="Times New Roman" w:cs="Times New Roman"/>
          <w:sz w:val="24"/>
          <w:szCs w:val="24"/>
        </w:rPr>
        <w:t xml:space="preserve"> </w:t>
      </w:r>
      <w:r w:rsidR="00D74CAC" w:rsidRPr="00624841">
        <w:rPr>
          <w:rFonts w:ascii="Times New Roman" w:hAnsi="Times New Roman" w:cs="Times New Roman"/>
          <w:sz w:val="24"/>
          <w:szCs w:val="24"/>
        </w:rPr>
        <w:t>Although each individual site varied based on microclimatic factors, sites were exposed to similar temperature and precipitation patterns based on similar elevation and being within</w:t>
      </w:r>
      <w:r w:rsidR="003E7416">
        <w:rPr>
          <w:rFonts w:ascii="Times New Roman" w:hAnsi="Times New Roman" w:cs="Times New Roman"/>
          <w:sz w:val="24"/>
          <w:szCs w:val="24"/>
        </w:rPr>
        <w:t xml:space="preserve"> roughly</w:t>
      </w:r>
      <w:r w:rsidR="00D74CAC" w:rsidRPr="00624841">
        <w:rPr>
          <w:rFonts w:ascii="Times New Roman" w:hAnsi="Times New Roman" w:cs="Times New Roman"/>
          <w:sz w:val="24"/>
          <w:szCs w:val="24"/>
        </w:rPr>
        <w:t xml:space="preserve"> </w:t>
      </w:r>
      <w:r w:rsidR="003E7416">
        <w:rPr>
          <w:rFonts w:ascii="Times New Roman" w:hAnsi="Times New Roman" w:cs="Times New Roman"/>
          <w:sz w:val="24"/>
          <w:szCs w:val="24"/>
        </w:rPr>
        <w:t>20</w:t>
      </w:r>
      <w:r w:rsidR="00D74CAC" w:rsidRPr="00624841">
        <w:rPr>
          <w:rFonts w:ascii="Times New Roman" w:hAnsi="Times New Roman" w:cs="Times New Roman"/>
          <w:sz w:val="24"/>
          <w:szCs w:val="24"/>
        </w:rPr>
        <w:t xml:space="preserve"> km of each other.</w:t>
      </w:r>
    </w:p>
    <w:p w14:paraId="025E76B0" w14:textId="33595C4D" w:rsidR="004162F7" w:rsidRPr="00624841" w:rsidRDefault="004162F7" w:rsidP="001A443B">
      <w:pPr>
        <w:spacing w:after="0" w:line="480" w:lineRule="auto"/>
        <w:ind w:firstLine="720"/>
        <w:contextualSpacing/>
      </w:pPr>
      <w:r>
        <w:rPr>
          <w:rFonts w:ascii="Times New Roman" w:eastAsia="Times New Roman" w:hAnsi="Times New Roman" w:cs="Times New Roman"/>
          <w:sz w:val="24"/>
          <w:szCs w:val="24"/>
        </w:rPr>
        <w:t xml:space="preserve">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w:t>
      </w:r>
      <w:r w:rsidR="00281141">
        <w:rPr>
          <w:rFonts w:ascii="Times New Roman" w:eastAsia="Times New Roman" w:hAnsi="Times New Roman" w:cs="Times New Roman"/>
          <w:sz w:val="24"/>
          <w:szCs w:val="24"/>
        </w:rPr>
        <w:t xml:space="preserve">late September </w:t>
      </w:r>
      <w:r>
        <w:rPr>
          <w:rFonts w:ascii="Times New Roman" w:eastAsia="Times New Roman" w:hAnsi="Times New Roman" w:cs="Times New Roman"/>
          <w:sz w:val="24"/>
          <w:szCs w:val="24"/>
        </w:rPr>
        <w:t>2016</w:t>
      </w:r>
      <w:r w:rsidR="009652CB">
        <w:rPr>
          <w:rFonts w:ascii="Times New Roman" w:eastAsia="Times New Roman" w:hAnsi="Times New Roman" w:cs="Times New Roman"/>
          <w:sz w:val="24"/>
          <w:szCs w:val="24"/>
        </w:rPr>
        <w:t>, roughly every 6 weeks with a break from sampling when snow pack precluded site access</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At each sample event, I collected decomposition bags to calculate one decomposition rate for each plot over the course of the study.</w:t>
      </w:r>
      <w:r w:rsidDel="00EE12F7">
        <w:rPr>
          <w:rFonts w:ascii="Times New Roman" w:eastAsia="Times New Roman" w:hAnsi="Times New Roman" w:cs="Times New Roman"/>
          <w:sz w:val="24"/>
          <w:szCs w:val="24"/>
        </w:rPr>
        <w:t xml:space="preserve"> </w:t>
      </w:r>
      <w:r w:rsidR="009652CB">
        <w:rPr>
          <w:rFonts w:ascii="Times New Roman" w:eastAsia="Times New Roman" w:hAnsi="Times New Roman" w:cs="Times New Roman"/>
          <w:sz w:val="24"/>
          <w:szCs w:val="24"/>
        </w:rPr>
        <w:t xml:space="preserve"> Throughfall water chemistry was collected on an event basis when accumulated precipitation allowed (&gt; 100 mL).  </w:t>
      </w:r>
      <w:r w:rsidR="006767D3">
        <w:rPr>
          <w:rFonts w:ascii="Times New Roman" w:eastAsia="Times New Roman" w:hAnsi="Times New Roman" w:cs="Times New Roman"/>
          <w:sz w:val="24"/>
          <w:szCs w:val="24"/>
        </w:rPr>
        <w:t xml:space="preserve">I measured net nitrification at each site twice; the first measurement aggregated net soil nitrogen dynamics between summer 2015 and fall 2015, and the second aggregated net soil nitrogen dynamics between fall 2015 and </w:t>
      </w:r>
      <w:r w:rsidR="00D87A2C">
        <w:rPr>
          <w:rFonts w:ascii="Times New Roman" w:eastAsia="Times New Roman" w:hAnsi="Times New Roman" w:cs="Times New Roman"/>
          <w:sz w:val="24"/>
          <w:szCs w:val="24"/>
        </w:rPr>
        <w:t>spring</w:t>
      </w:r>
      <w:r w:rsidR="006767D3">
        <w:rPr>
          <w:rFonts w:ascii="Times New Roman" w:eastAsia="Times New Roman" w:hAnsi="Times New Roman" w:cs="Times New Roman"/>
          <w:sz w:val="24"/>
          <w:szCs w:val="24"/>
        </w:rPr>
        <w:t xml:space="preserve"> 2016.  </w:t>
      </w:r>
      <w:r w:rsidR="003E7416">
        <w:rPr>
          <w:rFonts w:ascii="Times New Roman" w:eastAsia="Times New Roman" w:hAnsi="Times New Roman" w:cs="Times New Roman"/>
          <w:sz w:val="24"/>
          <w:szCs w:val="24"/>
        </w:rPr>
        <w:t>Thus,</w:t>
      </w:r>
      <w:r w:rsidR="009652CB">
        <w:rPr>
          <w:rFonts w:ascii="Times New Roman" w:eastAsia="Times New Roman" w:hAnsi="Times New Roman" w:cs="Times New Roman"/>
          <w:sz w:val="24"/>
          <w:szCs w:val="24"/>
        </w:rPr>
        <w:t xml:space="preserve"> my study design included measurements taken before, during, and after, one complete WSB life cycle</w:t>
      </w:r>
      <w:r w:rsidR="00E50987">
        <w:rPr>
          <w:rFonts w:ascii="Times New Roman" w:eastAsia="Times New Roman" w:hAnsi="Times New Roman" w:cs="Times New Roman"/>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3A01949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throughfall collector was installed under the canopy of a randomly selected tree </w:t>
      </w:r>
      <w:r w:rsidR="006767D3">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each </w:t>
      </w:r>
      <w:r w:rsidR="00E50987">
        <w:rPr>
          <w:rFonts w:ascii="Times New Roman" w:eastAsia="Times New Roman" w:hAnsi="Times New Roman" w:cs="Times New Roman"/>
          <w:sz w:val="24"/>
          <w:szCs w:val="24"/>
        </w:rPr>
        <w:t>sample plot (n=24)</w:t>
      </w:r>
      <w:r>
        <w:rPr>
          <w:rFonts w:ascii="Times New Roman" w:eastAsia="Times New Roman" w:hAnsi="Times New Roman" w:cs="Times New Roman"/>
          <w:sz w:val="24"/>
          <w:szCs w:val="24"/>
        </w:rPr>
        <w:t xml:space="preserv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w:t>
      </w:r>
      <w:r w:rsidR="006767D3">
        <w:rPr>
          <w:rFonts w:ascii="Times New Roman" w:eastAsia="Times New Roman" w:hAnsi="Times New Roman" w:cs="Times New Roman"/>
          <w:sz w:val="24"/>
          <w:szCs w:val="24"/>
        </w:rPr>
        <w:t xml:space="preserve">cm </w:t>
      </w:r>
      <w:r>
        <w:rPr>
          <w:rFonts w:ascii="Times New Roman" w:eastAsia="Times New Roman" w:hAnsi="Times New Roman" w:cs="Times New Roman"/>
          <w:sz w:val="24"/>
          <w:szCs w:val="24"/>
        </w:rPr>
        <w:t xml:space="preserve">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w:t>
      </w:r>
      <w:r w:rsidR="00E50987">
        <w:rPr>
          <w:rFonts w:ascii="Times New Roman" w:eastAsia="Times New Roman" w:hAnsi="Times New Roman" w:cs="Times New Roman"/>
          <w:sz w:val="24"/>
          <w:szCs w:val="24"/>
        </w:rPr>
        <w:t>T</w:t>
      </w:r>
      <w:r>
        <w:rPr>
          <w:rFonts w:ascii="Times New Roman" w:eastAsia="Times New Roman" w:hAnsi="Times New Roman" w:cs="Times New Roman"/>
          <w:sz w:val="24"/>
          <w:szCs w:val="24"/>
        </w:rPr>
        <w:t>he tubing</w:t>
      </w:r>
      <w:r w:rsidR="00E50987">
        <w:rPr>
          <w:rFonts w:ascii="Times New Roman" w:eastAsia="Times New Roman" w:hAnsi="Times New Roman" w:cs="Times New Roman"/>
          <w:sz w:val="24"/>
          <w:szCs w:val="24"/>
        </w:rPr>
        <w:t xml:space="preserve"> was protected by feeding </w:t>
      </w:r>
      <w:r>
        <w:rPr>
          <w:rFonts w:ascii="Times New Roman" w:eastAsia="Times New Roman" w:hAnsi="Times New Roman" w:cs="Times New Roman"/>
          <w:sz w:val="24"/>
          <w:szCs w:val="24"/>
        </w:rPr>
        <w:t xml:space="preserve">it through a PVC pipe pounded into the ground with </w:t>
      </w:r>
      <w:r w:rsidR="00E50987">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hole in the side so the tubing could </w:t>
      </w:r>
      <w:r w:rsidR="00E50987">
        <w:rPr>
          <w:rFonts w:ascii="Times New Roman" w:eastAsia="Times New Roman" w:hAnsi="Times New Roman" w:cs="Times New Roman"/>
          <w:sz w:val="24"/>
          <w:szCs w:val="24"/>
        </w:rPr>
        <w:t xml:space="preserve">leave the PVC and </w:t>
      </w:r>
      <w:r>
        <w:rPr>
          <w:rFonts w:ascii="Times New Roman" w:eastAsia="Times New Roman" w:hAnsi="Times New Roman" w:cs="Times New Roman"/>
          <w:sz w:val="24"/>
          <w:szCs w:val="24"/>
        </w:rPr>
        <w:t xml:space="preserve">enter the collection jug.  The PVC pipe was stabilized by wiring it to a piece of rebar pounded into the ground.  To prevent material from entering the collection jug, </w:t>
      </w:r>
      <w:proofErr w:type="spellStart"/>
      <w:r w:rsidR="00E50987">
        <w:rPr>
          <w:rFonts w:ascii="Times New Roman" w:eastAsia="Times New Roman" w:hAnsi="Times New Roman" w:cs="Times New Roman"/>
          <w:sz w:val="24"/>
          <w:szCs w:val="24"/>
        </w:rPr>
        <w:lastRenderedPageBreak/>
        <w:t>polywool</w:t>
      </w:r>
      <w:proofErr w:type="spellEnd"/>
      <w:r w:rsidR="00E50987">
        <w:rPr>
          <w:rFonts w:ascii="Times New Roman" w:eastAsia="Times New Roman" w:hAnsi="Times New Roman" w:cs="Times New Roman"/>
          <w:sz w:val="24"/>
          <w:szCs w:val="24"/>
        </w:rPr>
        <w:t xml:space="preserve"> was placed at the base of the funnel, and </w:t>
      </w:r>
      <w:r>
        <w:rPr>
          <w:rFonts w:ascii="Times New Roman" w:eastAsia="Times New Roman" w:hAnsi="Times New Roman" w:cs="Times New Roman"/>
          <w:sz w:val="24"/>
          <w:szCs w:val="24"/>
        </w:rPr>
        <w:t xml:space="preserve">the opening </w:t>
      </w:r>
      <w:r w:rsidR="00E50987">
        <w:rPr>
          <w:rFonts w:ascii="Times New Roman" w:eastAsia="Times New Roman" w:hAnsi="Times New Roman" w:cs="Times New Roman"/>
          <w:sz w:val="24"/>
          <w:szCs w:val="24"/>
        </w:rPr>
        <w:t xml:space="preserve">of the jug </w:t>
      </w:r>
      <w:r>
        <w:rPr>
          <w:rFonts w:ascii="Times New Roman" w:eastAsia="Times New Roman" w:hAnsi="Times New Roman" w:cs="Times New Roman"/>
          <w:sz w:val="24"/>
          <w:szCs w:val="24"/>
        </w:rPr>
        <w:t xml:space="preserve">was sealed with parafilm </w:t>
      </w:r>
      <w:r w:rsidR="00E50987">
        <w:rPr>
          <w:rFonts w:ascii="Times New Roman" w:eastAsia="Times New Roman" w:hAnsi="Times New Roman" w:cs="Times New Roman"/>
          <w:sz w:val="24"/>
          <w:szCs w:val="24"/>
        </w:rPr>
        <w:t xml:space="preserve">which also kept </w:t>
      </w:r>
      <w:r>
        <w:rPr>
          <w:rFonts w:ascii="Times New Roman" w:eastAsia="Times New Roman" w:hAnsi="Times New Roman" w:cs="Times New Roman"/>
          <w:sz w:val="24"/>
          <w:szCs w:val="24"/>
        </w:rPr>
        <w:t xml:space="preserve">the tubing in place. </w:t>
      </w:r>
    </w:p>
    <w:p w14:paraId="5C1D3356" w14:textId="3F5C30C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w:t>
      </w:r>
      <w:r w:rsidR="00E5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Samples were frozen until later water chemistry analysis</w:t>
      </w:r>
      <w:r w:rsidR="00E50987">
        <w:rPr>
          <w:rFonts w:ascii="Times New Roman" w:eastAsia="Times New Roman" w:hAnsi="Times New Roman" w:cs="Times New Roman"/>
          <w:sz w:val="24"/>
          <w:szCs w:val="24"/>
        </w:rPr>
        <w:t xml:space="preserve"> (described below)</w:t>
      </w:r>
      <w:r>
        <w:rPr>
          <w:rFonts w:ascii="Times New Roman" w:eastAsia="Times New Roman" w:hAnsi="Times New Roman" w:cs="Times New Roman"/>
          <w:sz w:val="24"/>
          <w:szCs w:val="24"/>
        </w:rPr>
        <w:t xml:space="preserve">. </w:t>
      </w:r>
      <w:r w:rsidRPr="00231C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order to differentiate nutrients in bulk rainfall compared to throughfall that had percolated through the canopy, a total of four rainfall collectors were set up in areas with no canopy cover,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low budworm study site and two in </w:t>
      </w:r>
      <w:r w:rsidR="006767D3">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high budworm study site</w:t>
      </w:r>
      <w:r w:rsidR="00DB599A">
        <w:rPr>
          <w:rFonts w:ascii="Times New Roman" w:eastAsia="Times New Roman" w:hAnsi="Times New Roman" w:cs="Times New Roman"/>
          <w:sz w:val="24"/>
          <w:szCs w:val="24"/>
        </w:rPr>
        <w:t>.</w:t>
      </w:r>
    </w:p>
    <w:p w14:paraId="6747401C" w14:textId="4D5AE6E9" w:rsidR="004162F7" w:rsidRDefault="00E5098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r w:rsidR="006767D3">
        <w:rPr>
          <w:rFonts w:ascii="Times New Roman" w:eastAsia="Times New Roman" w:hAnsi="Times New Roman" w:cs="Times New Roman"/>
          <w:sz w:val="24"/>
          <w:szCs w:val="24"/>
        </w:rPr>
        <w:t>deploying collectors on</w:t>
      </w:r>
      <w:r w:rsidR="006A1EA4">
        <w:rPr>
          <w:rFonts w:ascii="Times New Roman" w:eastAsia="Times New Roman" w:hAnsi="Times New Roman" w:cs="Times New Roman"/>
          <w:sz w:val="24"/>
          <w:szCs w:val="24"/>
        </w:rPr>
        <w:t xml:space="preserve"> 25 Jun 15</w:t>
      </w:r>
      <w:r w:rsidR="006767D3">
        <w:rPr>
          <w:rFonts w:ascii="Times New Roman" w:eastAsia="Times New Roman" w:hAnsi="Times New Roman" w:cs="Times New Roman"/>
          <w:sz w:val="24"/>
          <w:szCs w:val="24"/>
        </w:rPr>
        <w:t xml:space="preserve"> and collecting </w:t>
      </w:r>
      <w:r>
        <w:rPr>
          <w:rFonts w:ascii="Times New Roman" w:eastAsia="Times New Roman" w:hAnsi="Times New Roman" w:cs="Times New Roman"/>
          <w:sz w:val="24"/>
          <w:szCs w:val="24"/>
        </w:rPr>
        <w:t xml:space="preserve">4 samples in 2015, throughfall </w:t>
      </w:r>
      <w:r w:rsidR="004162F7">
        <w:rPr>
          <w:rFonts w:ascii="Times New Roman" w:eastAsia="Times New Roman" w:hAnsi="Times New Roman" w:cs="Times New Roman"/>
          <w:sz w:val="24"/>
          <w:szCs w:val="24"/>
        </w:rPr>
        <w:t>and rainfall collectors were taken down</w:t>
      </w:r>
      <w:r w:rsidR="00553537">
        <w:rPr>
          <w:rFonts w:ascii="Times New Roman" w:eastAsia="Times New Roman" w:hAnsi="Times New Roman" w:cs="Times New Roman"/>
          <w:sz w:val="24"/>
          <w:szCs w:val="24"/>
        </w:rPr>
        <w:t xml:space="preserve"> 8</w:t>
      </w:r>
      <w:r w:rsidR="004162F7">
        <w:rPr>
          <w:rFonts w:ascii="Times New Roman" w:eastAsia="Times New Roman" w:hAnsi="Times New Roman" w:cs="Times New Roman"/>
          <w:sz w:val="24"/>
          <w:szCs w:val="24"/>
        </w:rPr>
        <w:t xml:space="preserve"> November 2015 </w:t>
      </w:r>
      <w:r w:rsidR="00802F59">
        <w:rPr>
          <w:rFonts w:ascii="Times New Roman" w:eastAsia="Times New Roman" w:hAnsi="Times New Roman" w:cs="Times New Roman"/>
          <w:sz w:val="24"/>
          <w:szCs w:val="24"/>
        </w:rPr>
        <w:t xml:space="preserve">to prevent damage </w:t>
      </w:r>
      <w:r w:rsidR="00DB599A">
        <w:rPr>
          <w:rFonts w:ascii="Times New Roman" w:eastAsia="Times New Roman" w:hAnsi="Times New Roman" w:cs="Times New Roman"/>
          <w:sz w:val="24"/>
          <w:szCs w:val="24"/>
        </w:rPr>
        <w:t xml:space="preserve">due to </w:t>
      </w:r>
      <w:r w:rsidR="003E7416">
        <w:rPr>
          <w:rFonts w:ascii="Times New Roman" w:eastAsia="Times New Roman" w:hAnsi="Times New Roman" w:cs="Times New Roman"/>
          <w:sz w:val="24"/>
          <w:szCs w:val="24"/>
        </w:rPr>
        <w:t>snowpack,</w:t>
      </w:r>
      <w:r w:rsidR="004162F7">
        <w:rPr>
          <w:rFonts w:ascii="Times New Roman" w:eastAsia="Times New Roman" w:hAnsi="Times New Roman" w:cs="Times New Roman"/>
          <w:sz w:val="24"/>
          <w:szCs w:val="24"/>
        </w:rPr>
        <w:t xml:space="preserve"> and they were redeployed </w:t>
      </w:r>
      <w:r w:rsidR="00553537">
        <w:rPr>
          <w:rFonts w:ascii="Times New Roman" w:eastAsia="Times New Roman" w:hAnsi="Times New Roman" w:cs="Times New Roman"/>
          <w:sz w:val="24"/>
          <w:szCs w:val="24"/>
        </w:rPr>
        <w:t xml:space="preserve">23 </w:t>
      </w:r>
      <w:r w:rsidR="004162F7">
        <w:rPr>
          <w:rFonts w:ascii="Times New Roman" w:eastAsia="Times New Roman" w:hAnsi="Times New Roman" w:cs="Times New Roman"/>
          <w:sz w:val="24"/>
          <w:szCs w:val="24"/>
        </w:rPr>
        <w:t xml:space="preserve">April 2016 just after snowmelt to begin sampling again.  All collectors were taken down on </w:t>
      </w:r>
      <w:r w:rsidR="00553537">
        <w:rPr>
          <w:rFonts w:ascii="Times New Roman" w:eastAsia="Times New Roman" w:hAnsi="Times New Roman" w:cs="Times New Roman"/>
          <w:sz w:val="24"/>
          <w:szCs w:val="24"/>
        </w:rPr>
        <w:t xml:space="preserve">19 </w:t>
      </w:r>
      <w:r w:rsidR="002B0546">
        <w:rPr>
          <w:rFonts w:ascii="Times New Roman" w:eastAsia="Times New Roman" w:hAnsi="Times New Roman" w:cs="Times New Roman"/>
          <w:sz w:val="24"/>
          <w:szCs w:val="24"/>
        </w:rPr>
        <w:t>September</w:t>
      </w:r>
      <w:r w:rsidR="004162F7">
        <w:rPr>
          <w:rFonts w:ascii="Times New Roman" w:eastAsia="Times New Roman" w:hAnsi="Times New Roman" w:cs="Times New Roman"/>
          <w:sz w:val="24"/>
          <w:szCs w:val="24"/>
        </w:rPr>
        <w:t xml:space="preserve"> 2016</w:t>
      </w:r>
      <w:r w:rsidR="00802F59">
        <w:rPr>
          <w:rFonts w:ascii="Times New Roman" w:eastAsia="Times New Roman" w:hAnsi="Times New Roman" w:cs="Times New Roman"/>
          <w:sz w:val="24"/>
          <w:szCs w:val="24"/>
        </w:rPr>
        <w:t xml:space="preserve"> after collecting </w:t>
      </w:r>
      <w:r w:rsidR="003E7416">
        <w:rPr>
          <w:rFonts w:ascii="Times New Roman" w:eastAsia="Times New Roman" w:hAnsi="Times New Roman" w:cs="Times New Roman"/>
          <w:sz w:val="24"/>
          <w:szCs w:val="24"/>
        </w:rPr>
        <w:t>6</w:t>
      </w:r>
      <w:r w:rsidR="00802F59">
        <w:rPr>
          <w:rFonts w:ascii="Times New Roman" w:eastAsia="Times New Roman" w:hAnsi="Times New Roman" w:cs="Times New Roman"/>
          <w:sz w:val="24"/>
          <w:szCs w:val="24"/>
        </w:rPr>
        <w:t xml:space="preserve"> sample</w:t>
      </w:r>
      <w:r w:rsidR="003E7416">
        <w:rPr>
          <w:rFonts w:ascii="Times New Roman" w:eastAsia="Times New Roman" w:hAnsi="Times New Roman" w:cs="Times New Roman"/>
          <w:sz w:val="24"/>
          <w:szCs w:val="24"/>
        </w:rPr>
        <w:t>s</w:t>
      </w:r>
      <w:r w:rsidR="00802F59">
        <w:rPr>
          <w:rFonts w:ascii="Times New Roman" w:eastAsia="Times New Roman" w:hAnsi="Times New Roman" w:cs="Times New Roman"/>
          <w:sz w:val="24"/>
          <w:szCs w:val="24"/>
        </w:rPr>
        <w:t xml:space="preserve"> in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251F1D"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B599A">
        <w:rPr>
          <w:rFonts w:ascii="Times New Roman" w:eastAsia="Times New Roman" w:hAnsi="Times New Roman" w:cs="Times New Roman"/>
          <w:sz w:val="24"/>
          <w:szCs w:val="24"/>
        </w:rPr>
        <w:t xml:space="preserve">To </w:t>
      </w:r>
      <w:r w:rsidR="00DC3D92">
        <w:rPr>
          <w:rFonts w:ascii="Times New Roman" w:eastAsia="Times New Roman" w:hAnsi="Times New Roman" w:cs="Times New Roman"/>
          <w:sz w:val="24"/>
          <w:szCs w:val="24"/>
        </w:rPr>
        <w:t>measure</w:t>
      </w:r>
      <w:r w:rsidR="00DB599A">
        <w:rPr>
          <w:rFonts w:ascii="Times New Roman" w:eastAsia="Times New Roman" w:hAnsi="Times New Roman" w:cs="Times New Roman"/>
          <w:sz w:val="24"/>
          <w:szCs w:val="24"/>
        </w:rPr>
        <w:t xml:space="preserve"> organic matter movement from the canopy to the forest floor, I collect</w:t>
      </w:r>
      <w:r w:rsidR="00802F59">
        <w:rPr>
          <w:rFonts w:ascii="Times New Roman" w:eastAsia="Times New Roman" w:hAnsi="Times New Roman" w:cs="Times New Roman"/>
          <w:sz w:val="24"/>
          <w:szCs w:val="24"/>
        </w:rPr>
        <w:t>ed</w:t>
      </w:r>
      <w:r w:rsidR="00DB599A">
        <w:rPr>
          <w:rFonts w:ascii="Times New Roman" w:eastAsia="Times New Roman" w:hAnsi="Times New Roman" w:cs="Times New Roman"/>
          <w:sz w:val="24"/>
          <w:szCs w:val="24"/>
        </w:rPr>
        <w:t xml:space="preserve"> frass and litterfall at each site</w:t>
      </w:r>
      <w:r>
        <w:rPr>
          <w:rFonts w:ascii="Times New Roman" w:eastAsia="Times New Roman" w:hAnsi="Times New Roman" w:cs="Times New Roman"/>
          <w:sz w:val="24"/>
          <w:szCs w:val="24"/>
        </w:rPr>
        <w:t>.</w:t>
      </w:r>
      <w:r w:rsidR="00AC46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802F59">
        <w:rPr>
          <w:rFonts w:ascii="Times New Roman" w:eastAsia="Times New Roman" w:hAnsi="Times New Roman" w:cs="Times New Roman"/>
          <w:sz w:val="24"/>
          <w:szCs w:val="24"/>
        </w:rPr>
        <w:t xml:space="preserve">sample </w:t>
      </w:r>
      <w:r w:rsidR="00317DE0">
        <w:rPr>
          <w:rFonts w:ascii="Times New Roman" w:eastAsia="Times New Roman" w:hAnsi="Times New Roman" w:cs="Times New Roman"/>
          <w:sz w:val="24"/>
          <w:szCs w:val="24"/>
        </w:rPr>
        <w:t>plot</w:t>
      </w:r>
      <w:r w:rsidR="00802F59">
        <w:rPr>
          <w:rFonts w:ascii="Times New Roman" w:eastAsia="Times New Roman" w:hAnsi="Times New Roman" w:cs="Times New Roman"/>
          <w:sz w:val="24"/>
          <w:szCs w:val="24"/>
        </w:rPr>
        <w:t xml:space="preserve"> (n=24)</w:t>
      </w:r>
      <w:r>
        <w:rPr>
          <w:rFonts w:ascii="Times New Roman" w:eastAsia="Times New Roman" w:hAnsi="Times New Roman" w:cs="Times New Roman"/>
          <w:sz w:val="24"/>
          <w:szCs w:val="24"/>
        </w:rPr>
        <w:t>.  These were sampled regularly during budworm feeding and less frequently after feeding.  The samples were dried, sorted by frass versus litter, weighed in the laboratory</w:t>
      </w:r>
      <w:r w:rsidR="00802F59">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Frass collectors were taken down in </w:t>
      </w:r>
      <w:r w:rsidR="00553537">
        <w:rPr>
          <w:rFonts w:ascii="Times New Roman" w:eastAsia="Times New Roman" w:hAnsi="Times New Roman" w:cs="Times New Roman"/>
          <w:sz w:val="24"/>
          <w:szCs w:val="24"/>
        </w:rPr>
        <w:t xml:space="preserve">5 </w:t>
      </w:r>
      <w:r>
        <w:rPr>
          <w:rFonts w:ascii="Times New Roman" w:eastAsia="Times New Roman" w:hAnsi="Times New Roman" w:cs="Times New Roman"/>
          <w:sz w:val="24"/>
          <w:szCs w:val="24"/>
        </w:rPr>
        <w:t>November 2015 to prevent damage</w:t>
      </w:r>
      <w:r w:rsidR="00317DE0">
        <w:rPr>
          <w:rFonts w:ascii="Times New Roman" w:eastAsia="Times New Roman" w:hAnsi="Times New Roman" w:cs="Times New Roman"/>
          <w:sz w:val="24"/>
          <w:szCs w:val="24"/>
        </w:rPr>
        <w:t xml:space="preserve"> during winter snow accumulation</w:t>
      </w:r>
      <w:r w:rsidR="00AC467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they were reinstalled in </w:t>
      </w:r>
      <w:r w:rsidR="00553537">
        <w:rPr>
          <w:rFonts w:ascii="Times New Roman" w:eastAsia="Times New Roman" w:hAnsi="Times New Roman" w:cs="Times New Roman"/>
          <w:sz w:val="24"/>
          <w:szCs w:val="24"/>
        </w:rPr>
        <w:t xml:space="preserve">23 </w:t>
      </w:r>
      <w:r>
        <w:rPr>
          <w:rFonts w:ascii="Times New Roman" w:eastAsia="Times New Roman" w:hAnsi="Times New Roman" w:cs="Times New Roman"/>
          <w:sz w:val="24"/>
          <w:szCs w:val="24"/>
        </w:rPr>
        <w:t xml:space="preserve">April 2016.  Unfortunately, due to frequent rains in the spring months of 2016, </w:t>
      </w:r>
      <w:r>
        <w:rPr>
          <w:rFonts w:ascii="Times New Roman" w:eastAsia="Times New Roman" w:hAnsi="Times New Roman" w:cs="Times New Roman"/>
          <w:sz w:val="24"/>
          <w:szCs w:val="24"/>
        </w:rPr>
        <w:lastRenderedPageBreak/>
        <w:t xml:space="preserve">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7B11DC39"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w:t>
      </w:r>
      <w:r w:rsidR="00802F59">
        <w:rPr>
          <w:rFonts w:ascii="Times New Roman" w:eastAsia="Times New Roman" w:hAnsi="Times New Roman" w:cs="Times New Roman"/>
          <w:sz w:val="24"/>
          <w:szCs w:val="24"/>
        </w:rPr>
        <w:t>plots</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Ten bags at each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mixed conifer needle sample of Douglas fir,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w:t>
      </w:r>
    </w:p>
    <w:p w14:paraId="6E6F8E8D" w14:textId="3E11802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w:t>
      </w:r>
      <w:r w:rsidR="00802F5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802F59">
        <w:rPr>
          <w:rFonts w:ascii="Times New Roman" w:eastAsia="Times New Roman" w:hAnsi="Times New Roman" w:cs="Times New Roman"/>
          <w:sz w:val="24"/>
          <w:szCs w:val="24"/>
        </w:rPr>
        <w:t xml:space="preserve">recorded </w:t>
      </w:r>
      <w:r>
        <w:rPr>
          <w:rFonts w:ascii="Times New Roman" w:eastAsia="Times New Roman" w:hAnsi="Times New Roman" w:cs="Times New Roman"/>
          <w:sz w:val="24"/>
          <w:szCs w:val="24"/>
        </w:rPr>
        <w:t xml:space="preserve">the needle mass, and added an aluminum tag with a unique ID.  Bags were assembled by stapling the two sieve sizes together and by reinforcing them with super glue at the corners.  The bags stayed intact throughout the </w:t>
      </w:r>
      <w:r w:rsidR="0039178B">
        <w:rPr>
          <w:rFonts w:ascii="Times New Roman" w:eastAsia="Times New Roman" w:hAnsi="Times New Roman" w:cs="Times New Roman"/>
          <w:sz w:val="24"/>
          <w:szCs w:val="24"/>
        </w:rPr>
        <w:t>13</w:t>
      </w:r>
      <w:r>
        <w:rPr>
          <w:rFonts w:ascii="Times New Roman" w:eastAsia="Times New Roman" w:hAnsi="Times New Roman" w:cs="Times New Roman"/>
          <w:sz w:val="24"/>
          <w:szCs w:val="24"/>
        </w:rPr>
        <w:t xml:space="preserve">-month deployment.  Mesh bags with needles or leaves were subsequently placed into </w:t>
      </w:r>
      <w:r w:rsidR="005731F3">
        <w:rPr>
          <w:rFonts w:ascii="Times New Roman" w:eastAsia="Times New Roman" w:hAnsi="Times New Roman" w:cs="Times New Roman"/>
          <w:sz w:val="24"/>
          <w:szCs w:val="24"/>
        </w:rPr>
        <w:t xml:space="preserve">plastic mesh </w:t>
      </w:r>
      <w:r>
        <w:rPr>
          <w:rFonts w:ascii="Times New Roman" w:eastAsia="Times New Roman" w:hAnsi="Times New Roman" w:cs="Times New Roman"/>
          <w:sz w:val="24"/>
          <w:szCs w:val="24"/>
        </w:rPr>
        <w:t xml:space="preserve">peanut bags (mesh size ~ 3.1 mm) to further protect them during deployment and to simplify sample collection, and each individual bag was placed into a Ziploc for transport to the field. </w:t>
      </w:r>
    </w:p>
    <w:p w14:paraId="48BCB5DA" w14:textId="56681808"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w:t>
      </w:r>
      <w:r w:rsidR="00553537">
        <w:rPr>
          <w:rFonts w:ascii="Times New Roman" w:eastAsia="Times New Roman" w:hAnsi="Times New Roman" w:cs="Times New Roman"/>
          <w:sz w:val="24"/>
          <w:szCs w:val="24"/>
        </w:rPr>
        <w:t xml:space="preserve">8 </w:t>
      </w:r>
      <w:r>
        <w:rPr>
          <w:rFonts w:ascii="Times New Roman" w:eastAsia="Times New Roman" w:hAnsi="Times New Roman" w:cs="Times New Roman"/>
          <w:sz w:val="24"/>
          <w:szCs w:val="24"/>
        </w:rPr>
        <w:t xml:space="preserve">September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rebar anchors and parachute cord prevented bags from being moved by the wind, displaced by hillslope runoff, or moved by animals.</w:t>
      </w:r>
      <w:ins w:id="56" w:author="Julia Bramstedt" w:date="2020-07-29T21:08:00Z">
        <w:r w:rsidR="001A74AA">
          <w:rPr>
            <w:rFonts w:ascii="Times New Roman" w:eastAsia="Times New Roman" w:hAnsi="Times New Roman" w:cs="Times New Roman"/>
            <w:sz w:val="24"/>
            <w:szCs w:val="24"/>
          </w:rPr>
          <w:t xml:space="preserve">  </w:t>
        </w:r>
      </w:ins>
      <w:del w:id="57" w:author="Julia Bramstedt" w:date="2020-07-29T21:08:00Z">
        <w:r w:rsidDel="001A74AA">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 xml:space="preserve">A coin flip determined which bags </w:t>
      </w:r>
      <w:r>
        <w:rPr>
          <w:rFonts w:ascii="Times New Roman" w:eastAsia="Times New Roman" w:hAnsi="Times New Roman" w:cs="Times New Roman"/>
          <w:sz w:val="24"/>
          <w:szCs w:val="24"/>
        </w:rPr>
        <w:lastRenderedPageBreak/>
        <w:t xml:space="preserve">(conifers or deciduous maple) were placed upstream and downstream at each site. </w:t>
      </w:r>
      <w:r w:rsidR="005528A9">
        <w:rPr>
          <w:rFonts w:ascii="Times New Roman" w:eastAsia="Times New Roman" w:hAnsi="Times New Roman" w:cs="Times New Roman"/>
          <w:sz w:val="24"/>
          <w:szCs w:val="24"/>
        </w:rPr>
        <w:t xml:space="preserve"> </w:t>
      </w:r>
      <w:r w:rsidR="00314DEC">
        <w:rPr>
          <w:rFonts w:ascii="Times New Roman" w:eastAsia="Times New Roman" w:hAnsi="Times New Roman" w:cs="Times New Roman"/>
          <w:sz w:val="24"/>
          <w:szCs w:val="24"/>
        </w:rPr>
        <w:t xml:space="preserve">To </w:t>
      </w:r>
      <w:r w:rsidR="005528A9">
        <w:rPr>
          <w:rFonts w:ascii="Times New Roman" w:eastAsia="Times New Roman" w:hAnsi="Times New Roman" w:cs="Times New Roman"/>
          <w:sz w:val="24"/>
          <w:szCs w:val="24"/>
        </w:rPr>
        <w:t>determine mass loss per bag during deployment and extraction</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 xml:space="preserve">them immediately. </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Mass loss per bag was averaged and applied to all bags extracted throughout the study</w:t>
      </w:r>
      <w:r w:rsidR="005528A9">
        <w:rPr>
          <w:rFonts w:ascii="Times New Roman" w:eastAsia="Times New Roman" w:hAnsi="Times New Roman" w:cs="Times New Roman"/>
          <w:sz w:val="24"/>
          <w:szCs w:val="24"/>
        </w:rPr>
        <w:t xml:space="preserve">, with separate calculations </w:t>
      </w:r>
      <w:r>
        <w:rPr>
          <w:rFonts w:ascii="Times New Roman" w:eastAsia="Times New Roman" w:hAnsi="Times New Roman" w:cs="Times New Roman"/>
          <w:sz w:val="24"/>
          <w:szCs w:val="24"/>
        </w:rPr>
        <w:t>for conifer and deciduous leaves.</w:t>
      </w:r>
    </w:p>
    <w:p w14:paraId="0A994524" w14:textId="45DE6E1A" w:rsidR="004162F7" w:rsidRPr="00623196" w:rsidRDefault="004162F7" w:rsidP="004162F7">
      <w:pPr>
        <w:spacing w:after="0" w:line="480" w:lineRule="auto"/>
        <w:ind w:firstLine="720"/>
        <w:contextualSpacing/>
        <w:rPr>
          <w:rFonts w:ascii="Times New Roman" w:eastAsia="Times New Roman" w:hAnsi="Times New Roman" w:cs="Times New Roman"/>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w:t>
      </w:r>
      <w:r w:rsidR="00553537">
        <w:rPr>
          <w:rFonts w:ascii="Times New Roman" w:eastAsia="Times New Roman" w:hAnsi="Times New Roman" w:cs="Times New Roman"/>
          <w:sz w:val="24"/>
          <w:szCs w:val="24"/>
        </w:rPr>
        <w:t xml:space="preserve">11 </w:t>
      </w:r>
      <w:r>
        <w:rPr>
          <w:rFonts w:ascii="Times New Roman" w:eastAsia="Times New Roman" w:hAnsi="Times New Roman" w:cs="Times New Roman"/>
          <w:sz w:val="24"/>
          <w:szCs w:val="24"/>
        </w:rPr>
        <w:t xml:space="preserve">October 2015 and ending </w:t>
      </w:r>
      <w:r w:rsidR="00553537">
        <w:rPr>
          <w:rFonts w:ascii="Times New Roman" w:eastAsia="Times New Roman" w:hAnsi="Times New Roman" w:cs="Times New Roman"/>
          <w:sz w:val="24"/>
          <w:szCs w:val="24"/>
        </w:rPr>
        <w:t xml:space="preserve">6 </w:t>
      </w:r>
      <w:r>
        <w:rPr>
          <w:rFonts w:ascii="Times New Roman" w:eastAsia="Times New Roman" w:hAnsi="Times New Roman" w:cs="Times New Roman"/>
          <w:sz w:val="24"/>
          <w:szCs w:val="24"/>
        </w:rPr>
        <w:t xml:space="preserve">November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randomly collected from each plot and returned to the lab in a Ziploc bag to prevent additional leaf mass loss.  On the final collection day, all remaining bags were collected from the sites (n=4 per leaf type at each plot).  </w:t>
      </w:r>
      <w:r w:rsidR="005528A9">
        <w:rPr>
          <w:rFonts w:ascii="Times New Roman" w:eastAsia="Times New Roman" w:hAnsi="Times New Roman" w:cs="Times New Roman"/>
          <w:sz w:val="24"/>
          <w:szCs w:val="24"/>
        </w:rPr>
        <w:t xml:space="preserve">Upon retrieval decomposition </w:t>
      </w:r>
      <w:r>
        <w:rPr>
          <w:rFonts w:ascii="Times New Roman" w:eastAsia="Times New Roman" w:hAnsi="Times New Roman" w:cs="Times New Roman"/>
          <w:sz w:val="24"/>
          <w:szCs w:val="24"/>
        </w:rPr>
        <w:t xml:space="preserve">bags were </w:t>
      </w:r>
      <w:r w:rsidR="0039178B">
        <w:rPr>
          <w:rFonts w:ascii="Times New Roman" w:eastAsia="Times New Roman" w:hAnsi="Times New Roman" w:cs="Times New Roman"/>
          <w:sz w:val="24"/>
          <w:szCs w:val="24"/>
        </w:rPr>
        <w:t>hung on a clothesline in paper bags (</w:t>
      </w:r>
      <w:proofErr w:type="spellStart"/>
      <w:r w:rsidR="0039178B">
        <w:rPr>
          <w:rFonts w:ascii="Times New Roman" w:eastAsia="Times New Roman" w:hAnsi="Times New Roman" w:cs="Times New Roman"/>
          <w:sz w:val="24"/>
          <w:szCs w:val="24"/>
        </w:rPr>
        <w:t>Genung</w:t>
      </w:r>
      <w:proofErr w:type="spellEnd"/>
      <w:r w:rsidR="0039178B">
        <w:rPr>
          <w:rFonts w:ascii="Times New Roman" w:eastAsia="Times New Roman" w:hAnsi="Times New Roman" w:cs="Times New Roman"/>
          <w:sz w:val="24"/>
          <w:szCs w:val="24"/>
        </w:rPr>
        <w:t xml:space="preserve"> et al. 2013) and </w:t>
      </w:r>
      <w:r>
        <w:rPr>
          <w:rFonts w:ascii="Times New Roman" w:eastAsia="Times New Roman" w:hAnsi="Times New Roman" w:cs="Times New Roman"/>
          <w:sz w:val="24"/>
          <w:szCs w:val="24"/>
        </w:rPr>
        <w:t>air dried in the lab to constant mass (Schweitzer, 2005).</w:t>
      </w:r>
      <w:r w:rsidR="00552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calculated as: </w:t>
      </w:r>
      <m:oMath>
        <m:r>
          <m:rPr>
            <m:sty m:val="p"/>
          </m:rPr>
          <w:rPr>
            <w:rFonts w:ascii="Cambria Math" w:hAnsi="Cambria Math"/>
          </w:rPr>
          <w:br/>
        </m:r>
      </m:oMath>
      <m:oMathPara>
        <m:oMathParaPr>
          <m:jc m:val="center"/>
        </m:oMathParaPr>
        <m:oMath>
          <m:r>
            <w:rPr>
              <w:rFonts w:ascii="Cambria Math" w:hAnsi="Cambria Math" w:cs="Times New Roman"/>
              <w:sz w:val="24"/>
              <w:szCs w:val="24"/>
            </w:rPr>
            <m:t xml:space="preserve">Rate </m:t>
          </m:r>
          <m:d>
            <m:dPr>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=-slope=</m:t>
          </m:r>
          <m:func>
            <m:funcPr>
              <m:ctrlPr>
                <w:rPr>
                  <w:rFonts w:ascii="Cambria Math" w:hAnsi="Cambria Math" w:cs="Times New Roman"/>
                  <w:i/>
                  <w:sz w:val="24"/>
                  <w:szCs w:val="24"/>
                </w:rPr>
              </m:ctrlPr>
            </m:funcPr>
            <m:fName>
              <m:r>
                <m:rPr>
                  <m:sty m:val="p"/>
                </m:rPr>
                <w:rPr>
                  <w:rFonts w:ascii="Cambria Math" w:hAnsi="Cambria Math" w:cs="Times New Roman"/>
                  <w:sz w:val="24"/>
                  <w:szCs w:val="24"/>
                </w:rPr>
                <m:t xml:space="preserve">ln </m:t>
              </m:r>
            </m:fName>
            <m:e>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percent mass remaining</m:t>
                  </m:r>
                </m:num>
                <m:den>
                  <m:r>
                    <w:rPr>
                      <w:rFonts w:ascii="Cambria Math" w:hAnsi="Cambria Math" w:cs="Times New Roman"/>
                      <w:sz w:val="24"/>
                      <w:szCs w:val="24"/>
                    </w:rPr>
                    <m:t>number of days deployed</m:t>
                  </m:r>
                </m:den>
              </m:f>
              <m:r>
                <w:rPr>
                  <w:rFonts w:ascii="Cambria Math" w:hAnsi="Cambria Math" w:cs="Times New Roman"/>
                  <w:sz w:val="24"/>
                  <w:szCs w:val="24"/>
                </w:rPr>
                <m:t>)</m:t>
              </m:r>
            </m:e>
          </m:func>
        </m:oMath>
      </m:oMathPara>
    </w:p>
    <w:p w14:paraId="2B496796" w14:textId="086FA9FE"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1:</w:t>
      </w:r>
      <w:r w:rsidRPr="00D614C5">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rate of decomposition where k is the slope.</w:t>
      </w:r>
    </w:p>
    <w:p w14:paraId="34FE1A7F" w14:textId="1DCBFB0D" w:rsidR="004162F7" w:rsidRPr="00D614C5" w:rsidRDefault="004162F7"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 xml:space="preserve">Soil </w:t>
      </w:r>
      <w:r w:rsidR="004A7A0A">
        <w:rPr>
          <w:rFonts w:ascii="Times New Roman" w:eastAsia="Times New Roman" w:hAnsi="Times New Roman" w:cs="Times New Roman"/>
          <w:iCs/>
          <w:sz w:val="24"/>
          <w:szCs w:val="24"/>
          <w:u w:val="single"/>
        </w:rPr>
        <w:t>Collection and Processing</w:t>
      </w:r>
    </w:p>
    <w:p w14:paraId="134B3841" w14:textId="356AF68B"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Upon each collection of decomposition bags, I also used a thermocouple to measure temperature at three soil depths:  2 cm, 10 cm, </w:t>
      </w:r>
      <w:r w:rsidR="005731F3">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20 cm</w:t>
      </w:r>
      <w:r w:rsidR="000D2F64">
        <w:rPr>
          <w:rFonts w:ascii="Times New Roman" w:eastAsia="Times New Roman" w:hAnsi="Times New Roman" w:cs="Times New Roman"/>
          <w:sz w:val="24"/>
          <w:szCs w:val="24"/>
        </w:rPr>
        <w:t xml:space="preserve">, corresponding </w:t>
      </w:r>
      <w:r>
        <w:rPr>
          <w:rFonts w:ascii="Times New Roman" w:eastAsia="Times New Roman" w:hAnsi="Times New Roman" w:cs="Times New Roman"/>
          <w:sz w:val="24"/>
          <w:szCs w:val="24"/>
        </w:rPr>
        <w:t xml:space="preserve">approximately to the O horizon, the top of the A horizon, and within the A horizon respectively. </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soil core of ~10 cm depth was also collected from each replicate plot </w:t>
      </w:r>
      <w:r w:rsidR="00841FDC">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I collected litter bags.</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Soil cores were stored on ice for return to the laboratory whereupon </w:t>
      </w:r>
      <w:r w:rsidR="005731F3">
        <w:rPr>
          <w:rFonts w:ascii="Times New Roman" w:eastAsia="Times New Roman" w:hAnsi="Times New Roman" w:cs="Times New Roman"/>
          <w:sz w:val="24"/>
          <w:szCs w:val="24"/>
        </w:rPr>
        <w:t xml:space="preserve">the core from </w:t>
      </w:r>
      <w:r>
        <w:rPr>
          <w:rFonts w:ascii="Times New Roman" w:eastAsia="Times New Roman" w:hAnsi="Times New Roman" w:cs="Times New Roman"/>
          <w:sz w:val="24"/>
          <w:szCs w:val="24"/>
        </w:rPr>
        <w:t xml:space="preserve">each </w:t>
      </w:r>
      <w:r w:rsidR="005731F3">
        <w:rPr>
          <w:rFonts w:ascii="Times New Roman" w:eastAsia="Times New Roman" w:hAnsi="Times New Roman" w:cs="Times New Roman"/>
          <w:sz w:val="24"/>
          <w:szCs w:val="24"/>
        </w:rPr>
        <w:t xml:space="preserve">plot </w:t>
      </w:r>
      <w:r>
        <w:rPr>
          <w:rFonts w:ascii="Times New Roman" w:eastAsia="Times New Roman" w:hAnsi="Times New Roman" w:cs="Times New Roman"/>
          <w:sz w:val="24"/>
          <w:szCs w:val="24"/>
        </w:rPr>
        <w:t>was homogenized in a Ziploc bag.  Soils were immediately analyzed for moisture content and percent organic matter</w:t>
      </w:r>
      <w:r w:rsidR="005731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w:t>
      </w:r>
      <w:r w:rsidR="005731F3">
        <w:rPr>
          <w:rFonts w:ascii="Times New Roman" w:eastAsia="Times New Roman" w:hAnsi="Times New Roman" w:cs="Times New Roman"/>
          <w:sz w:val="24"/>
          <w:szCs w:val="24"/>
        </w:rPr>
        <w:t>then</w:t>
      </w:r>
      <w:r>
        <w:rPr>
          <w:rFonts w:ascii="Times New Roman" w:eastAsia="Times New Roman" w:hAnsi="Times New Roman" w:cs="Times New Roman"/>
          <w:sz w:val="24"/>
          <w:szCs w:val="24"/>
        </w:rPr>
        <w:t xml:space="preserve"> frozen for later analysis of ammoni</w:t>
      </w:r>
      <w:r w:rsidR="00841FDC">
        <w:rPr>
          <w:rFonts w:ascii="Times New Roman" w:eastAsia="Times New Roman" w:hAnsi="Times New Roman" w:cs="Times New Roman"/>
          <w:sz w:val="24"/>
          <w:szCs w:val="24"/>
        </w:rPr>
        <w:t>um</w:t>
      </w:r>
      <w:r>
        <w:rPr>
          <w:rFonts w:ascii="Times New Roman" w:eastAsia="Times New Roman" w:hAnsi="Times New Roman" w:cs="Times New Roman"/>
          <w:sz w:val="24"/>
          <w:szCs w:val="24"/>
        </w:rPr>
        <w:t xml:space="preserve">,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227DA7A" w14:textId="52E50E4B" w:rsidR="0063048D" w:rsidRDefault="00841FDC" w:rsidP="00DC3D92">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Homogenized soil </w:t>
      </w:r>
      <w:r w:rsidR="004162F7">
        <w:rPr>
          <w:rFonts w:ascii="Times New Roman" w:eastAsia="Times New Roman" w:hAnsi="Times New Roman" w:cs="Times New Roman"/>
          <w:sz w:val="24"/>
          <w:szCs w:val="24"/>
        </w:rPr>
        <w:t xml:space="preserve">was sieved at 2 mm and a subsample was placed into an </w:t>
      </w:r>
      <w:proofErr w:type="spellStart"/>
      <w:r w:rsidR="004162F7">
        <w:rPr>
          <w:rFonts w:ascii="Times New Roman" w:eastAsia="Times New Roman" w:hAnsi="Times New Roman" w:cs="Times New Roman"/>
          <w:sz w:val="24"/>
          <w:szCs w:val="24"/>
        </w:rPr>
        <w:t>ashed</w:t>
      </w:r>
      <w:proofErr w:type="spellEnd"/>
      <w:r w:rsidR="004162F7">
        <w:rPr>
          <w:rFonts w:ascii="Times New Roman" w:eastAsia="Times New Roman" w:hAnsi="Times New Roman" w:cs="Times New Roman"/>
          <w:sz w:val="24"/>
          <w:szCs w:val="24"/>
        </w:rPr>
        <w:t xml:space="preserve"> aluminum pan and weighed immediately for</w:t>
      </w:r>
      <w:r w:rsidR="009605B3">
        <w:rPr>
          <w:rFonts w:ascii="Times New Roman" w:eastAsia="Times New Roman" w:hAnsi="Times New Roman" w:cs="Times New Roman"/>
          <w:sz w:val="24"/>
          <w:szCs w:val="24"/>
        </w:rPr>
        <w:t xml:space="preserve"> initial</w:t>
      </w:r>
      <w:r w:rsidR="004162F7">
        <w:rPr>
          <w:rFonts w:ascii="Times New Roman" w:eastAsia="Times New Roman" w:hAnsi="Times New Roman" w:cs="Times New Roman"/>
          <w:sz w:val="24"/>
          <w:szCs w:val="24"/>
        </w:rPr>
        <w:t xml:space="preserve"> field mass. </w:t>
      </w:r>
      <w:r>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Pans were then placed in a drying oven at </w:t>
      </w:r>
      <w:r w:rsidR="004162F7" w:rsidRPr="00B02A83">
        <w:rPr>
          <w:rFonts w:ascii="Times New Roman" w:eastAsia="Times New Roman" w:hAnsi="Times New Roman" w:cs="Times New Roman"/>
          <w:sz w:val="24"/>
          <w:szCs w:val="24"/>
        </w:rPr>
        <w:t>60ºC</w:t>
      </w:r>
      <w:r w:rsidR="004162F7">
        <w:rPr>
          <w:rFonts w:ascii="Times New Roman" w:eastAsia="Times New Roman" w:hAnsi="Times New Roman" w:cs="Times New Roman"/>
          <w:sz w:val="24"/>
          <w:szCs w:val="24"/>
        </w:rPr>
        <w:t xml:space="preserve"> until constant mass, cooled to room temperature, and weighed to obtain dry mass (DM).  The difference between </w:t>
      </w:r>
      <w:r w:rsidR="009605B3">
        <w:rPr>
          <w:rFonts w:ascii="Times New Roman" w:eastAsia="Times New Roman" w:hAnsi="Times New Roman" w:cs="Times New Roman"/>
          <w:sz w:val="24"/>
          <w:szCs w:val="24"/>
        </w:rPr>
        <w:t>initial field</w:t>
      </w:r>
      <w:r w:rsidR="004162F7">
        <w:rPr>
          <w:rFonts w:ascii="Times New Roman" w:eastAsia="Times New Roman" w:hAnsi="Times New Roman" w:cs="Times New Roman"/>
          <w:sz w:val="24"/>
          <w:szCs w:val="24"/>
        </w:rPr>
        <w:t xml:space="preserve"> mass and dry mass was used to calculate percent moisture. </w:t>
      </w:r>
    </w:p>
    <w:p w14:paraId="08AB4AEB" w14:textId="4ADA0883" w:rsidR="00623196" w:rsidRPr="00C213DE" w:rsidRDefault="004162F7" w:rsidP="00623196">
      <w:pPr>
        <w:spacing w:after="0" w:line="480" w:lineRule="auto"/>
        <w:ind w:firstLine="720"/>
        <w:contextualSpacing/>
        <w:rPr>
          <w:rFonts w:ascii="Times New Roman" w:eastAsia="Times New Roman" w:hAnsi="Times New Roman" w:cs="Times New Roman"/>
          <w:sz w:val="24"/>
          <w:szCs w:val="24"/>
        </w:rPr>
      </w:pPr>
      <m:oMathPara>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 xml:space="preserve"> </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 field</m:t>
                  </m:r>
                </m:sub>
              </m:sSub>
            </m:den>
          </m:f>
          <m:r>
            <w:rPr>
              <w:rFonts w:ascii="Cambria Math" w:eastAsia="Times New Roman" w:hAnsi="Cambria Math" w:cs="Times New Roman"/>
              <w:sz w:val="24"/>
              <w:szCs w:val="24"/>
            </w:rPr>
            <m:t xml:space="preserve"> x 100</m:t>
          </m:r>
        </m:oMath>
      </m:oMathPara>
    </w:p>
    <w:p w14:paraId="16D04EFC" w14:textId="489B7C82" w:rsidR="00623196" w:rsidRPr="00623196"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2</w:t>
      </w:r>
      <w:r w:rsidRPr="00D614C5">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moisture content in soil samples.</w:t>
      </w:r>
    </w:p>
    <w:p w14:paraId="17566643" w14:textId="0D67175A" w:rsidR="0063048D"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w:t>
      </w:r>
      <w:proofErr w:type="spellStart"/>
      <w:r w:rsidR="002B549F">
        <w:rPr>
          <w:rFonts w:ascii="Times New Roman" w:eastAsia="Times New Roman" w:hAnsi="Times New Roman" w:cs="Times New Roman"/>
          <w:sz w:val="24"/>
          <w:szCs w:val="24"/>
        </w:rPr>
        <w:t>ashed</w:t>
      </w:r>
      <w:proofErr w:type="spellEnd"/>
      <w:r w:rsidR="002B5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xml:space="preserve">, samples were cooled to room temperature, rehydrated with Milli-Q water to rehydrate clays and colloids containing water molecules, and then placed again into a drying oven until constant mass. </w:t>
      </w:r>
      <w:r w:rsidR="00841FD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Pans were cooled to room temperature and reweighed to obtain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the difference between dry mass and </w:t>
      </w:r>
      <w:proofErr w:type="spellStart"/>
      <w:r>
        <w:rPr>
          <w:rFonts w:ascii="Times New Roman" w:eastAsia="Times New Roman" w:hAnsi="Times New Roman" w:cs="Times New Roman"/>
          <w:sz w:val="24"/>
          <w:szCs w:val="24"/>
        </w:rPr>
        <w:t>ash</w:t>
      </w:r>
      <w:r w:rsidR="00D87A2C">
        <w:rPr>
          <w:rFonts w:ascii="Times New Roman" w:eastAsia="Times New Roman" w:hAnsi="Times New Roman" w:cs="Times New Roman"/>
          <w:sz w:val="24"/>
          <w:szCs w:val="24"/>
        </w:rPr>
        <w:t>ed</w:t>
      </w:r>
      <w:proofErr w:type="spellEnd"/>
      <w:r>
        <w:rPr>
          <w:rFonts w:ascii="Times New Roman" w:eastAsia="Times New Roman" w:hAnsi="Times New Roman" w:cs="Times New Roman"/>
          <w:sz w:val="24"/>
          <w:szCs w:val="24"/>
        </w:rPr>
        <w:t xml:space="preserve"> mass </w:t>
      </w:r>
      <w:r w:rsidR="00D87A2C">
        <w:rPr>
          <w:rFonts w:ascii="Times New Roman" w:eastAsia="Times New Roman" w:hAnsi="Times New Roman" w:cs="Times New Roman"/>
          <w:sz w:val="24"/>
          <w:szCs w:val="24"/>
        </w:rPr>
        <w:t xml:space="preserve">(ash free dry mass) was </w:t>
      </w:r>
      <w:r>
        <w:rPr>
          <w:rFonts w:ascii="Times New Roman" w:eastAsia="Times New Roman" w:hAnsi="Times New Roman" w:cs="Times New Roman"/>
          <w:sz w:val="24"/>
          <w:szCs w:val="24"/>
        </w:rPr>
        <w:t>used to calculate percent organic matter.</w:t>
      </w:r>
    </w:p>
    <w:p w14:paraId="07662D46" w14:textId="24F069E9" w:rsidR="004162F7" w:rsidRPr="00C213DE" w:rsidRDefault="004162F7" w:rsidP="0063048D">
      <w:pPr>
        <w:spacing w:after="0" w:line="480" w:lineRule="auto"/>
        <w:contextualSpacing/>
        <w:jc w:val="center"/>
        <w:rPr>
          <w:rFonts w:ascii="Times New Roman" w:eastAsia="Times New Roman" w:hAnsi="Times New Roman" w:cs="Times New Roman"/>
          <w:sz w:val="24"/>
          <w:szCs w:val="24"/>
        </w:rPr>
      </w:pPr>
      <m:oMathPara>
        <m:oMathParaPr>
          <m:jc m:val="center"/>
        </m:oMathParaPr>
        <m:oMath>
          <m:r>
            <w:rPr>
              <w:rFonts w:ascii="Cambria Math" w:eastAsia="Times New Roman" w:hAnsi="Cambria Math" w:cs="Times New Roman"/>
              <w:sz w:val="24"/>
              <w:szCs w:val="24"/>
            </w:rPr>
            <w:lastRenderedPageBreak/>
            <m:t>Percent Organic Matter=</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ash</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dry</m:t>
                  </m:r>
                </m:sub>
              </m:sSub>
            </m:den>
          </m:f>
          <m:r>
            <w:rPr>
              <w:rFonts w:ascii="Cambria Math" w:eastAsia="Times New Roman" w:hAnsi="Cambria Math" w:cs="Times New Roman"/>
              <w:sz w:val="24"/>
              <w:szCs w:val="24"/>
            </w:rPr>
            <m:t xml:space="preserve"> x 100</m:t>
          </m:r>
        </m:oMath>
      </m:oMathPara>
    </w:p>
    <w:p w14:paraId="22313BF2" w14:textId="0FB61F4C" w:rsidR="00623196" w:rsidRPr="00C213DE" w:rsidRDefault="00623196"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w:t>
      </w:r>
      <w:r w:rsidR="00C213DE" w:rsidRPr="00D614C5">
        <w:rPr>
          <w:rFonts w:ascii="Times New Roman" w:eastAsia="Times New Roman" w:hAnsi="Times New Roman" w:cs="Times New Roman"/>
          <w:b/>
          <w:bCs/>
          <w:sz w:val="24"/>
          <w:szCs w:val="24"/>
        </w:rPr>
        <w:t xml:space="preserve"> 3</w:t>
      </w:r>
      <w:r w:rsidRPr="00D614C5">
        <w:rPr>
          <w:rFonts w:ascii="Times New Roman" w:eastAsia="Times New Roman" w:hAnsi="Times New Roman" w:cs="Times New Roman"/>
          <w:b/>
          <w:bCs/>
          <w:sz w:val="24"/>
          <w:szCs w:val="24"/>
        </w:rPr>
        <w:t>:</w:t>
      </w:r>
      <w:r w:rsidRPr="00C213DE">
        <w:rPr>
          <w:rFonts w:ascii="Times New Roman" w:eastAsia="Times New Roman" w:hAnsi="Times New Roman" w:cs="Times New Roman"/>
          <w:sz w:val="24"/>
          <w:szCs w:val="24"/>
        </w:rPr>
        <w:t xml:space="preserve"> </w:t>
      </w:r>
      <w:r w:rsidR="00C213DE">
        <w:rPr>
          <w:rFonts w:ascii="Times New Roman" w:eastAsia="Times New Roman" w:hAnsi="Times New Roman" w:cs="Times New Roman"/>
          <w:sz w:val="24"/>
          <w:szCs w:val="24"/>
        </w:rPr>
        <w:t>The determination of how much organic matter each soil sample contained.</w:t>
      </w:r>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5B37B81F" w14:textId="723DFE5E" w:rsidR="0063048D"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site</w:t>
      </w:r>
      <w:r w:rsidR="00841FDC">
        <w:rPr>
          <w:rFonts w:ascii="Times New Roman" w:eastAsia="Times New Roman" w:hAnsi="Times New Roman" w:cs="Times New Roman"/>
          <w:sz w:val="24"/>
          <w:szCs w:val="24"/>
        </w:rPr>
        <w:t>,</w:t>
      </w:r>
      <w:r w:rsidR="004162F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April 2016.  Net changes in the inorganic N pool were calculated as</w:t>
      </w:r>
      <w:r w:rsidR="0063048D">
        <w:rPr>
          <w:rFonts w:ascii="Times New Roman" w:eastAsia="Times New Roman" w:hAnsi="Times New Roman" w:cs="Times New Roman"/>
          <w:sz w:val="24"/>
          <w:szCs w:val="24"/>
        </w:rPr>
        <w:t>:</w:t>
      </w:r>
    </w:p>
    <w:p w14:paraId="62D20853" w14:textId="2E964CF8" w:rsidR="00623196" w:rsidRPr="00C213DE" w:rsidRDefault="009F44CA" w:rsidP="00D614C5">
      <w:pPr>
        <w:spacing w:after="0" w:line="480" w:lineRule="auto"/>
        <w:ind w:firstLine="720"/>
        <w:contextualSpacing/>
        <w:jc w:val="center"/>
        <w:rPr>
          <w:rFonts w:ascii="Times New Roman" w:eastAsia="Times New Roman" w:hAnsi="Times New Roman" w:cs="Times New Roman"/>
          <w:sz w:val="24"/>
          <w:szCs w:val="24"/>
        </w:rPr>
      </w:pPr>
      <m:oMathPara>
        <m:oMathParaPr>
          <m:jc m:val="center"/>
        </m:oMathParaPr>
        <m:oMath>
          <m:r>
            <w:rPr>
              <w:rFonts w:ascii="Cambria Math" w:hAnsi="Cambria Math" w:cs="Times New Roman"/>
              <w:sz w:val="24"/>
              <w:szCs w:val="24"/>
            </w:rPr>
            <m:t>Net changes in inorganic N=</m:t>
          </m:r>
          <m:f>
            <m:fPr>
              <m:ctrlPr>
                <w:rPr>
                  <w:rFonts w:ascii="Cambria Math" w:hAnsi="Cambria Math" w:cs="Times New Roman"/>
                  <w:i/>
                  <w:sz w:val="24"/>
                  <w:szCs w:val="24"/>
                </w:rPr>
              </m:ctrlPr>
            </m:fPr>
            <m:num>
              <m:d>
                <m:dPr>
                  <m:ctrlPr>
                    <w:rPr>
                      <w:rFonts w:ascii="Cambria Math" w:hAnsi="Cambria Math" w:cs="Times New Roman"/>
                      <w:i/>
                      <w:sz w:val="24"/>
                      <w:szCs w:val="24"/>
                    </w:rPr>
                  </m:ctrlPr>
                </m:dPr>
                <m:e>
                  <m:r>
                    <w:rPr>
                      <w:rFonts w:ascii="Cambria Math" w:hAnsi="Cambria Math" w:cs="Times New Roman"/>
                      <w:sz w:val="24"/>
                      <w:szCs w:val="24"/>
                    </w:rPr>
                    <m:t>Final Soil N+Resin Bag N-Initial Soil N</m:t>
                  </m:r>
                </m:e>
              </m:d>
            </m:num>
            <m:den>
              <m:r>
                <w:rPr>
                  <w:rFonts w:ascii="Cambria Math" w:hAnsi="Cambria Math" w:cs="Times New Roman"/>
                  <w:sz w:val="24"/>
                  <w:szCs w:val="24"/>
                </w:rPr>
                <m:t>Incubation Time</m:t>
              </m:r>
            </m:den>
          </m:f>
        </m:oMath>
      </m:oMathPara>
    </w:p>
    <w:p w14:paraId="6E2369B5" w14:textId="3615F631" w:rsidR="00C213DE" w:rsidRDefault="00C213DE" w:rsidP="00D614C5">
      <w:pPr>
        <w:spacing w:after="0"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b/>
          <w:bCs/>
          <w:sz w:val="24"/>
          <w:szCs w:val="24"/>
        </w:rPr>
        <w:t>Equation 4:</w:t>
      </w:r>
      <w:r>
        <w:rPr>
          <w:rFonts w:ascii="Times New Roman" w:eastAsia="Times New Roman" w:hAnsi="Times New Roman" w:cs="Times New Roman"/>
          <w:sz w:val="24"/>
          <w:szCs w:val="24"/>
        </w:rPr>
        <w:t xml:space="preserve"> Where N is the combination of ammonium and nitrate.</w:t>
      </w:r>
      <w:r w:rsidR="00FA0104">
        <w:rPr>
          <w:rFonts w:ascii="Times New Roman" w:eastAsia="Times New Roman" w:hAnsi="Times New Roman" w:cs="Times New Roman"/>
          <w:sz w:val="24"/>
          <w:szCs w:val="24"/>
        </w:rPr>
        <w:t xml:space="preserve"> </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Net increase in NH</w:t>
      </w:r>
      <w:r w:rsidR="00FA0104" w:rsidRPr="002C1830">
        <w:rPr>
          <w:rFonts w:ascii="Times New Roman" w:eastAsia="Times New Roman" w:hAnsi="Times New Roman" w:cs="Times New Roman"/>
          <w:sz w:val="24"/>
          <w:szCs w:val="24"/>
          <w:vertAlign w:val="subscript"/>
        </w:rPr>
        <w:t>4</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mineralization, </w:t>
      </w:r>
      <w:r w:rsidR="0039178B">
        <w:rPr>
          <w:rFonts w:ascii="Times New Roman" w:eastAsia="Times New Roman" w:hAnsi="Times New Roman" w:cs="Times New Roman"/>
          <w:sz w:val="24"/>
          <w:szCs w:val="24"/>
        </w:rPr>
        <w:t>n</w:t>
      </w:r>
      <w:r w:rsidR="00FA0104">
        <w:rPr>
          <w:rFonts w:ascii="Times New Roman" w:eastAsia="Times New Roman" w:hAnsi="Times New Roman" w:cs="Times New Roman"/>
          <w:sz w:val="24"/>
          <w:szCs w:val="24"/>
        </w:rPr>
        <w:t>et increase</w:t>
      </w:r>
      <w:r w:rsidR="0039178B">
        <w:rPr>
          <w:rFonts w:ascii="Times New Roman" w:eastAsia="Times New Roman" w:hAnsi="Times New Roman" w:cs="Times New Roman"/>
          <w:sz w:val="24"/>
          <w:szCs w:val="24"/>
        </w:rPr>
        <w:t xml:space="preserve"> </w:t>
      </w:r>
      <w:r w:rsidR="00FA0104">
        <w:rPr>
          <w:rFonts w:ascii="Times New Roman" w:eastAsia="Times New Roman" w:hAnsi="Times New Roman" w:cs="Times New Roman"/>
          <w:sz w:val="24"/>
          <w:szCs w:val="24"/>
        </w:rPr>
        <w:t>in NO</w:t>
      </w:r>
      <w:r w:rsidR="00FA0104" w:rsidRPr="002C1830">
        <w:rPr>
          <w:rFonts w:ascii="Times New Roman" w:eastAsia="Times New Roman" w:hAnsi="Times New Roman" w:cs="Times New Roman"/>
          <w:sz w:val="24"/>
          <w:szCs w:val="24"/>
          <w:vertAlign w:val="subscript"/>
        </w:rPr>
        <w:t>3</w:t>
      </w:r>
      <w:r w:rsidR="00FA0104" w:rsidRPr="002C1830">
        <w:rPr>
          <w:rFonts w:ascii="Times New Roman" w:eastAsia="Times New Roman" w:hAnsi="Times New Roman" w:cs="Times New Roman"/>
          <w:sz w:val="24"/>
          <w:szCs w:val="24"/>
          <w:vertAlign w:val="superscript"/>
        </w:rPr>
        <w:t>-</w:t>
      </w:r>
      <w:r w:rsidR="00FA0104">
        <w:rPr>
          <w:rFonts w:ascii="Times New Roman" w:eastAsia="Times New Roman" w:hAnsi="Times New Roman" w:cs="Times New Roman"/>
          <w:sz w:val="24"/>
          <w:szCs w:val="24"/>
        </w:rPr>
        <w:t xml:space="preserve">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net nitrification, and net decrease in either ion indicate</w:t>
      </w:r>
      <w:r w:rsidR="0039178B">
        <w:rPr>
          <w:rFonts w:ascii="Times New Roman" w:eastAsia="Times New Roman" w:hAnsi="Times New Roman" w:cs="Times New Roman"/>
          <w:sz w:val="24"/>
          <w:szCs w:val="24"/>
        </w:rPr>
        <w:t>s</w:t>
      </w:r>
      <w:r w:rsidR="00FA0104">
        <w:rPr>
          <w:rFonts w:ascii="Times New Roman" w:eastAsia="Times New Roman" w:hAnsi="Times New Roman" w:cs="Times New Roman"/>
          <w:sz w:val="24"/>
          <w:szCs w:val="24"/>
        </w:rPr>
        <w:t xml:space="preserve"> immobilization of that ion (Griffin and Turner, 2012).</w:t>
      </w:r>
    </w:p>
    <w:p w14:paraId="6079B8B5" w14:textId="71289112" w:rsidR="004A7A0A" w:rsidRDefault="004A7A0A" w:rsidP="00D614C5">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(Keeney and Nelson 1987) was used to extract inorganic nitrogen from each soil sample.  Five grams of air-dried soil were added to 37.5 mL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glass fiber filter and stored in the freezer until analysis.</w:t>
      </w:r>
    </w:p>
    <w:p w14:paraId="3C524FEF" w14:textId="3CD148FC" w:rsidR="004A7A0A" w:rsidRDefault="004A7A0A" w:rsidP="004A7A0A">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Bray P1 method was used to extract phosphorus from each soil sample (Bray and Kurtz 1945).  One gram of </w:t>
      </w:r>
      <w:proofErr w:type="gramStart"/>
      <w:r>
        <w:rPr>
          <w:rFonts w:ascii="Times New Roman" w:eastAsia="Times New Roman" w:hAnsi="Times New Roman" w:cs="Times New Roman"/>
          <w:sz w:val="24"/>
          <w:szCs w:val="24"/>
        </w:rPr>
        <w:t>air dried</w:t>
      </w:r>
      <w:proofErr w:type="gramEnd"/>
      <w:r>
        <w:rPr>
          <w:rFonts w:ascii="Times New Roman" w:eastAsia="Times New Roman" w:hAnsi="Times New Roman" w:cs="Times New Roman"/>
          <w:sz w:val="24"/>
          <w:szCs w:val="24"/>
        </w:rPr>
        <w:t xml:space="preserve"> soil was added to 10 mL of the Bray P1 extractant solution </w:t>
      </w:r>
      <w:r>
        <w:rPr>
          <w:rFonts w:ascii="Times New Roman" w:eastAsia="Times New Roman" w:hAnsi="Times New Roman" w:cs="Times New Roman"/>
          <w:sz w:val="24"/>
          <w:szCs w:val="24"/>
        </w:rPr>
        <w:lastRenderedPageBreak/>
        <w:t xml:space="preserve">(30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shaken at 100 rpm for 15 minutes on a shaking table and then centrifuged at 10,000 g.  The sample was then filtered with a syringe through a 1.0 µm glass fiber filter and stored in the freezer until analysis.  </w:t>
      </w:r>
    </w:p>
    <w:p w14:paraId="38604971" w14:textId="11F575EE" w:rsidR="004162F7" w:rsidRPr="00D614C5" w:rsidRDefault="00FB23F1" w:rsidP="004162F7">
      <w:pPr>
        <w:spacing w:after="0" w:line="480" w:lineRule="auto"/>
        <w:contextualSpacing/>
        <w:rPr>
          <w:rFonts w:ascii="Times New Roman" w:eastAsia="Times New Roman" w:hAnsi="Times New Roman" w:cs="Times New Roman"/>
          <w:iCs/>
          <w:sz w:val="24"/>
          <w:szCs w:val="24"/>
          <w:u w:val="single"/>
        </w:rPr>
      </w:pPr>
      <w:r w:rsidRPr="00D614C5">
        <w:rPr>
          <w:rFonts w:ascii="Times New Roman" w:eastAsia="Times New Roman" w:hAnsi="Times New Roman" w:cs="Times New Roman"/>
          <w:iCs/>
          <w:sz w:val="24"/>
          <w:szCs w:val="24"/>
          <w:u w:val="single"/>
        </w:rPr>
        <w:t>Chemi</w:t>
      </w:r>
      <w:r w:rsidR="003E7416">
        <w:rPr>
          <w:rFonts w:ascii="Times New Roman" w:eastAsia="Times New Roman" w:hAnsi="Times New Roman" w:cs="Times New Roman"/>
          <w:iCs/>
          <w:sz w:val="24"/>
          <w:szCs w:val="24"/>
          <w:u w:val="single"/>
        </w:rPr>
        <w:t>cal</w:t>
      </w:r>
      <w:r w:rsidRPr="00D614C5">
        <w:rPr>
          <w:rFonts w:ascii="Times New Roman" w:eastAsia="Times New Roman" w:hAnsi="Times New Roman" w:cs="Times New Roman"/>
          <w:iCs/>
          <w:sz w:val="24"/>
          <w:szCs w:val="24"/>
          <w:u w:val="single"/>
        </w:rPr>
        <w:t xml:space="preserve"> </w:t>
      </w:r>
      <w:r w:rsidR="00D87A2C">
        <w:rPr>
          <w:rFonts w:ascii="Times New Roman" w:eastAsia="Times New Roman" w:hAnsi="Times New Roman" w:cs="Times New Roman"/>
          <w:iCs/>
          <w:sz w:val="24"/>
          <w:szCs w:val="24"/>
          <w:u w:val="single"/>
        </w:rPr>
        <w:t>A</w:t>
      </w:r>
      <w:r w:rsidR="00D87A2C" w:rsidRPr="00D614C5">
        <w:rPr>
          <w:rFonts w:ascii="Times New Roman" w:eastAsia="Times New Roman" w:hAnsi="Times New Roman" w:cs="Times New Roman"/>
          <w:iCs/>
          <w:sz w:val="24"/>
          <w:szCs w:val="24"/>
          <w:u w:val="single"/>
        </w:rPr>
        <w:t>nalyses</w:t>
      </w:r>
      <w:r w:rsidR="00D87A2C">
        <w:rPr>
          <w:rFonts w:ascii="Times New Roman" w:eastAsia="Times New Roman" w:hAnsi="Times New Roman" w:cs="Times New Roman"/>
          <w:iCs/>
          <w:sz w:val="24"/>
          <w:szCs w:val="24"/>
          <w:u w:val="single"/>
        </w:rPr>
        <w:t xml:space="preserve"> </w:t>
      </w:r>
      <w:r w:rsidR="003E7416">
        <w:rPr>
          <w:rFonts w:ascii="Times New Roman" w:eastAsia="Times New Roman" w:hAnsi="Times New Roman" w:cs="Times New Roman"/>
          <w:iCs/>
          <w:sz w:val="24"/>
          <w:szCs w:val="24"/>
          <w:u w:val="single"/>
        </w:rPr>
        <w:t xml:space="preserve">for </w:t>
      </w:r>
      <w:r w:rsidR="00D87A2C">
        <w:rPr>
          <w:rFonts w:ascii="Times New Roman" w:eastAsia="Times New Roman" w:hAnsi="Times New Roman" w:cs="Times New Roman"/>
          <w:iCs/>
          <w:sz w:val="24"/>
          <w:szCs w:val="24"/>
          <w:u w:val="single"/>
        </w:rPr>
        <w:t xml:space="preserve">Throughfall </w:t>
      </w:r>
      <w:r w:rsidR="003E7416">
        <w:rPr>
          <w:rFonts w:ascii="Times New Roman" w:eastAsia="Times New Roman" w:hAnsi="Times New Roman" w:cs="Times New Roman"/>
          <w:iCs/>
          <w:sz w:val="24"/>
          <w:szCs w:val="24"/>
          <w:u w:val="single"/>
        </w:rPr>
        <w:t xml:space="preserve">and </w:t>
      </w:r>
      <w:r w:rsidR="00D87A2C">
        <w:rPr>
          <w:rFonts w:ascii="Times New Roman" w:eastAsia="Times New Roman" w:hAnsi="Times New Roman" w:cs="Times New Roman"/>
          <w:iCs/>
          <w:sz w:val="24"/>
          <w:szCs w:val="24"/>
          <w:u w:val="single"/>
        </w:rPr>
        <w:t>Soil</w:t>
      </w:r>
    </w:p>
    <w:p w14:paraId="6E81A498" w14:textId="7FC0FA77" w:rsidR="00ED685B"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method (</w:t>
      </w:r>
      <w:r w:rsidR="003E7416">
        <w:rPr>
          <w:rFonts w:ascii="Times New Roman" w:eastAsia="Times New Roman" w:hAnsi="Times New Roman" w:cs="Times New Roman"/>
          <w:sz w:val="24"/>
          <w:szCs w:val="24"/>
        </w:rPr>
        <w:t>U.S. Environmental Protection Agency (EPA) 1993</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w:t>
      </w:r>
      <w:r w:rsidR="003E7416">
        <w:rPr>
          <w:rFonts w:ascii="Times New Roman" w:eastAsia="Times New Roman" w:hAnsi="Times New Roman" w:cs="Times New Roman"/>
          <w:sz w:val="24"/>
          <w:szCs w:val="24"/>
        </w:rPr>
        <w:t>Solórzano, 1969</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DA66B0" w:rsidRPr="0039178B">
        <w:rPr>
          <w:rFonts w:ascii="Times New Roman" w:eastAsia="Times New Roman" w:hAnsi="Times New Roman" w:cs="Times New Roman"/>
          <w:iCs/>
          <w:sz w:val="24"/>
          <w:szCs w:val="24"/>
        </w:rPr>
        <w:t xml:space="preserve">  </w:t>
      </w:r>
      <w:r>
        <w:rPr>
          <w:rFonts w:ascii="Times New Roman" w:eastAsia="Times New Roman" w:hAnsi="Times New Roman" w:cs="Times New Roman"/>
          <w:sz w:val="24"/>
          <w:szCs w:val="24"/>
        </w:rPr>
        <w:t xml:space="preserve">Samples were analyzed for </w:t>
      </w:r>
      <w:r w:rsidR="007D2BFD">
        <w:rPr>
          <w:rFonts w:ascii="Times New Roman" w:eastAsia="Times New Roman" w:hAnsi="Times New Roman" w:cs="Times New Roman"/>
          <w:sz w:val="24"/>
          <w:szCs w:val="24"/>
        </w:rPr>
        <w:t>PO</w:t>
      </w:r>
      <w:r w:rsidR="007D2BFD" w:rsidRPr="00993DB4">
        <w:rPr>
          <w:rFonts w:ascii="Times New Roman" w:eastAsia="Times New Roman" w:hAnsi="Times New Roman" w:cs="Times New Roman"/>
          <w:sz w:val="24"/>
          <w:szCs w:val="24"/>
          <w:vertAlign w:val="subscript"/>
        </w:rPr>
        <w:t>4</w:t>
      </w:r>
      <w:r w:rsidR="007D2BFD" w:rsidRPr="00993DB4">
        <w:rPr>
          <w:rFonts w:ascii="Times New Roman" w:eastAsia="Times New Roman" w:hAnsi="Times New Roman" w:cs="Times New Roman"/>
          <w:sz w:val="24"/>
          <w:szCs w:val="24"/>
          <w:vertAlign w:val="superscript"/>
        </w:rPr>
        <w:t>3</w:t>
      </w:r>
      <w:r w:rsidR="007D2BFD" w:rsidRPr="007D2BFD">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r w:rsidR="0039178B">
        <w:rPr>
          <w:rFonts w:ascii="Times New Roman" w:eastAsia="Times New Roman" w:hAnsi="Times New Roman" w:cs="Times New Roman"/>
          <w:sz w:val="24"/>
          <w:szCs w:val="24"/>
        </w:rPr>
        <w:t xml:space="preserve"> </w:t>
      </w:r>
      <w:r w:rsidR="00ED685B">
        <w:rPr>
          <w:rFonts w:ascii="Times New Roman" w:eastAsia="Times New Roman" w:hAnsi="Times New Roman" w:cs="Times New Roman"/>
          <w:sz w:val="24"/>
          <w:szCs w:val="24"/>
        </w:rPr>
        <w:t xml:space="preserve"> DOC samples were measured using infrared methods  </w:t>
      </w:r>
      <w:r w:rsidR="00ED685B" w:rsidRPr="00ED685B">
        <w:rPr>
          <w:rFonts w:ascii="Times New Roman" w:eastAsia="Times New Roman" w:hAnsi="Times New Roman" w:cs="Times New Roman"/>
          <w:sz w:val="24"/>
          <w:szCs w:val="24"/>
        </w:rPr>
        <w:t>(American Public Health Association (APHA) 1995)</w:t>
      </w:r>
      <w:r w:rsidR="00ED685B">
        <w:rPr>
          <w:rFonts w:ascii="Times New Roman" w:eastAsia="Times New Roman" w:hAnsi="Times New Roman" w:cs="Times New Roman"/>
          <w:sz w:val="24"/>
          <w:szCs w:val="24"/>
        </w:rPr>
        <w:t xml:space="preserve"> after acidifying the samples to a pH of less than 2 to remove inorganic carbon on a total organic carbon analyzer (</w:t>
      </w:r>
      <w:r w:rsidR="00ED685B" w:rsidRPr="00ED685B">
        <w:rPr>
          <w:rFonts w:ascii="Times New Roman" w:eastAsia="Times New Roman" w:hAnsi="Times New Roman" w:cs="Times New Roman"/>
          <w:sz w:val="24"/>
          <w:szCs w:val="24"/>
        </w:rPr>
        <w:t>TOC-L Total Organic Carbon Analyzer, Shimadzu, Kyoto, Japan</w:t>
      </w:r>
      <w:r w:rsidR="00ED685B">
        <w:rPr>
          <w:rFonts w:ascii="Times New Roman" w:eastAsia="Times New Roman" w:hAnsi="Times New Roman" w:cs="Times New Roman"/>
          <w:sz w:val="24"/>
          <w:szCs w:val="24"/>
        </w:rPr>
        <w:t xml:space="preserve">) </w:t>
      </w:r>
    </w:p>
    <w:p w14:paraId="7992B476" w14:textId="77777777" w:rsidR="004162F7" w:rsidRPr="00C213DE" w:rsidRDefault="004162F7" w:rsidP="004162F7">
      <w:pPr>
        <w:spacing w:after="0" w:line="480" w:lineRule="auto"/>
        <w:contextualSpacing/>
        <w:rPr>
          <w:rFonts w:ascii="Times New Roman" w:eastAsia="Times New Roman" w:hAnsi="Times New Roman" w:cs="Times New Roman"/>
          <w:bCs/>
          <w:sz w:val="24"/>
          <w:szCs w:val="24"/>
        </w:rPr>
      </w:pPr>
      <w:r w:rsidRPr="00D614C5">
        <w:rPr>
          <w:rFonts w:ascii="Times New Roman" w:eastAsia="Times New Roman" w:hAnsi="Times New Roman" w:cs="Times New Roman"/>
          <w:bCs/>
          <w:sz w:val="24"/>
          <w:szCs w:val="24"/>
          <w:u w:val="single"/>
        </w:rPr>
        <w:t>Statistical Analysis</w:t>
      </w:r>
    </w:p>
    <w:p w14:paraId="0C2202D0" w14:textId="32CDC890" w:rsidR="004162F7" w:rsidRDefault="004162F7" w:rsidP="005B4BB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was analyzed in R</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version 3.6.</w:t>
      </w:r>
      <w:r w:rsidR="00481569">
        <w:rPr>
          <w:rFonts w:ascii="Times New Roman" w:eastAsia="Times New Roman" w:hAnsi="Times New Roman" w:cs="Times New Roman"/>
          <w:sz w:val="24"/>
          <w:szCs w:val="24"/>
        </w:rPr>
        <w:t>1</w:t>
      </w:r>
      <w:r w:rsidR="005B4BB7">
        <w:rPr>
          <w:rFonts w:ascii="Times New Roman" w:eastAsia="Times New Roman" w:hAnsi="Times New Roman" w:cs="Times New Roman"/>
          <w:sz w:val="24"/>
          <w:szCs w:val="24"/>
        </w:rPr>
        <w:t xml:space="preserve"> (</w:t>
      </w:r>
      <w:r w:rsidR="00481569">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Throughfall </w:t>
      </w:r>
      <w:r w:rsidR="00DA66B0">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 xml:space="preserve">was analyzed using </w:t>
      </w:r>
      <w:r w:rsidR="00335F61">
        <w:rPr>
          <w:rFonts w:ascii="Times New Roman" w:eastAsia="Times New Roman" w:hAnsi="Times New Roman" w:cs="Times New Roman"/>
          <w:sz w:val="24"/>
          <w:szCs w:val="24"/>
        </w:rPr>
        <w:t>(</w:t>
      </w:r>
      <w:r w:rsidR="0008731F">
        <w:rPr>
          <w:rFonts w:ascii="Times New Roman" w:eastAsia="Times New Roman" w:hAnsi="Times New Roman" w:cs="Times New Roman"/>
          <w:sz w:val="24"/>
          <w:szCs w:val="24"/>
        </w:rPr>
        <w:t>R Core Team 2019</w:t>
      </w:r>
      <w:r>
        <w:rPr>
          <w:rFonts w:ascii="Times New Roman" w:eastAsia="Times New Roman" w:hAnsi="Times New Roman" w:cs="Times New Roman"/>
          <w:sz w:val="24"/>
          <w:szCs w:val="24"/>
        </w:rPr>
        <w:t>)</w:t>
      </w:r>
      <w:r w:rsidR="00DA66B0">
        <w:rPr>
          <w:rFonts w:ascii="Times New Roman" w:eastAsia="Times New Roman" w:hAnsi="Times New Roman" w:cs="Times New Roman"/>
          <w:sz w:val="24"/>
          <w:szCs w:val="24"/>
        </w:rPr>
        <w:t xml:space="preserve"> to see how patterns varied by budworm herbivory level and time</w:t>
      </w:r>
      <w:r>
        <w:rPr>
          <w:rFonts w:ascii="Times New Roman" w:eastAsia="Times New Roman" w:hAnsi="Times New Roman" w:cs="Times New Roman"/>
          <w:sz w:val="24"/>
          <w:szCs w:val="24"/>
        </w:rPr>
        <w:t xml:space="preserve">.  Frass and litterfall was compared </w:t>
      </w:r>
      <w:r w:rsidR="00A220B1">
        <w:rPr>
          <w:rFonts w:ascii="Times New Roman" w:eastAsia="Times New Roman" w:hAnsi="Times New Roman" w:cs="Times New Roman"/>
          <w:sz w:val="24"/>
          <w:szCs w:val="24"/>
        </w:rPr>
        <w:t xml:space="preserve">by budworm level and time </w:t>
      </w:r>
      <w:r>
        <w:rPr>
          <w:rFonts w:ascii="Times New Roman" w:eastAsia="Times New Roman" w:hAnsi="Times New Roman" w:cs="Times New Roman"/>
          <w:sz w:val="24"/>
          <w:szCs w:val="24"/>
        </w:rPr>
        <w:t>using a genera</w:t>
      </w:r>
      <w:r w:rsidR="00A220B1">
        <w:rPr>
          <w:rFonts w:ascii="Times New Roman" w:eastAsia="Times New Roman" w:hAnsi="Times New Roman" w:cs="Times New Roman"/>
          <w:sz w:val="24"/>
          <w:szCs w:val="24"/>
        </w:rPr>
        <w:t>lized least squares (GLS) model, and leaf d</w:t>
      </w:r>
      <w:r>
        <w:rPr>
          <w:rFonts w:ascii="Times New Roman" w:eastAsia="Times New Roman" w:hAnsi="Times New Roman" w:cs="Times New Roman"/>
          <w:sz w:val="24"/>
          <w:szCs w:val="24"/>
        </w:rPr>
        <w:t xml:space="preserve">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 xml:space="preserve">a linear model (LM) with leaf type and location as </w:t>
      </w:r>
      <w:r w:rsidR="00A220B1">
        <w:rPr>
          <w:rFonts w:ascii="Times New Roman" w:eastAsia="Times New Roman" w:hAnsi="Times New Roman" w:cs="Times New Roman"/>
          <w:sz w:val="24"/>
          <w:szCs w:val="24"/>
        </w:rPr>
        <w:t xml:space="preserve">interacting </w:t>
      </w:r>
      <w:r>
        <w:rPr>
          <w:rFonts w:ascii="Times New Roman" w:eastAsia="Times New Roman" w:hAnsi="Times New Roman" w:cs="Times New Roman"/>
          <w:sz w:val="24"/>
          <w:szCs w:val="24"/>
        </w:rPr>
        <w:t>factors</w:t>
      </w:r>
      <w:r w:rsidR="00D614C5">
        <w:rPr>
          <w:rFonts w:ascii="Times New Roman" w:eastAsia="Times New Roman" w:hAnsi="Times New Roman" w:cs="Times New Roman"/>
          <w:sz w:val="24"/>
          <w:szCs w:val="24"/>
        </w:rPr>
        <w:t>.</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 used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level (low versus high) influenced percent soil moisture, percent organic matter, temperature, </w:t>
      </w:r>
      <w:r w:rsidR="00A220B1">
        <w:rPr>
          <w:rFonts w:ascii="Times New Roman" w:eastAsia="Times New Roman" w:hAnsi="Times New Roman" w:cs="Times New Roman"/>
          <w:sz w:val="24"/>
          <w:szCs w:val="24"/>
        </w:rPr>
        <w:t>soil nutrients</w:t>
      </w:r>
      <w:r>
        <w:rPr>
          <w:rFonts w:ascii="Times New Roman" w:eastAsia="Times New Roman" w:hAnsi="Times New Roman" w:cs="Times New Roman"/>
          <w:sz w:val="24"/>
          <w:szCs w:val="24"/>
        </w:rPr>
        <w:t>, and net nitrification/mineralization through time.</w:t>
      </w:r>
      <w:r w:rsidR="005B4BB7">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421E56">
        <w:rPr>
          <w:rFonts w:ascii="Times New Roman" w:eastAsia="Times New Roman" w:hAnsi="Times New Roman" w:cs="Times New Roman"/>
          <w:sz w:val="24"/>
          <w:szCs w:val="24"/>
        </w:rPr>
        <w:t xml:space="preserve">LM models were also used to regress decomposition rates of both deciduous and conifers leaf litter </w:t>
      </w:r>
      <w:r w:rsidR="00A220B1">
        <w:rPr>
          <w:rFonts w:ascii="Times New Roman" w:eastAsia="Times New Roman" w:hAnsi="Times New Roman" w:cs="Times New Roman"/>
          <w:sz w:val="24"/>
          <w:szCs w:val="24"/>
        </w:rPr>
        <w:t xml:space="preserve">on </w:t>
      </w:r>
      <w:r w:rsidR="00421E56">
        <w:rPr>
          <w:rFonts w:ascii="Times New Roman" w:eastAsia="Times New Roman" w:hAnsi="Times New Roman" w:cs="Times New Roman"/>
          <w:sz w:val="24"/>
          <w:szCs w:val="24"/>
        </w:rPr>
        <w:t xml:space="preserve">total N </w:t>
      </w:r>
      <w:r w:rsidR="00A220B1">
        <w:rPr>
          <w:rFonts w:ascii="Times New Roman" w:eastAsia="Times New Roman" w:hAnsi="Times New Roman" w:cs="Times New Roman"/>
          <w:sz w:val="24"/>
          <w:szCs w:val="24"/>
        </w:rPr>
        <w:t xml:space="preserve">in throughfall </w:t>
      </w:r>
      <w:r w:rsidR="00421E56">
        <w:rPr>
          <w:rFonts w:ascii="Times New Roman" w:eastAsia="Times New Roman" w:hAnsi="Times New Roman" w:cs="Times New Roman"/>
          <w:sz w:val="24"/>
          <w:szCs w:val="24"/>
        </w:rPr>
        <w:t>and total water</w:t>
      </w:r>
      <w:r w:rsidR="00A220B1">
        <w:rPr>
          <w:rFonts w:ascii="Times New Roman" w:eastAsia="Times New Roman" w:hAnsi="Times New Roman" w:cs="Times New Roman"/>
          <w:sz w:val="24"/>
          <w:szCs w:val="24"/>
        </w:rPr>
        <w:t xml:space="preserve"> falling at each plot</w:t>
      </w:r>
      <w:r w:rsidR="00421E5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To optimize </w:t>
      </w:r>
      <w:r w:rsidR="00F53E32">
        <w:rPr>
          <w:rFonts w:ascii="Times New Roman" w:eastAsia="Times New Roman" w:hAnsi="Times New Roman" w:cs="Times New Roman"/>
          <w:sz w:val="24"/>
          <w:szCs w:val="24"/>
        </w:rPr>
        <w:t xml:space="preserve">models, I </w:t>
      </w:r>
      <w:r w:rsidR="00F53E32">
        <w:rPr>
          <w:rFonts w:ascii="Times New Roman" w:eastAsia="Times New Roman" w:hAnsi="Times New Roman" w:cs="Times New Roman"/>
          <w:sz w:val="24"/>
          <w:szCs w:val="24"/>
        </w:rPr>
        <w:lastRenderedPageBreak/>
        <w:t xml:space="preserve">compared </w:t>
      </w:r>
      <w:r w:rsidR="005B4BB7">
        <w:rPr>
          <w:rFonts w:ascii="Times New Roman" w:eastAsia="Times New Roman" w:hAnsi="Times New Roman" w:cs="Times New Roman"/>
          <w:sz w:val="24"/>
          <w:szCs w:val="24"/>
        </w:rPr>
        <w:t xml:space="preserve">alternate model structures </w:t>
      </w:r>
      <w:r w:rsidR="00F53E32">
        <w:rPr>
          <w:rFonts w:ascii="Times New Roman" w:eastAsia="Times New Roman" w:hAnsi="Times New Roman" w:cs="Times New Roman"/>
          <w:sz w:val="24"/>
          <w:szCs w:val="24"/>
        </w:rPr>
        <w:t xml:space="preserve">with an interaction between impact factors and sample event and </w:t>
      </w:r>
      <w:r w:rsidR="005B4BB7">
        <w:rPr>
          <w:rFonts w:ascii="Times New Roman" w:eastAsia="Times New Roman" w:hAnsi="Times New Roman" w:cs="Times New Roman"/>
          <w:sz w:val="24"/>
          <w:szCs w:val="24"/>
        </w:rPr>
        <w:t xml:space="preserve">models </w:t>
      </w:r>
      <w:r w:rsidR="00F53E32">
        <w:rPr>
          <w:rFonts w:ascii="Times New Roman" w:eastAsia="Times New Roman" w:hAnsi="Times New Roman" w:cs="Times New Roman"/>
          <w:sz w:val="24"/>
          <w:szCs w:val="24"/>
        </w:rPr>
        <w:t>with a nested design</w:t>
      </w:r>
      <w:r w:rsidR="005B4BB7">
        <w:rPr>
          <w:rFonts w:ascii="Times New Roman" w:eastAsia="Times New Roman" w:hAnsi="Times New Roman" w:cs="Times New Roman"/>
          <w:sz w:val="24"/>
          <w:szCs w:val="24"/>
        </w:rPr>
        <w:t xml:space="preserve"> (</w:t>
      </w:r>
      <w:proofErr w:type="spellStart"/>
      <w:r w:rsidR="005B4BB7">
        <w:rPr>
          <w:rFonts w:ascii="Times New Roman" w:eastAsia="Times New Roman" w:hAnsi="Times New Roman" w:cs="Times New Roman"/>
          <w:sz w:val="24"/>
          <w:szCs w:val="24"/>
        </w:rPr>
        <w:t>Zuur</w:t>
      </w:r>
      <w:proofErr w:type="spellEnd"/>
      <w:r w:rsidR="003E7416">
        <w:rPr>
          <w:rFonts w:ascii="Times New Roman" w:eastAsia="Times New Roman" w:hAnsi="Times New Roman" w:cs="Times New Roman"/>
          <w:sz w:val="24"/>
          <w:szCs w:val="24"/>
        </w:rPr>
        <w:t xml:space="preserve"> et al. 2009</w:t>
      </w:r>
      <w:r w:rsidR="005B4BB7">
        <w:rPr>
          <w:rFonts w:ascii="Times New Roman" w:eastAsia="Times New Roman" w:hAnsi="Times New Roman" w:cs="Times New Roman"/>
          <w:sz w:val="24"/>
          <w:szCs w:val="24"/>
        </w:rPr>
        <w:t>)</w:t>
      </w:r>
      <w:r w:rsidR="00F53E32">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 Additional models were constructed with weighted variances to </w:t>
      </w:r>
      <w:r w:rsidR="00A220B1">
        <w:rPr>
          <w:rFonts w:ascii="Times New Roman" w:eastAsia="Times New Roman" w:hAnsi="Times New Roman" w:cs="Times New Roman"/>
          <w:sz w:val="24"/>
          <w:szCs w:val="24"/>
        </w:rPr>
        <w:t xml:space="preserve">improve model </w:t>
      </w:r>
      <w:r w:rsidR="005B4BB7">
        <w:rPr>
          <w:rFonts w:ascii="Times New Roman" w:eastAsia="Times New Roman" w:hAnsi="Times New Roman" w:cs="Times New Roman"/>
          <w:sz w:val="24"/>
          <w:szCs w:val="24"/>
        </w:rPr>
        <w:t>residual</w:t>
      </w:r>
      <w:r w:rsidR="00A220B1">
        <w:rPr>
          <w:rFonts w:ascii="Times New Roman" w:eastAsia="Times New Roman" w:hAnsi="Times New Roman" w:cs="Times New Roman"/>
          <w:sz w:val="24"/>
          <w:szCs w:val="24"/>
        </w:rPr>
        <w:t>s</w:t>
      </w:r>
      <w:r w:rsidR="005B4BB7">
        <w:rPr>
          <w:rFonts w:ascii="Times New Roman" w:eastAsia="Times New Roman" w:hAnsi="Times New Roman" w:cs="Times New Roman"/>
          <w:sz w:val="24"/>
          <w:szCs w:val="24"/>
        </w:rPr>
        <w:t xml:space="preserve">. </w:t>
      </w:r>
      <w:r w:rsidR="00A220B1">
        <w:rPr>
          <w:rFonts w:ascii="Times New Roman" w:eastAsia="Times New Roman" w:hAnsi="Times New Roman" w:cs="Times New Roman"/>
          <w:sz w:val="24"/>
          <w:szCs w:val="24"/>
        </w:rPr>
        <w:t xml:space="preserve"> </w:t>
      </w:r>
      <w:r w:rsidR="005B4BB7">
        <w:rPr>
          <w:rFonts w:ascii="Times New Roman" w:eastAsia="Times New Roman" w:hAnsi="Times New Roman" w:cs="Times New Roman"/>
          <w:sz w:val="24"/>
          <w:szCs w:val="24"/>
        </w:rPr>
        <w:t xml:space="preserve">Models were compared using the </w:t>
      </w:r>
      <w:proofErr w:type="spellStart"/>
      <w:r w:rsidR="005B4BB7">
        <w:rPr>
          <w:rFonts w:ascii="Times New Roman" w:eastAsia="Times New Roman" w:hAnsi="Times New Roman" w:cs="Times New Roman"/>
          <w:sz w:val="24"/>
          <w:szCs w:val="24"/>
        </w:rPr>
        <w:t>anova</w:t>
      </w:r>
      <w:proofErr w:type="spellEnd"/>
      <w:r w:rsidR="005B4BB7">
        <w:rPr>
          <w:rFonts w:ascii="Times New Roman" w:eastAsia="Times New Roman" w:hAnsi="Times New Roman" w:cs="Times New Roman"/>
          <w:sz w:val="24"/>
          <w:szCs w:val="24"/>
        </w:rPr>
        <w:t xml:space="preserve"> command in R and the model with the lowest AIC score was selected.  To evaluate the assumptions of the model, </w:t>
      </w:r>
      <w:r w:rsidR="00F53E32">
        <w:rPr>
          <w:rFonts w:ascii="Times New Roman" w:eastAsia="Times New Roman" w:hAnsi="Times New Roman" w:cs="Times New Roman"/>
          <w:sz w:val="24"/>
          <w:szCs w:val="24"/>
        </w:rPr>
        <w:t xml:space="preserve">I plotted the residuals using a Q-Q Normal Plot and normalized when applicable. </w:t>
      </w:r>
      <w:r w:rsidR="005B4BB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was used as a post hoc test </w:t>
      </w:r>
      <w:bookmarkStart w:id="58" w:name="_Hlk24272010"/>
      <w:r>
        <w:rPr>
          <w:rFonts w:ascii="Times New Roman" w:eastAsia="Times New Roman" w:hAnsi="Times New Roman" w:cs="Times New Roman"/>
          <w:sz w:val="24"/>
          <w:szCs w:val="24"/>
        </w:rPr>
        <w:t>to determine which sample events differed significantly.</w:t>
      </w:r>
      <w:bookmarkEnd w:id="58"/>
      <w:r>
        <w:rPr>
          <w:rFonts w:ascii="Times New Roman" w:eastAsia="Times New Roman" w:hAnsi="Times New Roman" w:cs="Times New Roman"/>
          <w:sz w:val="24"/>
          <w:szCs w:val="24"/>
        </w:rPr>
        <w:t xml:space="preserve">  All statistical tests </w:t>
      </w:r>
      <w:r w:rsidR="005B4BB7">
        <w:rPr>
          <w:rFonts w:ascii="Times New Roman" w:eastAsia="Times New Roman" w:hAnsi="Times New Roman" w:cs="Times New Roman"/>
          <w:sz w:val="24"/>
          <w:szCs w:val="24"/>
        </w:rPr>
        <w:t xml:space="preserve">were evaluated against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III</w:t>
      </w:r>
    </w:p>
    <w:p w14:paraId="3DA580EF" w14:textId="3FA6C86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RESULTS</w:t>
      </w:r>
    </w:p>
    <w:p w14:paraId="091F67A5" w14:textId="2A64915D" w:rsidR="00D72EB8" w:rsidRDefault="009356E2" w:rsidP="006463F6">
      <w:pPr>
        <w:spacing w:line="480" w:lineRule="auto"/>
        <w:contextualSpacing/>
        <w:rPr>
          <w:rFonts w:ascii="Times New Roman" w:eastAsia="Times New Roman" w:hAnsi="Times New Roman" w:cs="Times New Roman"/>
          <w:sz w:val="24"/>
          <w:szCs w:val="24"/>
        </w:rPr>
      </w:pPr>
      <w:r w:rsidRPr="00D614C5">
        <w:rPr>
          <w:rFonts w:ascii="Times New Roman" w:eastAsia="Times New Roman" w:hAnsi="Times New Roman" w:cs="Times New Roman"/>
          <w:sz w:val="24"/>
          <w:szCs w:val="24"/>
          <w:u w:val="single"/>
        </w:rPr>
        <w:t>Throughfall</w:t>
      </w:r>
      <w:r w:rsidR="00540744" w:rsidRPr="00D614C5">
        <w:rPr>
          <w:rFonts w:ascii="Times New Roman" w:eastAsia="Times New Roman" w:hAnsi="Times New Roman" w:cs="Times New Roman"/>
          <w:sz w:val="24"/>
          <w:szCs w:val="24"/>
          <w:u w:val="single"/>
        </w:rPr>
        <w:t xml:space="preserve"> Chemistry</w:t>
      </w:r>
    </w:p>
    <w:p w14:paraId="7669DFB1" w14:textId="57236E10" w:rsidR="00B13FC2" w:rsidRDefault="00B13FC2"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05424F5B" wp14:editId="793C5755">
            <wp:extent cx="5943600" cy="5486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F_N.tiff"/>
                    <pic:cNvPicPr/>
                  </pic:nvPicPr>
                  <pic:blipFill>
                    <a:blip r:embed="rId19"/>
                    <a:stretch>
                      <a:fillRect/>
                    </a:stretch>
                  </pic:blipFill>
                  <pic:spPr>
                    <a:xfrm>
                      <a:off x="0" y="0"/>
                      <a:ext cx="5943600" cy="5486400"/>
                    </a:xfrm>
                    <a:prstGeom prst="rect">
                      <a:avLst/>
                    </a:prstGeom>
                  </pic:spPr>
                </pic:pic>
              </a:graphicData>
            </a:graphic>
          </wp:inline>
        </w:drawing>
      </w:r>
    </w:p>
    <w:p w14:paraId="27AD26C8" w14:textId="1B96A6DA" w:rsidR="00422551" w:rsidRDefault="00422551">
      <w:pPr>
        <w:spacing w:line="240" w:lineRule="auto"/>
        <w:contextualSpacing/>
        <w:jc w:val="both"/>
        <w:rPr>
          <w:ins w:id="59" w:author="Neziri Izak - OHS" w:date="2020-07-26T13:53:00Z"/>
          <w:rFonts w:ascii="Times New Roman" w:eastAsia="Times New Roman" w:hAnsi="Times New Roman" w:cs="Times New Roman"/>
          <w:sz w:val="24"/>
          <w:szCs w:val="24"/>
        </w:rPr>
        <w:pPrChange w:id="60" w:author="Julia Bramstedt" w:date="2020-07-29T21:13:00Z">
          <w:pPr>
            <w:spacing w:line="240" w:lineRule="auto"/>
            <w:contextualSpacing/>
          </w:pPr>
        </w:pPrChange>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 xml:space="preserve">2: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D8BABC5" w14:textId="77777777" w:rsidR="004D3C6E" w:rsidRDefault="004D3C6E" w:rsidP="002415B8">
      <w:pPr>
        <w:spacing w:line="240" w:lineRule="auto"/>
        <w:contextualSpacing/>
        <w:rPr>
          <w:rFonts w:ascii="Times New Roman" w:eastAsia="Times New Roman" w:hAnsi="Times New Roman" w:cs="Times New Roman"/>
          <w:sz w:val="24"/>
          <w:szCs w:val="24"/>
        </w:rPr>
      </w:pPr>
    </w:p>
    <w:p w14:paraId="7F71467E" w14:textId="33F4D868"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D91838">
        <w:rPr>
          <w:rFonts w:ascii="Times New Roman" w:eastAsia="Times New Roman" w:hAnsi="Times New Roman" w:cs="Times New Roman"/>
          <w:sz w:val="24"/>
          <w:szCs w:val="24"/>
        </w:rPr>
        <w:t>study</w:t>
      </w:r>
      <w:r w:rsidR="00754A94">
        <w:rPr>
          <w:rFonts w:ascii="Times New Roman" w:hAnsi="Times New Roman" w:cs="Times New Roman" w:hint="eastAsia"/>
          <w:sz w:val="24"/>
          <w:szCs w:val="24"/>
          <w:lang w:eastAsia="ja-JP"/>
        </w:rPr>
        <w:t xml:space="preserve"> (Figure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A</w:t>
      </w:r>
      <w:r w:rsidR="00754A94">
        <w:rPr>
          <w:rFonts w:ascii="Times New Roman" w:hAnsi="Times New Roman" w:cs="Times New Roman" w:hint="eastAsia"/>
          <w:sz w:val="24"/>
          <w:szCs w:val="24"/>
          <w:lang w:eastAsia="ja-JP"/>
        </w:rPr>
        <w:t>)</w:t>
      </w:r>
      <w:r>
        <w:rPr>
          <w:rFonts w:ascii="Times New Roman" w:eastAsia="Times New Roman" w:hAnsi="Times New Roman" w:cs="Times New Roman"/>
          <w:sz w:val="24"/>
          <w:szCs w:val="24"/>
        </w:rPr>
        <w:t xml:space="preserve">. </w:t>
      </w:r>
      <w:r w:rsidR="00DA66B0">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There was a significant interaction (LME, p&lt;0.001) whereby on four dates (11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w:t>
      </w:r>
      <w:r w:rsidR="00D91838">
        <w:rPr>
          <w:rFonts w:ascii="Times New Roman" w:eastAsia="Times New Roman" w:hAnsi="Times New Roman" w:cs="Times New Roman"/>
          <w:sz w:val="24"/>
          <w:szCs w:val="24"/>
        </w:rPr>
        <w:lastRenderedPageBreak/>
        <w:t xml:space="preserve">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01670D" w:rsidRPr="009605B3">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concentration</w:t>
      </w:r>
      <w:r w:rsidR="00D41FC9">
        <w:rPr>
          <w:rFonts w:ascii="Times New Roman" w:eastAsia="Times New Roman" w:hAnsi="Times New Roman" w:cs="Times New Roman"/>
          <w:sz w:val="24"/>
          <w:szCs w:val="24"/>
        </w:rPr>
        <w:t xml:space="preserve"> between high and low budworm sites</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 xml:space="preserve">gure </w:t>
      </w:r>
      <w:r w:rsidR="00DA66B0">
        <w:rPr>
          <w:rFonts w:ascii="Times New Roman" w:hAnsi="Times New Roman" w:cs="Times New Roman"/>
          <w:sz w:val="24"/>
          <w:szCs w:val="24"/>
          <w:lang w:eastAsia="ja-JP"/>
        </w:rPr>
        <w:t>2</w:t>
      </w:r>
      <w:r w:rsidR="00DA66B0">
        <w:rPr>
          <w:rFonts w:ascii="Times New Roman" w:hAnsi="Times New Roman" w:cs="Times New Roman" w:hint="eastAsia"/>
          <w:sz w:val="24"/>
          <w:szCs w:val="24"/>
          <w:lang w:eastAsia="ja-JP"/>
        </w:rPr>
        <w:t>B</w:t>
      </w:r>
      <w:r w:rsidR="00754A94">
        <w:rPr>
          <w:rFonts w:ascii="Times New Roman" w:hAnsi="Times New Roman" w:cs="Times New Roman" w:hint="eastAsia"/>
          <w:sz w:val="24"/>
          <w:szCs w:val="24"/>
          <w:lang w:eastAsia="ja-JP"/>
        </w:rPr>
        <w:t>)</w:t>
      </w:r>
      <w:r w:rsidR="004D0407">
        <w:rPr>
          <w:rFonts w:ascii="Times New Roman" w:eastAsia="Times New Roman" w:hAnsi="Times New Roman" w:cs="Times New Roman"/>
          <w:sz w:val="24"/>
          <w:szCs w:val="24"/>
        </w:rPr>
        <w:t xml:space="preserve">. </w:t>
      </w:r>
      <w:r w:rsidR="00A06F9E">
        <w:rPr>
          <w:rFonts w:ascii="Times New Roman" w:eastAsia="Times New Roman" w:hAnsi="Times New Roman" w:cs="Times New Roman"/>
          <w:sz w:val="24"/>
          <w:szCs w:val="24"/>
        </w:rPr>
        <w:t xml:space="preserve"> </w:t>
      </w:r>
      <w:r w:rsidR="004D0407">
        <w:rPr>
          <w:rFonts w:ascii="Times New Roman" w:eastAsia="Times New Roman" w:hAnsi="Times New Roman" w:cs="Times New Roman"/>
          <w:sz w:val="24"/>
          <w:szCs w:val="24"/>
        </w:rPr>
        <w:t xml:space="preserve">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w:t>
      </w:r>
      <w:r w:rsidR="00754A94" w:rsidRPr="009605B3">
        <w:rPr>
          <w:rFonts w:ascii="Times New Roman" w:hAnsi="Times New Roman" w:cs="Times New Roman"/>
          <w:sz w:val="24"/>
          <w:szCs w:val="24"/>
          <w:vertAlign w:val="subscript"/>
          <w:lang w:eastAsia="ja-JP"/>
        </w:rPr>
        <w:t>3</w:t>
      </w:r>
      <w:r w:rsidR="00754A94" w:rsidRPr="009605B3">
        <w:rPr>
          <w:rFonts w:ascii="Times New Roman" w:hAnsi="Times New Roman" w:cs="Times New Roman"/>
          <w:sz w:val="24"/>
          <w:szCs w:val="24"/>
          <w:vertAlign w:val="superscript"/>
          <w:lang w:eastAsia="ja-JP"/>
        </w:rPr>
        <w:t>-</w:t>
      </w:r>
      <w:r w:rsidR="00754A94">
        <w:rPr>
          <w:rFonts w:ascii="Times New Roman" w:hAnsi="Times New Roman" w:cs="Times New Roman" w:hint="eastAsia"/>
          <w:sz w:val="24"/>
          <w:szCs w:val="24"/>
          <w:lang w:eastAsia="ja-JP"/>
        </w:rPr>
        <w:t xml:space="preserve">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w:t>
      </w:r>
      <w:r w:rsidR="00D41FC9">
        <w:rPr>
          <w:rFonts w:ascii="Times New Roman" w:eastAsia="Times New Roman" w:hAnsi="Times New Roman" w:cs="Times New Roman"/>
          <w:sz w:val="24"/>
          <w:szCs w:val="24"/>
        </w:rPr>
        <w:t xml:space="preserve"> and</w:t>
      </w:r>
      <w:r w:rsidR="004D0407">
        <w:rPr>
          <w:rFonts w:ascii="Times New Roman" w:eastAsia="Times New Roman" w:hAnsi="Times New Roman" w:cs="Times New Roman"/>
          <w:sz w:val="24"/>
          <w:szCs w:val="24"/>
        </w:rPr>
        <w:t xml:space="preserve">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r w:rsidR="0001670D">
        <w:rPr>
          <w:rFonts w:ascii="Times New Roman" w:eastAsia="Times New Roman" w:hAnsi="Times New Roman" w:cs="Times New Roman"/>
          <w:sz w:val="24"/>
          <w:szCs w:val="24"/>
        </w:rPr>
        <w:t xml:space="preserve">  There was a general trend of increasing concentration of throughfall ammonium and nitrate during the time of WSB budworm activity between 8 May 16 and 13 Jul 16</w:t>
      </w:r>
      <w:r w:rsidR="00DA66B0">
        <w:rPr>
          <w:rFonts w:ascii="Times New Roman" w:eastAsia="Times New Roman" w:hAnsi="Times New Roman" w:cs="Times New Roman"/>
          <w:sz w:val="24"/>
          <w:szCs w:val="24"/>
        </w:rPr>
        <w:t xml:space="preserve"> (Figure 2)</w:t>
      </w:r>
      <w:r w:rsidR="0001670D">
        <w:rPr>
          <w:rFonts w:ascii="Times New Roman" w:eastAsia="Times New Roman" w:hAnsi="Times New Roman" w:cs="Times New Roman"/>
          <w:sz w:val="24"/>
          <w:szCs w:val="24"/>
        </w:rPr>
        <w:t xml:space="preserve">. </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lastRenderedPageBreak/>
        <w:drawing>
          <wp:anchor distT="0" distB="0" distL="114300" distR="114300" simplePos="0" relativeHeight="251657728" behindDoc="0" locked="0" layoutInCell="1" allowOverlap="1" wp14:anchorId="1269D2F8" wp14:editId="102F72EF">
            <wp:simplePos x="0" y="0"/>
            <wp:positionH relativeFrom="column">
              <wp:posOffset>-9525</wp:posOffset>
            </wp:positionH>
            <wp:positionV relativeFrom="paragraph">
              <wp:posOffset>361950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20"/>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66EDAA7F" w:rsidR="000B32D9" w:rsidRDefault="000B32D9">
      <w:pPr>
        <w:spacing w:line="240" w:lineRule="auto"/>
        <w:contextualSpacing/>
        <w:jc w:val="both"/>
        <w:rPr>
          <w:ins w:id="61" w:author="Neziri Izak - OHS" w:date="2020-07-26T14:34:00Z"/>
          <w:rFonts w:ascii="Times New Roman" w:eastAsia="Times New Roman" w:hAnsi="Times New Roman" w:cs="Times New Roman"/>
          <w:sz w:val="24"/>
          <w:szCs w:val="24"/>
        </w:rPr>
        <w:pPrChange w:id="62" w:author="Julia Bramstedt" w:date="2020-07-29T21:13:00Z">
          <w:pPr>
            <w:spacing w:line="240" w:lineRule="auto"/>
            <w:contextualSpacing/>
          </w:pPr>
        </w:pPrChange>
      </w:pPr>
      <w:r w:rsidRPr="00623196">
        <w:rPr>
          <w:rFonts w:ascii="Times New Roman" w:eastAsia="Times New Roman" w:hAnsi="Times New Roman" w:cs="Times New Roman"/>
          <w:b/>
          <w:bCs/>
          <w:sz w:val="24"/>
          <w:szCs w:val="24"/>
        </w:rPr>
        <w:t xml:space="preserve">Figure </w:t>
      </w:r>
      <w:r w:rsidR="00B13FC2" w:rsidRPr="00623196">
        <w:rPr>
          <w:rFonts w:ascii="Times New Roman" w:eastAsia="Times New Roman" w:hAnsi="Times New Roman" w:cs="Times New Roman"/>
          <w:b/>
          <w:bCs/>
          <w:sz w:val="24"/>
          <w:szCs w:val="24"/>
        </w:rPr>
        <w:t>3:</w:t>
      </w:r>
      <w:r>
        <w:rPr>
          <w:rFonts w:ascii="Times New Roman" w:eastAsia="Times New Roman" w:hAnsi="Times New Roman" w:cs="Times New Roman"/>
          <w:sz w:val="24"/>
          <w:szCs w:val="24"/>
        </w:rPr>
        <w:t xml:space="preserve">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46B2B1EA" w14:textId="77777777" w:rsidR="002415B8" w:rsidRDefault="002415B8" w:rsidP="002415B8">
      <w:pPr>
        <w:spacing w:line="240" w:lineRule="auto"/>
        <w:contextualSpacing/>
        <w:rPr>
          <w:rFonts w:ascii="Times New Roman" w:eastAsia="Times New Roman" w:hAnsi="Times New Roman" w:cs="Times New Roman"/>
          <w:sz w:val="24"/>
          <w:szCs w:val="24"/>
        </w:rPr>
      </w:pPr>
    </w:p>
    <w:p w14:paraId="68574D72" w14:textId="531EDFAD" w:rsidR="00D765D3" w:rsidRDefault="00395401" w:rsidP="00087C9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study</w:t>
      </w:r>
      <w:r>
        <w:rPr>
          <w:rFonts w:ascii="Times New Roman" w:eastAsia="Times New Roman" w:hAnsi="Times New Roman" w:cs="Times New Roman"/>
          <w:sz w:val="24"/>
          <w:szCs w:val="24"/>
        </w:rPr>
        <w:t xml:space="preserve"> with highest concentration</w:t>
      </w:r>
      <w:r w:rsidR="00D41FC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on</w:t>
      </w:r>
      <w:r w:rsidR="0095679A">
        <w:rPr>
          <w:rFonts w:ascii="Times New Roman" w:eastAsia="Times New Roman" w:hAnsi="Times New Roman" w:cs="Times New Roman"/>
          <w:sz w:val="24"/>
          <w:szCs w:val="24"/>
        </w:rPr>
        <w:t xml:space="preserve"> two dates (</w:t>
      </w:r>
      <w:r w:rsidR="0001670D">
        <w:rPr>
          <w:rFonts w:ascii="Times New Roman" w:eastAsia="Times New Roman" w:hAnsi="Times New Roman" w:cs="Times New Roman"/>
          <w:sz w:val="24"/>
          <w:szCs w:val="24"/>
        </w:rPr>
        <w:t xml:space="preserve">8 Nov </w:t>
      </w:r>
      <w:r w:rsidR="0095679A">
        <w:rPr>
          <w:rFonts w:ascii="Times New Roman" w:eastAsia="Times New Roman" w:hAnsi="Times New Roman" w:cs="Times New Roman"/>
          <w:sz w:val="24"/>
          <w:szCs w:val="24"/>
        </w:rPr>
        <w:t xml:space="preserve">15 and 21 </w:t>
      </w:r>
      <w:r w:rsidR="0001670D">
        <w:rPr>
          <w:rFonts w:ascii="Times New Roman" w:eastAsia="Times New Roman" w:hAnsi="Times New Roman" w:cs="Times New Roman"/>
          <w:sz w:val="24"/>
          <w:szCs w:val="24"/>
        </w:rPr>
        <w:t xml:space="preserve">Jul </w:t>
      </w:r>
      <w:r w:rsidR="0095679A">
        <w:rPr>
          <w:rFonts w:ascii="Times New Roman" w:eastAsia="Times New Roman" w:hAnsi="Times New Roman" w:cs="Times New Roman"/>
          <w:sz w:val="24"/>
          <w:szCs w:val="24"/>
        </w:rPr>
        <w:t>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w:t>
      </w:r>
      <w:r w:rsidR="00335F61">
        <w:rPr>
          <w:rFonts w:ascii="Times New Roman" w:eastAsia="Times New Roman" w:hAnsi="Times New Roman" w:cs="Times New Roman"/>
          <w:sz w:val="24"/>
          <w:szCs w:val="24"/>
        </w:rPr>
        <w:t xml:space="preserve"> (Figure 3 A)</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r w:rsidR="00335F61">
        <w:rPr>
          <w:rFonts w:ascii="Times New Roman" w:eastAsia="Times New Roman" w:hAnsi="Times New Roman" w:cs="Times New Roman"/>
          <w:sz w:val="24"/>
          <w:szCs w:val="24"/>
        </w:rPr>
        <w:t xml:space="preserve"> (Figure 3B)</w:t>
      </w:r>
      <w:r w:rsidR="0001670D">
        <w:rPr>
          <w:rFonts w:ascii="Times New Roman" w:eastAsia="Times New Roman" w:hAnsi="Times New Roman" w:cs="Times New Roman"/>
          <w:sz w:val="24"/>
          <w:szCs w:val="24"/>
        </w:rPr>
        <w:t>.  The biggest pulses of SRP and DOC from the canopy appeared on the same dates (8 Nov 15 and 21 Jul 16), which also coincided with the two rainfall events with the most water collected.</w:t>
      </w:r>
    </w:p>
    <w:p w14:paraId="15159353" w14:textId="531678FF" w:rsidR="002414A3" w:rsidRPr="00421E56" w:rsidRDefault="002414A3" w:rsidP="00087C99">
      <w:pPr>
        <w:spacing w:line="480" w:lineRule="auto"/>
        <w:contextualSpacing/>
        <w:rPr>
          <w:rFonts w:ascii="Times New Roman" w:eastAsia="Times New Roman" w:hAnsi="Times New Roman" w:cs="Times New Roman"/>
          <w:sz w:val="24"/>
          <w:szCs w:val="24"/>
          <w:u w:val="single"/>
        </w:rPr>
      </w:pPr>
      <w:r w:rsidRPr="00421E56">
        <w:rPr>
          <w:rFonts w:ascii="Times New Roman" w:eastAsia="Times New Roman" w:hAnsi="Times New Roman" w:cs="Times New Roman"/>
          <w:sz w:val="24"/>
          <w:szCs w:val="24"/>
          <w:u w:val="single"/>
        </w:rPr>
        <w:t>Frass and Litter Deposition</w:t>
      </w:r>
    </w:p>
    <w:p w14:paraId="202CA82E" w14:textId="0843B005"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drawing>
          <wp:inline distT="0" distB="0" distL="0" distR="0" wp14:anchorId="78F780A2" wp14:editId="24450E56">
            <wp:extent cx="5943600" cy="3401568"/>
            <wp:effectExtent l="0" t="0" r="0" b="8890"/>
            <wp:docPr id="7" name="Picture 7" descr="A picture containing map, boat, photo,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ass Data.png"/>
                    <pic:cNvPicPr/>
                  </pic:nvPicPr>
                  <pic:blipFill>
                    <a:blip r:embed="rId21"/>
                    <a:stretch>
                      <a:fillRect/>
                    </a:stretch>
                  </pic:blipFill>
                  <pic:spPr>
                    <a:xfrm>
                      <a:off x="0" y="0"/>
                      <a:ext cx="5943600" cy="3401568"/>
                    </a:xfrm>
                    <a:prstGeom prst="rect">
                      <a:avLst/>
                    </a:prstGeom>
                  </pic:spPr>
                </pic:pic>
              </a:graphicData>
            </a:graphic>
          </wp:inline>
        </w:drawing>
      </w:r>
    </w:p>
    <w:p w14:paraId="27C45AD4" w14:textId="355FAD9F" w:rsidR="002414A3" w:rsidRDefault="002414A3">
      <w:pPr>
        <w:spacing w:line="240" w:lineRule="auto"/>
        <w:contextualSpacing/>
        <w:jc w:val="both"/>
        <w:rPr>
          <w:ins w:id="63" w:author="Neziri Izak - OHS" w:date="2020-07-26T13:54:00Z"/>
          <w:rFonts w:ascii="Times New Roman" w:eastAsia="Times New Roman" w:hAnsi="Times New Roman" w:cs="Times New Roman"/>
          <w:sz w:val="24"/>
          <w:szCs w:val="24"/>
        </w:rPr>
        <w:pPrChange w:id="64" w:author="Julia Bramstedt" w:date="2020-07-29T21:15:00Z">
          <w:pPr>
            <w:spacing w:line="240" w:lineRule="auto"/>
            <w:contextualSpacing/>
          </w:pPr>
        </w:pPrChange>
      </w:pPr>
      <w:r w:rsidRPr="002414A3">
        <w:rPr>
          <w:rFonts w:ascii="Times New Roman" w:eastAsia="Times New Roman" w:hAnsi="Times New Roman" w:cs="Times New Roman"/>
          <w:b/>
          <w:bCs/>
          <w:sz w:val="24"/>
          <w:szCs w:val="24"/>
        </w:rPr>
        <w:t xml:space="preserve">Figure </w:t>
      </w:r>
      <w:r>
        <w:rPr>
          <w:rFonts w:ascii="Times New Roman" w:eastAsia="Times New Roman" w:hAnsi="Times New Roman" w:cs="Times New Roman"/>
          <w:b/>
          <w:bCs/>
          <w:sz w:val="24"/>
          <w:szCs w:val="24"/>
        </w:rPr>
        <w:t>4</w:t>
      </w:r>
      <w:r w:rsidRPr="002414A3">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The deposition of frass and litter in high impact and low impact sites</w:t>
      </w:r>
      <w:r w:rsidR="00D41FC9">
        <w:rPr>
          <w:rFonts w:ascii="Times New Roman" w:eastAsia="Times New Roman" w:hAnsi="Times New Roman" w:cs="Times New Roman"/>
          <w:sz w:val="24"/>
          <w:szCs w:val="24"/>
        </w:rPr>
        <w:t xml:space="preserve"> with vertical dashed line indicating end approximate end of budworm feeding</w:t>
      </w:r>
      <w:r>
        <w:rPr>
          <w:rFonts w:ascii="Times New Roman" w:eastAsia="Times New Roman" w:hAnsi="Times New Roman" w:cs="Times New Roman"/>
          <w:sz w:val="24"/>
          <w:szCs w:val="24"/>
        </w:rPr>
        <w:t>.</w:t>
      </w:r>
    </w:p>
    <w:p w14:paraId="32947A50" w14:textId="77777777" w:rsidR="004D3C6E" w:rsidRDefault="004D3C6E" w:rsidP="002415B8">
      <w:pPr>
        <w:spacing w:line="240" w:lineRule="auto"/>
        <w:contextualSpacing/>
        <w:rPr>
          <w:rFonts w:ascii="Times New Roman" w:eastAsia="Times New Roman" w:hAnsi="Times New Roman" w:cs="Times New Roman"/>
          <w:sz w:val="24"/>
          <w:szCs w:val="24"/>
        </w:rPr>
      </w:pPr>
    </w:p>
    <w:p w14:paraId="65E73320" w14:textId="58873364" w:rsidR="002414A3" w:rsidRDefault="002414A3" w:rsidP="002414A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high impact sites, frass content was greater than in low impact sites during peak herbivory times</w:t>
      </w:r>
      <w:r w:rsidR="000B5543">
        <w:rPr>
          <w:rFonts w:ascii="Times New Roman" w:eastAsia="Times New Roman" w:hAnsi="Times New Roman" w:cs="Times New Roman"/>
          <w:sz w:val="24"/>
          <w:szCs w:val="24"/>
        </w:rPr>
        <w:t xml:space="preserve"> (GLS p=0.04)</w:t>
      </w:r>
      <w:r>
        <w:rPr>
          <w:rFonts w:ascii="Times New Roman" w:eastAsia="Times New Roman" w:hAnsi="Times New Roman" w:cs="Times New Roman"/>
          <w:sz w:val="24"/>
          <w:szCs w:val="24"/>
        </w:rPr>
        <w:t>.</w:t>
      </w:r>
      <w:r w:rsidR="00D41FC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Once the budworm feeding season ended, frass input for high impact and low impact sites </w:t>
      </w:r>
      <w:r w:rsidR="00D41FC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virtually the same. </w:t>
      </w:r>
      <w:ins w:id="65" w:author="Clay" w:date="2020-07-22T15:29:00Z">
        <w:r w:rsidR="00D41FC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Low budworm site collectors contained more leaf litter than high impact sights during the cooler months where the highest concentration of litter fell during the Oct sampling dates.</w:t>
      </w:r>
    </w:p>
    <w:p w14:paraId="37B3CD85" w14:textId="7723F82A"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lastRenderedPageBreak/>
        <w:t>Decomposition</w:t>
      </w:r>
      <w:r w:rsidR="00540744" w:rsidRPr="00D614C5">
        <w:rPr>
          <w:rFonts w:ascii="Times New Roman" w:eastAsia="Times New Roman" w:hAnsi="Times New Roman" w:cs="Times New Roman"/>
          <w:sz w:val="24"/>
          <w:szCs w:val="24"/>
          <w:u w:val="single"/>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2AD190D">
            <wp:extent cx="5943598" cy="3792909"/>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tretch>
                      <a:fillRect/>
                    </a:stretch>
                  </pic:blipFill>
                  <pic:spPr bwMode="auto">
                    <a:xfrm>
                      <a:off x="0" y="0"/>
                      <a:ext cx="5943598" cy="3792909"/>
                    </a:xfrm>
                    <a:prstGeom prst="rect">
                      <a:avLst/>
                    </a:prstGeom>
                    <a:noFill/>
                    <a:ln>
                      <a:noFill/>
                    </a:ln>
                  </pic:spPr>
                </pic:pic>
              </a:graphicData>
            </a:graphic>
          </wp:inline>
        </w:drawing>
      </w:r>
    </w:p>
    <w:p w14:paraId="47923F34" w14:textId="251F5C9E" w:rsidR="00EB7C4C" w:rsidRDefault="00D765D3">
      <w:pPr>
        <w:spacing w:line="240" w:lineRule="auto"/>
        <w:contextualSpacing/>
        <w:rPr>
          <w:rFonts w:ascii="Times New Roman" w:eastAsia="Times New Roman" w:hAnsi="Times New Roman" w:cs="Times New Roman"/>
          <w:sz w:val="24"/>
          <w:szCs w:val="24"/>
        </w:rPr>
        <w:pPrChange w:id="66" w:author="Julia Bramstedt" w:date="2020-07-29T21:15:00Z">
          <w:pPr>
            <w:spacing w:line="480" w:lineRule="auto"/>
            <w:contextualSpacing/>
          </w:pPr>
        </w:pPrChange>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5</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2A751607" w14:textId="589D7ED5" w:rsidR="003963CA" w:rsidRDefault="003963CA" w:rsidP="003963CA">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anchor distT="0" distB="0" distL="114300" distR="114300" simplePos="0" relativeHeight="251660800" behindDoc="0" locked="0" layoutInCell="1" allowOverlap="1" wp14:anchorId="78F8CD8C" wp14:editId="6E18D4E4">
            <wp:simplePos x="0" y="0"/>
            <wp:positionH relativeFrom="column">
              <wp:posOffset>-28575</wp:posOffset>
            </wp:positionH>
            <wp:positionV relativeFrom="paragraph">
              <wp:posOffset>2495550</wp:posOffset>
            </wp:positionV>
            <wp:extent cx="5943600" cy="3827145"/>
            <wp:effectExtent l="0" t="0" r="0" b="1905"/>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23">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 xml:space="preserve">The decomposition rate </w:t>
      </w:r>
      <w:r w:rsidR="00EB7C4C">
        <w:rPr>
          <w:rFonts w:ascii="Times New Roman" w:eastAsia="Times New Roman" w:hAnsi="Times New Roman" w:cs="Times New Roman"/>
          <w:sz w:val="24"/>
          <w:szCs w:val="24"/>
        </w:rPr>
        <w:t>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sidR="00EB7C4C">
        <w:rPr>
          <w:rFonts w:ascii="Times New Roman" w:eastAsia="Times New Roman" w:hAnsi="Times New Roman" w:cs="Times New Roman"/>
          <w:sz w:val="24"/>
          <w:szCs w:val="24"/>
        </w:rPr>
        <w:t>, LME</w:t>
      </w:r>
      <w:r w:rsidR="000E2596">
        <w:rPr>
          <w:rFonts w:ascii="Times New Roman" w:eastAsia="Times New Roman" w:hAnsi="Times New Roman" w:cs="Times New Roman"/>
          <w:sz w:val="24"/>
          <w:szCs w:val="24"/>
        </w:rPr>
        <w:t xml:space="preserve">; Figure </w:t>
      </w:r>
      <w:r w:rsidR="00421E56">
        <w:rPr>
          <w:rFonts w:ascii="Times New Roman" w:eastAsia="Times New Roman" w:hAnsi="Times New Roman" w:cs="Times New Roman"/>
          <w:sz w:val="24"/>
          <w:szCs w:val="24"/>
        </w:rPr>
        <w:t>5</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sidR="00EB7C4C">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mass of DIN deposited by throughfall was positively associated with the deciduous decomposition rate (R</w:t>
      </w:r>
      <w:r w:rsidR="000E2596">
        <w:rPr>
          <w:rFonts w:ascii="Times New Roman" w:eastAsia="Times New Roman" w:hAnsi="Times New Roman" w:cs="Times New Roman"/>
          <w:sz w:val="24"/>
          <w:szCs w:val="24"/>
          <w:vertAlign w:val="superscript"/>
        </w:rPr>
        <w:t>2</w:t>
      </w:r>
      <w:r w:rsidR="000E2596">
        <w:rPr>
          <w:rFonts w:ascii="Times New Roman" w:eastAsia="Times New Roman" w:hAnsi="Times New Roman" w:cs="Times New Roman"/>
          <w:sz w:val="24"/>
          <w:szCs w:val="24"/>
        </w:rPr>
        <w:t>=</w:t>
      </w:r>
      <w:r>
        <w:rPr>
          <w:rFonts w:ascii="Times New Roman" w:eastAsia="Times New Roman" w:hAnsi="Times New Roman" w:cs="Times New Roman"/>
          <w:sz w:val="24"/>
          <w:szCs w:val="24"/>
        </w:rPr>
        <w:t>0</w:t>
      </w:r>
      <w:r w:rsidR="000E2596">
        <w:rPr>
          <w:rFonts w:ascii="Times New Roman" w:eastAsia="Times New Roman" w:hAnsi="Times New Roman" w:cs="Times New Roman"/>
          <w:sz w:val="24"/>
          <w:szCs w:val="24"/>
        </w:rPr>
        <w:t xml:space="preserve">.15, p=0.033; Figure </w:t>
      </w:r>
      <w:r>
        <w:rPr>
          <w:rFonts w:ascii="Times New Roman" w:eastAsia="Times New Roman" w:hAnsi="Times New Roman" w:cs="Times New Roman"/>
          <w:sz w:val="24"/>
          <w:szCs w:val="24"/>
        </w:rPr>
        <w:t>6</w:t>
      </w:r>
      <w:r w:rsidR="000E2596">
        <w:rPr>
          <w:rFonts w:ascii="Times New Roman" w:eastAsia="Times New Roman" w:hAnsi="Times New Roman" w:cs="Times New Roman"/>
          <w:sz w:val="24"/>
          <w:szCs w:val="24"/>
        </w:rPr>
        <w:t xml:space="preserve">) but not the coniferous decomposition rate (p=0.13), and the decomposition rate for both leaf types was unrelated to </w:t>
      </w:r>
      <w:r>
        <w:rPr>
          <w:rFonts w:ascii="Times New Roman" w:eastAsia="Times New Roman" w:hAnsi="Times New Roman" w:cs="Times New Roman"/>
          <w:sz w:val="24"/>
          <w:szCs w:val="24"/>
        </w:rPr>
        <w:t xml:space="preserve">total </w:t>
      </w:r>
      <w:r w:rsidR="000E2596">
        <w:rPr>
          <w:rFonts w:ascii="Times New Roman" w:eastAsia="Times New Roman" w:hAnsi="Times New Roman" w:cs="Times New Roman"/>
          <w:sz w:val="24"/>
          <w:szCs w:val="24"/>
        </w:rPr>
        <w:t>rainfall sampled.</w:t>
      </w:r>
      <w:r>
        <w:rPr>
          <w:rFonts w:ascii="Times New Roman" w:eastAsia="Times New Roman" w:hAnsi="Times New Roman" w:cs="Times New Roman"/>
          <w:sz w:val="24"/>
          <w:szCs w:val="24"/>
        </w:rPr>
        <w:t xml:space="preserve">  Because I only measured DIN and precipitation while samplers were deployed, these values do not represent actual totals of DIN or precipitation.</w:t>
      </w:r>
    </w:p>
    <w:p w14:paraId="561849D1" w14:textId="201FEB66" w:rsidR="00B04664" w:rsidRDefault="00B04664" w:rsidP="003963CA">
      <w:pPr>
        <w:spacing w:line="480" w:lineRule="auto"/>
        <w:ind w:firstLine="720"/>
        <w:contextualSpacing/>
        <w:jc w:val="center"/>
        <w:rPr>
          <w:rFonts w:ascii="Times New Roman" w:eastAsia="Times New Roman" w:hAnsi="Times New Roman" w:cs="Times New Roman"/>
          <w:sz w:val="24"/>
          <w:szCs w:val="24"/>
        </w:rPr>
      </w:pPr>
    </w:p>
    <w:p w14:paraId="24EC1BBE" w14:textId="5B381882" w:rsidR="00B04664" w:rsidRDefault="00B04664">
      <w:pPr>
        <w:spacing w:line="480" w:lineRule="auto"/>
        <w:contextualSpacing/>
        <w:jc w:val="both"/>
        <w:rPr>
          <w:rFonts w:ascii="Times New Roman" w:eastAsia="Times New Roman" w:hAnsi="Times New Roman" w:cs="Times New Roman"/>
          <w:sz w:val="24"/>
          <w:szCs w:val="24"/>
        </w:rPr>
        <w:pPrChange w:id="67" w:author="Julia Bramstedt" w:date="2020-07-29T21:16:00Z">
          <w:pPr>
            <w:spacing w:line="480" w:lineRule="auto"/>
            <w:contextualSpacing/>
          </w:pPr>
        </w:pPrChange>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6</w:t>
      </w:r>
      <w:r w:rsidR="00B13FC2" w:rsidRPr="00623196">
        <w:rPr>
          <w:rFonts w:ascii="Times New Roman" w:eastAsia="Times New Roman" w:hAnsi="Times New Roman" w:cs="Times New Roman"/>
          <w:b/>
          <w:bCs/>
          <w:sz w:val="24"/>
          <w:szCs w:val="24"/>
        </w:rPr>
        <w:t>:</w:t>
      </w:r>
      <w:r w:rsidR="00522A9B">
        <w:rPr>
          <w:rFonts w:ascii="Times New Roman" w:eastAsia="Times New Roman" w:hAnsi="Times New Roman" w:cs="Times New Roman"/>
          <w:sz w:val="24"/>
          <w:szCs w:val="24"/>
        </w:rPr>
        <w:t xml:space="preserve"> Regression analysis of throughfall DIN and deciduous decomposition rate.</w:t>
      </w:r>
    </w:p>
    <w:p w14:paraId="6C3ED5C5" w14:textId="61C46233" w:rsidR="00DE10F3" w:rsidRPr="00D614C5" w:rsidRDefault="00DE10F3"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540744" w:rsidRPr="00D614C5">
        <w:rPr>
          <w:rFonts w:ascii="Times New Roman" w:eastAsia="Times New Roman" w:hAnsi="Times New Roman" w:cs="Times New Roman"/>
          <w:sz w:val="24"/>
          <w:szCs w:val="24"/>
          <w:u w:val="single"/>
        </w:rPr>
        <w:t>Chemi</w:t>
      </w:r>
      <w:r w:rsidRPr="00D614C5">
        <w:rPr>
          <w:rFonts w:ascii="Times New Roman" w:eastAsia="Times New Roman" w:hAnsi="Times New Roman" w:cs="Times New Roman"/>
          <w:sz w:val="24"/>
          <w:szCs w:val="24"/>
          <w:u w:val="single"/>
        </w:rPr>
        <w:t>s</w:t>
      </w:r>
      <w:r w:rsidR="00540744" w:rsidRPr="00D614C5">
        <w:rPr>
          <w:rFonts w:ascii="Times New Roman" w:eastAsia="Times New Roman" w:hAnsi="Times New Roman" w:cs="Times New Roman"/>
          <w:sz w:val="24"/>
          <w:szCs w:val="24"/>
          <w:u w:val="single"/>
        </w:rPr>
        <w:t>try</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25838742">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24"/>
                    <a:stretch>
                      <a:fillRect/>
                    </a:stretch>
                  </pic:blipFill>
                  <pic:spPr>
                    <a:xfrm>
                      <a:off x="0" y="0"/>
                      <a:ext cx="5943600" cy="5486400"/>
                    </a:xfrm>
                    <a:prstGeom prst="rect">
                      <a:avLst/>
                    </a:prstGeom>
                  </pic:spPr>
                </pic:pic>
              </a:graphicData>
            </a:graphic>
          </wp:inline>
        </w:drawing>
      </w:r>
    </w:p>
    <w:p w14:paraId="60AB77D0" w14:textId="6846CB5A" w:rsidR="007A48E1" w:rsidRDefault="007A48E1">
      <w:pPr>
        <w:spacing w:line="240" w:lineRule="auto"/>
        <w:contextualSpacing/>
        <w:jc w:val="both"/>
        <w:rPr>
          <w:ins w:id="68" w:author="Neziri Izak - OHS" w:date="2020-07-26T13:54:00Z"/>
          <w:rFonts w:ascii="Times New Roman" w:eastAsia="Times New Roman" w:hAnsi="Times New Roman" w:cs="Times New Roman"/>
          <w:sz w:val="24"/>
          <w:szCs w:val="24"/>
        </w:rPr>
        <w:pPrChange w:id="69" w:author="Julia Bramstedt" w:date="2020-07-29T21:17:00Z">
          <w:pPr>
            <w:spacing w:line="240" w:lineRule="auto"/>
            <w:contextualSpacing/>
          </w:pPr>
        </w:pPrChange>
      </w:pPr>
      <w:r w:rsidRPr="00623196">
        <w:rPr>
          <w:rFonts w:ascii="Times New Roman" w:eastAsia="Times New Roman" w:hAnsi="Times New Roman" w:cs="Times New Roman"/>
          <w:b/>
          <w:bCs/>
          <w:sz w:val="24"/>
          <w:szCs w:val="24"/>
        </w:rPr>
        <w:t xml:space="preserve">Figure </w:t>
      </w:r>
      <w:r w:rsidR="002414A3">
        <w:rPr>
          <w:rFonts w:ascii="Times New Roman" w:eastAsia="Times New Roman" w:hAnsi="Times New Roman" w:cs="Times New Roman"/>
          <w:b/>
          <w:bCs/>
          <w:sz w:val="24"/>
          <w:szCs w:val="24"/>
        </w:rPr>
        <w:t>7</w:t>
      </w:r>
      <w:r w:rsidR="00B13FC2" w:rsidRPr="00623196">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7EF42FE8" w14:textId="77777777" w:rsidR="004D3C6E" w:rsidRDefault="004D3C6E" w:rsidP="002415B8">
      <w:pPr>
        <w:spacing w:line="240" w:lineRule="auto"/>
        <w:contextualSpacing/>
        <w:rPr>
          <w:rFonts w:ascii="Times New Roman" w:eastAsia="Times New Roman" w:hAnsi="Times New Roman" w:cs="Times New Roman"/>
          <w:sz w:val="24"/>
          <w:szCs w:val="24"/>
        </w:rPr>
      </w:pPr>
    </w:p>
    <w:p w14:paraId="0EA3E935" w14:textId="47354190" w:rsidR="00310614" w:rsidRPr="00033C10" w:rsidRDefault="007A48E1" w:rsidP="000772C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These times also coincided with the end of and the beginning of </w:t>
      </w:r>
      <w:r w:rsidR="000E2596">
        <w:rPr>
          <w:rFonts w:ascii="Times New Roman" w:eastAsia="Times New Roman" w:hAnsi="Times New Roman" w:cs="Times New Roman"/>
          <w:sz w:val="24"/>
          <w:szCs w:val="24"/>
        </w:rPr>
        <w:lastRenderedPageBreak/>
        <w:t xml:space="preserve">the growing </w:t>
      </w:r>
      <w:r w:rsidR="00B92C7D">
        <w:rPr>
          <w:rFonts w:ascii="Times New Roman" w:eastAsia="Times New Roman" w:hAnsi="Times New Roman" w:cs="Times New Roman"/>
          <w:sz w:val="24"/>
          <w:szCs w:val="24"/>
        </w:rPr>
        <w:t>season,</w:t>
      </w:r>
      <w:r w:rsidR="000E2596">
        <w:rPr>
          <w:rFonts w:ascii="Times New Roman" w:eastAsia="Times New Roman" w:hAnsi="Times New Roman" w:cs="Times New Roman"/>
          <w:sz w:val="24"/>
          <w:szCs w:val="24"/>
        </w:rPr>
        <w:t xml:space="preserve"> respectively.  </w:t>
      </w:r>
      <w:r w:rsidR="00C97580">
        <w:rPr>
          <w:rFonts w:ascii="Times New Roman" w:eastAsia="Times New Roman" w:hAnsi="Times New Roman" w:cs="Times New Roman"/>
          <w:sz w:val="24"/>
          <w:szCs w:val="24"/>
        </w:rPr>
        <w:t>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as </w:t>
      </w:r>
      <w:r w:rsidR="00CB2AA5">
        <w:rPr>
          <w:rFonts w:ascii="Times New Roman" w:eastAsia="Times New Roman" w:hAnsi="Times New Roman" w:cs="Times New Roman"/>
          <w:sz w:val="24"/>
          <w:szCs w:val="24"/>
        </w:rPr>
        <w:t xml:space="preserve">low budworm sites had higher </w:t>
      </w:r>
      <w:r w:rsidR="00CB2AA5" w:rsidRPr="00CB2AA5">
        <w:rPr>
          <w:rFonts w:ascii="Times New Roman" w:eastAsia="Times New Roman" w:hAnsi="Times New Roman" w:cs="Times New Roman"/>
          <w:sz w:val="24"/>
          <w:szCs w:val="24"/>
        </w:rPr>
        <w:t>NO</w:t>
      </w:r>
      <w:r w:rsidR="00CB2AA5" w:rsidRPr="00CB2AA5">
        <w:rPr>
          <w:rFonts w:ascii="Times New Roman" w:eastAsia="Times New Roman" w:hAnsi="Times New Roman" w:cs="Times New Roman"/>
          <w:sz w:val="24"/>
          <w:szCs w:val="24"/>
          <w:vertAlign w:val="subscript"/>
        </w:rPr>
        <w:t>3</w:t>
      </w:r>
      <w:r w:rsidR="00CB2AA5">
        <w:rPr>
          <w:rFonts w:ascii="Times New Roman" w:eastAsia="Times New Roman" w:hAnsi="Times New Roman" w:cs="Times New Roman"/>
          <w:sz w:val="24"/>
          <w:szCs w:val="24"/>
          <w:vertAlign w:val="superscript"/>
        </w:rPr>
        <w:t>-</w:t>
      </w:r>
      <w:r w:rsidR="00CB2AA5">
        <w:rPr>
          <w:rFonts w:ascii="Times New Roman" w:eastAsia="Times New Roman" w:hAnsi="Times New Roman" w:cs="Times New Roman"/>
          <w:sz w:val="24"/>
          <w:szCs w:val="24"/>
          <w:vertAlign w:val="subscript"/>
        </w:rPr>
        <w:t xml:space="preserve"> </w:t>
      </w:r>
      <w:r w:rsidR="00C97580">
        <w:rPr>
          <w:rFonts w:ascii="Times New Roman" w:eastAsia="Times New Roman" w:hAnsi="Times New Roman" w:cs="Times New Roman"/>
          <w:sz w:val="24"/>
          <w:szCs w:val="24"/>
        </w:rPr>
        <w:t>on 4 Aug 16.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0E2596">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sites (p=0.047, LME) but did not differ by sample event (p=</w:t>
      </w:r>
      <w:r w:rsidR="00033C10">
        <w:rPr>
          <w:rFonts w:ascii="Times New Roman" w:eastAsia="Times New Roman" w:hAnsi="Times New Roman" w:cs="Times New Roman"/>
          <w:sz w:val="24"/>
          <w:szCs w:val="24"/>
        </w:rPr>
        <w:t>0.91</w:t>
      </w:r>
      <w:commentRangeStart w:id="70"/>
      <w:r w:rsidR="00033C10">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w:t>
      </w:r>
      <w:r w:rsidR="000E2596">
        <w:rPr>
          <w:rFonts w:ascii="Times New Roman" w:eastAsia="Times New Roman" w:hAnsi="Times New Roman" w:cs="Times New Roman"/>
          <w:sz w:val="24"/>
          <w:szCs w:val="24"/>
        </w:rPr>
        <w:t xml:space="preserve"> </w:t>
      </w:r>
      <w:r w:rsidR="00E7265A">
        <w:rPr>
          <w:rFonts w:ascii="Times New Roman" w:eastAsia="Times New Roman" w:hAnsi="Times New Roman" w:cs="Times New Roman"/>
          <w:sz w:val="24"/>
          <w:szCs w:val="24"/>
        </w:rPr>
        <w:t>Changes in the soil N pool indicated net nitrification</w:t>
      </w:r>
      <w:r w:rsidR="00F33609">
        <w:rPr>
          <w:rFonts w:ascii="Times New Roman" w:eastAsia="Times New Roman" w:hAnsi="Times New Roman" w:cs="Times New Roman"/>
          <w:sz w:val="24"/>
          <w:szCs w:val="24"/>
        </w:rPr>
        <w:t xml:space="preserve"> and net mineralization</w:t>
      </w:r>
      <w:r w:rsidR="00E7265A">
        <w:rPr>
          <w:rFonts w:ascii="Times New Roman" w:eastAsia="Times New Roman" w:hAnsi="Times New Roman" w:cs="Times New Roman"/>
          <w:sz w:val="24"/>
          <w:szCs w:val="24"/>
        </w:rPr>
        <w:t>,</w:t>
      </w:r>
      <w:r w:rsidR="00F33609">
        <w:rPr>
          <w:rFonts w:ascii="Times New Roman" w:eastAsia="Times New Roman" w:hAnsi="Times New Roman" w:cs="Times New Roman"/>
          <w:sz w:val="24"/>
          <w:szCs w:val="24"/>
        </w:rPr>
        <w:t xml:space="preserve"> (p&lt;0.001, LME)</w:t>
      </w:r>
      <w:r w:rsidR="00E7265A">
        <w:rPr>
          <w:rFonts w:ascii="Times New Roman" w:eastAsia="Times New Roman" w:hAnsi="Times New Roman" w:cs="Times New Roman"/>
          <w:sz w:val="24"/>
          <w:szCs w:val="24"/>
        </w:rPr>
        <w:t xml:space="preserve"> </w:t>
      </w:r>
      <w:commentRangeEnd w:id="70"/>
      <w:r w:rsidR="000772C8">
        <w:rPr>
          <w:rStyle w:val="CommentReference"/>
        </w:rPr>
        <w:commentReference w:id="70"/>
      </w:r>
      <w:r w:rsidR="00E7265A">
        <w:rPr>
          <w:rFonts w:ascii="Times New Roman" w:eastAsia="Times New Roman" w:hAnsi="Times New Roman" w:cs="Times New Roman"/>
          <w:sz w:val="24"/>
          <w:szCs w:val="24"/>
        </w:rPr>
        <w:t xml:space="preserve">but </w:t>
      </w:r>
      <w:r w:rsidR="00250ECA">
        <w:rPr>
          <w:rFonts w:ascii="Times New Roman" w:eastAsia="Times New Roman" w:hAnsi="Times New Roman" w:cs="Times New Roman"/>
          <w:sz w:val="24"/>
          <w:szCs w:val="24"/>
        </w:rPr>
        <w:t xml:space="preserve">neither </w:t>
      </w:r>
      <w:r w:rsidR="00E7265A">
        <w:rPr>
          <w:rFonts w:ascii="Times New Roman" w:eastAsia="Times New Roman" w:hAnsi="Times New Roman" w:cs="Times New Roman"/>
          <w:sz w:val="24"/>
          <w:szCs w:val="24"/>
        </w:rPr>
        <w:t>net nitrification</w:t>
      </w:r>
      <w:r w:rsidR="00250ECA">
        <w:rPr>
          <w:rFonts w:ascii="Times New Roman" w:eastAsia="Times New Roman" w:hAnsi="Times New Roman" w:cs="Times New Roman"/>
          <w:sz w:val="24"/>
          <w:szCs w:val="24"/>
        </w:rPr>
        <w:t xml:space="preserve"> (p=0.33, LME) nor net mineralization (p=0.66, LME) </w:t>
      </w:r>
      <w:r w:rsidR="006238CE">
        <w:rPr>
          <w:rFonts w:ascii="Times New Roman" w:eastAsia="Times New Roman" w:hAnsi="Times New Roman" w:cs="Times New Roman"/>
          <w:sz w:val="24"/>
          <w:szCs w:val="24"/>
        </w:rPr>
        <w:t>differ</w:t>
      </w:r>
      <w:r w:rsidR="00250ECA">
        <w:rPr>
          <w:rFonts w:ascii="Times New Roman" w:eastAsia="Times New Roman" w:hAnsi="Times New Roman" w:cs="Times New Roman"/>
          <w:sz w:val="24"/>
          <w:szCs w:val="24"/>
        </w:rPr>
        <w:t>ed</w:t>
      </w:r>
      <w:r w:rsidR="006238CE">
        <w:rPr>
          <w:rFonts w:ascii="Times New Roman" w:eastAsia="Times New Roman" w:hAnsi="Times New Roman" w:cs="Times New Roman"/>
          <w:sz w:val="24"/>
          <w:szCs w:val="24"/>
        </w:rPr>
        <w:t xml:space="preserve"> by budworm </w:t>
      </w:r>
      <w:r w:rsidR="000772C8">
        <w:rPr>
          <w:rFonts w:ascii="Times New Roman" w:eastAsia="Times New Roman" w:hAnsi="Times New Roman" w:cs="Times New Roman"/>
          <w:sz w:val="24"/>
          <w:szCs w:val="24"/>
        </w:rPr>
        <w:t xml:space="preserve">Although </w:t>
      </w:r>
      <w:r w:rsidR="000E2596">
        <w:rPr>
          <w:rFonts w:ascii="Times New Roman" w:eastAsia="Times New Roman" w:hAnsi="Times New Roman" w:cs="Times New Roman"/>
          <w:sz w:val="24"/>
          <w:szCs w:val="24"/>
        </w:rPr>
        <w:t>the very high NO</w:t>
      </w:r>
      <w:r w:rsidR="000E2596" w:rsidRPr="001A443B">
        <w:rPr>
          <w:rFonts w:ascii="Times New Roman" w:eastAsia="Times New Roman" w:hAnsi="Times New Roman" w:cs="Times New Roman"/>
          <w:sz w:val="24"/>
          <w:szCs w:val="24"/>
          <w:vertAlign w:val="subscript"/>
        </w:rPr>
        <w:t>3</w:t>
      </w:r>
      <w:r w:rsidR="000E2596" w:rsidRPr="001A443B">
        <w:rPr>
          <w:rFonts w:ascii="Times New Roman" w:eastAsia="Times New Roman" w:hAnsi="Times New Roman" w:cs="Times New Roman"/>
          <w:sz w:val="24"/>
          <w:szCs w:val="24"/>
          <w:vertAlign w:val="superscript"/>
        </w:rPr>
        <w:t>-</w:t>
      </w:r>
      <w:r w:rsidR="000E2596">
        <w:rPr>
          <w:rFonts w:ascii="Times New Roman" w:eastAsia="Times New Roman" w:hAnsi="Times New Roman" w:cs="Times New Roman"/>
          <w:sz w:val="24"/>
          <w:szCs w:val="24"/>
        </w:rPr>
        <w:t xml:space="preserve"> value on 6 Nov 16</w:t>
      </w:r>
      <w:r w:rsidR="00761844">
        <w:rPr>
          <w:rFonts w:ascii="Times New Roman" w:eastAsia="Times New Roman" w:hAnsi="Times New Roman" w:cs="Times New Roman"/>
          <w:sz w:val="24"/>
          <w:szCs w:val="24"/>
        </w:rPr>
        <w:t xml:space="preserve">, </w:t>
      </w:r>
      <w:r w:rsidR="000772C8">
        <w:rPr>
          <w:rFonts w:ascii="Times New Roman" w:eastAsia="Times New Roman" w:hAnsi="Times New Roman" w:cs="Times New Roman"/>
          <w:sz w:val="24"/>
          <w:szCs w:val="24"/>
        </w:rPr>
        <w:t xml:space="preserve">suggested </w:t>
      </w:r>
      <w:r w:rsidR="004943EC">
        <w:rPr>
          <w:rFonts w:ascii="Times New Roman" w:eastAsia="Times New Roman" w:hAnsi="Times New Roman" w:cs="Times New Roman"/>
          <w:sz w:val="24"/>
          <w:szCs w:val="24"/>
        </w:rPr>
        <w:t>nitrification</w:t>
      </w:r>
      <w:r w:rsidR="00761844">
        <w:rPr>
          <w:rFonts w:ascii="Times New Roman" w:eastAsia="Times New Roman" w:hAnsi="Times New Roman" w:cs="Times New Roman"/>
          <w:sz w:val="24"/>
          <w:szCs w:val="24"/>
        </w:rPr>
        <w:t xml:space="preserve"> for that recorded NO</w:t>
      </w:r>
      <w:r w:rsidR="00761844" w:rsidRPr="00834553">
        <w:rPr>
          <w:rFonts w:ascii="Times New Roman" w:eastAsia="Times New Roman" w:hAnsi="Times New Roman" w:cs="Times New Roman"/>
          <w:sz w:val="24"/>
          <w:szCs w:val="24"/>
          <w:vertAlign w:val="subscript"/>
        </w:rPr>
        <w:t>3</w:t>
      </w:r>
      <w:r w:rsidR="00761844" w:rsidRPr="00834553">
        <w:rPr>
          <w:rFonts w:ascii="Times New Roman" w:eastAsia="Times New Roman" w:hAnsi="Times New Roman" w:cs="Times New Roman"/>
          <w:sz w:val="24"/>
          <w:szCs w:val="24"/>
          <w:vertAlign w:val="superscript"/>
        </w:rPr>
        <w:t>-</w:t>
      </w:r>
      <w:r w:rsidR="00761844">
        <w:rPr>
          <w:rFonts w:ascii="Times New Roman" w:eastAsia="Times New Roman" w:hAnsi="Times New Roman" w:cs="Times New Roman"/>
          <w:sz w:val="24"/>
          <w:szCs w:val="24"/>
        </w:rPr>
        <w:t xml:space="preserve"> spike</w:t>
      </w:r>
      <w:r w:rsidR="004943EC">
        <w:rPr>
          <w:rFonts w:ascii="Times New Roman" w:eastAsia="Times New Roman" w:hAnsi="Times New Roman" w:cs="Times New Roman"/>
          <w:sz w:val="24"/>
          <w:szCs w:val="24"/>
        </w:rPr>
        <w:t>, it did not differ between high and low</w:t>
      </w:r>
      <w:r w:rsidR="000772C8">
        <w:rPr>
          <w:rFonts w:ascii="Times New Roman" w:eastAsia="Times New Roman" w:hAnsi="Times New Roman" w:cs="Times New Roman"/>
          <w:sz w:val="24"/>
          <w:szCs w:val="24"/>
        </w:rPr>
        <w:t xml:space="preserve"> budworm</w:t>
      </w:r>
      <w:r w:rsidR="009C21F1">
        <w:rPr>
          <w:rFonts w:ascii="Times New Roman" w:eastAsia="Times New Roman" w:hAnsi="Times New Roman" w:cs="Times New Roman"/>
          <w:sz w:val="24"/>
          <w:szCs w:val="24"/>
        </w:rPr>
        <w:t>.</w:t>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EE233DF">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25"/>
                    <a:stretch>
                      <a:fillRect/>
                    </a:stretch>
                  </pic:blipFill>
                  <pic:spPr>
                    <a:xfrm>
                      <a:off x="0" y="0"/>
                      <a:ext cx="5943600" cy="5486400"/>
                    </a:xfrm>
                    <a:prstGeom prst="rect">
                      <a:avLst/>
                    </a:prstGeom>
                  </pic:spPr>
                </pic:pic>
              </a:graphicData>
            </a:graphic>
          </wp:inline>
        </w:drawing>
      </w:r>
    </w:p>
    <w:p w14:paraId="4B9A2E77" w14:textId="36A3B678" w:rsidR="00720826" w:rsidRDefault="00720826">
      <w:pPr>
        <w:spacing w:line="240" w:lineRule="auto"/>
        <w:contextualSpacing/>
        <w:jc w:val="both"/>
        <w:rPr>
          <w:ins w:id="71" w:author="Neziri Izak - OHS" w:date="2020-07-26T13:54:00Z"/>
          <w:rFonts w:ascii="Times New Roman" w:eastAsia="Times New Roman" w:hAnsi="Times New Roman" w:cs="Times New Roman"/>
          <w:sz w:val="24"/>
          <w:szCs w:val="24"/>
        </w:rPr>
        <w:pPrChange w:id="72" w:author="Julia Bramstedt" w:date="2020-07-29T21:18:00Z">
          <w:pPr>
            <w:spacing w:line="240" w:lineRule="auto"/>
            <w:contextualSpacing/>
          </w:pPr>
        </w:pPrChange>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8</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419BD816" w14:textId="77777777" w:rsidR="004D3C6E" w:rsidRDefault="004D3C6E" w:rsidP="00F33609">
      <w:pPr>
        <w:spacing w:line="240" w:lineRule="auto"/>
        <w:contextualSpacing/>
        <w:rPr>
          <w:rFonts w:ascii="Times New Roman" w:eastAsia="Times New Roman" w:hAnsi="Times New Roman" w:cs="Times New Roman"/>
          <w:sz w:val="24"/>
          <w:szCs w:val="24"/>
        </w:rPr>
      </w:pPr>
    </w:p>
    <w:p w14:paraId="7E32E0C7" w14:textId="1D080B53" w:rsidR="00EB72F0" w:rsidRDefault="00033C10" w:rsidP="0008731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A)</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Soil organic matter did not differ between high and low budworm sites (p=0.49, LME) or among sample dates (p=0.70, </w:t>
      </w:r>
      <w:r>
        <w:rPr>
          <w:rFonts w:ascii="Times New Roman" w:eastAsia="Times New Roman" w:hAnsi="Times New Roman" w:cs="Times New Roman"/>
          <w:sz w:val="24"/>
          <w:szCs w:val="24"/>
        </w:rPr>
        <w:lastRenderedPageBreak/>
        <w:t>LME)</w:t>
      </w:r>
      <w:r w:rsidR="009C21F1">
        <w:rPr>
          <w:rFonts w:ascii="Times New Roman" w:eastAsia="Times New Roman" w:hAnsi="Times New Roman" w:cs="Times New Roman"/>
          <w:sz w:val="24"/>
          <w:szCs w:val="24"/>
        </w:rPr>
        <w:t xml:space="preserve"> (Figure </w:t>
      </w:r>
      <w:r w:rsidR="00403714">
        <w:rPr>
          <w:rFonts w:ascii="Times New Roman" w:eastAsia="Times New Roman" w:hAnsi="Times New Roman" w:cs="Times New Roman"/>
          <w:sz w:val="24"/>
          <w:szCs w:val="24"/>
        </w:rPr>
        <w:t>8</w:t>
      </w:r>
      <w:r w:rsidR="009C21F1">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26"/>
                    <a:stretch>
                      <a:fillRect/>
                    </a:stretch>
                  </pic:blipFill>
                  <pic:spPr>
                    <a:xfrm>
                      <a:off x="0" y="0"/>
                      <a:ext cx="5943600" cy="3799781"/>
                    </a:xfrm>
                    <a:prstGeom prst="rect">
                      <a:avLst/>
                    </a:prstGeom>
                  </pic:spPr>
                </pic:pic>
              </a:graphicData>
            </a:graphic>
          </wp:inline>
        </w:drawing>
      </w:r>
    </w:p>
    <w:p w14:paraId="63648DC1" w14:textId="19165AC3" w:rsidR="00EB72F0" w:rsidRDefault="00EB72F0">
      <w:pPr>
        <w:spacing w:line="240" w:lineRule="auto"/>
        <w:contextualSpacing/>
        <w:jc w:val="both"/>
        <w:rPr>
          <w:ins w:id="73" w:author="Neziri Izak - OHS" w:date="2020-07-26T13:54:00Z"/>
          <w:rFonts w:ascii="Times New Roman" w:eastAsia="Times New Roman" w:hAnsi="Times New Roman" w:cs="Times New Roman"/>
          <w:sz w:val="24"/>
          <w:szCs w:val="24"/>
        </w:rPr>
        <w:pPrChange w:id="74" w:author="Julia Bramstedt" w:date="2020-07-29T21:18:00Z">
          <w:pPr>
            <w:spacing w:line="240" w:lineRule="auto"/>
            <w:contextualSpacing/>
          </w:pPr>
        </w:pPrChange>
      </w:pPr>
      <w:r w:rsidRPr="00A75642">
        <w:rPr>
          <w:rFonts w:ascii="Times New Roman" w:eastAsia="Times New Roman" w:hAnsi="Times New Roman" w:cs="Times New Roman"/>
          <w:b/>
          <w:bCs/>
          <w:sz w:val="24"/>
          <w:szCs w:val="24"/>
        </w:rPr>
        <w:t xml:space="preserve">Figure </w:t>
      </w:r>
      <w:r w:rsidR="00BE6FDD" w:rsidRPr="00A75642">
        <w:rPr>
          <w:rFonts w:ascii="Times New Roman" w:eastAsia="Times New Roman" w:hAnsi="Times New Roman" w:cs="Times New Roman"/>
          <w:b/>
          <w:bCs/>
          <w:sz w:val="24"/>
          <w:szCs w:val="24"/>
        </w:rPr>
        <w:t>9</w:t>
      </w:r>
      <w:r w:rsidR="00B13FC2" w:rsidRPr="00A75642">
        <w:rPr>
          <w:rFonts w:ascii="Times New Roman" w:eastAsia="Times New Roman" w:hAnsi="Times New Roman" w:cs="Times New Roman"/>
          <w:b/>
          <w:bCs/>
          <w:sz w:val="24"/>
          <w:szCs w:val="24"/>
        </w:rPr>
        <w:t>:</w:t>
      </w:r>
      <w:r>
        <w:rPr>
          <w:rFonts w:ascii="Times New Roman" w:eastAsia="Times New Roman" w:hAnsi="Times New Roman" w:cs="Times New Roman"/>
          <w:sz w:val="24"/>
          <w:szCs w:val="24"/>
        </w:rPr>
        <w:t xml:space="preserve"> A regression analysis comparing </w:t>
      </w:r>
      <w:r w:rsidR="00761844">
        <w:rPr>
          <w:rFonts w:ascii="Times New Roman" w:eastAsia="Times New Roman" w:hAnsi="Times New Roman" w:cs="Times New Roman"/>
          <w:sz w:val="24"/>
          <w:szCs w:val="24"/>
        </w:rPr>
        <w:t xml:space="preserve">soil </w:t>
      </w:r>
      <w:r>
        <w:rPr>
          <w:rFonts w:ascii="Times New Roman" w:eastAsia="Times New Roman" w:hAnsi="Times New Roman" w:cs="Times New Roman"/>
          <w:sz w:val="24"/>
          <w:szCs w:val="24"/>
        </w:rPr>
        <w:t>temperature</w:t>
      </w:r>
      <w:r w:rsidR="0031750B">
        <w:rPr>
          <w:rFonts w:ascii="Times New Roman" w:eastAsia="Times New Roman" w:hAnsi="Times New Roman" w:cs="Times New Roman"/>
          <w:sz w:val="24"/>
          <w:szCs w:val="24"/>
        </w:rPr>
        <w:t xml:space="preserve"> at 2</w:t>
      </w:r>
      <w:ins w:id="75" w:author="Clay" w:date="2020-07-02T13:10:00Z">
        <w:r w:rsidR="00761844">
          <w:rPr>
            <w:rFonts w:ascii="Times New Roman" w:eastAsia="Times New Roman" w:hAnsi="Times New Roman" w:cs="Times New Roman"/>
            <w:sz w:val="24"/>
            <w:szCs w:val="24"/>
          </w:rPr>
          <w:t xml:space="preserve"> </w:t>
        </w:r>
      </w:ins>
      <w:r w:rsidR="0031750B">
        <w:rPr>
          <w:rFonts w:ascii="Times New Roman" w:eastAsia="Times New Roman" w:hAnsi="Times New Roman" w:cs="Times New Roman"/>
          <w:sz w:val="24"/>
          <w:szCs w:val="24"/>
        </w:rPr>
        <w:t>cm dep</w:t>
      </w:r>
      <w:r w:rsidR="00761844">
        <w:rPr>
          <w:rFonts w:ascii="Times New Roman" w:eastAsia="Times New Roman" w:hAnsi="Times New Roman" w:cs="Times New Roman"/>
          <w:sz w:val="24"/>
          <w:szCs w:val="24"/>
        </w:rPr>
        <w:t>th</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(p</w:t>
      </w:r>
      <w:r>
        <w:rPr>
          <w:rFonts w:ascii="Times New Roman" w:eastAsia="Times New Roman" w:hAnsi="Times New Roman" w:cs="Times New Roman"/>
          <w:sz w:val="24"/>
          <w:szCs w:val="24"/>
        </w:rPr>
        <w:t>&lt;0.0001</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sidR="00761844">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p w14:paraId="09A4A3A4" w14:textId="77777777" w:rsidR="004D3C6E" w:rsidRDefault="004D3C6E" w:rsidP="002415B8">
      <w:pPr>
        <w:spacing w:line="240" w:lineRule="auto"/>
        <w:contextualSpacing/>
        <w:rPr>
          <w:rFonts w:ascii="Times New Roman" w:eastAsia="Times New Roman" w:hAnsi="Times New Roman" w:cs="Times New Roman"/>
          <w:sz w:val="24"/>
          <w:szCs w:val="24"/>
        </w:rPr>
      </w:pPr>
    </w:p>
    <w:p w14:paraId="51E4B440" w14:textId="7BD9CFB1" w:rsidR="0022258E" w:rsidRDefault="00540744"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r w:rsidR="003C4EA8">
        <w:rPr>
          <w:rFonts w:ascii="Times New Roman" w:hAnsi="Times New Roman" w:cs="Times New Roman" w:hint="eastAsia"/>
          <w:sz w:val="24"/>
          <w:szCs w:val="24"/>
          <w:lang w:eastAsia="ja-JP"/>
        </w:rPr>
        <w:t xml:space="preserve">  </w:t>
      </w:r>
      <w:r w:rsidR="00761844">
        <w:rPr>
          <w:rFonts w:ascii="Times New Roman" w:hAnsi="Times New Roman" w:cs="Times New Roman"/>
          <w:sz w:val="24"/>
          <w:szCs w:val="24"/>
          <w:lang w:eastAsia="ja-JP"/>
        </w:rPr>
        <w:t xml:space="preserve">Budworm herbivory level did not influence soil temperature.  As expected, </w:t>
      </w:r>
      <w:r w:rsidR="00761844">
        <w:rPr>
          <w:rFonts w:ascii="Times New Roman" w:eastAsia="Times New Roman" w:hAnsi="Times New Roman" w:cs="Times New Roman"/>
          <w:sz w:val="24"/>
          <w:szCs w:val="24"/>
        </w:rPr>
        <w:t xml:space="preserve">temperature </w:t>
      </w:r>
      <w:r w:rsidR="0022258E">
        <w:rPr>
          <w:rFonts w:ascii="Times New Roman" w:eastAsia="Times New Roman" w:hAnsi="Times New Roman" w:cs="Times New Roman"/>
          <w:sz w:val="24"/>
          <w:szCs w:val="24"/>
        </w:rPr>
        <w:t xml:space="preserve">increased and decreased more rapidly at shallow compared to deeper </w:t>
      </w:r>
      <w:r w:rsidR="00761844">
        <w:rPr>
          <w:rFonts w:ascii="Times New Roman" w:eastAsia="Times New Roman" w:hAnsi="Times New Roman" w:cs="Times New Roman"/>
          <w:sz w:val="24"/>
          <w:szCs w:val="24"/>
        </w:rPr>
        <w:t>depths</w:t>
      </w:r>
      <w:r w:rsidR="0022258E">
        <w:rPr>
          <w:rFonts w:ascii="Times New Roman" w:eastAsia="Times New Roman" w:hAnsi="Times New Roman" w:cs="Times New Roman"/>
          <w:sz w:val="24"/>
          <w:szCs w:val="24"/>
        </w:rPr>
        <w:t xml:space="preserve">, </w:t>
      </w:r>
      <w:r w:rsidR="00761844">
        <w:rPr>
          <w:rFonts w:ascii="Times New Roman" w:eastAsia="Times New Roman" w:hAnsi="Times New Roman" w:cs="Times New Roman"/>
          <w:sz w:val="24"/>
          <w:szCs w:val="24"/>
        </w:rPr>
        <w:t>and soil temperature differences among dates were less variable in</w:t>
      </w:r>
      <w:r w:rsidR="00403714">
        <w:rPr>
          <w:rFonts w:ascii="Times New Roman" w:eastAsia="Times New Roman" w:hAnsi="Times New Roman" w:cs="Times New Roman"/>
          <w:sz w:val="24"/>
          <w:szCs w:val="24"/>
        </w:rPr>
        <w:t xml:space="preserve"> the</w:t>
      </w:r>
      <w:r w:rsidR="00761844">
        <w:rPr>
          <w:rFonts w:ascii="Times New Roman" w:eastAsia="Times New Roman" w:hAnsi="Times New Roman" w:cs="Times New Roman"/>
          <w:sz w:val="24"/>
          <w:szCs w:val="24"/>
        </w:rPr>
        <w:t xml:space="preserve"> deepest measurement at 10 cm </w:t>
      </w:r>
      <w:r w:rsidR="003C4EA8">
        <w:rPr>
          <w:rFonts w:ascii="Times New Roman" w:hAnsi="Times New Roman" w:cs="Times New Roman" w:hint="eastAsia"/>
          <w:sz w:val="24"/>
          <w:szCs w:val="24"/>
          <w:lang w:eastAsia="ja-JP"/>
        </w:rPr>
        <w:t>(data not shown)</w:t>
      </w:r>
      <w:r w:rsidR="0022258E">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IV</w:t>
      </w:r>
    </w:p>
    <w:p w14:paraId="7F32F4FF" w14:textId="4F8AB031" w:rsidR="008C298B" w:rsidRPr="00D614C5" w:rsidRDefault="008C298B" w:rsidP="00893CC9">
      <w:pPr>
        <w:spacing w:line="480" w:lineRule="auto"/>
        <w:ind w:firstLine="720"/>
        <w:contextualSpacing/>
        <w:jc w:val="center"/>
        <w:rPr>
          <w:rFonts w:ascii="Times New Roman" w:eastAsia="Times New Roman" w:hAnsi="Times New Roman" w:cs="Times New Roman"/>
          <w:b/>
          <w:bCs/>
          <w:sz w:val="24"/>
          <w:szCs w:val="24"/>
        </w:rPr>
      </w:pPr>
      <w:r w:rsidRPr="00D614C5">
        <w:rPr>
          <w:rFonts w:ascii="Times New Roman" w:eastAsia="Times New Roman" w:hAnsi="Times New Roman" w:cs="Times New Roman"/>
          <w:b/>
          <w:bCs/>
          <w:sz w:val="24"/>
          <w:szCs w:val="24"/>
        </w:rPr>
        <w:t>DISCUSSION</w:t>
      </w:r>
    </w:p>
    <w:p w14:paraId="44A88C5D" w14:textId="09E8F126" w:rsidR="004162F7" w:rsidRDefault="00B13FC2" w:rsidP="007C2178">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this study I investigated</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how </w:t>
      </w:r>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w:t>
      </w:r>
      <w:r>
        <w:rPr>
          <w:rFonts w:ascii="Times New Roman" w:eastAsia="Times New Roman" w:hAnsi="Times New Roman" w:cs="Times New Roman"/>
          <w:sz w:val="24"/>
          <w:szCs w:val="24"/>
        </w:rPr>
        <w:t xml:space="preserve">leaf litter </w:t>
      </w:r>
      <w:r w:rsidR="00030485">
        <w:rPr>
          <w:rFonts w:ascii="Times New Roman" w:eastAsia="Times New Roman" w:hAnsi="Times New Roman" w:cs="Times New Roman"/>
          <w:sz w:val="24"/>
          <w:szCs w:val="24"/>
        </w:rPr>
        <w:t xml:space="preserve">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w:t>
      </w:r>
      <w:r w:rsidR="006B24B5">
        <w:rPr>
          <w:rFonts w:ascii="Times New Roman" w:eastAsia="Times New Roman" w:hAnsi="Times New Roman" w:cs="Times New Roman"/>
          <w:sz w:val="24"/>
          <w:szCs w:val="24"/>
        </w:rPr>
        <w:t xml:space="preserve">eastern </w:t>
      </w:r>
      <w:r w:rsidR="00A31EB0">
        <w:rPr>
          <w:rFonts w:ascii="Times New Roman" w:eastAsia="Times New Roman" w:hAnsi="Times New Roman" w:cs="Times New Roman"/>
          <w:sz w:val="24"/>
          <w:szCs w:val="24"/>
        </w:rPr>
        <w:t>Cascades</w:t>
      </w:r>
      <w:r w:rsidR="006B24B5">
        <w:rPr>
          <w:rFonts w:ascii="Times New Roman" w:eastAsia="Times New Roman" w:hAnsi="Times New Roman" w:cs="Times New Roman"/>
          <w:sz w:val="24"/>
          <w:szCs w:val="24"/>
        </w:rPr>
        <w:t xml:space="preserve"> of central Washington</w:t>
      </w:r>
      <w:r w:rsidR="00A31EB0">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w:t>
      </w:r>
      <w:r w:rsidR="006122BD">
        <w:rPr>
          <w:rFonts w:ascii="Times New Roman" w:eastAsia="Times New Roman" w:hAnsi="Times New Roman" w:cs="Times New Roman"/>
          <w:sz w:val="24"/>
          <w:szCs w:val="24"/>
        </w:rPr>
        <w:t>increased</w:t>
      </w:r>
      <w:r w:rsidR="006242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 loss from the canopy</w:t>
      </w:r>
      <w:r w:rsidR="006B24B5">
        <w:rPr>
          <w:rFonts w:ascii="Times New Roman" w:eastAsia="Times New Roman" w:hAnsi="Times New Roman" w:cs="Times New Roman"/>
          <w:sz w:val="24"/>
          <w:szCs w:val="24"/>
        </w:rPr>
        <w:t>, especially for NH</w:t>
      </w:r>
      <w:r w:rsidR="006B24B5" w:rsidRPr="001A443B">
        <w:rPr>
          <w:rFonts w:ascii="Times New Roman" w:eastAsia="Times New Roman" w:hAnsi="Times New Roman" w:cs="Times New Roman"/>
          <w:sz w:val="24"/>
          <w:szCs w:val="24"/>
          <w:vertAlign w:val="subscript"/>
        </w:rPr>
        <w:t>4</w:t>
      </w:r>
      <w:r w:rsidR="006B24B5" w:rsidRPr="001A443B">
        <w:rPr>
          <w:rFonts w:ascii="Times New Roman" w:eastAsia="Times New Roman" w:hAnsi="Times New Roman" w:cs="Times New Roman"/>
          <w:sz w:val="24"/>
          <w:szCs w:val="24"/>
          <w:vertAlign w:val="superscript"/>
        </w:rPr>
        <w:t>+</w:t>
      </w:r>
      <w:r w:rsidR="006242DB">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WSB did not </w:t>
      </w:r>
      <w:r w:rsidR="006122BD">
        <w:rPr>
          <w:rFonts w:ascii="Times New Roman" w:eastAsia="Times New Roman" w:hAnsi="Times New Roman" w:cs="Times New Roman"/>
          <w:sz w:val="24"/>
          <w:szCs w:val="24"/>
        </w:rPr>
        <w:t xml:space="preserve">affect </w:t>
      </w:r>
      <w:r w:rsidR="006B24B5">
        <w:rPr>
          <w:rFonts w:ascii="Times New Roman" w:eastAsia="Times New Roman" w:hAnsi="Times New Roman" w:cs="Times New Roman"/>
          <w:sz w:val="24"/>
          <w:szCs w:val="24"/>
        </w:rPr>
        <w:t>throughfall SRP and DOC</w:t>
      </w:r>
      <w:r w:rsidR="00F0423F">
        <w:rPr>
          <w:rFonts w:ascii="Times New Roman" w:hAnsi="Times New Roman" w:cs="Times New Roman" w:hint="eastAsia"/>
          <w:sz w:val="24"/>
          <w:szCs w:val="24"/>
          <w:lang w:eastAsia="ja-JP"/>
        </w:rPr>
        <w:t>.  Instead,</w:t>
      </w:r>
      <w:r w:rsidR="00F0423F">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higher concentrations of </w:t>
      </w:r>
      <w:r w:rsidR="00F0423F">
        <w:rPr>
          <w:rFonts w:ascii="Times New Roman" w:hAnsi="Times New Roman" w:cs="Times New Roman" w:hint="eastAsia"/>
          <w:sz w:val="24"/>
          <w:szCs w:val="24"/>
          <w:lang w:eastAsia="ja-JP"/>
        </w:rPr>
        <w:t xml:space="preserve">SRP and DOC </w:t>
      </w:r>
      <w:r w:rsidR="006B24B5">
        <w:rPr>
          <w:rFonts w:ascii="Times New Roman" w:eastAsia="Times New Roman" w:hAnsi="Times New Roman" w:cs="Times New Roman"/>
          <w:sz w:val="24"/>
          <w:szCs w:val="24"/>
        </w:rPr>
        <w:t xml:space="preserve">in throughfall were seen in two heavy rainfall events suggesting hydrologic control.  </w:t>
      </w:r>
      <w:r w:rsidR="006122BD">
        <w:rPr>
          <w:rFonts w:ascii="Times New Roman" w:eastAsia="Times New Roman" w:hAnsi="Times New Roman" w:cs="Times New Roman"/>
          <w:sz w:val="24"/>
          <w:szCs w:val="24"/>
        </w:rPr>
        <w:t xml:space="preserve">Budworm herbivory increased organic matter loss from the canopy as frass in summer in comparison to low budworm sites which lost more organic matter as litter in fall.  </w:t>
      </w:r>
      <w:r w:rsidR="001A443B">
        <w:rPr>
          <w:rFonts w:ascii="Times New Roman" w:eastAsia="Times New Roman" w:hAnsi="Times New Roman" w:cs="Times New Roman"/>
          <w:sz w:val="24"/>
          <w:szCs w:val="24"/>
        </w:rPr>
        <w:t>Unexpectedly, decomposition</w:t>
      </w:r>
      <w:r w:rsidR="006B24B5">
        <w:rPr>
          <w:rFonts w:ascii="Times New Roman" w:eastAsia="Times New Roman" w:hAnsi="Times New Roman" w:cs="Times New Roman"/>
          <w:sz w:val="24"/>
          <w:szCs w:val="24"/>
        </w:rPr>
        <w:t xml:space="preserve"> rates were faster </w:t>
      </w:r>
      <w:r w:rsidR="00F0423F">
        <w:rPr>
          <w:rFonts w:ascii="Times New Roman" w:hAnsi="Times New Roman" w:cs="Times New Roman" w:hint="eastAsia"/>
          <w:sz w:val="24"/>
          <w:szCs w:val="24"/>
          <w:lang w:eastAsia="ja-JP"/>
        </w:rPr>
        <w:t xml:space="preserve">in </w:t>
      </w:r>
      <w:r w:rsidR="001243B3">
        <w:rPr>
          <w:rFonts w:ascii="Times New Roman" w:eastAsia="Times New Roman" w:hAnsi="Times New Roman" w:cs="Times New Roman"/>
          <w:sz w:val="24"/>
          <w:szCs w:val="24"/>
        </w:rPr>
        <w:t xml:space="preserve">low budworm sites </w:t>
      </w:r>
      <w:r w:rsidR="006B24B5">
        <w:rPr>
          <w:rFonts w:ascii="Times New Roman" w:eastAsia="Times New Roman" w:hAnsi="Times New Roman" w:cs="Times New Roman"/>
          <w:sz w:val="24"/>
          <w:szCs w:val="24"/>
        </w:rPr>
        <w:t xml:space="preserve">compared to </w:t>
      </w:r>
      <w:r w:rsidR="001243B3">
        <w:rPr>
          <w:rFonts w:ascii="Times New Roman" w:eastAsia="Times New Roman" w:hAnsi="Times New Roman" w:cs="Times New Roman"/>
          <w:sz w:val="24"/>
          <w:szCs w:val="24"/>
        </w:rPr>
        <w:t>high budworm sites</w:t>
      </w:r>
      <w:r w:rsidR="006B24B5">
        <w:rPr>
          <w:rFonts w:ascii="Times New Roman" w:eastAsia="Times New Roman" w:hAnsi="Times New Roman" w:cs="Times New Roman"/>
          <w:sz w:val="24"/>
          <w:szCs w:val="24"/>
        </w:rPr>
        <w:t xml:space="preserve"> for non-native deciduous litter and for native coniferous litter</w:t>
      </w:r>
      <w:r w:rsidR="001243B3">
        <w:rPr>
          <w:rFonts w:ascii="Times New Roman" w:eastAsia="Times New Roman" w:hAnsi="Times New Roman" w:cs="Times New Roman"/>
          <w:sz w:val="24"/>
          <w:szCs w:val="24"/>
        </w:rPr>
        <w:t>.</w:t>
      </w:r>
      <w:r w:rsidR="007C2178">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 Decomposition of deciduous litter was additionally positively influenced by total N deposited by throughfall.  </w:t>
      </w:r>
      <w:r w:rsidR="001243B3">
        <w:rPr>
          <w:rFonts w:ascii="Times New Roman" w:eastAsia="Times New Roman" w:hAnsi="Times New Roman" w:cs="Times New Roman"/>
          <w:sz w:val="24"/>
          <w:szCs w:val="24"/>
        </w:rPr>
        <w:t>S</w:t>
      </w:r>
      <w:r w:rsidR="007C2178">
        <w:rPr>
          <w:rFonts w:ascii="Times New Roman" w:eastAsia="Times New Roman" w:hAnsi="Times New Roman" w:cs="Times New Roman"/>
          <w:sz w:val="24"/>
          <w:szCs w:val="24"/>
        </w:rPr>
        <w:t xml:space="preserve">easonality </w:t>
      </w:r>
      <w:r w:rsidR="001243B3">
        <w:rPr>
          <w:rFonts w:ascii="Times New Roman" w:eastAsia="Times New Roman" w:hAnsi="Times New Roman" w:cs="Times New Roman"/>
          <w:sz w:val="24"/>
          <w:szCs w:val="24"/>
        </w:rPr>
        <w:t>was the</w:t>
      </w:r>
      <w:r w:rsidR="006B24B5">
        <w:rPr>
          <w:rFonts w:ascii="Times New Roman" w:eastAsia="Times New Roman" w:hAnsi="Times New Roman" w:cs="Times New Roman"/>
          <w:sz w:val="24"/>
          <w:szCs w:val="24"/>
        </w:rPr>
        <w:t xml:space="preserve"> main</w:t>
      </w:r>
      <w:r w:rsidR="001243B3">
        <w:rPr>
          <w:rFonts w:ascii="Times New Roman" w:eastAsia="Times New Roman" w:hAnsi="Times New Roman" w:cs="Times New Roman"/>
          <w:sz w:val="24"/>
          <w:szCs w:val="24"/>
        </w:rPr>
        <w:t xml:space="preserve"> </w:t>
      </w:r>
      <w:r w:rsidR="006B24B5">
        <w:rPr>
          <w:rFonts w:ascii="Times New Roman" w:eastAsia="Times New Roman" w:hAnsi="Times New Roman" w:cs="Times New Roman"/>
          <w:sz w:val="24"/>
          <w:szCs w:val="24"/>
        </w:rPr>
        <w:t xml:space="preserve">driver of differences in </w:t>
      </w:r>
      <w:r w:rsidR="001243B3">
        <w:rPr>
          <w:rFonts w:ascii="Times New Roman" w:eastAsia="Times New Roman" w:hAnsi="Times New Roman" w:cs="Times New Roman"/>
          <w:sz w:val="24"/>
          <w:szCs w:val="24"/>
        </w:rPr>
        <w:t>soil moisture, soil temperature, and soil ammonium</w:t>
      </w:r>
      <w:r w:rsidR="006B24B5">
        <w:rPr>
          <w:rFonts w:ascii="Times New Roman" w:eastAsia="Times New Roman" w:hAnsi="Times New Roman" w:cs="Times New Roman"/>
          <w:sz w:val="24"/>
          <w:szCs w:val="24"/>
        </w:rPr>
        <w:t xml:space="preserve"> whereas </w:t>
      </w:r>
      <w:r w:rsidR="006242DB">
        <w:rPr>
          <w:rFonts w:ascii="Times New Roman" w:eastAsia="Times New Roman" w:hAnsi="Times New Roman" w:cs="Times New Roman"/>
          <w:sz w:val="24"/>
          <w:szCs w:val="24"/>
        </w:rPr>
        <w:t xml:space="preserve">budworm herbivory and seasonality interacted in </w:t>
      </w:r>
      <w:r w:rsidR="001B10C3">
        <w:rPr>
          <w:rFonts w:ascii="Times New Roman" w:eastAsia="Times New Roman" w:hAnsi="Times New Roman" w:cs="Times New Roman"/>
          <w:sz w:val="24"/>
          <w:szCs w:val="24"/>
        </w:rPr>
        <w:t xml:space="preserve">soil nitrate </w:t>
      </w:r>
      <w:r w:rsidR="006B24B5">
        <w:rPr>
          <w:rFonts w:ascii="Times New Roman" w:eastAsia="Times New Roman" w:hAnsi="Times New Roman" w:cs="Times New Roman"/>
          <w:sz w:val="24"/>
          <w:szCs w:val="24"/>
        </w:rPr>
        <w:t xml:space="preserve">concentrations.  </w:t>
      </w:r>
      <w:r w:rsidR="006122BD">
        <w:rPr>
          <w:rFonts w:ascii="Times New Roman" w:eastAsia="Times New Roman" w:hAnsi="Times New Roman" w:cs="Times New Roman"/>
          <w:sz w:val="24"/>
          <w:szCs w:val="24"/>
        </w:rPr>
        <w:t xml:space="preserve">Soil phosphorus concentrations were clearly higher in high compared to low budworm sites.  </w:t>
      </w:r>
      <w:r w:rsidR="006B24B5">
        <w:rPr>
          <w:rFonts w:ascii="Times New Roman" w:eastAsia="Times New Roman" w:hAnsi="Times New Roman" w:cs="Times New Roman"/>
          <w:sz w:val="24"/>
          <w:szCs w:val="24"/>
        </w:rPr>
        <w:t xml:space="preserve">Unexpectedly, budworms did not influence net nitrification </w:t>
      </w:r>
      <w:r w:rsidR="00363FB5">
        <w:rPr>
          <w:rFonts w:ascii="Times New Roman" w:eastAsia="Times New Roman" w:hAnsi="Times New Roman" w:cs="Times New Roman"/>
          <w:sz w:val="24"/>
          <w:szCs w:val="24"/>
        </w:rPr>
        <w:t>rate.</w:t>
      </w:r>
    </w:p>
    <w:p w14:paraId="29F0C2D6" w14:textId="191CEBFF" w:rsidR="00A31EB0" w:rsidRPr="00D614C5" w:rsidRDefault="00A31EB0" w:rsidP="00087C99">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Throughfall </w:t>
      </w:r>
      <w:r w:rsidR="00684F3D" w:rsidRPr="00D614C5">
        <w:rPr>
          <w:rFonts w:ascii="Times New Roman" w:eastAsia="Times New Roman" w:hAnsi="Times New Roman" w:cs="Times New Roman"/>
          <w:sz w:val="24"/>
          <w:szCs w:val="24"/>
          <w:u w:val="single"/>
        </w:rPr>
        <w:t>Nitrogen</w:t>
      </w:r>
    </w:p>
    <w:p w14:paraId="752CE844" w14:textId="50362D35" w:rsidR="009C1D0D" w:rsidRPr="009C1D0D" w:rsidRDefault="001061B0" w:rsidP="0008731F">
      <w:pPr>
        <w:spacing w:line="480" w:lineRule="auto"/>
        <w:contextualSpacing/>
        <w:rPr>
          <w:rFonts w:ascii="Times New Roman" w:hAnsi="Times New Roman" w:cs="Times New Roman"/>
          <w:sz w:val="24"/>
          <w:szCs w:val="24"/>
          <w:lang w:eastAsia="ja-JP"/>
        </w:rPr>
      </w:pPr>
      <w:r>
        <w:rPr>
          <w:rFonts w:ascii="Times New Roman" w:eastAsia="Times New Roman" w:hAnsi="Times New Roman" w:cs="Times New Roman"/>
          <w:sz w:val="24"/>
          <w:szCs w:val="24"/>
        </w:rPr>
        <w:tab/>
      </w:r>
      <w:r w:rsidR="008E480E">
        <w:rPr>
          <w:rFonts w:ascii="Times New Roman" w:eastAsia="Times New Roman" w:hAnsi="Times New Roman" w:cs="Times New Roman"/>
          <w:sz w:val="24"/>
          <w:szCs w:val="24"/>
        </w:rPr>
        <w:t xml:space="preserve">I hypothesized that budworms would increase the amount of DIN in throughfall, and </w:t>
      </w:r>
      <w:r w:rsidR="00F0423F">
        <w:rPr>
          <w:rFonts w:ascii="Times New Roman" w:hAnsi="Times New Roman" w:cs="Times New Roman" w:hint="eastAsia"/>
          <w:sz w:val="24"/>
          <w:szCs w:val="24"/>
          <w:lang w:eastAsia="ja-JP"/>
        </w:rPr>
        <w:t>t</w:t>
      </w:r>
      <w:r w:rsidR="00F0423F">
        <w:rPr>
          <w:rFonts w:ascii="Times New Roman" w:eastAsia="Times New Roman" w:hAnsi="Times New Roman" w:cs="Times New Roman"/>
          <w:sz w:val="24"/>
          <w:szCs w:val="24"/>
        </w:rPr>
        <w:t xml:space="preserve">hroughout this study, there was an interaction between WSB </w:t>
      </w:r>
      <w:r w:rsidR="00F0423F">
        <w:rPr>
          <w:rFonts w:ascii="Times New Roman" w:hAnsi="Times New Roman" w:cs="Times New Roman" w:hint="eastAsia"/>
          <w:sz w:val="24"/>
          <w:szCs w:val="24"/>
          <w:lang w:eastAsia="ja-JP"/>
        </w:rPr>
        <w:t xml:space="preserve">level </w:t>
      </w:r>
      <w:r w:rsidR="00F0423F">
        <w:rPr>
          <w:rFonts w:ascii="Times New Roman" w:eastAsia="Times New Roman" w:hAnsi="Times New Roman" w:cs="Times New Roman"/>
          <w:sz w:val="24"/>
          <w:szCs w:val="24"/>
        </w:rPr>
        <w:t xml:space="preserve">and </w:t>
      </w:r>
      <w:r w:rsidR="00F0423F">
        <w:rPr>
          <w:rFonts w:ascii="Times New Roman" w:hAnsi="Times New Roman" w:cs="Times New Roman" w:hint="eastAsia"/>
          <w:sz w:val="24"/>
          <w:szCs w:val="24"/>
          <w:lang w:eastAsia="ja-JP"/>
        </w:rPr>
        <w:t xml:space="preserve">sample date </w:t>
      </w:r>
      <w:r w:rsidR="00F0423F">
        <w:rPr>
          <w:rFonts w:ascii="Times New Roman" w:eastAsia="Times New Roman" w:hAnsi="Times New Roman" w:cs="Times New Roman"/>
          <w:sz w:val="24"/>
          <w:szCs w:val="24"/>
        </w:rPr>
        <w:t xml:space="preserve">for throughfall ammonium.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On three</w:t>
      </w:r>
      <w:r w:rsidR="006122BD">
        <w:rPr>
          <w:rFonts w:ascii="Times New Roman" w:hAnsi="Times New Roman" w:cs="Times New Roman"/>
          <w:sz w:val="24"/>
          <w:szCs w:val="24"/>
          <w:lang w:eastAsia="ja-JP"/>
        </w:rPr>
        <w:t xml:space="preserve"> of</w:t>
      </w:r>
      <w:r w:rsidR="00533C98">
        <w:rPr>
          <w:rFonts w:ascii="Times New Roman" w:hAnsi="Times New Roman" w:cs="Times New Roman" w:hint="eastAsia"/>
          <w:sz w:val="24"/>
          <w:szCs w:val="24"/>
          <w:lang w:eastAsia="ja-JP"/>
        </w:rPr>
        <w:t xml:space="preserve"> </w:t>
      </w:r>
      <w:r>
        <w:rPr>
          <w:rFonts w:ascii="Times New Roman" w:eastAsia="Times New Roman" w:hAnsi="Times New Roman" w:cs="Times New Roman"/>
          <w:sz w:val="24"/>
          <w:szCs w:val="24"/>
        </w:rPr>
        <w:t>four sample dates, 21 Jun 16, 13 Jul 16, and 21 Jul 16</w:t>
      </w:r>
      <w:r w:rsidR="006122B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33C98">
        <w:rPr>
          <w:rFonts w:ascii="Times New Roman" w:hAnsi="Times New Roman" w:cs="Times New Roman" w:hint="eastAsia"/>
          <w:sz w:val="24"/>
          <w:szCs w:val="24"/>
          <w:lang w:eastAsia="ja-JP"/>
        </w:rPr>
        <w:t xml:space="preserve">I observed higher </w:t>
      </w:r>
      <w:r w:rsidR="00533C98">
        <w:rPr>
          <w:rFonts w:ascii="Times New Roman" w:eastAsia="Times New Roman" w:hAnsi="Times New Roman" w:cs="Times New Roman"/>
          <w:sz w:val="24"/>
          <w:szCs w:val="24"/>
        </w:rPr>
        <w:t xml:space="preserve">concentration of ammonium </w:t>
      </w:r>
      <w:r w:rsidR="00533C98">
        <w:rPr>
          <w:rFonts w:ascii="Times New Roman" w:hAnsi="Times New Roman" w:cs="Times New Roman" w:hint="eastAsia"/>
          <w:sz w:val="24"/>
          <w:szCs w:val="24"/>
          <w:lang w:eastAsia="ja-JP"/>
        </w:rPr>
        <w:t xml:space="preserve">coinciding with </w:t>
      </w:r>
      <w:r w:rsidR="00F0423F">
        <w:rPr>
          <w:rFonts w:ascii="Times New Roman" w:eastAsia="Times New Roman" w:hAnsi="Times New Roman" w:cs="Times New Roman"/>
          <w:sz w:val="24"/>
          <w:szCs w:val="24"/>
        </w:rPr>
        <w:t>budworm</w:t>
      </w:r>
      <w:r w:rsidR="00F0423F">
        <w:rPr>
          <w:rFonts w:ascii="Times New Roman" w:hAnsi="Times New Roman" w:cs="Times New Roman" w:hint="eastAsia"/>
          <w:sz w:val="24"/>
          <w:szCs w:val="24"/>
          <w:lang w:eastAsia="ja-JP"/>
        </w:rPr>
        <w:t xml:space="preserve"> feeding </w:t>
      </w:r>
      <w:r w:rsidR="00533C98">
        <w:rPr>
          <w:rFonts w:ascii="Times New Roman" w:hAnsi="Times New Roman" w:cs="Times New Roman" w:hint="eastAsia"/>
          <w:sz w:val="24"/>
          <w:szCs w:val="24"/>
          <w:lang w:eastAsia="ja-JP"/>
        </w:rPr>
        <w:t>or immediately after feeding</w:t>
      </w:r>
      <w:r>
        <w:rPr>
          <w:rFonts w:ascii="Times New Roman" w:eastAsia="Times New Roman" w:hAnsi="Times New Roman" w:cs="Times New Roman"/>
          <w:sz w:val="24"/>
          <w:szCs w:val="24"/>
        </w:rPr>
        <w:t>.</w:t>
      </w:r>
      <w:r w:rsidR="00107FF3">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 xml:space="preserve"> During </w:t>
      </w:r>
      <w:r w:rsidR="00107FF3">
        <w:rPr>
          <w:rFonts w:ascii="Times New Roman" w:eastAsia="Times New Roman" w:hAnsi="Times New Roman" w:cs="Times New Roman"/>
          <w:sz w:val="24"/>
          <w:szCs w:val="24"/>
        </w:rPr>
        <w:t xml:space="preserve">pest outbreaks </w:t>
      </w:r>
      <w:r w:rsidR="006122BD">
        <w:rPr>
          <w:rFonts w:ascii="Times New Roman" w:eastAsia="Times New Roman" w:hAnsi="Times New Roman" w:cs="Times New Roman"/>
          <w:sz w:val="24"/>
          <w:szCs w:val="24"/>
        </w:rPr>
        <w:t xml:space="preserve">in Scots pine forests, </w:t>
      </w:r>
      <w:r w:rsidR="00107FF3">
        <w:rPr>
          <w:rFonts w:ascii="Times New Roman" w:eastAsia="Times New Roman" w:hAnsi="Times New Roman" w:cs="Times New Roman"/>
          <w:sz w:val="24"/>
          <w:szCs w:val="24"/>
        </w:rPr>
        <w:t xml:space="preserve">N fluxes </w:t>
      </w:r>
      <w:r w:rsidR="006122BD">
        <w:rPr>
          <w:rFonts w:ascii="Times New Roman" w:eastAsia="Times New Roman" w:hAnsi="Times New Roman" w:cs="Times New Roman"/>
          <w:sz w:val="24"/>
          <w:szCs w:val="24"/>
        </w:rPr>
        <w:t xml:space="preserve">from </w:t>
      </w:r>
      <w:r w:rsidR="00FA7377">
        <w:rPr>
          <w:rFonts w:ascii="Times New Roman" w:eastAsia="Times New Roman" w:hAnsi="Times New Roman" w:cs="Times New Roman"/>
          <w:sz w:val="24"/>
          <w:szCs w:val="24"/>
        </w:rPr>
        <w:t>throughfall</w:t>
      </w:r>
      <w:r w:rsidR="006122BD">
        <w:rPr>
          <w:rFonts w:ascii="Times New Roman" w:eastAsia="Times New Roman" w:hAnsi="Times New Roman" w:cs="Times New Roman"/>
          <w:sz w:val="24"/>
          <w:szCs w:val="24"/>
        </w:rPr>
        <w:t xml:space="preserve"> </w:t>
      </w:r>
      <w:r w:rsidR="00107FF3">
        <w:rPr>
          <w:rFonts w:ascii="Times New Roman" w:eastAsia="Times New Roman" w:hAnsi="Times New Roman" w:cs="Times New Roman"/>
          <w:sz w:val="24"/>
          <w:szCs w:val="24"/>
        </w:rPr>
        <w:t>increase during defoliation events, and the</w:t>
      </w:r>
      <w:r w:rsidR="006122BD">
        <w:rPr>
          <w:rFonts w:ascii="Times New Roman" w:eastAsia="Times New Roman" w:hAnsi="Times New Roman" w:cs="Times New Roman"/>
          <w:sz w:val="24"/>
          <w:szCs w:val="24"/>
        </w:rPr>
        <w:t>n</w:t>
      </w:r>
      <w:r w:rsidR="00107FF3">
        <w:rPr>
          <w:rFonts w:ascii="Times New Roman" w:eastAsia="Times New Roman" w:hAnsi="Times New Roman" w:cs="Times New Roman"/>
          <w:sz w:val="24"/>
          <w:szCs w:val="24"/>
        </w:rPr>
        <w:t xml:space="preserve"> decrease in the fall</w:t>
      </w:r>
      <w:r w:rsidR="006122BD">
        <w:rPr>
          <w:rFonts w:ascii="Times New Roman" w:eastAsia="Times New Roman" w:hAnsi="Times New Roman" w:cs="Times New Roman"/>
          <w:sz w:val="24"/>
          <w:szCs w:val="24"/>
        </w:rPr>
        <w:t xml:space="preserve"> in the absence of defoliation</w:t>
      </w:r>
      <w:r w:rsidR="00107FF3">
        <w:rPr>
          <w:rFonts w:ascii="Times New Roman" w:eastAsia="Times New Roman" w:hAnsi="Times New Roman" w:cs="Times New Roman"/>
          <w:sz w:val="24"/>
          <w:szCs w:val="24"/>
        </w:rPr>
        <w:t>, supporting my findings for WSB (</w:t>
      </w:r>
      <w:proofErr w:type="spellStart"/>
      <w:r w:rsidR="00107FF3" w:rsidRPr="00107FF3">
        <w:rPr>
          <w:rFonts w:ascii="Times New Roman" w:eastAsia="Times New Roman" w:hAnsi="Times New Roman" w:cs="Times New Roman"/>
          <w:sz w:val="24"/>
          <w:szCs w:val="24"/>
        </w:rPr>
        <w:t>Grüning</w:t>
      </w:r>
      <w:proofErr w:type="spellEnd"/>
      <w:r w:rsidR="00107FF3">
        <w:rPr>
          <w:rFonts w:ascii="Times New Roman" w:eastAsia="Times New Roman" w:hAnsi="Times New Roman" w:cs="Times New Roman"/>
          <w:sz w:val="24"/>
          <w:szCs w:val="24"/>
        </w:rPr>
        <w:t xml:space="preserve"> et al, 2017).</w:t>
      </w:r>
      <w:r w:rsidR="002E78C6">
        <w:rPr>
          <w:rFonts w:ascii="Times New Roman" w:eastAsia="Times New Roman" w:hAnsi="Times New Roman" w:cs="Times New Roman"/>
          <w:sz w:val="24"/>
          <w:szCs w:val="24"/>
        </w:rPr>
        <w:t xml:space="preserve"> </w:t>
      </w:r>
      <w:r w:rsidR="00F0423F">
        <w:rPr>
          <w:rFonts w:ascii="Times New Roman" w:hAnsi="Times New Roman" w:cs="Times New Roman" w:hint="eastAsia"/>
          <w:sz w:val="24"/>
          <w:szCs w:val="24"/>
          <w:lang w:eastAsia="ja-JP"/>
        </w:rPr>
        <w:t xml:space="preserve"> </w:t>
      </w:r>
      <w:r w:rsidR="00533C98">
        <w:rPr>
          <w:rFonts w:ascii="Times New Roman" w:hAnsi="Times New Roman" w:cs="Times New Roman" w:hint="eastAsia"/>
          <w:sz w:val="24"/>
          <w:szCs w:val="24"/>
          <w:lang w:eastAsia="ja-JP"/>
        </w:rPr>
        <w:t xml:space="preserve">On a fourth date, </w:t>
      </w:r>
      <w:r w:rsidR="009C1D0D">
        <w:rPr>
          <w:rFonts w:ascii="Times New Roman" w:eastAsia="Times New Roman" w:hAnsi="Times New Roman" w:cs="Times New Roman"/>
          <w:sz w:val="24"/>
          <w:szCs w:val="24"/>
        </w:rPr>
        <w:t>11 Sept 2015</w:t>
      </w:r>
      <w:r w:rsidR="00533C98">
        <w:rPr>
          <w:rFonts w:ascii="Times New Roman" w:hAnsi="Times New Roman" w:cs="Times New Roman" w:hint="eastAsia"/>
          <w:sz w:val="24"/>
          <w:szCs w:val="24"/>
          <w:lang w:eastAsia="ja-JP"/>
        </w:rPr>
        <w:t>, I also observed higher ammonium concentrations in high budworm stand</w:t>
      </w:r>
      <w:r w:rsidR="00D70F01">
        <w:rPr>
          <w:rFonts w:ascii="Times New Roman" w:hAnsi="Times New Roman" w:cs="Times New Roman"/>
          <w:sz w:val="24"/>
          <w:szCs w:val="24"/>
          <w:lang w:eastAsia="ja-JP"/>
        </w:rPr>
        <w:t>s</w:t>
      </w:r>
      <w:r w:rsidR="00533C98">
        <w:rPr>
          <w:rFonts w:ascii="Times New Roman" w:hAnsi="Times New Roman" w:cs="Times New Roman" w:hint="eastAsia"/>
          <w:sz w:val="24"/>
          <w:szCs w:val="24"/>
          <w:lang w:eastAsia="ja-JP"/>
        </w:rPr>
        <w:t xml:space="preserve">, but this </w:t>
      </w:r>
      <w:r w:rsidR="009C1D0D">
        <w:rPr>
          <w:rFonts w:ascii="Times New Roman" w:hAnsi="Times New Roman" w:cs="Times New Roman" w:hint="eastAsia"/>
          <w:sz w:val="24"/>
          <w:szCs w:val="24"/>
          <w:lang w:eastAsia="ja-JP"/>
        </w:rPr>
        <w:t xml:space="preserve">date was well after budworm </w:t>
      </w:r>
      <w:r w:rsidR="009C1D0D">
        <w:rPr>
          <w:rFonts w:ascii="Times New Roman" w:hAnsi="Times New Roman" w:cs="Times New Roman" w:hint="eastAsia"/>
          <w:sz w:val="24"/>
          <w:szCs w:val="24"/>
          <w:lang w:eastAsia="ja-JP"/>
        </w:rPr>
        <w:lastRenderedPageBreak/>
        <w:t>feeding in 2015</w:t>
      </w:r>
      <w:r w:rsidR="006122BD">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 xml:space="preserve">It is possible </w:t>
      </w:r>
      <w:r w:rsidR="006122BD">
        <w:rPr>
          <w:rFonts w:ascii="Times New Roman" w:eastAsia="Times New Roman" w:hAnsi="Times New Roman" w:cs="Times New Roman"/>
          <w:sz w:val="24"/>
          <w:szCs w:val="24"/>
        </w:rPr>
        <w:t xml:space="preserve">that </w:t>
      </w:r>
      <w:r w:rsidR="00533C98">
        <w:rPr>
          <w:rFonts w:ascii="Times New Roman" w:eastAsia="Times New Roman" w:hAnsi="Times New Roman" w:cs="Times New Roman"/>
          <w:sz w:val="24"/>
          <w:szCs w:val="24"/>
        </w:rPr>
        <w:t xml:space="preserve">ammonium </w:t>
      </w:r>
      <w:r w:rsidR="006122BD">
        <w:rPr>
          <w:rFonts w:ascii="Times New Roman" w:hAnsi="Times New Roman" w:cs="Times New Roman"/>
          <w:sz w:val="24"/>
          <w:szCs w:val="24"/>
          <w:lang w:eastAsia="ja-JP"/>
        </w:rPr>
        <w:t xml:space="preserve">generated by </w:t>
      </w:r>
      <w:r w:rsidR="006122BD">
        <w:rPr>
          <w:rFonts w:ascii="Times New Roman" w:hAnsi="Times New Roman" w:cs="Times New Roman" w:hint="eastAsia"/>
          <w:sz w:val="24"/>
          <w:szCs w:val="24"/>
          <w:lang w:eastAsia="ja-JP"/>
        </w:rPr>
        <w:t xml:space="preserve">budworm </w:t>
      </w:r>
      <w:r w:rsidR="006122BD">
        <w:rPr>
          <w:rFonts w:ascii="Times New Roman" w:hAnsi="Times New Roman" w:cs="Times New Roman"/>
          <w:sz w:val="24"/>
          <w:szCs w:val="24"/>
          <w:lang w:eastAsia="ja-JP"/>
        </w:rPr>
        <w:t>feeding</w:t>
      </w:r>
      <w:r w:rsidR="006122BD">
        <w:rPr>
          <w:rFonts w:ascii="Times New Roman" w:hAnsi="Times New Roman" w:cs="Times New Roman" w:hint="eastAsia"/>
          <w:sz w:val="24"/>
          <w:szCs w:val="24"/>
          <w:lang w:eastAsia="ja-JP"/>
        </w:rPr>
        <w:t xml:space="preserve"> </w:t>
      </w:r>
      <w:r w:rsidR="006122BD">
        <w:rPr>
          <w:rFonts w:ascii="Times New Roman" w:hAnsi="Times New Roman" w:cs="Times New Roman"/>
          <w:sz w:val="24"/>
          <w:szCs w:val="24"/>
          <w:lang w:eastAsia="ja-JP"/>
        </w:rPr>
        <w:t xml:space="preserve">was </w:t>
      </w:r>
      <w:r w:rsidR="00533C98">
        <w:rPr>
          <w:rFonts w:ascii="Times New Roman" w:eastAsia="Times New Roman" w:hAnsi="Times New Roman" w:cs="Times New Roman"/>
          <w:sz w:val="24"/>
          <w:szCs w:val="24"/>
        </w:rPr>
        <w:t xml:space="preserve">stored </w:t>
      </w:r>
      <w:r w:rsidR="00533C98">
        <w:rPr>
          <w:rFonts w:ascii="Times New Roman" w:hAnsi="Times New Roman" w:cs="Times New Roman" w:hint="eastAsia"/>
          <w:sz w:val="24"/>
          <w:szCs w:val="24"/>
          <w:lang w:eastAsia="ja-JP"/>
        </w:rPr>
        <w:t xml:space="preserve">in the canopy </w:t>
      </w:r>
      <w:r w:rsidR="006122BD">
        <w:rPr>
          <w:rFonts w:ascii="Times New Roman" w:hAnsi="Times New Roman" w:cs="Times New Roman"/>
          <w:sz w:val="24"/>
          <w:szCs w:val="24"/>
          <w:lang w:eastAsia="ja-JP"/>
        </w:rPr>
        <w:t xml:space="preserve">and </w:t>
      </w:r>
      <w:r w:rsidR="006122BD">
        <w:rPr>
          <w:rFonts w:ascii="Times New Roman" w:eastAsia="Times New Roman" w:hAnsi="Times New Roman" w:cs="Times New Roman"/>
          <w:sz w:val="24"/>
          <w:szCs w:val="24"/>
        </w:rPr>
        <w:t xml:space="preserve">washed </w:t>
      </w:r>
      <w:r w:rsidR="002E78C6">
        <w:rPr>
          <w:rFonts w:ascii="Times New Roman" w:eastAsia="Times New Roman" w:hAnsi="Times New Roman" w:cs="Times New Roman"/>
          <w:sz w:val="24"/>
          <w:szCs w:val="24"/>
        </w:rPr>
        <w:t xml:space="preserve">out </w:t>
      </w:r>
      <w:r w:rsidR="00D70F01">
        <w:rPr>
          <w:rFonts w:ascii="Times New Roman" w:hAnsi="Times New Roman" w:cs="Times New Roman"/>
          <w:sz w:val="24"/>
          <w:szCs w:val="24"/>
          <w:lang w:eastAsia="ja-JP"/>
        </w:rPr>
        <w:t>during</w:t>
      </w:r>
      <w:r w:rsidR="00D70F01">
        <w:rPr>
          <w:rFonts w:ascii="Times New Roman" w:hAnsi="Times New Roman" w:cs="Times New Roman" w:hint="eastAsia"/>
          <w:sz w:val="24"/>
          <w:szCs w:val="24"/>
          <w:lang w:eastAsia="ja-JP"/>
        </w:rPr>
        <w:t xml:space="preserve"> </w:t>
      </w:r>
      <w:r w:rsidR="00B75B3C">
        <w:rPr>
          <w:rFonts w:ascii="Times New Roman" w:eastAsia="Times New Roman" w:hAnsi="Times New Roman" w:cs="Times New Roman"/>
          <w:sz w:val="24"/>
          <w:szCs w:val="24"/>
        </w:rPr>
        <w:t>the first major rain event in months</w:t>
      </w:r>
      <w:r w:rsidR="00D70F01">
        <w:rPr>
          <w:rFonts w:ascii="Times New Roman" w:eastAsia="Times New Roman" w:hAnsi="Times New Roman" w:cs="Times New Roman"/>
          <w:sz w:val="24"/>
          <w:szCs w:val="24"/>
        </w:rPr>
        <w:t xml:space="preserve"> that happened on 10 Sept 2015</w:t>
      </w:r>
      <w:r w:rsidR="006122BD">
        <w:rPr>
          <w:rFonts w:ascii="Times New Roman" w:eastAsia="Times New Roman" w:hAnsi="Times New Roman" w:cs="Times New Roman"/>
          <w:sz w:val="24"/>
          <w:szCs w:val="24"/>
        </w:rPr>
        <w:t xml:space="preserve">. </w:t>
      </w:r>
      <w:r w:rsidR="00917207">
        <w:rPr>
          <w:rFonts w:ascii="Times New Roman" w:eastAsia="Times New Roman" w:hAnsi="Times New Roman" w:cs="Times New Roman"/>
          <w:sz w:val="24"/>
          <w:szCs w:val="24"/>
        </w:rPr>
        <w:t xml:space="preserve"> </w:t>
      </w:r>
      <w:r w:rsidR="00D70F01">
        <w:rPr>
          <w:rFonts w:ascii="Times New Roman" w:eastAsia="Times New Roman" w:hAnsi="Times New Roman" w:cs="Times New Roman"/>
          <w:sz w:val="24"/>
          <w:szCs w:val="24"/>
        </w:rPr>
        <w:t xml:space="preserve">Although these findings are consistent with defoliation accelerating ammonium loss from the canopy to forest soils, </w:t>
      </w:r>
      <w:r w:rsidR="00533C98">
        <w:rPr>
          <w:rFonts w:ascii="Times New Roman" w:hAnsi="Times New Roman" w:cs="Times New Roman" w:hint="eastAsia"/>
          <w:sz w:val="24"/>
          <w:szCs w:val="24"/>
          <w:lang w:eastAsia="ja-JP"/>
        </w:rPr>
        <w:t xml:space="preserve">right as budworm feeding was beginning in 2016, a </w:t>
      </w:r>
      <w:r w:rsidR="00B471E5">
        <w:rPr>
          <w:rFonts w:ascii="Times New Roman" w:eastAsia="Times New Roman" w:hAnsi="Times New Roman" w:cs="Times New Roman"/>
          <w:sz w:val="24"/>
          <w:szCs w:val="24"/>
        </w:rPr>
        <w:t>4 Jun 16</w:t>
      </w:r>
      <w:r w:rsidR="00533C98">
        <w:rPr>
          <w:rFonts w:ascii="Times New Roman" w:hAnsi="Times New Roman" w:cs="Times New Roman" w:hint="eastAsia"/>
          <w:sz w:val="24"/>
          <w:szCs w:val="24"/>
          <w:lang w:eastAsia="ja-JP"/>
        </w:rPr>
        <w:t xml:space="preserve"> throughfall showed </w:t>
      </w:r>
      <w:r w:rsidR="00B471E5">
        <w:rPr>
          <w:rFonts w:ascii="Times New Roman" w:eastAsia="Times New Roman" w:hAnsi="Times New Roman" w:cs="Times New Roman"/>
          <w:sz w:val="24"/>
          <w:szCs w:val="24"/>
        </w:rPr>
        <w:t xml:space="preserve">the opposite </w:t>
      </w:r>
      <w:r w:rsidR="009C1D0D">
        <w:rPr>
          <w:rFonts w:ascii="Times New Roman" w:hAnsi="Times New Roman" w:cs="Times New Roman" w:hint="eastAsia"/>
          <w:sz w:val="24"/>
          <w:szCs w:val="24"/>
          <w:lang w:eastAsia="ja-JP"/>
        </w:rPr>
        <w:t xml:space="preserve">pattern whereby </w:t>
      </w:r>
      <w:r w:rsidR="00B471E5">
        <w:rPr>
          <w:rFonts w:ascii="Times New Roman" w:eastAsia="Times New Roman" w:hAnsi="Times New Roman" w:cs="Times New Roman"/>
          <w:sz w:val="24"/>
          <w:szCs w:val="24"/>
        </w:rPr>
        <w:t>low budworm site</w:t>
      </w:r>
      <w:r w:rsidR="009C1D0D">
        <w:rPr>
          <w:rFonts w:ascii="Times New Roman" w:hAnsi="Times New Roman" w:cs="Times New Roman" w:hint="eastAsia"/>
          <w:sz w:val="24"/>
          <w:szCs w:val="24"/>
          <w:lang w:eastAsia="ja-JP"/>
        </w:rPr>
        <w:t xml:space="preserve">s </w:t>
      </w:r>
      <w:r w:rsidR="00B471E5">
        <w:rPr>
          <w:rFonts w:ascii="Times New Roman" w:eastAsia="Times New Roman" w:hAnsi="Times New Roman" w:cs="Times New Roman"/>
          <w:sz w:val="24"/>
          <w:szCs w:val="24"/>
        </w:rPr>
        <w:t xml:space="preserve">had a higher </w:t>
      </w:r>
      <w:r w:rsidR="00533C98">
        <w:rPr>
          <w:rFonts w:ascii="Times New Roman" w:hAnsi="Times New Roman" w:cs="Times New Roman" w:hint="eastAsia"/>
          <w:sz w:val="24"/>
          <w:szCs w:val="24"/>
          <w:lang w:eastAsia="ja-JP"/>
        </w:rPr>
        <w:t xml:space="preserve">ammonium </w:t>
      </w:r>
      <w:r w:rsidR="00B471E5">
        <w:rPr>
          <w:rFonts w:ascii="Times New Roman" w:eastAsia="Times New Roman" w:hAnsi="Times New Roman" w:cs="Times New Roman"/>
          <w:sz w:val="24"/>
          <w:szCs w:val="24"/>
        </w:rPr>
        <w:t>concentration</w:t>
      </w:r>
      <w:r w:rsidR="006122BD">
        <w:rPr>
          <w:rFonts w:ascii="Times New Roman" w:eastAsia="Times New Roman" w:hAnsi="Times New Roman" w:cs="Times New Roman"/>
          <w:sz w:val="24"/>
          <w:szCs w:val="24"/>
        </w:rPr>
        <w:t>.</w:t>
      </w:r>
      <w:r w:rsidR="009321C7">
        <w:rPr>
          <w:rFonts w:ascii="Times New Roman" w:eastAsia="Times New Roman" w:hAnsi="Times New Roman" w:cs="Times New Roman"/>
          <w:sz w:val="24"/>
          <w:szCs w:val="24"/>
        </w:rPr>
        <w:t xml:space="preserve"> </w:t>
      </w:r>
      <w:ins w:id="76" w:author="Julia Bramstedt" w:date="2020-07-29T21:20:00Z">
        <w:r w:rsidR="00C26206">
          <w:rPr>
            <w:rFonts w:ascii="Times New Roman" w:eastAsia="Times New Roman" w:hAnsi="Times New Roman" w:cs="Times New Roman"/>
            <w:sz w:val="24"/>
            <w:szCs w:val="24"/>
          </w:rPr>
          <w:t xml:space="preserve"> </w:t>
        </w:r>
      </w:ins>
      <w:r w:rsidR="007C6D86">
        <w:rPr>
          <w:rFonts w:ascii="Times New Roman" w:eastAsia="Times New Roman" w:hAnsi="Times New Roman" w:cs="Times New Roman"/>
          <w:sz w:val="24"/>
          <w:szCs w:val="24"/>
        </w:rPr>
        <w:t>Aphids and L</w:t>
      </w:r>
      <w:r w:rsidR="007C6D86" w:rsidRPr="004311F1">
        <w:rPr>
          <w:rFonts w:ascii="Times New Roman" w:eastAsia="Times New Roman" w:hAnsi="Times New Roman" w:cs="Times New Roman"/>
          <w:sz w:val="24"/>
          <w:szCs w:val="24"/>
        </w:rPr>
        <w:t xml:space="preserve">epidopterous larvae </w:t>
      </w:r>
      <w:r w:rsidR="007C6D86">
        <w:rPr>
          <w:rFonts w:ascii="Times New Roman" w:eastAsia="Times New Roman" w:hAnsi="Times New Roman" w:cs="Times New Roman"/>
          <w:sz w:val="24"/>
          <w:szCs w:val="24"/>
        </w:rPr>
        <w:t>have been shown to increase DOC concentrations and decrease</w:t>
      </w:r>
      <w:r w:rsidR="007C6D86" w:rsidRPr="004311F1">
        <w:rPr>
          <w:rFonts w:ascii="Times New Roman" w:eastAsia="Times New Roman" w:hAnsi="Times New Roman" w:cs="Times New Roman"/>
          <w:sz w:val="24"/>
          <w:szCs w:val="24"/>
        </w:rPr>
        <w:t xml:space="preserve"> </w:t>
      </w:r>
      <w:r w:rsidR="007C6D86">
        <w:rPr>
          <w:rFonts w:ascii="Times New Roman" w:eastAsia="Times New Roman" w:hAnsi="Times New Roman" w:cs="Times New Roman"/>
          <w:sz w:val="24"/>
          <w:szCs w:val="24"/>
        </w:rPr>
        <w:t>NH</w:t>
      </w:r>
      <w:r w:rsidR="007C6D86" w:rsidRPr="00993DB4">
        <w:rPr>
          <w:rFonts w:ascii="Times New Roman" w:eastAsia="Times New Roman" w:hAnsi="Times New Roman" w:cs="Times New Roman"/>
          <w:sz w:val="24"/>
          <w:szCs w:val="24"/>
          <w:vertAlign w:val="subscript"/>
        </w:rPr>
        <w:t>4</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and NO</w:t>
      </w:r>
      <w:r w:rsidR="007C6D86" w:rsidRPr="00993DB4">
        <w:rPr>
          <w:rFonts w:ascii="Times New Roman" w:eastAsia="Times New Roman" w:hAnsi="Times New Roman" w:cs="Times New Roman"/>
          <w:sz w:val="24"/>
          <w:szCs w:val="24"/>
          <w:vertAlign w:val="subscript"/>
        </w:rPr>
        <w:t>3</w:t>
      </w:r>
      <w:r w:rsidR="007C6D86" w:rsidRPr="00993DB4">
        <w:rPr>
          <w:rFonts w:ascii="Times New Roman" w:eastAsia="Times New Roman" w:hAnsi="Times New Roman" w:cs="Times New Roman"/>
          <w:sz w:val="24"/>
          <w:szCs w:val="24"/>
          <w:vertAlign w:val="superscript"/>
        </w:rPr>
        <w:t>-</w:t>
      </w:r>
      <w:r w:rsidR="007C6D86">
        <w:rPr>
          <w:rFonts w:ascii="Times New Roman" w:eastAsia="Times New Roman" w:hAnsi="Times New Roman" w:cs="Times New Roman"/>
          <w:sz w:val="24"/>
          <w:szCs w:val="24"/>
        </w:rPr>
        <w:t xml:space="preserve"> concentrations in throughfall as they consume foliage (Stadler et al, 2001). </w:t>
      </w:r>
      <w:proofErr w:type="spellStart"/>
      <w:r w:rsidR="007C6D86">
        <w:rPr>
          <w:rFonts w:ascii="Times New Roman" w:eastAsia="Times New Roman" w:hAnsi="Times New Roman" w:cs="Times New Roman"/>
          <w:sz w:val="24"/>
          <w:szCs w:val="24"/>
        </w:rPr>
        <w:t>Michalzik</w:t>
      </w:r>
      <w:proofErr w:type="spellEnd"/>
      <w:r w:rsidR="007C6D86">
        <w:rPr>
          <w:rFonts w:ascii="Times New Roman" w:eastAsia="Times New Roman" w:hAnsi="Times New Roman" w:cs="Times New Roman"/>
          <w:sz w:val="24"/>
          <w:szCs w:val="24"/>
        </w:rPr>
        <w:t xml:space="preserve"> and </w:t>
      </w:r>
      <w:proofErr w:type="spellStart"/>
      <w:r w:rsidR="007C6D86">
        <w:rPr>
          <w:rFonts w:ascii="Times New Roman" w:eastAsia="Times New Roman" w:hAnsi="Times New Roman" w:cs="Times New Roman"/>
          <w:sz w:val="24"/>
          <w:szCs w:val="24"/>
        </w:rPr>
        <w:t>Standler</w:t>
      </w:r>
      <w:proofErr w:type="spellEnd"/>
      <w:r w:rsidR="007C6D86">
        <w:rPr>
          <w:rFonts w:ascii="Times New Roman" w:eastAsia="Times New Roman" w:hAnsi="Times New Roman" w:cs="Times New Roman"/>
          <w:sz w:val="24"/>
          <w:szCs w:val="24"/>
        </w:rPr>
        <w:t xml:space="preserve"> showed this same trend again using aphids in a temperate forest. </w:t>
      </w:r>
    </w:p>
    <w:p w14:paraId="3F7262F0" w14:textId="3B6B7482" w:rsidR="007F6806" w:rsidRDefault="009C1D0D" w:rsidP="00CC13BF">
      <w:pPr>
        <w:spacing w:line="480" w:lineRule="auto"/>
        <w:ind w:firstLine="720"/>
        <w:contextualSpacing/>
        <w:rPr>
          <w:rFonts w:ascii="Times New Roman" w:eastAsia="Times New Roman" w:hAnsi="Times New Roman" w:cs="Times New Roman"/>
          <w:sz w:val="24"/>
          <w:szCs w:val="24"/>
        </w:rPr>
      </w:pPr>
      <w:r>
        <w:rPr>
          <w:rFonts w:ascii="Times New Roman" w:hAnsi="Times New Roman" w:cs="Times New Roman" w:hint="eastAsia"/>
          <w:sz w:val="24"/>
          <w:szCs w:val="24"/>
          <w:lang w:eastAsia="ja-JP"/>
        </w:rPr>
        <w:t xml:space="preserve">Similar to ammonium, </w:t>
      </w:r>
      <w:r w:rsidR="008E480E">
        <w:rPr>
          <w:rFonts w:ascii="Times New Roman" w:eastAsia="Times New Roman" w:hAnsi="Times New Roman" w:cs="Times New Roman"/>
          <w:sz w:val="24"/>
          <w:szCs w:val="24"/>
        </w:rPr>
        <w:t xml:space="preserve">budworms </w:t>
      </w:r>
      <w:r>
        <w:rPr>
          <w:rFonts w:ascii="Times New Roman" w:hAnsi="Times New Roman" w:cs="Times New Roman" w:hint="eastAsia"/>
          <w:sz w:val="24"/>
          <w:szCs w:val="24"/>
          <w:lang w:eastAsia="ja-JP"/>
        </w:rPr>
        <w:t xml:space="preserve">activity interacted with sample date to </w:t>
      </w:r>
      <w:r w:rsidR="009F3A5A">
        <w:rPr>
          <w:rFonts w:ascii="Times New Roman" w:hAnsi="Times New Roman" w:cs="Times New Roman" w:hint="eastAsia"/>
          <w:sz w:val="24"/>
          <w:szCs w:val="24"/>
          <w:lang w:eastAsia="ja-JP"/>
        </w:rPr>
        <w:t>a</w:t>
      </w:r>
      <w:r w:rsidR="009F3A5A">
        <w:rPr>
          <w:rFonts w:ascii="Times New Roman" w:eastAsia="Times New Roman" w:hAnsi="Times New Roman" w:cs="Times New Roman"/>
          <w:sz w:val="24"/>
          <w:szCs w:val="24"/>
        </w:rPr>
        <w:t>ffect</w:t>
      </w:r>
      <w:r w:rsidR="00D70F01">
        <w:rPr>
          <w:rFonts w:ascii="Times New Roman" w:eastAsia="Times New Roman" w:hAnsi="Times New Roman" w:cs="Times New Roman"/>
          <w:sz w:val="24"/>
          <w:szCs w:val="24"/>
        </w:rPr>
        <w:t xml:space="preserve"> throughfall</w:t>
      </w:r>
      <w:r w:rsidR="009F3A5A">
        <w:rPr>
          <w:rFonts w:ascii="Times New Roman" w:eastAsia="Times New Roman" w:hAnsi="Times New Roman" w:cs="Times New Roman"/>
          <w:sz w:val="24"/>
          <w:szCs w:val="24"/>
        </w:rPr>
        <w:t xml:space="preserve"> </w:t>
      </w:r>
      <w:r w:rsidR="008E480E">
        <w:rPr>
          <w:rFonts w:ascii="Times New Roman" w:eastAsia="Times New Roman" w:hAnsi="Times New Roman" w:cs="Times New Roman"/>
          <w:sz w:val="24"/>
          <w:szCs w:val="24"/>
        </w:rPr>
        <w:t>nitrate concentrations</w:t>
      </w:r>
      <w:r>
        <w:rPr>
          <w:rFonts w:ascii="Times New Roman" w:hAnsi="Times New Roman" w:cs="Times New Roman" w:hint="eastAsia"/>
          <w:sz w:val="24"/>
          <w:szCs w:val="24"/>
          <w:lang w:eastAsia="ja-JP"/>
        </w:rPr>
        <w:t>, so a generalized conclusion cannot be drawn</w:t>
      </w:r>
      <w:r w:rsidR="000C47A1">
        <w:rPr>
          <w:rFonts w:ascii="Times New Roman" w:eastAsia="Times New Roman" w:hAnsi="Times New Roman" w:cs="Times New Roman"/>
          <w:sz w:val="24"/>
          <w:szCs w:val="24"/>
        </w:rPr>
        <w:t xml:space="preserve">. </w:t>
      </w:r>
      <w:r w:rsidR="009F3A5A">
        <w:rPr>
          <w:rFonts w:ascii="Times New Roman" w:hAnsi="Times New Roman" w:cs="Times New Roman" w:hint="eastAsia"/>
          <w:sz w:val="24"/>
          <w:szCs w:val="24"/>
          <w:lang w:eastAsia="ja-JP"/>
        </w:rPr>
        <w:t xml:space="preserve"> </w:t>
      </w:r>
      <w:r>
        <w:rPr>
          <w:rFonts w:ascii="Times New Roman" w:hAnsi="Times New Roman" w:cs="Times New Roman" w:hint="eastAsia"/>
          <w:sz w:val="24"/>
          <w:szCs w:val="24"/>
          <w:lang w:eastAsia="ja-JP"/>
        </w:rPr>
        <w:t xml:space="preserve">Interestingly, </w:t>
      </w:r>
      <w:r w:rsidR="000C47A1">
        <w:rPr>
          <w:rFonts w:ascii="Times New Roman" w:eastAsia="Times New Roman" w:hAnsi="Times New Roman" w:cs="Times New Roman"/>
          <w:sz w:val="24"/>
          <w:szCs w:val="24"/>
        </w:rPr>
        <w:t xml:space="preserve">13 Jul 16 and 21 Jul 16 </w:t>
      </w:r>
      <w:r>
        <w:rPr>
          <w:rFonts w:ascii="Times New Roman" w:hAnsi="Times New Roman" w:cs="Times New Roman" w:hint="eastAsia"/>
          <w:sz w:val="24"/>
          <w:szCs w:val="24"/>
          <w:lang w:eastAsia="ja-JP"/>
        </w:rPr>
        <w:t>have higher nitrate in high budworm stands</w:t>
      </w:r>
      <w:r w:rsidR="009F3A5A">
        <w:rPr>
          <w:rFonts w:ascii="Times New Roman" w:hAnsi="Times New Roman" w:cs="Times New Roman" w:hint="eastAsia"/>
          <w:sz w:val="24"/>
          <w:szCs w:val="24"/>
          <w:lang w:eastAsia="ja-JP"/>
        </w:rPr>
        <w:t xml:space="preserve"> that coincided with higher ammonium</w:t>
      </w:r>
      <w:r w:rsidR="000C47A1">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which suggest</w:t>
      </w:r>
      <w:r w:rsidR="007F6806">
        <w:rPr>
          <w:rFonts w:ascii="Times New Roman" w:eastAsia="Times New Roman" w:hAnsi="Times New Roman" w:cs="Times New Roman"/>
          <w:sz w:val="24"/>
          <w:szCs w:val="24"/>
        </w:rPr>
        <w:t>s</w:t>
      </w:r>
      <w:r w:rsidR="00F803E3">
        <w:rPr>
          <w:rFonts w:ascii="Times New Roman" w:eastAsia="Times New Roman" w:hAnsi="Times New Roman" w:cs="Times New Roman"/>
          <w:sz w:val="24"/>
          <w:szCs w:val="24"/>
        </w:rPr>
        <w:t xml:space="preserve"> </w:t>
      </w:r>
      <w:r>
        <w:rPr>
          <w:rFonts w:ascii="Times New Roman" w:hAnsi="Times New Roman" w:cs="Times New Roman" w:hint="eastAsia"/>
          <w:sz w:val="24"/>
          <w:szCs w:val="24"/>
          <w:lang w:eastAsia="ja-JP"/>
        </w:rPr>
        <w:t>canopy nitrification</w:t>
      </w:r>
      <w:r w:rsidR="00F803E3">
        <w:rPr>
          <w:rFonts w:ascii="Times New Roman" w:hAnsi="Times New Roman" w:cs="Times New Roman"/>
          <w:sz w:val="24"/>
          <w:szCs w:val="24"/>
          <w:lang w:eastAsia="ja-JP"/>
        </w:rPr>
        <w:t xml:space="preserve"> similar to coniferous throughfall in </w:t>
      </w:r>
      <w:r w:rsidR="00F803E3" w:rsidRPr="00F803E3">
        <w:rPr>
          <w:rFonts w:ascii="Times New Roman" w:hAnsi="Times New Roman" w:cs="Times New Roman"/>
          <w:sz w:val="24"/>
          <w:szCs w:val="24"/>
          <w:lang w:eastAsia="ja-JP"/>
        </w:rPr>
        <w:t>Adirondack Mountains of New York</w:t>
      </w:r>
      <w:r w:rsidR="00AA5668">
        <w:rPr>
          <w:rFonts w:ascii="Times New Roman" w:hAnsi="Times New Roman" w:cs="Times New Roman"/>
          <w:sz w:val="24"/>
          <w:szCs w:val="24"/>
          <w:lang w:eastAsia="ja-JP"/>
        </w:rPr>
        <w:t xml:space="preserve"> (Chen et al, 1983)</w:t>
      </w:r>
      <w:r w:rsidR="002E78C6">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sidR="00F803E3">
        <w:rPr>
          <w:rFonts w:ascii="Times New Roman" w:eastAsia="Times New Roman" w:hAnsi="Times New Roman" w:cs="Times New Roman"/>
          <w:sz w:val="24"/>
          <w:szCs w:val="24"/>
        </w:rPr>
        <w:t xml:space="preserve"> More recent studies have challenged the idea of canopy nitrification being such a large factor</w:t>
      </w:r>
      <w:r w:rsidR="007F6806">
        <w:rPr>
          <w:rFonts w:ascii="Times New Roman" w:eastAsia="Times New Roman" w:hAnsi="Times New Roman" w:cs="Times New Roman"/>
          <w:sz w:val="24"/>
          <w:szCs w:val="24"/>
        </w:rPr>
        <w:t xml:space="preserve">.  For example, </w:t>
      </w:r>
      <w:r w:rsidR="002E78C6">
        <w:rPr>
          <w:rFonts w:ascii="Times New Roman" w:eastAsia="Times New Roman" w:hAnsi="Times New Roman" w:cs="Times New Roman"/>
          <w:sz w:val="24"/>
          <w:szCs w:val="24"/>
        </w:rPr>
        <w:t xml:space="preserve">leaching </w:t>
      </w:r>
      <w:r w:rsidR="00A75642">
        <w:rPr>
          <w:rFonts w:ascii="Times New Roman" w:eastAsia="Times New Roman" w:hAnsi="Times New Roman" w:cs="Times New Roman"/>
          <w:sz w:val="24"/>
          <w:szCs w:val="24"/>
        </w:rPr>
        <w:t xml:space="preserve">of </w:t>
      </w:r>
      <w:r w:rsidR="002E78C6">
        <w:rPr>
          <w:rFonts w:ascii="Times New Roman" w:eastAsia="Times New Roman" w:hAnsi="Times New Roman" w:cs="Times New Roman"/>
          <w:sz w:val="24"/>
          <w:szCs w:val="24"/>
        </w:rPr>
        <w:t xml:space="preserve">partially </w:t>
      </w:r>
      <w:r>
        <w:rPr>
          <w:rFonts w:ascii="Times New Roman" w:eastAsia="Times New Roman" w:hAnsi="Times New Roman" w:cs="Times New Roman"/>
          <w:sz w:val="24"/>
          <w:szCs w:val="24"/>
        </w:rPr>
        <w:t>consume</w:t>
      </w:r>
      <w:r>
        <w:rPr>
          <w:rFonts w:ascii="Times New Roman" w:hAnsi="Times New Roman" w:cs="Times New Roman" w:hint="eastAsia"/>
          <w:sz w:val="24"/>
          <w:szCs w:val="24"/>
          <w:lang w:eastAsia="ja-JP"/>
        </w:rPr>
        <w:t>d</w:t>
      </w:r>
      <w:r w:rsidR="00A75642">
        <w:rPr>
          <w:rFonts w:ascii="Times New Roman" w:hAnsi="Times New Roman" w:cs="Times New Roman"/>
          <w:sz w:val="24"/>
          <w:szCs w:val="24"/>
          <w:lang w:eastAsia="ja-JP"/>
        </w:rPr>
        <w:t xml:space="preserve"> or damaged</w:t>
      </w:r>
      <w:r>
        <w:rPr>
          <w:rFonts w:ascii="Times New Roman" w:eastAsia="Times New Roman" w:hAnsi="Times New Roman" w:cs="Times New Roman"/>
          <w:sz w:val="24"/>
          <w:szCs w:val="24"/>
        </w:rPr>
        <w:t xml:space="preserve"> </w:t>
      </w:r>
      <w:r w:rsidR="002E78C6">
        <w:rPr>
          <w:rFonts w:ascii="Times New Roman" w:eastAsia="Times New Roman" w:hAnsi="Times New Roman" w:cs="Times New Roman"/>
          <w:sz w:val="24"/>
          <w:szCs w:val="24"/>
        </w:rPr>
        <w:t>leaves in the canopy</w:t>
      </w:r>
      <w:r w:rsidR="005722DF">
        <w:rPr>
          <w:rFonts w:ascii="Times New Roman" w:eastAsia="Times New Roman" w:hAnsi="Times New Roman" w:cs="Times New Roman"/>
          <w:sz w:val="24"/>
          <w:szCs w:val="24"/>
        </w:rPr>
        <w:t xml:space="preserve"> from mature trees</w:t>
      </w:r>
      <w:r w:rsidR="007F6806">
        <w:rPr>
          <w:rFonts w:ascii="Times New Roman" w:eastAsia="Times New Roman" w:hAnsi="Times New Roman" w:cs="Times New Roman"/>
          <w:sz w:val="24"/>
          <w:szCs w:val="24"/>
        </w:rPr>
        <w:t xml:space="preserve">, which </w:t>
      </w:r>
      <w:r w:rsidR="005722DF">
        <w:rPr>
          <w:rFonts w:ascii="Times New Roman" w:eastAsia="Times New Roman" w:hAnsi="Times New Roman" w:cs="Times New Roman"/>
          <w:sz w:val="24"/>
          <w:szCs w:val="24"/>
        </w:rPr>
        <w:t xml:space="preserve">become less hydrophobic as they age, allowing for more anions and cations to be released </w:t>
      </w:r>
      <w:r w:rsidR="00134AA6">
        <w:rPr>
          <w:rFonts w:ascii="Times New Roman" w:eastAsia="Times New Roman" w:hAnsi="Times New Roman" w:cs="Times New Roman"/>
          <w:sz w:val="24"/>
          <w:szCs w:val="24"/>
        </w:rPr>
        <w:t xml:space="preserve">in water droplets </w:t>
      </w:r>
      <w:r w:rsidR="005722DF">
        <w:rPr>
          <w:rFonts w:ascii="Times New Roman" w:eastAsia="Times New Roman" w:hAnsi="Times New Roman" w:cs="Times New Roman"/>
          <w:sz w:val="24"/>
          <w:szCs w:val="24"/>
        </w:rPr>
        <w:t xml:space="preserve">during rain and wind events </w:t>
      </w:r>
      <w:r>
        <w:rPr>
          <w:rFonts w:ascii="Times New Roman" w:hAnsi="Times New Roman" w:cs="Times New Roman" w:hint="eastAsia"/>
          <w:sz w:val="24"/>
          <w:szCs w:val="24"/>
          <w:lang w:eastAsia="ja-JP"/>
        </w:rPr>
        <w:t>(</w:t>
      </w:r>
      <w:r w:rsidR="005722DF">
        <w:rPr>
          <w:rFonts w:ascii="Times New Roman" w:hAnsi="Times New Roman" w:cs="Times New Roman"/>
          <w:sz w:val="24"/>
          <w:szCs w:val="24"/>
          <w:lang w:eastAsia="ja-JP"/>
        </w:rPr>
        <w:t xml:space="preserve">Tukey 1966; </w:t>
      </w:r>
      <w:r w:rsidR="002E78C6">
        <w:rPr>
          <w:rFonts w:ascii="Times New Roman" w:eastAsia="Times New Roman" w:hAnsi="Times New Roman" w:cs="Times New Roman"/>
          <w:sz w:val="24"/>
          <w:szCs w:val="24"/>
        </w:rPr>
        <w:t>Reynolds et al 2000</w:t>
      </w:r>
      <w:r w:rsidR="006122BD">
        <w:rPr>
          <w:rFonts w:ascii="Times New Roman" w:hAnsi="Times New Roman" w:cs="Times New Roman"/>
          <w:sz w:val="24"/>
          <w:szCs w:val="24"/>
          <w:lang w:eastAsia="ja-JP"/>
        </w:rPr>
        <w:t xml:space="preserve">; </w:t>
      </w:r>
      <w:r w:rsidR="00A75642">
        <w:rPr>
          <w:rFonts w:ascii="Times New Roman" w:hAnsi="Times New Roman" w:cs="Times New Roman"/>
          <w:sz w:val="24"/>
          <w:szCs w:val="24"/>
          <w:lang w:eastAsia="ja-JP"/>
        </w:rPr>
        <w:t>Hunter et al 2001).</w:t>
      </w:r>
      <w:r w:rsidR="00B75B3C">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12932">
        <w:rPr>
          <w:rFonts w:ascii="Times New Roman" w:eastAsia="Times New Roman" w:hAnsi="Times New Roman" w:cs="Times New Roman"/>
          <w:sz w:val="24"/>
          <w:szCs w:val="24"/>
        </w:rPr>
        <w:t xml:space="preserve">An experiment on the </w:t>
      </w:r>
      <w:r w:rsidR="007F6806">
        <w:rPr>
          <w:rFonts w:ascii="Times New Roman" w:eastAsia="Times New Roman" w:hAnsi="Times New Roman" w:cs="Times New Roman"/>
          <w:sz w:val="24"/>
          <w:szCs w:val="24"/>
        </w:rPr>
        <w:t xml:space="preserve">effect </w:t>
      </w:r>
      <w:r w:rsidR="00C12932">
        <w:rPr>
          <w:rFonts w:ascii="Times New Roman" w:eastAsia="Times New Roman" w:hAnsi="Times New Roman" w:cs="Times New Roman"/>
          <w:sz w:val="24"/>
          <w:szCs w:val="24"/>
        </w:rPr>
        <w:t>of nitrogen fertilizer on a mature spruce-hemlock forest in Maine also suggests that canopy nitrification was not responsible for nitrate increases</w:t>
      </w:r>
      <w:r w:rsidR="007F6806">
        <w:rPr>
          <w:rFonts w:ascii="Times New Roman" w:eastAsia="Times New Roman" w:hAnsi="Times New Roman" w:cs="Times New Roman"/>
          <w:sz w:val="24"/>
          <w:szCs w:val="24"/>
        </w:rPr>
        <w:t xml:space="preserve"> in throughfall?</w:t>
      </w:r>
      <w:r w:rsidR="00C12932">
        <w:rPr>
          <w:rFonts w:ascii="Times New Roman" w:eastAsia="Times New Roman" w:hAnsi="Times New Roman" w:cs="Times New Roman"/>
          <w:sz w:val="24"/>
          <w:szCs w:val="24"/>
        </w:rPr>
        <w:t xml:space="preserve">, instead </w:t>
      </w:r>
      <w:r w:rsidR="007F6806">
        <w:rPr>
          <w:rFonts w:ascii="Times New Roman" w:eastAsia="Times New Roman" w:hAnsi="Times New Roman" w:cs="Times New Roman"/>
          <w:sz w:val="24"/>
          <w:szCs w:val="24"/>
        </w:rPr>
        <w:t xml:space="preserve">suggesting </w:t>
      </w:r>
      <w:r w:rsidR="00C12932">
        <w:rPr>
          <w:rFonts w:ascii="Times New Roman" w:eastAsia="Times New Roman" w:hAnsi="Times New Roman" w:cs="Times New Roman"/>
          <w:sz w:val="24"/>
          <w:szCs w:val="24"/>
        </w:rPr>
        <w:t>that it was due to dry deposition of nitrate washed off by rain events (Gaige, et al 2007).</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Although I did not collect the data required to discriminate between these alternate mechanisms of NO3- loss from the canopy, </w:t>
      </w:r>
      <w:r w:rsidR="007F6806">
        <w:rPr>
          <w:rFonts w:ascii="Times New Roman" w:eastAsia="Times New Roman" w:hAnsi="Times New Roman" w:cs="Times New Roman"/>
          <w:sz w:val="24"/>
          <w:szCs w:val="24"/>
        </w:rPr>
        <w:lastRenderedPageBreak/>
        <w:t>the data I did collect suggest that WSB herbivory is associated with NO3- loss from the canopy to forest floor.</w:t>
      </w:r>
    </w:p>
    <w:p w14:paraId="2FD8CC45" w14:textId="6CF82C85" w:rsidR="000B32D9" w:rsidRPr="00A57681" w:rsidRDefault="00441437" w:rsidP="00CC13BF">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6122BD">
        <w:rPr>
          <w:rFonts w:ascii="Times New Roman" w:eastAsia="Times New Roman" w:hAnsi="Times New Roman" w:cs="Times New Roman"/>
          <w:sz w:val="24"/>
          <w:szCs w:val="24"/>
        </w:rPr>
        <w:t>hroughfall ammonium and nitrate</w:t>
      </w:r>
      <w:r>
        <w:rPr>
          <w:rFonts w:ascii="Times New Roman" w:eastAsia="Times New Roman" w:hAnsi="Times New Roman" w:cs="Times New Roman"/>
          <w:sz w:val="24"/>
          <w:szCs w:val="24"/>
        </w:rPr>
        <w:t xml:space="preserve"> </w:t>
      </w:r>
      <w:r w:rsidR="006122BD">
        <w:rPr>
          <w:rFonts w:ascii="Times New Roman" w:eastAsia="Times New Roman" w:hAnsi="Times New Roman" w:cs="Times New Roman"/>
          <w:sz w:val="24"/>
          <w:szCs w:val="24"/>
        </w:rPr>
        <w:t>general</w:t>
      </w:r>
      <w:r>
        <w:rPr>
          <w:rFonts w:ascii="Times New Roman" w:eastAsia="Times New Roman" w:hAnsi="Times New Roman" w:cs="Times New Roman"/>
          <w:sz w:val="24"/>
          <w:szCs w:val="24"/>
        </w:rPr>
        <w:t>ly</w:t>
      </w:r>
      <w:r w:rsidR="006122BD">
        <w:rPr>
          <w:rFonts w:ascii="Times New Roman" w:eastAsia="Times New Roman" w:hAnsi="Times New Roman" w:cs="Times New Roman"/>
          <w:sz w:val="24"/>
          <w:szCs w:val="24"/>
        </w:rPr>
        <w:t xml:space="preserve"> increas</w:t>
      </w:r>
      <w:r>
        <w:rPr>
          <w:rFonts w:ascii="Times New Roman" w:eastAsia="Times New Roman" w:hAnsi="Times New Roman" w:cs="Times New Roman"/>
          <w:sz w:val="24"/>
          <w:szCs w:val="24"/>
        </w:rPr>
        <w:t>ed</w:t>
      </w:r>
      <w:r w:rsidR="006122BD">
        <w:rPr>
          <w:rFonts w:ascii="Times New Roman" w:eastAsia="Times New Roman" w:hAnsi="Times New Roman" w:cs="Times New Roman"/>
          <w:sz w:val="24"/>
          <w:szCs w:val="24"/>
        </w:rPr>
        <w:t xml:space="preserve"> concentration from </w:t>
      </w:r>
      <w:r w:rsidR="005C7664">
        <w:rPr>
          <w:rFonts w:ascii="Times New Roman" w:eastAsia="Times New Roman" w:hAnsi="Times New Roman" w:cs="Times New Roman"/>
          <w:sz w:val="24"/>
          <w:szCs w:val="24"/>
        </w:rPr>
        <w:t>1.5x to 2x</w:t>
      </w:r>
      <w:r w:rsidR="006122BD">
        <w:rPr>
          <w:rFonts w:ascii="Times New Roman" w:eastAsia="Times New Roman" w:hAnsi="Times New Roman" w:cs="Times New Roman"/>
          <w:sz w:val="24"/>
          <w:szCs w:val="24"/>
        </w:rPr>
        <w:t xml:space="preserve"> as herbivory intensified </w:t>
      </w:r>
      <w:r>
        <w:rPr>
          <w:rFonts w:ascii="Times New Roman" w:eastAsia="Times New Roman" w:hAnsi="Times New Roman" w:cs="Times New Roman"/>
          <w:sz w:val="24"/>
          <w:szCs w:val="24"/>
        </w:rPr>
        <w:t xml:space="preserve">relative to the low herbivory stands </w:t>
      </w:r>
      <w:r w:rsidR="006122BD">
        <w:rPr>
          <w:rFonts w:ascii="Times New Roman" w:eastAsia="Times New Roman" w:hAnsi="Times New Roman" w:cs="Times New Roman"/>
          <w:sz w:val="24"/>
          <w:szCs w:val="24"/>
        </w:rPr>
        <w:t>(Figure 2)</w:t>
      </w:r>
      <w:r>
        <w:rPr>
          <w:rFonts w:ascii="Times New Roman" w:eastAsia="Times New Roman" w:hAnsi="Times New Roman" w:cs="Times New Roman"/>
          <w:sz w:val="24"/>
          <w:szCs w:val="24"/>
        </w:rPr>
        <w:t xml:space="preserve">, consistent with a sustained </w:t>
      </w:r>
      <w:r w:rsidR="007F6806">
        <w:rPr>
          <w:rFonts w:ascii="Times New Roman" w:eastAsia="Times New Roman" w:hAnsi="Times New Roman" w:cs="Times New Roman"/>
          <w:sz w:val="24"/>
          <w:szCs w:val="24"/>
        </w:rPr>
        <w:t xml:space="preserve">and increasing </w:t>
      </w:r>
      <w:r>
        <w:rPr>
          <w:rFonts w:ascii="Times New Roman" w:eastAsia="Times New Roman" w:hAnsi="Times New Roman" w:cs="Times New Roman"/>
          <w:sz w:val="24"/>
          <w:szCs w:val="24"/>
        </w:rPr>
        <w:t>budworm effect</w:t>
      </w:r>
      <w:r w:rsidR="007F6806">
        <w:rPr>
          <w:rFonts w:ascii="Times New Roman" w:eastAsia="Times New Roman" w:hAnsi="Times New Roman" w:cs="Times New Roman"/>
          <w:sz w:val="24"/>
          <w:szCs w:val="24"/>
        </w:rPr>
        <w:t xml:space="preserve"> during their active feeding times</w:t>
      </w:r>
      <w:r w:rsidR="006122B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514F1A">
        <w:rPr>
          <w:rFonts w:ascii="Times New Roman" w:eastAsia="Times New Roman" w:hAnsi="Times New Roman" w:cs="Times New Roman"/>
          <w:sz w:val="24"/>
          <w:szCs w:val="24"/>
        </w:rPr>
        <w:t xml:space="preserve">Both </w:t>
      </w:r>
      <w:commentRangeStart w:id="77"/>
      <w:r w:rsidR="00252772">
        <w:rPr>
          <w:rFonts w:ascii="Times New Roman" w:eastAsia="Times New Roman" w:hAnsi="Times New Roman" w:cs="Times New Roman"/>
          <w:sz w:val="24"/>
          <w:szCs w:val="24"/>
        </w:rPr>
        <w:t>Winter moths</w:t>
      </w:r>
      <w:r w:rsidR="00514F1A">
        <w:rPr>
          <w:rFonts w:ascii="Times New Roman" w:eastAsia="Times New Roman" w:hAnsi="Times New Roman" w:cs="Times New Roman"/>
          <w:sz w:val="24"/>
          <w:szCs w:val="24"/>
        </w:rPr>
        <w:t xml:space="preserve"> </w:t>
      </w:r>
      <w:r w:rsidR="00514F1A" w:rsidRPr="00514F1A">
        <w:rPr>
          <w:rFonts w:ascii="Times New Roman" w:eastAsia="Times New Roman" w:hAnsi="Times New Roman" w:cs="Times New Roman"/>
          <w:sz w:val="24"/>
          <w:szCs w:val="24"/>
        </w:rPr>
        <w:t>(</w:t>
      </w:r>
      <w:proofErr w:type="spellStart"/>
      <w:r w:rsidR="00514F1A" w:rsidRPr="00514F1A">
        <w:rPr>
          <w:rFonts w:ascii="Times New Roman" w:eastAsia="Times New Roman" w:hAnsi="Times New Roman" w:cs="Times New Roman"/>
          <w:i/>
          <w:iCs/>
          <w:sz w:val="24"/>
          <w:szCs w:val="24"/>
        </w:rPr>
        <w:t>Operophtera</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brumata</w:t>
      </w:r>
      <w:proofErr w:type="spellEnd"/>
      <w:r w:rsidR="00514F1A" w:rsidRPr="00514F1A">
        <w:rPr>
          <w:rFonts w:ascii="Times New Roman" w:eastAsia="Times New Roman" w:hAnsi="Times New Roman" w:cs="Times New Roman"/>
          <w:sz w:val="24"/>
          <w:szCs w:val="24"/>
        </w:rPr>
        <w:t>)</w:t>
      </w:r>
      <w:r w:rsidR="00514F1A">
        <w:rPr>
          <w:rFonts w:ascii="Times New Roman" w:eastAsia="Times New Roman" w:hAnsi="Times New Roman" w:cs="Times New Roman"/>
          <w:sz w:val="24"/>
          <w:szCs w:val="24"/>
        </w:rPr>
        <w:t xml:space="preserve"> and the </w:t>
      </w:r>
      <w:r w:rsidR="00514F1A" w:rsidRPr="00514F1A">
        <w:rPr>
          <w:rFonts w:ascii="Times New Roman" w:eastAsia="Times New Roman" w:hAnsi="Times New Roman" w:cs="Times New Roman"/>
          <w:sz w:val="24"/>
          <w:szCs w:val="24"/>
        </w:rPr>
        <w:t>mottled umber moth (</w:t>
      </w:r>
      <w:proofErr w:type="spellStart"/>
      <w:r w:rsidR="00514F1A" w:rsidRPr="00514F1A">
        <w:rPr>
          <w:rFonts w:ascii="Times New Roman" w:eastAsia="Times New Roman" w:hAnsi="Times New Roman" w:cs="Times New Roman"/>
          <w:i/>
          <w:iCs/>
          <w:sz w:val="24"/>
          <w:szCs w:val="24"/>
        </w:rPr>
        <w:t>Eranis</w:t>
      </w:r>
      <w:proofErr w:type="spellEnd"/>
      <w:r w:rsidR="00514F1A" w:rsidRPr="00514F1A">
        <w:rPr>
          <w:rFonts w:ascii="Times New Roman" w:eastAsia="Times New Roman" w:hAnsi="Times New Roman" w:cs="Times New Roman"/>
          <w:i/>
          <w:iCs/>
          <w:sz w:val="24"/>
          <w:szCs w:val="24"/>
        </w:rPr>
        <w:t xml:space="preserve"> </w:t>
      </w:r>
      <w:proofErr w:type="spellStart"/>
      <w:r w:rsidR="00514F1A" w:rsidRPr="00514F1A">
        <w:rPr>
          <w:rFonts w:ascii="Times New Roman" w:eastAsia="Times New Roman" w:hAnsi="Times New Roman" w:cs="Times New Roman"/>
          <w:i/>
          <w:iCs/>
          <w:sz w:val="24"/>
          <w:szCs w:val="24"/>
        </w:rPr>
        <w:t>defoliaria</w:t>
      </w:r>
      <w:proofErr w:type="spellEnd"/>
      <w:r w:rsidR="00514F1A" w:rsidRPr="00514F1A">
        <w:rPr>
          <w:rFonts w:ascii="Times New Roman" w:eastAsia="Times New Roman" w:hAnsi="Times New Roman" w:cs="Times New Roman"/>
          <w:sz w:val="24"/>
          <w:szCs w:val="24"/>
        </w:rPr>
        <w:t>)</w:t>
      </w:r>
      <w:r w:rsidR="00252772">
        <w:rPr>
          <w:rFonts w:ascii="Times New Roman" w:eastAsia="Times New Roman" w:hAnsi="Times New Roman" w:cs="Times New Roman"/>
          <w:sz w:val="24"/>
          <w:szCs w:val="24"/>
        </w:rPr>
        <w:t xml:space="preserve"> have been shown to increase canopy N during herbivory outbreaks in Oak forests in Germany and claimed that herbivores affect the canopy much more than they do soils (</w:t>
      </w:r>
      <w:proofErr w:type="spellStart"/>
      <w:r w:rsidR="00252772">
        <w:rPr>
          <w:rFonts w:ascii="Times New Roman" w:eastAsia="Times New Roman" w:hAnsi="Times New Roman" w:cs="Times New Roman"/>
          <w:sz w:val="24"/>
          <w:szCs w:val="24"/>
        </w:rPr>
        <w:t>LeMellec</w:t>
      </w:r>
      <w:proofErr w:type="spellEnd"/>
      <w:r w:rsidR="00252772">
        <w:rPr>
          <w:rFonts w:ascii="Times New Roman" w:eastAsia="Times New Roman" w:hAnsi="Times New Roman" w:cs="Times New Roman"/>
          <w:sz w:val="24"/>
          <w:szCs w:val="24"/>
        </w:rPr>
        <w:t xml:space="preserve"> et al, 2011)</w:t>
      </w:r>
      <w:commentRangeEnd w:id="77"/>
      <w:r w:rsidR="007F6806">
        <w:rPr>
          <w:rStyle w:val="CommentReference"/>
        </w:rPr>
        <w:commentReference w:id="77"/>
      </w:r>
      <w:r w:rsidR="00252772">
        <w:rPr>
          <w:rFonts w:ascii="Times New Roman" w:eastAsia="Times New Roman" w:hAnsi="Times New Roman" w:cs="Times New Roman"/>
          <w:sz w:val="24"/>
          <w:szCs w:val="24"/>
        </w:rPr>
        <w:t>.</w:t>
      </w:r>
      <w:r w:rsidR="007F680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generalized increase in throughfall inorganic N coinciding with the </w:t>
      </w:r>
      <w:r w:rsidR="007F6806">
        <w:rPr>
          <w:rFonts w:ascii="Times New Roman" w:eastAsia="Times New Roman" w:hAnsi="Times New Roman" w:cs="Times New Roman"/>
          <w:sz w:val="24"/>
          <w:szCs w:val="24"/>
        </w:rPr>
        <w:t xml:space="preserve">summer </w:t>
      </w:r>
      <w:r w:rsidR="0090731E">
        <w:rPr>
          <w:rFonts w:ascii="Times New Roman" w:eastAsia="Times New Roman" w:hAnsi="Times New Roman" w:cs="Times New Roman"/>
          <w:sz w:val="24"/>
          <w:szCs w:val="24"/>
        </w:rPr>
        <w:t xml:space="preserve">growing </w:t>
      </w:r>
      <w:r w:rsidR="0090731E" w:rsidRPr="00081823">
        <w:rPr>
          <w:rFonts w:ascii="Times New Roman" w:eastAsia="Times New Roman" w:hAnsi="Times New Roman" w:cs="Times New Roman"/>
          <w:sz w:val="24"/>
          <w:szCs w:val="24"/>
        </w:rPr>
        <w:t>season</w:t>
      </w:r>
      <w:r w:rsidRPr="00081823">
        <w:rPr>
          <w:rFonts w:ascii="Times New Roman" w:eastAsia="Times New Roman" w:hAnsi="Times New Roman" w:cs="Times New Roman"/>
          <w:sz w:val="24"/>
          <w:szCs w:val="24"/>
        </w:rPr>
        <w:t xml:space="preserve"> </w:t>
      </w:r>
      <w:r w:rsidR="0090731E" w:rsidRPr="00081823">
        <w:rPr>
          <w:rFonts w:ascii="Times New Roman" w:eastAsia="Times New Roman" w:hAnsi="Times New Roman" w:cs="Times New Roman"/>
          <w:sz w:val="24"/>
          <w:szCs w:val="24"/>
        </w:rPr>
        <w:t>could</w:t>
      </w:r>
      <w:r w:rsidR="0090731E">
        <w:rPr>
          <w:rFonts w:ascii="Times New Roman" w:eastAsia="Times New Roman" w:hAnsi="Times New Roman" w:cs="Times New Roman"/>
          <w:sz w:val="24"/>
          <w:szCs w:val="24"/>
        </w:rPr>
        <w:t xml:space="preserve"> have </w:t>
      </w:r>
      <w:r w:rsidR="007F6806">
        <w:rPr>
          <w:rFonts w:ascii="Times New Roman" w:eastAsia="Times New Roman" w:hAnsi="Times New Roman" w:cs="Times New Roman"/>
          <w:sz w:val="24"/>
          <w:szCs w:val="24"/>
        </w:rPr>
        <w:t xml:space="preserve">implications for </w:t>
      </w:r>
      <w:r w:rsidR="0090731E">
        <w:rPr>
          <w:rFonts w:ascii="Times New Roman" w:eastAsia="Times New Roman" w:hAnsi="Times New Roman" w:cs="Times New Roman"/>
          <w:sz w:val="24"/>
          <w:szCs w:val="24"/>
        </w:rPr>
        <w:t>plant uptake during that time</w:t>
      </w:r>
      <w:r w:rsidR="00CC13BF">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An experiment using Gala apples showed that photosynthesis rates do increase</w:t>
      </w:r>
      <w:r w:rsidR="007F6806">
        <w:rPr>
          <w:rFonts w:ascii="Times New Roman" w:eastAsia="Times New Roman" w:hAnsi="Times New Roman" w:cs="Times New Roman"/>
          <w:sz w:val="24"/>
          <w:szCs w:val="24"/>
        </w:rPr>
        <w:t xml:space="preserve"> with </w:t>
      </w:r>
      <w:r w:rsidR="00553537" w:rsidRPr="00C26206">
        <w:rPr>
          <w:rFonts w:ascii="Times New Roman" w:eastAsia="Times New Roman" w:hAnsi="Times New Roman" w:cs="Times New Roman"/>
          <w:sz w:val="24"/>
          <w:szCs w:val="24"/>
          <w:highlight w:val="yellow"/>
          <w:rPrChange w:id="78" w:author="Julia Bramstedt" w:date="2020-07-29T21:21:00Z">
            <w:rPr>
              <w:rFonts w:ascii="Times New Roman" w:eastAsia="Times New Roman" w:hAnsi="Times New Roman" w:cs="Times New Roman"/>
              <w:sz w:val="24"/>
              <w:szCs w:val="24"/>
            </w:rPr>
          </w:rPrChange>
        </w:rPr>
        <w:t>what?</w:t>
      </w:r>
      <w:r w:rsidR="00CC13BF">
        <w:rPr>
          <w:rFonts w:ascii="Times New Roman" w:eastAsia="Times New Roman" w:hAnsi="Times New Roman" w:cs="Times New Roman"/>
          <w:sz w:val="24"/>
          <w:szCs w:val="24"/>
        </w:rPr>
        <w:t xml:space="preserve"> leading to new growth after defoliating events, and although this study only measured carbohydrates, plants also need nitrogen to grow. </w:t>
      </w:r>
      <w:r w:rsidR="007F6806">
        <w:rPr>
          <w:rFonts w:ascii="Times New Roman" w:eastAsia="Times New Roman" w:hAnsi="Times New Roman" w:cs="Times New Roman"/>
          <w:sz w:val="24"/>
          <w:szCs w:val="24"/>
        </w:rPr>
        <w:t xml:space="preserve"> </w:t>
      </w:r>
      <w:r w:rsidR="00CC13BF">
        <w:rPr>
          <w:rFonts w:ascii="Times New Roman" w:eastAsia="Times New Roman" w:hAnsi="Times New Roman" w:cs="Times New Roman"/>
          <w:sz w:val="24"/>
          <w:szCs w:val="24"/>
        </w:rPr>
        <w:t xml:space="preserve">If photosynthesis rates increase after defoliation, then nitrogen consumption must also increase (Zhou and </w:t>
      </w:r>
      <w:proofErr w:type="spellStart"/>
      <w:r w:rsidR="00CC13BF" w:rsidRPr="00CC13BF">
        <w:rPr>
          <w:rFonts w:ascii="Times New Roman" w:eastAsia="Times New Roman" w:hAnsi="Times New Roman" w:cs="Times New Roman"/>
          <w:sz w:val="24"/>
          <w:szCs w:val="24"/>
        </w:rPr>
        <w:t>Quebedeaux</w:t>
      </w:r>
      <w:proofErr w:type="spellEnd"/>
      <w:r w:rsidR="00CC13BF">
        <w:rPr>
          <w:rFonts w:ascii="Times New Roman" w:eastAsia="Times New Roman" w:hAnsi="Times New Roman" w:cs="Times New Roman"/>
          <w:sz w:val="24"/>
          <w:szCs w:val="24"/>
        </w:rPr>
        <w:t xml:space="preserve">, </w:t>
      </w:r>
      <w:r w:rsidR="00CC13BF" w:rsidRPr="00CC13BF">
        <w:rPr>
          <w:rFonts w:ascii="Times New Roman" w:eastAsia="Times New Roman" w:hAnsi="Times New Roman" w:cs="Times New Roman"/>
          <w:sz w:val="24"/>
          <w:szCs w:val="24"/>
        </w:rPr>
        <w:t>2003)</w:t>
      </w:r>
      <w:r w:rsidR="00CC13BF">
        <w:rPr>
          <w:rFonts w:ascii="Times New Roman" w:eastAsia="Times New Roman" w:hAnsi="Times New Roman" w:cs="Times New Roman"/>
          <w:sz w:val="24"/>
          <w:szCs w:val="24"/>
        </w:rPr>
        <w:t>.</w:t>
      </w:r>
      <w:r w:rsidR="00937E5D">
        <w:rPr>
          <w:rFonts w:ascii="Times New Roman" w:eastAsia="Times New Roman" w:hAnsi="Times New Roman" w:cs="Times New Roman"/>
          <w:sz w:val="24"/>
          <w:szCs w:val="24"/>
        </w:rPr>
        <w:t xml:space="preserve"> </w:t>
      </w:r>
      <w:r w:rsidR="007F6806">
        <w:rPr>
          <w:rFonts w:ascii="Times New Roman" w:eastAsia="Times New Roman" w:hAnsi="Times New Roman" w:cs="Times New Roman"/>
          <w:sz w:val="24"/>
          <w:szCs w:val="24"/>
        </w:rPr>
        <w:t xml:space="preserve"> </w:t>
      </w:r>
      <w:r w:rsidR="00FE75C2">
        <w:rPr>
          <w:rFonts w:ascii="Times New Roman" w:eastAsia="Times New Roman" w:hAnsi="Times New Roman" w:cs="Times New Roman"/>
          <w:sz w:val="24"/>
          <w:szCs w:val="24"/>
        </w:rPr>
        <w:t>Therefore,</w:t>
      </w:r>
      <w:r w:rsidR="007F6806">
        <w:rPr>
          <w:rFonts w:ascii="Times New Roman" w:eastAsia="Times New Roman" w:hAnsi="Times New Roman" w:cs="Times New Roman"/>
          <w:sz w:val="24"/>
          <w:szCs w:val="24"/>
        </w:rPr>
        <w:t xml:space="preserve"> the increased N in throughfall during the budworm feeding period may benefit the growth of understory plants, or </w:t>
      </w:r>
      <w:r w:rsidR="00A44049">
        <w:rPr>
          <w:rFonts w:ascii="Times New Roman" w:eastAsia="Times New Roman" w:hAnsi="Times New Roman" w:cs="Times New Roman"/>
          <w:sz w:val="24"/>
          <w:szCs w:val="24"/>
        </w:rPr>
        <w:t>it could contribute to continued leaf growth in the defoliated trees after WSB feeding ends with pupation.</w:t>
      </w:r>
    </w:p>
    <w:p w14:paraId="5C075626" w14:textId="7EBF628B"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Throughfall SRP</w:t>
      </w:r>
      <w:r w:rsidR="00441437">
        <w:rPr>
          <w:rFonts w:ascii="Times New Roman" w:eastAsia="Times New Roman" w:hAnsi="Times New Roman" w:cs="Times New Roman"/>
          <w:sz w:val="24"/>
          <w:szCs w:val="24"/>
          <w:u w:val="single"/>
        </w:rPr>
        <w:t xml:space="preserve"> and DOC</w:t>
      </w:r>
    </w:p>
    <w:p w14:paraId="1BC74CB0" w14:textId="1F480089" w:rsidR="00720826" w:rsidRDefault="008250CD" w:rsidP="008250CD">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441437">
        <w:rPr>
          <w:rFonts w:ascii="Times New Roman" w:eastAsia="Times New Roman" w:hAnsi="Times New Roman" w:cs="Times New Roman"/>
          <w:sz w:val="24"/>
          <w:szCs w:val="24"/>
        </w:rPr>
        <w:t>he observed pattern of t</w:t>
      </w:r>
      <w:r>
        <w:rPr>
          <w:rFonts w:ascii="Times New Roman" w:eastAsia="Times New Roman" w:hAnsi="Times New Roman" w:cs="Times New Roman"/>
          <w:sz w:val="24"/>
          <w:szCs w:val="24"/>
        </w:rPr>
        <w:t>hroughfall SRP data does not support my hypothesis of increased SRP in high WSB sites</w:t>
      </w:r>
      <w:r w:rsidR="00795CA7">
        <w:rPr>
          <w:rFonts w:ascii="Times New Roman" w:eastAsia="Times New Roman" w:hAnsi="Times New Roman" w:cs="Times New Roman"/>
          <w:sz w:val="24"/>
          <w:szCs w:val="24"/>
        </w:rPr>
        <w:t xml:space="preserve">, but </w:t>
      </w:r>
      <w:r w:rsidR="00894AD8">
        <w:rPr>
          <w:rFonts w:ascii="Times New Roman" w:eastAsia="Times New Roman" w:hAnsi="Times New Roman" w:cs="Times New Roman"/>
          <w:sz w:val="24"/>
          <w:szCs w:val="24"/>
        </w:rPr>
        <w:t xml:space="preserve">SRP concentrations did differ by </w:t>
      </w:r>
      <w:r w:rsidR="00795CA7">
        <w:rPr>
          <w:rFonts w:ascii="Times New Roman" w:eastAsia="Times New Roman" w:hAnsi="Times New Roman" w:cs="Times New Roman"/>
          <w:sz w:val="24"/>
          <w:szCs w:val="24"/>
        </w:rPr>
        <w:t>sample event.</w:t>
      </w:r>
      <w:r w:rsidR="00973359">
        <w:rPr>
          <w:rFonts w:ascii="Times New Roman" w:eastAsia="Times New Roman" w:hAnsi="Times New Roman" w:cs="Times New Roman"/>
          <w:sz w:val="24"/>
          <w:szCs w:val="24"/>
        </w:rPr>
        <w:t xml:space="preserve"> </w:t>
      </w:r>
      <w:r w:rsidR="00894AD8">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During 8 Nov 15 and 21 July 16, there were two large rainfall events, and here I saw higher concentrations of SRP.</w:t>
      </w:r>
      <w:r w:rsidR="00564E53">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 xml:space="preserve"> </w:t>
      </w:r>
      <w:r w:rsidR="00FB3225">
        <w:rPr>
          <w:rFonts w:ascii="Times New Roman" w:eastAsia="Times New Roman" w:hAnsi="Times New Roman" w:cs="Times New Roman"/>
          <w:sz w:val="24"/>
          <w:szCs w:val="24"/>
        </w:rPr>
        <w:t>I would have expected that phosphorus levels would be higher in heavily impacted areas due to an increase in frass input</w:t>
      </w:r>
      <w:r>
        <w:rPr>
          <w:rFonts w:ascii="Times New Roman" w:eastAsia="Times New Roman" w:hAnsi="Times New Roman" w:cs="Times New Roman"/>
          <w:sz w:val="24"/>
          <w:szCs w:val="24"/>
        </w:rPr>
        <w:t xml:space="preserve"> and increased SRP from </w:t>
      </w:r>
      <w:r w:rsidR="00A75642">
        <w:rPr>
          <w:rFonts w:ascii="Times New Roman" w:eastAsia="Times New Roman" w:hAnsi="Times New Roman" w:cs="Times New Roman"/>
          <w:sz w:val="24"/>
          <w:szCs w:val="24"/>
        </w:rPr>
        <w:t xml:space="preserve">leaching of </w:t>
      </w:r>
      <w:r>
        <w:rPr>
          <w:rFonts w:ascii="Times New Roman" w:eastAsia="Times New Roman" w:hAnsi="Times New Roman" w:cs="Times New Roman"/>
          <w:sz w:val="24"/>
          <w:szCs w:val="24"/>
        </w:rPr>
        <w:t>partially consumed leaves</w:t>
      </w:r>
      <w:r w:rsidR="00795CA7">
        <w:rPr>
          <w:rFonts w:ascii="Times New Roman" w:eastAsia="Times New Roman" w:hAnsi="Times New Roman" w:cs="Times New Roman"/>
          <w:sz w:val="24"/>
          <w:szCs w:val="24"/>
        </w:rPr>
        <w:t xml:space="preserve"> as seen in</w:t>
      </w:r>
      <w:r w:rsidR="00A75642">
        <w:rPr>
          <w:rFonts w:ascii="Times New Roman" w:eastAsia="Times New Roman" w:hAnsi="Times New Roman" w:cs="Times New Roman"/>
          <w:sz w:val="24"/>
          <w:szCs w:val="24"/>
        </w:rPr>
        <w:t xml:space="preserve"> </w:t>
      </w:r>
      <w:r w:rsidR="00704DFA">
        <w:rPr>
          <w:rFonts w:ascii="Times New Roman" w:eastAsia="Times New Roman" w:hAnsi="Times New Roman" w:cs="Times New Roman"/>
          <w:sz w:val="24"/>
          <w:szCs w:val="24"/>
        </w:rPr>
        <w:t xml:space="preserve">multiple herbivore ecosystem interactions </w:t>
      </w:r>
      <w:r w:rsidR="0044143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Hunter et al, 2001</w:t>
      </w:r>
      <w:r w:rsidR="00795CA7">
        <w:rPr>
          <w:rFonts w:ascii="Times New Roman" w:eastAsia="Times New Roman" w:hAnsi="Times New Roman" w:cs="Times New Roman"/>
          <w:sz w:val="24"/>
          <w:szCs w:val="24"/>
        </w:rPr>
        <w:t>)</w:t>
      </w:r>
      <w:r w:rsidR="00A75642">
        <w:rPr>
          <w:rFonts w:ascii="Times New Roman" w:eastAsia="Times New Roman" w:hAnsi="Times New Roman" w:cs="Times New Roman"/>
          <w:sz w:val="24"/>
          <w:szCs w:val="24"/>
        </w:rPr>
        <w:t xml:space="preserve">. </w:t>
      </w:r>
      <w:r w:rsidR="00441437">
        <w:rPr>
          <w:rFonts w:ascii="Times New Roman" w:eastAsia="Times New Roman" w:hAnsi="Times New Roman" w:cs="Times New Roman"/>
          <w:sz w:val="24"/>
          <w:szCs w:val="24"/>
        </w:rPr>
        <w:t xml:space="preserve"> </w:t>
      </w:r>
      <w:r w:rsidR="00A50D2A">
        <w:rPr>
          <w:rFonts w:ascii="Times New Roman" w:eastAsia="Times New Roman" w:hAnsi="Times New Roman" w:cs="Times New Roman"/>
          <w:sz w:val="24"/>
          <w:szCs w:val="24"/>
        </w:rPr>
        <w:t>However, n</w:t>
      </w:r>
      <w:r w:rsidR="00A75642">
        <w:rPr>
          <w:rFonts w:ascii="Times New Roman" w:eastAsia="Times New Roman" w:hAnsi="Times New Roman" w:cs="Times New Roman"/>
          <w:sz w:val="24"/>
          <w:szCs w:val="24"/>
        </w:rPr>
        <w:t xml:space="preserve">ot </w:t>
      </w:r>
      <w:r w:rsidR="00A75642">
        <w:rPr>
          <w:rFonts w:ascii="Times New Roman" w:eastAsia="Times New Roman" w:hAnsi="Times New Roman" w:cs="Times New Roman"/>
          <w:sz w:val="24"/>
          <w:szCs w:val="24"/>
        </w:rPr>
        <w:lastRenderedPageBreak/>
        <w:t xml:space="preserve">all </w:t>
      </w:r>
      <w:r w:rsidR="001352B1">
        <w:rPr>
          <w:rFonts w:ascii="Times New Roman" w:eastAsia="Times New Roman" w:hAnsi="Times New Roman" w:cs="Times New Roman"/>
          <w:sz w:val="24"/>
          <w:szCs w:val="24"/>
        </w:rPr>
        <w:t xml:space="preserve">studies have shown that herbivory leads to increased nutrient fluxes. </w:t>
      </w:r>
      <w:r w:rsidR="00441437">
        <w:rPr>
          <w:rFonts w:ascii="Times New Roman" w:eastAsia="Times New Roman" w:hAnsi="Times New Roman" w:cs="Times New Roman"/>
          <w:sz w:val="24"/>
          <w:szCs w:val="24"/>
        </w:rPr>
        <w:t xml:space="preserve"> </w:t>
      </w:r>
      <w:r w:rsidR="00564E53">
        <w:rPr>
          <w:rFonts w:ascii="Times New Roman" w:eastAsia="Times New Roman" w:hAnsi="Times New Roman" w:cs="Times New Roman"/>
          <w:sz w:val="24"/>
          <w:szCs w:val="24"/>
        </w:rPr>
        <w:t>In a</w:t>
      </w:r>
      <w:r w:rsidR="001352B1">
        <w:rPr>
          <w:rFonts w:ascii="Times New Roman" w:eastAsia="Times New Roman" w:hAnsi="Times New Roman" w:cs="Times New Roman"/>
          <w:sz w:val="24"/>
          <w:szCs w:val="24"/>
        </w:rPr>
        <w:t xml:space="preserve"> study </w:t>
      </w:r>
      <w:r w:rsidR="00564E53">
        <w:rPr>
          <w:rFonts w:ascii="Times New Roman" w:eastAsia="Times New Roman" w:hAnsi="Times New Roman" w:cs="Times New Roman"/>
          <w:sz w:val="24"/>
          <w:szCs w:val="24"/>
        </w:rPr>
        <w:t xml:space="preserve">in western Oregon </w:t>
      </w:r>
      <w:r w:rsidR="00252772">
        <w:rPr>
          <w:rFonts w:ascii="Times New Roman" w:eastAsia="Times New Roman" w:hAnsi="Times New Roman" w:cs="Times New Roman"/>
          <w:sz w:val="24"/>
          <w:szCs w:val="24"/>
        </w:rPr>
        <w:t>on Douglas</w:t>
      </w:r>
      <w:r w:rsidR="001352B1">
        <w:rPr>
          <w:rFonts w:ascii="Times New Roman" w:eastAsia="Times New Roman" w:hAnsi="Times New Roman" w:cs="Times New Roman"/>
          <w:sz w:val="24"/>
          <w:szCs w:val="24"/>
        </w:rPr>
        <w:t xml:space="preserve"> fir trees</w:t>
      </w:r>
      <w:r w:rsidR="00564E53">
        <w:rPr>
          <w:rFonts w:ascii="Times New Roman" w:eastAsia="Times New Roman" w:hAnsi="Times New Roman" w:cs="Times New Roman"/>
          <w:sz w:val="24"/>
          <w:szCs w:val="24"/>
        </w:rPr>
        <w:t>, throughfall data</w:t>
      </w:r>
      <w:r w:rsidR="001352B1">
        <w:rPr>
          <w:rFonts w:ascii="Times New Roman" w:eastAsia="Times New Roman" w:hAnsi="Times New Roman" w:cs="Times New Roman"/>
          <w:sz w:val="24"/>
          <w:szCs w:val="24"/>
        </w:rPr>
        <w:t xml:space="preserve"> suggests that precipitation plays a much bigger role in throughfall nutrients</w:t>
      </w:r>
      <w:r w:rsidR="00564E53">
        <w:rPr>
          <w:rFonts w:ascii="Times New Roman" w:eastAsia="Times New Roman" w:hAnsi="Times New Roman" w:cs="Times New Roman"/>
          <w:sz w:val="24"/>
          <w:szCs w:val="24"/>
        </w:rPr>
        <w:t xml:space="preserve"> than defoliation did</w:t>
      </w:r>
      <w:r w:rsidR="001352B1">
        <w:rPr>
          <w:rFonts w:ascii="Times New Roman" w:eastAsia="Times New Roman" w:hAnsi="Times New Roman" w:cs="Times New Roman"/>
          <w:sz w:val="24"/>
          <w:szCs w:val="24"/>
        </w:rPr>
        <w:t>, consistent with my findings (</w:t>
      </w:r>
      <w:proofErr w:type="spellStart"/>
      <w:r w:rsidR="001352B1">
        <w:rPr>
          <w:rFonts w:ascii="Times New Roman" w:eastAsia="Times New Roman" w:hAnsi="Times New Roman" w:cs="Times New Roman"/>
          <w:sz w:val="24"/>
          <w:szCs w:val="24"/>
        </w:rPr>
        <w:t>Schowalter</w:t>
      </w:r>
      <w:proofErr w:type="spellEnd"/>
      <w:r w:rsidR="001352B1">
        <w:rPr>
          <w:rFonts w:ascii="Times New Roman" w:eastAsia="Times New Roman" w:hAnsi="Times New Roman" w:cs="Times New Roman"/>
          <w:sz w:val="24"/>
          <w:szCs w:val="24"/>
        </w:rPr>
        <w:t>, 1999).</w:t>
      </w:r>
      <w:ins w:id="79" w:author="Clay" w:date="2020-07-22T16:48:00Z">
        <w:r w:rsidR="00A50D2A">
          <w:rPr>
            <w:rFonts w:ascii="Times New Roman" w:eastAsia="Times New Roman" w:hAnsi="Times New Roman" w:cs="Times New Roman"/>
            <w:sz w:val="24"/>
            <w:szCs w:val="24"/>
          </w:rPr>
          <w:t xml:space="preserve"> </w:t>
        </w:r>
      </w:ins>
      <w:r w:rsidR="002923FD">
        <w:rPr>
          <w:rFonts w:ascii="Times New Roman" w:eastAsia="Times New Roman" w:hAnsi="Times New Roman" w:cs="Times New Roman"/>
          <w:sz w:val="24"/>
          <w:szCs w:val="24"/>
        </w:rPr>
        <w:t xml:space="preserve"> Another study showed that the low level consumption of red maple trees and black locust trees in the southern Appalachians by canopy arthropods may not significantly alter throughfall concentrations for PO</w:t>
      </w:r>
      <w:r w:rsidR="007D2BFD" w:rsidRPr="007D2BFD">
        <w:rPr>
          <w:rFonts w:ascii="Times New Roman" w:eastAsia="Times New Roman" w:hAnsi="Times New Roman" w:cs="Times New Roman"/>
          <w:sz w:val="24"/>
          <w:szCs w:val="24"/>
          <w:vertAlign w:val="subscript"/>
        </w:rPr>
        <w:t>4</w:t>
      </w:r>
      <w:r w:rsidR="00A50D2A" w:rsidRPr="007D2BFD">
        <w:rPr>
          <w:rFonts w:ascii="Times New Roman" w:eastAsia="Times New Roman" w:hAnsi="Times New Roman" w:cs="Times New Roman"/>
          <w:sz w:val="24"/>
          <w:szCs w:val="24"/>
          <w:vertAlign w:val="superscript"/>
        </w:rPr>
        <w:t>3</w:t>
      </w:r>
      <w:r w:rsidR="002923FD" w:rsidRPr="007D2BFD">
        <w:rPr>
          <w:rFonts w:ascii="Times New Roman" w:eastAsia="Times New Roman" w:hAnsi="Times New Roman" w:cs="Times New Roman"/>
          <w:sz w:val="24"/>
          <w:szCs w:val="24"/>
          <w:vertAlign w:val="superscript"/>
        </w:rPr>
        <w:t>-</w:t>
      </w:r>
      <w:r w:rsidR="002923FD">
        <w:rPr>
          <w:rFonts w:ascii="Times New Roman" w:eastAsia="Times New Roman" w:hAnsi="Times New Roman" w:cs="Times New Roman"/>
          <w:sz w:val="24"/>
          <w:szCs w:val="24"/>
        </w:rPr>
        <w:t>, but attributed imprecise method design for a potential reason for not being up to pick up small changes (</w:t>
      </w:r>
      <w:proofErr w:type="spellStart"/>
      <w:r w:rsidR="002923FD">
        <w:rPr>
          <w:rFonts w:ascii="Times New Roman" w:eastAsia="Times New Roman" w:hAnsi="Times New Roman" w:cs="Times New Roman"/>
          <w:sz w:val="24"/>
          <w:szCs w:val="24"/>
        </w:rPr>
        <w:t>Seastedt</w:t>
      </w:r>
      <w:proofErr w:type="spellEnd"/>
      <w:r w:rsidR="002923FD">
        <w:rPr>
          <w:rFonts w:ascii="Times New Roman" w:eastAsia="Times New Roman" w:hAnsi="Times New Roman" w:cs="Times New Roman"/>
          <w:sz w:val="24"/>
          <w:szCs w:val="24"/>
        </w:rPr>
        <w:t xml:space="preserve"> et al. 1983).</w:t>
      </w:r>
      <w:r w:rsidR="00A50D2A">
        <w:rPr>
          <w:rFonts w:ascii="Times New Roman" w:eastAsia="Times New Roman" w:hAnsi="Times New Roman" w:cs="Times New Roman"/>
          <w:sz w:val="24"/>
          <w:szCs w:val="24"/>
        </w:rPr>
        <w:t xml:space="preserve">  Therefore, SRP fluxes from the canopy to soils appear to be more strongly influenced by hydrology than by herbivory.</w:t>
      </w:r>
    </w:p>
    <w:p w14:paraId="690C15B0" w14:textId="0CBB5BC1" w:rsidR="008D796E" w:rsidRDefault="001A0DF4"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A83065">
        <w:rPr>
          <w:rFonts w:ascii="Times New Roman" w:eastAsia="Times New Roman" w:hAnsi="Times New Roman" w:cs="Times New Roman"/>
          <w:sz w:val="24"/>
          <w:szCs w:val="24"/>
        </w:rPr>
        <w:t xml:space="preserve">Like with throughfall SRP, there </w:t>
      </w:r>
      <w:r>
        <w:rPr>
          <w:rFonts w:ascii="Times New Roman" w:eastAsia="Times New Roman" w:hAnsi="Times New Roman" w:cs="Times New Roman"/>
          <w:sz w:val="24"/>
          <w:szCs w:val="24"/>
        </w:rPr>
        <w:t xml:space="preserve">were also significant </w:t>
      </w:r>
      <w:r w:rsidR="00A50D2A">
        <w:rPr>
          <w:rFonts w:ascii="Times New Roman" w:eastAsia="Times New Roman" w:hAnsi="Times New Roman" w:cs="Times New Roman"/>
          <w:sz w:val="24"/>
          <w:szCs w:val="24"/>
        </w:rPr>
        <w:t xml:space="preserve">sample event </w:t>
      </w:r>
      <w:r>
        <w:rPr>
          <w:rFonts w:ascii="Times New Roman" w:eastAsia="Times New Roman" w:hAnsi="Times New Roman" w:cs="Times New Roman"/>
          <w:sz w:val="24"/>
          <w:szCs w:val="24"/>
        </w:rPr>
        <w:t xml:space="preserve">differences for </w:t>
      </w:r>
      <w:r w:rsidR="00A50D2A">
        <w:rPr>
          <w:rFonts w:ascii="Times New Roman" w:eastAsia="Times New Roman" w:hAnsi="Times New Roman" w:cs="Times New Roman"/>
          <w:sz w:val="24"/>
          <w:szCs w:val="24"/>
        </w:rPr>
        <w:t xml:space="preserve">throughfall </w:t>
      </w:r>
      <w:r>
        <w:rPr>
          <w:rFonts w:ascii="Times New Roman" w:eastAsia="Times New Roman" w:hAnsi="Times New Roman" w:cs="Times New Roman"/>
          <w:sz w:val="24"/>
          <w:szCs w:val="24"/>
        </w:rPr>
        <w:t xml:space="preserve">DOC but no differences for budworm impact. </w:t>
      </w:r>
      <w:r w:rsidR="00A50D2A">
        <w:rPr>
          <w:rFonts w:ascii="Times New Roman" w:eastAsia="Times New Roman" w:hAnsi="Times New Roman" w:cs="Times New Roman"/>
          <w:sz w:val="24"/>
          <w:szCs w:val="24"/>
        </w:rPr>
        <w:t xml:space="preserve"> </w:t>
      </w:r>
      <w:r w:rsidR="00973359">
        <w:rPr>
          <w:rFonts w:ascii="Times New Roman" w:eastAsia="Times New Roman" w:hAnsi="Times New Roman" w:cs="Times New Roman"/>
          <w:sz w:val="24"/>
          <w:szCs w:val="24"/>
        </w:rPr>
        <w:t>Again,</w:t>
      </w:r>
      <w:r>
        <w:rPr>
          <w:rFonts w:ascii="Times New Roman" w:eastAsia="Times New Roman" w:hAnsi="Times New Roman" w:cs="Times New Roman"/>
          <w:sz w:val="24"/>
          <w:szCs w:val="24"/>
        </w:rPr>
        <w:t xml:space="preserve"> I </w:t>
      </w:r>
      <w:r w:rsidR="00A50D2A">
        <w:rPr>
          <w:rFonts w:ascii="Times New Roman" w:eastAsia="Times New Roman" w:hAnsi="Times New Roman" w:cs="Times New Roman"/>
          <w:sz w:val="24"/>
          <w:szCs w:val="24"/>
        </w:rPr>
        <w:t xml:space="preserve">hypothesized </w:t>
      </w:r>
      <w:r>
        <w:rPr>
          <w:rFonts w:ascii="Times New Roman" w:eastAsia="Times New Roman" w:hAnsi="Times New Roman" w:cs="Times New Roman"/>
          <w:sz w:val="24"/>
          <w:szCs w:val="24"/>
        </w:rPr>
        <w:t>higher DOC concentrations in high budworm impact sites</w:t>
      </w:r>
      <w:r w:rsidR="003D1D16">
        <w:rPr>
          <w:rFonts w:ascii="Times New Roman" w:eastAsia="Times New Roman" w:hAnsi="Times New Roman" w:cs="Times New Roman"/>
          <w:sz w:val="24"/>
          <w:szCs w:val="24"/>
        </w:rPr>
        <w:t xml:space="preserve"> as </w:t>
      </w:r>
      <w:r w:rsidR="00A83065">
        <w:rPr>
          <w:rFonts w:ascii="Times New Roman" w:eastAsia="Times New Roman" w:hAnsi="Times New Roman" w:cs="Times New Roman"/>
          <w:sz w:val="24"/>
          <w:szCs w:val="24"/>
        </w:rPr>
        <w:t xml:space="preserve">many </w:t>
      </w:r>
      <w:r w:rsidR="003D1D16">
        <w:rPr>
          <w:rFonts w:ascii="Times New Roman" w:eastAsia="Times New Roman" w:hAnsi="Times New Roman" w:cs="Times New Roman"/>
          <w:sz w:val="24"/>
          <w:szCs w:val="24"/>
        </w:rPr>
        <w:t>studies have shown that insect herbivory leads to increased throughfall DOC and N</w:t>
      </w:r>
      <w:r>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LeMellec</w:t>
      </w:r>
      <w:proofErr w:type="spellEnd"/>
      <w:r w:rsidR="003D1D16">
        <w:rPr>
          <w:rFonts w:ascii="Times New Roman" w:eastAsia="Times New Roman" w:hAnsi="Times New Roman" w:cs="Times New Roman"/>
          <w:sz w:val="24"/>
          <w:szCs w:val="24"/>
        </w:rPr>
        <w:t xml:space="preserve"> et al, 2011</w:t>
      </w:r>
      <w:r w:rsidR="00A83065">
        <w:rPr>
          <w:rFonts w:ascii="Times New Roman" w:eastAsia="Times New Roman" w:hAnsi="Times New Roman" w:cs="Times New Roman"/>
          <w:sz w:val="24"/>
          <w:szCs w:val="24"/>
        </w:rPr>
        <w:t xml:space="preserve">; </w:t>
      </w:r>
      <w:proofErr w:type="spellStart"/>
      <w:r w:rsidR="003D1D16">
        <w:rPr>
          <w:rFonts w:ascii="Times New Roman" w:eastAsia="Times New Roman" w:hAnsi="Times New Roman" w:cs="Times New Roman"/>
          <w:sz w:val="24"/>
          <w:szCs w:val="24"/>
        </w:rPr>
        <w:t>Kindlmann</w:t>
      </w:r>
      <w:proofErr w:type="spellEnd"/>
      <w:r w:rsidR="003D1D16">
        <w:rPr>
          <w:rFonts w:ascii="Times New Roman" w:eastAsia="Times New Roman" w:hAnsi="Times New Roman" w:cs="Times New Roman"/>
          <w:sz w:val="24"/>
          <w:szCs w:val="24"/>
        </w:rPr>
        <w:t xml:space="preserve"> and Stadler 2004</w:t>
      </w:r>
      <w:r w:rsidR="007C6D86">
        <w:rPr>
          <w:rFonts w:ascii="Times New Roman" w:eastAsia="Times New Roman" w:hAnsi="Times New Roman" w:cs="Times New Roman"/>
          <w:sz w:val="24"/>
          <w:szCs w:val="24"/>
        </w:rPr>
        <w:t xml:space="preserve">; </w:t>
      </w:r>
      <w:r w:rsidR="00F004B4">
        <w:rPr>
          <w:rFonts w:ascii="Times New Roman" w:eastAsia="Times New Roman" w:hAnsi="Times New Roman" w:cs="Times New Roman"/>
          <w:sz w:val="24"/>
          <w:szCs w:val="24"/>
        </w:rPr>
        <w:t xml:space="preserve">Stadler and </w:t>
      </w:r>
      <w:proofErr w:type="spellStart"/>
      <w:r w:rsidR="00F004B4">
        <w:rPr>
          <w:rFonts w:ascii="Times New Roman" w:eastAsia="Times New Roman" w:hAnsi="Times New Roman" w:cs="Times New Roman"/>
          <w:sz w:val="24"/>
          <w:szCs w:val="24"/>
        </w:rPr>
        <w:t>Michalzik</w:t>
      </w:r>
      <w:proofErr w:type="spellEnd"/>
      <w:r w:rsidR="00F004B4">
        <w:rPr>
          <w:rFonts w:ascii="Times New Roman" w:eastAsia="Times New Roman" w:hAnsi="Times New Roman" w:cs="Times New Roman"/>
          <w:sz w:val="24"/>
          <w:szCs w:val="24"/>
        </w:rPr>
        <w:t xml:space="preserve">, 2001). </w:t>
      </w:r>
      <w:r w:rsidR="00A83065">
        <w:rPr>
          <w:rFonts w:ascii="Times New Roman" w:eastAsia="Times New Roman" w:hAnsi="Times New Roman" w:cs="Times New Roman"/>
          <w:sz w:val="24"/>
          <w:szCs w:val="24"/>
        </w:rPr>
        <w:t xml:space="preserve"> Given the relatively consistent observation that herbivory increased DOC fluxes from the canopy, it is unclear why this pattern was not observed for WSB.  </w:t>
      </w:r>
      <w:r w:rsidR="009F3101">
        <w:rPr>
          <w:rFonts w:ascii="Times New Roman" w:eastAsia="Times New Roman" w:hAnsi="Times New Roman" w:cs="Times New Roman"/>
          <w:sz w:val="24"/>
          <w:szCs w:val="24"/>
        </w:rPr>
        <w:t xml:space="preserve">It could be due to my concentrations being 5x to 10x lower than those found by </w:t>
      </w:r>
      <w:proofErr w:type="spellStart"/>
      <w:r w:rsidR="009F3101">
        <w:rPr>
          <w:rFonts w:ascii="Times New Roman" w:eastAsia="Times New Roman" w:hAnsi="Times New Roman" w:cs="Times New Roman"/>
          <w:sz w:val="24"/>
          <w:szCs w:val="24"/>
        </w:rPr>
        <w:t>LeMellec</w:t>
      </w:r>
      <w:proofErr w:type="spellEnd"/>
      <w:r w:rsidR="009F3101">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w:t>
      </w:r>
      <w:r w:rsidR="009F3101">
        <w:rPr>
          <w:rFonts w:ascii="Times New Roman" w:eastAsia="Times New Roman" w:hAnsi="Times New Roman" w:cs="Times New Roman"/>
          <w:sz w:val="24"/>
          <w:szCs w:val="24"/>
        </w:rPr>
        <w:t>2011</w:t>
      </w:r>
      <w:r w:rsidR="00A83065">
        <w:rPr>
          <w:rFonts w:ascii="Times New Roman" w:eastAsia="Times New Roman" w:hAnsi="Times New Roman" w:cs="Times New Roman"/>
          <w:sz w:val="24"/>
          <w:szCs w:val="24"/>
        </w:rPr>
        <w:t xml:space="preserve">).  However, the samples dates with highest DOC coincided with the highest SRP concentrations, again suggesting hydrologic control over DOC delivery to forest floors in this study system.  </w:t>
      </w:r>
    </w:p>
    <w:p w14:paraId="570B8A23" w14:textId="4CFF8652" w:rsidR="00513527" w:rsidRDefault="00513527" w:rsidP="008D796E">
      <w:pPr>
        <w:spacing w:line="480" w:lineRule="auto"/>
        <w:contextualSpacing/>
        <w:rPr>
          <w:rFonts w:ascii="Times New Roman" w:eastAsia="Times New Roman" w:hAnsi="Times New Roman" w:cs="Times New Roman"/>
          <w:sz w:val="24"/>
          <w:szCs w:val="24"/>
          <w:u w:val="single"/>
        </w:rPr>
      </w:pPr>
      <w:proofErr w:type="spellStart"/>
      <w:r w:rsidRPr="007A2BDD">
        <w:rPr>
          <w:rFonts w:ascii="Times New Roman" w:eastAsia="Times New Roman" w:hAnsi="Times New Roman" w:cs="Times New Roman"/>
          <w:sz w:val="24"/>
          <w:szCs w:val="24"/>
          <w:u w:val="single"/>
        </w:rPr>
        <w:t>Frassfall</w:t>
      </w:r>
      <w:proofErr w:type="spellEnd"/>
      <w:r w:rsidRPr="007A2BDD">
        <w:rPr>
          <w:rFonts w:ascii="Times New Roman" w:eastAsia="Times New Roman" w:hAnsi="Times New Roman" w:cs="Times New Roman"/>
          <w:sz w:val="24"/>
          <w:szCs w:val="24"/>
          <w:u w:val="single"/>
        </w:rPr>
        <w:t xml:space="preserve"> and Litterfall</w:t>
      </w:r>
    </w:p>
    <w:p w14:paraId="01D0C412" w14:textId="497135A0" w:rsidR="0041185A" w:rsidRPr="00704DFA" w:rsidRDefault="0041185A" w:rsidP="008D796E">
      <w:pPr>
        <w:spacing w:line="480" w:lineRule="auto"/>
        <w:contextualSpacing/>
        <w:rPr>
          <w:rFonts w:ascii="Times New Roman" w:eastAsia="Times New Roman" w:hAnsi="Times New Roman" w:cs="Times New Roman"/>
          <w:sz w:val="24"/>
          <w:szCs w:val="24"/>
        </w:rPr>
      </w:pPr>
      <w:r w:rsidRPr="00704DFA">
        <w:rPr>
          <w:rFonts w:ascii="Times New Roman" w:eastAsia="Times New Roman" w:hAnsi="Times New Roman" w:cs="Times New Roman"/>
          <w:sz w:val="24"/>
          <w:szCs w:val="24"/>
        </w:rPr>
        <w:tab/>
        <w:t xml:space="preserve">Peak litter fall occurred for both high and low budworm areas during late fall, but litter fall </w:t>
      </w:r>
      <w:r w:rsidR="00A83065">
        <w:rPr>
          <w:rFonts w:ascii="Times New Roman" w:eastAsia="Times New Roman" w:hAnsi="Times New Roman" w:cs="Times New Roman"/>
          <w:sz w:val="24"/>
          <w:szCs w:val="24"/>
        </w:rPr>
        <w:t>was</w:t>
      </w:r>
      <w:r w:rsidR="00A83065" w:rsidRPr="00704DFA">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greater for low budworm sites </w:t>
      </w:r>
      <w:r w:rsidR="00A83065">
        <w:rPr>
          <w:rFonts w:ascii="Times New Roman" w:eastAsia="Times New Roman" w:hAnsi="Times New Roman" w:cs="Times New Roman"/>
          <w:sz w:val="24"/>
          <w:szCs w:val="24"/>
        </w:rPr>
        <w:t>compared to high budworm sites</w:t>
      </w:r>
      <w:r w:rsidRPr="00704DFA">
        <w:rPr>
          <w:rFonts w:ascii="Times New Roman" w:eastAsia="Times New Roman" w:hAnsi="Times New Roman" w:cs="Times New Roman"/>
          <w:sz w:val="24"/>
          <w:szCs w:val="24"/>
        </w:rPr>
        <w:t>.</w:t>
      </w:r>
      <w:r w:rsidR="00A83065">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A83065">
        <w:rPr>
          <w:rFonts w:ascii="Times New Roman" w:eastAsia="Times New Roman" w:hAnsi="Times New Roman" w:cs="Times New Roman"/>
          <w:sz w:val="24"/>
          <w:szCs w:val="24"/>
        </w:rPr>
        <w:t>In contrast, p</w:t>
      </w:r>
      <w:r w:rsidRPr="00704DFA">
        <w:rPr>
          <w:rFonts w:ascii="Times New Roman" w:eastAsia="Times New Roman" w:hAnsi="Times New Roman" w:cs="Times New Roman"/>
          <w:sz w:val="24"/>
          <w:szCs w:val="24"/>
        </w:rPr>
        <w:t>eak frass fall was greater in high budworm sites</w:t>
      </w:r>
      <w:r w:rsidR="0064744E">
        <w:rPr>
          <w:rFonts w:ascii="Times New Roman" w:eastAsia="Times New Roman" w:hAnsi="Times New Roman" w:cs="Times New Roman"/>
          <w:sz w:val="24"/>
          <w:szCs w:val="24"/>
        </w:rPr>
        <w:t xml:space="preserve"> </w:t>
      </w:r>
      <w:r w:rsidR="0064744E" w:rsidRPr="00704DFA">
        <w:rPr>
          <w:rFonts w:ascii="Times New Roman" w:eastAsia="Times New Roman" w:hAnsi="Times New Roman" w:cs="Times New Roman"/>
          <w:sz w:val="24"/>
          <w:szCs w:val="24"/>
        </w:rPr>
        <w:t>during the summer</w:t>
      </w:r>
      <w:r w:rsidR="0064744E">
        <w:rPr>
          <w:rFonts w:ascii="Times New Roman" w:eastAsia="Times New Roman" w:hAnsi="Times New Roman" w:cs="Times New Roman"/>
          <w:sz w:val="24"/>
          <w:szCs w:val="24"/>
        </w:rPr>
        <w:t xml:space="preserve"> budworm feeding season</w:t>
      </w:r>
      <w:r w:rsidRPr="00704DFA">
        <w:rPr>
          <w:rFonts w:ascii="Times New Roman" w:eastAsia="Times New Roman" w:hAnsi="Times New Roman" w:cs="Times New Roman"/>
          <w:sz w:val="24"/>
          <w:szCs w:val="24"/>
        </w:rPr>
        <w:t>.</w:t>
      </w:r>
      <w:r w:rsidR="0064744E">
        <w:rPr>
          <w:rFonts w:ascii="Times New Roman" w:eastAsia="Times New Roman" w:hAnsi="Times New Roman" w:cs="Times New Roman"/>
          <w:sz w:val="24"/>
          <w:szCs w:val="24"/>
        </w:rPr>
        <w:t xml:space="preserve"> </w:t>
      </w:r>
      <w:r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I</w:t>
      </w:r>
      <w:r w:rsidR="0064744E" w:rsidRPr="00704DFA">
        <w:rPr>
          <w:rFonts w:ascii="Times New Roman" w:eastAsia="Times New Roman" w:hAnsi="Times New Roman" w:cs="Times New Roman"/>
          <w:sz w:val="24"/>
          <w:szCs w:val="24"/>
        </w:rPr>
        <w:t>n the southern Appalachians</w:t>
      </w:r>
      <w:ins w:id="80" w:author="Julia Bramstedt" w:date="2020-07-29T21:23:00Z">
        <w:r w:rsidR="00C26206">
          <w:rPr>
            <w:rFonts w:ascii="Times New Roman" w:eastAsia="Times New Roman" w:hAnsi="Times New Roman" w:cs="Times New Roman"/>
            <w:sz w:val="24"/>
            <w:szCs w:val="24"/>
          </w:rPr>
          <w:t>,</w:t>
        </w:r>
      </w:ins>
      <w:r w:rsidR="0064744E"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n</w:t>
      </w:r>
      <w:r w:rsidR="0064744E" w:rsidRPr="00704DFA">
        <w:rPr>
          <w:rFonts w:ascii="Times New Roman" w:eastAsia="Times New Roman" w:hAnsi="Times New Roman" w:cs="Times New Roman"/>
          <w:sz w:val="24"/>
          <w:szCs w:val="24"/>
        </w:rPr>
        <w:t xml:space="preserve">ative </w:t>
      </w:r>
      <w:r w:rsidR="00DA2F5A" w:rsidRPr="00704DFA">
        <w:rPr>
          <w:rFonts w:ascii="Times New Roman" w:eastAsia="Times New Roman" w:hAnsi="Times New Roman" w:cs="Times New Roman"/>
          <w:sz w:val="24"/>
          <w:szCs w:val="24"/>
        </w:rPr>
        <w:t xml:space="preserve">herbivores </w:t>
      </w:r>
      <w:r w:rsidR="0064744E">
        <w:rPr>
          <w:rFonts w:ascii="Times New Roman" w:eastAsia="Times New Roman" w:hAnsi="Times New Roman" w:cs="Times New Roman"/>
          <w:sz w:val="24"/>
          <w:szCs w:val="24"/>
        </w:rPr>
        <w:t xml:space="preserve">cause </w:t>
      </w:r>
      <w:r w:rsidR="00DA2F5A" w:rsidRPr="00704DFA">
        <w:rPr>
          <w:rFonts w:ascii="Times New Roman" w:eastAsia="Times New Roman" w:hAnsi="Times New Roman" w:cs="Times New Roman"/>
          <w:sz w:val="24"/>
          <w:szCs w:val="24"/>
        </w:rPr>
        <w:t xml:space="preserve">peak frass input between the months of June and </w:t>
      </w:r>
      <w:r w:rsidR="00DA2F5A" w:rsidRPr="00704DFA">
        <w:rPr>
          <w:rFonts w:ascii="Times New Roman" w:eastAsia="Times New Roman" w:hAnsi="Times New Roman" w:cs="Times New Roman"/>
          <w:sz w:val="24"/>
          <w:szCs w:val="24"/>
        </w:rPr>
        <w:lastRenderedPageBreak/>
        <w:t>August</w:t>
      </w:r>
      <w:r w:rsidR="0064744E">
        <w:rPr>
          <w:rFonts w:ascii="Times New Roman" w:eastAsia="Times New Roman" w:hAnsi="Times New Roman" w:cs="Times New Roman"/>
          <w:sz w:val="24"/>
          <w:szCs w:val="24"/>
        </w:rPr>
        <w:t xml:space="preserve"> with temporal </w:t>
      </w:r>
      <w:r w:rsidR="00DA2F5A" w:rsidRPr="00704DFA">
        <w:rPr>
          <w:rFonts w:ascii="Times New Roman" w:eastAsia="Times New Roman" w:hAnsi="Times New Roman" w:cs="Times New Roman"/>
          <w:sz w:val="24"/>
          <w:szCs w:val="24"/>
        </w:rPr>
        <w:t xml:space="preserve">differences </w:t>
      </w:r>
      <w:r w:rsidR="0064744E">
        <w:rPr>
          <w:rFonts w:ascii="Times New Roman" w:eastAsia="Times New Roman" w:hAnsi="Times New Roman" w:cs="Times New Roman"/>
          <w:sz w:val="24"/>
          <w:szCs w:val="24"/>
        </w:rPr>
        <w:t>attributed to</w:t>
      </w:r>
      <w:r w:rsidR="00DA2F5A" w:rsidRPr="00704DFA">
        <w:rPr>
          <w:rFonts w:ascii="Times New Roman" w:eastAsia="Times New Roman" w:hAnsi="Times New Roman" w:cs="Times New Roman"/>
          <w:sz w:val="24"/>
          <w:szCs w:val="24"/>
        </w:rPr>
        <w:t xml:space="preserve"> the </w:t>
      </w:r>
      <w:r w:rsidR="0064744E" w:rsidRPr="00704DFA">
        <w:rPr>
          <w:rFonts w:ascii="Times New Roman" w:eastAsia="Times New Roman" w:hAnsi="Times New Roman" w:cs="Times New Roman"/>
          <w:sz w:val="24"/>
          <w:szCs w:val="24"/>
        </w:rPr>
        <w:t xml:space="preserve">elevation </w:t>
      </w:r>
      <w:r w:rsidR="0064744E">
        <w:rPr>
          <w:rFonts w:ascii="Times New Roman" w:eastAsia="Times New Roman" w:hAnsi="Times New Roman" w:cs="Times New Roman"/>
          <w:sz w:val="24"/>
          <w:szCs w:val="24"/>
        </w:rPr>
        <w:t xml:space="preserve">gradient and correspondingly different </w:t>
      </w:r>
      <w:r w:rsidR="00DA2F5A" w:rsidRPr="00704DFA">
        <w:rPr>
          <w:rFonts w:ascii="Times New Roman" w:eastAsia="Times New Roman" w:hAnsi="Times New Roman" w:cs="Times New Roman"/>
          <w:sz w:val="24"/>
          <w:szCs w:val="24"/>
        </w:rPr>
        <w:t>growing season</w:t>
      </w:r>
      <w:r w:rsidR="0064744E">
        <w:rPr>
          <w:rFonts w:ascii="Times New Roman" w:eastAsia="Times New Roman" w:hAnsi="Times New Roman" w:cs="Times New Roman"/>
          <w:sz w:val="24"/>
          <w:szCs w:val="24"/>
        </w:rPr>
        <w:t>s</w:t>
      </w:r>
      <w:r w:rsidR="0008731F">
        <w:rPr>
          <w:rFonts w:ascii="Times New Roman" w:eastAsia="Times New Roman" w:hAnsi="Times New Roman" w:cs="Times New Roman"/>
          <w:sz w:val="24"/>
          <w:szCs w:val="24"/>
        </w:rPr>
        <w:t xml:space="preserve"> </w:t>
      </w:r>
      <w:r w:rsidR="00DA2F5A" w:rsidRPr="00704DFA">
        <w:rPr>
          <w:rFonts w:ascii="Times New Roman" w:eastAsia="Times New Roman" w:hAnsi="Times New Roman" w:cs="Times New Roman"/>
          <w:sz w:val="24"/>
          <w:szCs w:val="24"/>
        </w:rPr>
        <w:t>(Hunter et al, 2003</w:t>
      </w:r>
      <w:commentRangeStart w:id="81"/>
      <w:commentRangeStart w:id="82"/>
      <w:r w:rsidR="00DA2F5A" w:rsidRPr="00704DFA">
        <w:rPr>
          <w:rFonts w:ascii="Times New Roman" w:eastAsia="Times New Roman" w:hAnsi="Times New Roman" w:cs="Times New Roman"/>
          <w:sz w:val="24"/>
          <w:szCs w:val="24"/>
        </w:rPr>
        <w:t xml:space="preserve">). </w:t>
      </w:r>
      <w:r w:rsidR="0064744E">
        <w:rPr>
          <w:rFonts w:ascii="Times New Roman" w:eastAsia="Times New Roman" w:hAnsi="Times New Roman" w:cs="Times New Roman"/>
          <w:sz w:val="24"/>
          <w:szCs w:val="24"/>
        </w:rPr>
        <w:t xml:space="preserve"> Moreover, increased frass deposition during the growing season was </w:t>
      </w:r>
      <w:r w:rsidR="0064744E" w:rsidRPr="00704DFA">
        <w:rPr>
          <w:rFonts w:ascii="Times New Roman" w:eastAsia="Times New Roman" w:hAnsi="Times New Roman" w:cs="Times New Roman"/>
          <w:sz w:val="24"/>
          <w:szCs w:val="24"/>
        </w:rPr>
        <w:t xml:space="preserve">positively correlated </w:t>
      </w:r>
      <w:r w:rsidR="0064744E">
        <w:rPr>
          <w:rFonts w:ascii="Times New Roman" w:eastAsia="Times New Roman" w:hAnsi="Times New Roman" w:cs="Times New Roman"/>
          <w:sz w:val="24"/>
          <w:szCs w:val="24"/>
        </w:rPr>
        <w:t xml:space="preserve">with </w:t>
      </w:r>
      <w:r w:rsidR="00DA2F5A" w:rsidRPr="00704DFA">
        <w:rPr>
          <w:rFonts w:ascii="Times New Roman" w:eastAsia="Times New Roman" w:hAnsi="Times New Roman" w:cs="Times New Roman"/>
          <w:sz w:val="24"/>
          <w:szCs w:val="24"/>
        </w:rPr>
        <w:t xml:space="preserve">throughfall nitrogen inputs </w:t>
      </w:r>
      <w:r w:rsidR="0064744E">
        <w:rPr>
          <w:rFonts w:ascii="Times New Roman" w:eastAsia="Times New Roman" w:hAnsi="Times New Roman" w:cs="Times New Roman"/>
          <w:sz w:val="24"/>
          <w:szCs w:val="24"/>
        </w:rPr>
        <w:t>(Hunter et al 2003), consistent with the ammonium and nitrate throughfall patterns I observed</w:t>
      </w:r>
      <w:r w:rsidR="00302A72" w:rsidRPr="00704DFA">
        <w:rPr>
          <w:rFonts w:ascii="Times New Roman" w:eastAsia="Times New Roman" w:hAnsi="Times New Roman" w:cs="Times New Roman"/>
          <w:sz w:val="24"/>
          <w:szCs w:val="24"/>
        </w:rPr>
        <w:t xml:space="preserve">. </w:t>
      </w:r>
      <w:commentRangeEnd w:id="81"/>
      <w:r w:rsidR="0064744E">
        <w:rPr>
          <w:rStyle w:val="CommentReference"/>
        </w:rPr>
        <w:commentReference w:id="81"/>
      </w:r>
      <w:commentRangeEnd w:id="82"/>
      <w:r w:rsidR="009F3101">
        <w:rPr>
          <w:rStyle w:val="CommentReference"/>
        </w:rPr>
        <w:commentReference w:id="82"/>
      </w:r>
      <w:r w:rsidR="00302A72" w:rsidRPr="00704DFA">
        <w:rPr>
          <w:rFonts w:ascii="Times New Roman" w:eastAsia="Times New Roman" w:hAnsi="Times New Roman" w:cs="Times New Roman"/>
          <w:sz w:val="24"/>
          <w:szCs w:val="24"/>
        </w:rPr>
        <w:t xml:space="preserve">While this study showed that </w:t>
      </w:r>
      <w:proofErr w:type="spellStart"/>
      <w:r w:rsidR="0064744E" w:rsidRPr="00704DFA">
        <w:rPr>
          <w:rFonts w:ascii="Times New Roman" w:eastAsia="Times New Roman" w:hAnsi="Times New Roman" w:cs="Times New Roman"/>
          <w:sz w:val="24"/>
          <w:szCs w:val="24"/>
        </w:rPr>
        <w:t>s</w:t>
      </w:r>
      <w:r w:rsidR="0064744E">
        <w:rPr>
          <w:rFonts w:ascii="Times New Roman" w:eastAsia="Times New Roman" w:hAnsi="Times New Roman" w:cs="Times New Roman"/>
          <w:sz w:val="24"/>
          <w:szCs w:val="24"/>
        </w:rPr>
        <w:t>patio</w:t>
      </w:r>
      <w:proofErr w:type="spellEnd"/>
      <w:r w:rsidR="00302A72" w:rsidRPr="00704DFA">
        <w:rPr>
          <w:rFonts w:ascii="Times New Roman" w:eastAsia="Times New Roman" w:hAnsi="Times New Roman" w:cs="Times New Roman"/>
          <w:sz w:val="24"/>
          <w:szCs w:val="24"/>
        </w:rPr>
        <w:t>-temporal effects also played a large role</w:t>
      </w:r>
      <w:r w:rsidR="0064744E">
        <w:rPr>
          <w:rFonts w:ascii="Times New Roman" w:eastAsia="Times New Roman" w:hAnsi="Times New Roman" w:cs="Times New Roman"/>
          <w:sz w:val="24"/>
          <w:szCs w:val="24"/>
        </w:rPr>
        <w:t xml:space="preserve"> </w:t>
      </w:r>
      <w:r w:rsidR="0008731F">
        <w:rPr>
          <w:rFonts w:ascii="Times New Roman" w:eastAsia="Times New Roman" w:hAnsi="Times New Roman" w:cs="Times New Roman"/>
          <w:sz w:val="24"/>
          <w:szCs w:val="24"/>
        </w:rPr>
        <w:t>in?</w:t>
      </w:r>
      <w:r w:rsidR="00302A72" w:rsidRPr="00704DFA">
        <w:rPr>
          <w:rFonts w:ascii="Times New Roman" w:eastAsia="Times New Roman" w:hAnsi="Times New Roman" w:cs="Times New Roman"/>
          <w:sz w:val="24"/>
          <w:szCs w:val="24"/>
        </w:rPr>
        <w:t xml:space="preserve"> when they did see positive correlations between frass inputs and nutrient availability, they were relatively strong correlations. </w:t>
      </w:r>
      <w:r w:rsidR="0064744E">
        <w:rPr>
          <w:rFonts w:ascii="Times New Roman" w:eastAsia="Times New Roman" w:hAnsi="Times New Roman" w:cs="Times New Roman"/>
          <w:sz w:val="24"/>
          <w:szCs w:val="24"/>
        </w:rPr>
        <w:t xml:space="preserve"> Because f</w:t>
      </w:r>
      <w:r w:rsidR="0064744E" w:rsidRPr="00704DFA">
        <w:rPr>
          <w:rFonts w:ascii="Times New Roman" w:eastAsia="Times New Roman" w:hAnsi="Times New Roman" w:cs="Times New Roman"/>
          <w:sz w:val="24"/>
          <w:szCs w:val="24"/>
        </w:rPr>
        <w:t xml:space="preserve">rass </w:t>
      </w:r>
      <w:r w:rsidR="0064744E">
        <w:rPr>
          <w:rFonts w:ascii="Times New Roman" w:eastAsia="Times New Roman" w:hAnsi="Times New Roman" w:cs="Times New Roman"/>
          <w:sz w:val="24"/>
          <w:szCs w:val="24"/>
        </w:rPr>
        <w:t xml:space="preserve">has fewer </w:t>
      </w:r>
      <w:r w:rsidR="0064744E" w:rsidRPr="00704DFA">
        <w:rPr>
          <w:rFonts w:ascii="Times New Roman" w:eastAsia="Times New Roman" w:hAnsi="Times New Roman" w:cs="Times New Roman"/>
          <w:sz w:val="24"/>
          <w:szCs w:val="24"/>
        </w:rPr>
        <w:t xml:space="preserve">complex organic molecules that need </w:t>
      </w:r>
      <w:r w:rsidR="0064744E">
        <w:rPr>
          <w:rFonts w:ascii="Times New Roman" w:eastAsia="Times New Roman" w:hAnsi="Times New Roman" w:cs="Times New Roman"/>
          <w:sz w:val="24"/>
          <w:szCs w:val="24"/>
        </w:rPr>
        <w:t xml:space="preserve">to be </w:t>
      </w:r>
      <w:r w:rsidR="0064744E" w:rsidRPr="00704DFA">
        <w:rPr>
          <w:rFonts w:ascii="Times New Roman" w:eastAsia="Times New Roman" w:hAnsi="Times New Roman" w:cs="Times New Roman"/>
          <w:sz w:val="24"/>
          <w:szCs w:val="24"/>
        </w:rPr>
        <w:t>broken down</w:t>
      </w:r>
      <w:r w:rsidR="0064744E">
        <w:rPr>
          <w:rFonts w:ascii="Times New Roman" w:eastAsia="Times New Roman" w:hAnsi="Times New Roman" w:cs="Times New Roman"/>
          <w:sz w:val="24"/>
          <w:szCs w:val="24"/>
        </w:rPr>
        <w:t>, it</w:t>
      </w:r>
      <w:r w:rsidR="0064744E" w:rsidRPr="00704DFA">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 xml:space="preserve">is </w:t>
      </w:r>
      <w:r w:rsidR="0064744E">
        <w:rPr>
          <w:rFonts w:ascii="Times New Roman" w:eastAsia="Times New Roman" w:hAnsi="Times New Roman" w:cs="Times New Roman"/>
          <w:sz w:val="24"/>
          <w:szCs w:val="24"/>
        </w:rPr>
        <w:t xml:space="preserve">readily </w:t>
      </w:r>
      <w:r w:rsidR="00302A72" w:rsidRPr="00704DFA">
        <w:rPr>
          <w:rFonts w:ascii="Times New Roman" w:eastAsia="Times New Roman" w:hAnsi="Times New Roman" w:cs="Times New Roman"/>
          <w:sz w:val="24"/>
          <w:szCs w:val="24"/>
        </w:rPr>
        <w:t>susceptible to leaching</w:t>
      </w:r>
      <w:r w:rsidR="0064744E">
        <w:rPr>
          <w:rFonts w:ascii="Times New Roman" w:eastAsia="Times New Roman" w:hAnsi="Times New Roman" w:cs="Times New Roman"/>
          <w:sz w:val="24"/>
          <w:szCs w:val="24"/>
        </w:rPr>
        <w:t xml:space="preserve"> </w:t>
      </w:r>
      <w:r w:rsidR="00302A72" w:rsidRPr="00704DFA">
        <w:rPr>
          <w:rFonts w:ascii="Times New Roman" w:eastAsia="Times New Roman" w:hAnsi="Times New Roman" w:cs="Times New Roman"/>
          <w:sz w:val="24"/>
          <w:szCs w:val="24"/>
        </w:rPr>
        <w:t>(Hunter et al, 2003) allowing for quick microbial immobilization of ammonium, and nitrate export to local watersheds.</w:t>
      </w:r>
      <w:r w:rsidR="0064744E">
        <w:rPr>
          <w:rFonts w:ascii="Times New Roman" w:eastAsia="Times New Roman" w:hAnsi="Times New Roman" w:cs="Times New Roman"/>
          <w:sz w:val="24"/>
          <w:szCs w:val="24"/>
        </w:rPr>
        <w:t xml:space="preserve">  The consistent findings of higher throughfall ammonium and nitrate and more frass deposition during feeding strongly suggest that frass is a mechanism inorganic nitrogen delivery to forest soils.</w:t>
      </w:r>
    </w:p>
    <w:p w14:paraId="46C78BC8" w14:textId="2F61B827" w:rsidR="00A31EB0" w:rsidRPr="00D614C5" w:rsidRDefault="00A31EB0" w:rsidP="00802AE0">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Leaf Litter Decomposition</w:t>
      </w:r>
    </w:p>
    <w:p w14:paraId="52E26F08" w14:textId="0D1EFF8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 had hypothesized that decomposition would occur at a faster rate</w:t>
      </w:r>
      <w:r w:rsidR="00163180" w:rsidRPr="00163180">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 high herbivory areas</w:t>
      </w:r>
      <w:r>
        <w:rPr>
          <w:rFonts w:ascii="Times New Roman" w:eastAsia="Times New Roman" w:hAnsi="Times New Roman" w:cs="Times New Roman"/>
          <w:sz w:val="24"/>
          <w:szCs w:val="24"/>
        </w:rPr>
        <w:t xml:space="preserve">, as </w:t>
      </w:r>
      <w:r w:rsidR="00163180">
        <w:rPr>
          <w:rFonts w:ascii="Times New Roman" w:eastAsia="Times New Roman" w:hAnsi="Times New Roman" w:cs="Times New Roman"/>
          <w:sz w:val="24"/>
          <w:szCs w:val="24"/>
        </w:rPr>
        <w:t xml:space="preserve">herbivory would </w:t>
      </w:r>
      <w:r>
        <w:rPr>
          <w:rFonts w:ascii="Times New Roman" w:eastAsia="Times New Roman" w:hAnsi="Times New Roman" w:cs="Times New Roman"/>
          <w:sz w:val="24"/>
          <w:szCs w:val="24"/>
        </w:rPr>
        <w:t xml:space="preserve">decrease </w:t>
      </w:r>
      <w:r w:rsidRPr="008E480E">
        <w:rPr>
          <w:rFonts w:ascii="Times New Roman" w:eastAsia="Times New Roman" w:hAnsi="Times New Roman" w:cs="Times New Roman"/>
          <w:sz w:val="24"/>
          <w:szCs w:val="24"/>
        </w:rPr>
        <w:t xml:space="preserve">forest canopy </w:t>
      </w:r>
      <w:r w:rsidR="00163180">
        <w:rPr>
          <w:rFonts w:ascii="Times New Roman" w:eastAsia="Times New Roman" w:hAnsi="Times New Roman" w:cs="Times New Roman"/>
          <w:sz w:val="24"/>
          <w:szCs w:val="24"/>
        </w:rPr>
        <w:t xml:space="preserve">to </w:t>
      </w:r>
      <w:r w:rsidRPr="008E480E">
        <w:rPr>
          <w:rFonts w:ascii="Times New Roman" w:eastAsia="Times New Roman" w:hAnsi="Times New Roman" w:cs="Times New Roman"/>
          <w:sz w:val="24"/>
          <w:szCs w:val="24"/>
        </w:rPr>
        <w:t>allow more water to reach the forest floor,</w:t>
      </w:r>
      <w:r w:rsidR="00A16D25">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and herbivory would increase </w:t>
      </w:r>
      <w:r w:rsidR="00A16D25">
        <w:rPr>
          <w:rFonts w:ascii="Times New Roman" w:eastAsia="Times New Roman" w:hAnsi="Times New Roman" w:cs="Times New Roman"/>
          <w:sz w:val="24"/>
          <w:szCs w:val="24"/>
        </w:rPr>
        <w:t>nitrogen</w:t>
      </w:r>
      <w:r w:rsidRPr="008E480E">
        <w:rPr>
          <w:rFonts w:ascii="Times New Roman" w:eastAsia="Times New Roman" w:hAnsi="Times New Roman" w:cs="Times New Roman"/>
          <w:sz w:val="24"/>
          <w:szCs w:val="24"/>
        </w:rPr>
        <w:t xml:space="preserve"> simulating </w:t>
      </w:r>
      <w:r w:rsidR="00163180">
        <w:rPr>
          <w:rFonts w:ascii="Times New Roman" w:eastAsia="Times New Roman" w:hAnsi="Times New Roman" w:cs="Times New Roman"/>
          <w:sz w:val="24"/>
          <w:szCs w:val="24"/>
        </w:rPr>
        <w:t xml:space="preserve">to stimulate </w:t>
      </w:r>
      <w:r w:rsidRPr="008E480E">
        <w:rPr>
          <w:rFonts w:ascii="Times New Roman" w:eastAsia="Times New Roman" w:hAnsi="Times New Roman" w:cs="Times New Roman"/>
          <w:sz w:val="24"/>
          <w:szCs w:val="24"/>
        </w:rPr>
        <w:t>bacterial growth (</w:t>
      </w:r>
      <w:r w:rsidR="008E480E" w:rsidRPr="008E480E">
        <w:rPr>
          <w:rFonts w:ascii="Times New Roman" w:eastAsia="Times New Roman" w:hAnsi="Times New Roman" w:cs="Times New Roman"/>
          <w:sz w:val="24"/>
          <w:szCs w:val="24"/>
        </w:rPr>
        <w:t>Lovett</w:t>
      </w:r>
      <w:r w:rsidR="00D93B08">
        <w:rPr>
          <w:rFonts w:ascii="Times New Roman" w:eastAsia="Times New Roman" w:hAnsi="Times New Roman" w:cs="Times New Roman"/>
          <w:sz w:val="24"/>
          <w:szCs w:val="24"/>
        </w:rPr>
        <w:t xml:space="preserve"> et al.,</w:t>
      </w:r>
      <w:r w:rsidR="008E480E" w:rsidRPr="008E480E">
        <w:rPr>
          <w:rFonts w:ascii="Times New Roman" w:eastAsia="Times New Roman" w:hAnsi="Times New Roman" w:cs="Times New Roman"/>
          <w:sz w:val="24"/>
          <w:szCs w:val="24"/>
        </w:rPr>
        <w:t xml:space="preserve"> 1995</w:t>
      </w:r>
      <w:r w:rsidRPr="008E480E">
        <w:rPr>
          <w:rFonts w:ascii="Times New Roman" w:eastAsia="Times New Roman" w:hAnsi="Times New Roman" w:cs="Times New Roman"/>
          <w:sz w:val="24"/>
          <w:szCs w:val="24"/>
        </w:rPr>
        <w:t>).</w:t>
      </w:r>
      <w:r w:rsidR="00177A6A">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 My </w:t>
      </w:r>
      <w:r w:rsidR="00177A6A">
        <w:rPr>
          <w:rFonts w:ascii="Times New Roman" w:eastAsia="Times New Roman" w:hAnsi="Times New Roman" w:cs="Times New Roman"/>
          <w:sz w:val="24"/>
          <w:szCs w:val="24"/>
        </w:rPr>
        <w:t xml:space="preserve">results showed the opposite </w:t>
      </w:r>
      <w:r w:rsidR="00720435">
        <w:rPr>
          <w:rFonts w:ascii="Times New Roman" w:eastAsia="Times New Roman" w:hAnsi="Times New Roman" w:cs="Times New Roman"/>
          <w:sz w:val="24"/>
          <w:szCs w:val="24"/>
        </w:rPr>
        <w:t>effect</w:t>
      </w:r>
      <w:r w:rsidR="00163180">
        <w:rPr>
          <w:rFonts w:ascii="Times New Roman" w:eastAsia="Times New Roman" w:hAnsi="Times New Roman" w:cs="Times New Roman"/>
          <w:sz w:val="24"/>
          <w:szCs w:val="24"/>
        </w:rPr>
        <w:t xml:space="preserve"> whereby </w:t>
      </w:r>
      <w:r w:rsidR="00720435">
        <w:rPr>
          <w:rFonts w:ascii="Times New Roman" w:eastAsia="Times New Roman" w:hAnsi="Times New Roman" w:cs="Times New Roman"/>
          <w:sz w:val="24"/>
          <w:szCs w:val="24"/>
        </w:rPr>
        <w:t>litter</w:t>
      </w:r>
      <w:r w:rsidR="00177A6A">
        <w:rPr>
          <w:rFonts w:ascii="Times New Roman" w:eastAsia="Times New Roman" w:hAnsi="Times New Roman" w:cs="Times New Roman"/>
          <w:sz w:val="24"/>
          <w:szCs w:val="24"/>
        </w:rPr>
        <w:t xml:space="preserve"> in high budworm sites decomposed at a slower rate than litter in low budworm sites.</w:t>
      </w:r>
      <w:r w:rsidR="008276E2">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Interestingly</w:t>
      </w:r>
      <w:ins w:id="83" w:author="Julia Bramstedt" w:date="2020-07-29T21:24:00Z">
        <w:r w:rsidR="00C26206">
          <w:rPr>
            <w:rFonts w:ascii="Times New Roman" w:eastAsia="Times New Roman" w:hAnsi="Times New Roman" w:cs="Times New Roman"/>
            <w:sz w:val="24"/>
            <w:szCs w:val="24"/>
          </w:rPr>
          <w:t xml:space="preserve"> </w:t>
        </w:r>
      </w:ins>
      <w:del w:id="84" w:author="Julia Bramstedt" w:date="2020-07-29T21:24:00Z">
        <w:r w:rsidR="00163180" w:rsidDel="00C26206">
          <w:rPr>
            <w:rFonts w:ascii="Times New Roman" w:eastAsia="Times New Roman" w:hAnsi="Times New Roman" w:cs="Times New Roman"/>
            <w:sz w:val="24"/>
            <w:szCs w:val="24"/>
          </w:rPr>
          <w:delText xml:space="preserve"> </w:delText>
        </w:r>
        <w:r w:rsidR="00F1246B" w:rsidDel="00C26206">
          <w:rPr>
            <w:rFonts w:ascii="Times New Roman" w:eastAsia="Times New Roman" w:hAnsi="Times New Roman" w:cs="Times New Roman"/>
            <w:sz w:val="24"/>
            <w:szCs w:val="24"/>
          </w:rPr>
          <w:delText xml:space="preserve"> </w:delText>
        </w:r>
      </w:del>
      <w:r w:rsidR="00F1246B">
        <w:rPr>
          <w:rFonts w:ascii="Times New Roman" w:eastAsia="Times New Roman" w:hAnsi="Times New Roman" w:cs="Times New Roman"/>
          <w:sz w:val="24"/>
          <w:szCs w:val="24"/>
        </w:rPr>
        <w:t>cottonwood leaf litter decomposition response to galling aphids (</w:t>
      </w:r>
      <w:r w:rsidR="00F1246B" w:rsidRPr="00CE77D0">
        <w:rPr>
          <w:rFonts w:ascii="Times New Roman" w:eastAsia="Times New Roman" w:hAnsi="Times New Roman" w:cs="Times New Roman"/>
          <w:i/>
          <w:iCs/>
          <w:sz w:val="24"/>
          <w:szCs w:val="24"/>
        </w:rPr>
        <w:t xml:space="preserve">P. </w:t>
      </w:r>
      <w:proofErr w:type="spellStart"/>
      <w:r w:rsidR="00F1246B" w:rsidRPr="00CE77D0">
        <w:rPr>
          <w:rFonts w:ascii="Times New Roman" w:eastAsia="Times New Roman" w:hAnsi="Times New Roman" w:cs="Times New Roman"/>
          <w:i/>
          <w:iCs/>
          <w:sz w:val="24"/>
          <w:szCs w:val="24"/>
        </w:rPr>
        <w:t>betae</w:t>
      </w:r>
      <w:proofErr w:type="spellEnd"/>
      <w:r w:rsidR="00F1246B">
        <w:rPr>
          <w:rFonts w:ascii="Times New Roman" w:eastAsia="Times New Roman" w:hAnsi="Times New Roman" w:cs="Times New Roman"/>
          <w:sz w:val="24"/>
          <w:szCs w:val="24"/>
        </w:rPr>
        <w:t>)</w:t>
      </w:r>
      <w:r w:rsidR="00163180">
        <w:rPr>
          <w:rFonts w:ascii="Times New Roman" w:eastAsia="Times New Roman" w:hAnsi="Times New Roman" w:cs="Times New Roman"/>
          <w:sz w:val="24"/>
          <w:szCs w:val="24"/>
        </w:rPr>
        <w:t xml:space="preserve"> where </w:t>
      </w:r>
      <w:r w:rsidR="00F1246B">
        <w:rPr>
          <w:rFonts w:ascii="Times New Roman" w:eastAsia="Times New Roman" w:hAnsi="Times New Roman" w:cs="Times New Roman"/>
          <w:sz w:val="24"/>
          <w:szCs w:val="24"/>
        </w:rPr>
        <w:t xml:space="preserve">galled leaf litter decomposed 34-40% slower than non-galled leaf litter </w:t>
      </w:r>
      <w:r w:rsidR="00163180">
        <w:rPr>
          <w:rFonts w:ascii="Times New Roman" w:eastAsia="Times New Roman" w:hAnsi="Times New Roman" w:cs="Times New Roman"/>
          <w:sz w:val="24"/>
          <w:szCs w:val="24"/>
        </w:rPr>
        <w:t xml:space="preserve">because of decreased leaf litter quality </w:t>
      </w:r>
      <w:r w:rsidR="00F1246B">
        <w:rPr>
          <w:rFonts w:ascii="Times New Roman" w:eastAsia="Times New Roman" w:hAnsi="Times New Roman" w:cs="Times New Roman"/>
          <w:sz w:val="24"/>
          <w:szCs w:val="24"/>
        </w:rPr>
        <w:t>(Schweitzer et al 2005)</w:t>
      </w:r>
      <w:r w:rsidR="00163180">
        <w:rPr>
          <w:rFonts w:ascii="Times New Roman" w:eastAsia="Times New Roman" w:hAnsi="Times New Roman" w:cs="Times New Roman"/>
          <w:sz w:val="24"/>
          <w:szCs w:val="24"/>
        </w:rPr>
        <w:t xml:space="preserve"> suggesting that leaf litter from defoliated trees might have reduced quality</w:t>
      </w:r>
      <w:r w:rsidR="00F1246B">
        <w:rPr>
          <w:rFonts w:ascii="Times New Roman" w:eastAsia="Times New Roman" w:hAnsi="Times New Roman" w:cs="Times New Roman"/>
          <w:sz w:val="24"/>
          <w:szCs w:val="24"/>
        </w:rPr>
        <w:t>.</w:t>
      </w:r>
      <w:r w:rsidRPr="008E480E">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163180">
        <w:rPr>
          <w:rFonts w:ascii="Times New Roman" w:eastAsia="Times New Roman" w:hAnsi="Times New Roman" w:cs="Times New Roman"/>
          <w:sz w:val="24"/>
          <w:szCs w:val="24"/>
        </w:rPr>
        <w:t xml:space="preserve">Although I used leaf packs standardized across study sites, perhaps DOC leached from defoliated trees slowed decomposition.  I cannot test that hypothesis because I only measured DOC concentration and not DOC quality.  Whereas I had hypothesized that microclimate differences associated with </w:t>
      </w:r>
      <w:r w:rsidR="00163180">
        <w:rPr>
          <w:rFonts w:ascii="Times New Roman" w:eastAsia="Times New Roman" w:hAnsi="Times New Roman" w:cs="Times New Roman"/>
          <w:sz w:val="24"/>
          <w:szCs w:val="24"/>
        </w:rPr>
        <w:lastRenderedPageBreak/>
        <w:t xml:space="preserve">herbivory (i.e., open canopy allowing more light and/or water to reach the forest floor), ultimately climate has a small </w:t>
      </w:r>
      <w:r w:rsidR="00F3455F">
        <w:rPr>
          <w:rFonts w:ascii="Times New Roman" w:eastAsia="Times New Roman" w:hAnsi="Times New Roman" w:cs="Times New Roman"/>
          <w:sz w:val="24"/>
          <w:szCs w:val="24"/>
        </w:rPr>
        <w:t>effect on late stage decomposition</w:t>
      </w:r>
      <w:r w:rsidR="007A2DDE">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even with</w:t>
      </w:r>
      <w:r>
        <w:rPr>
          <w:rFonts w:ascii="Times New Roman" w:eastAsia="Times New Roman" w:hAnsi="Times New Roman" w:cs="Times New Roman"/>
          <w:sz w:val="24"/>
          <w:szCs w:val="24"/>
        </w:rPr>
        <w:t xml:space="preserve"> less</w:t>
      </w:r>
      <w:r w:rsidR="00F3455F">
        <w:rPr>
          <w:rFonts w:ascii="Times New Roman" w:eastAsia="Times New Roman" w:hAnsi="Times New Roman" w:cs="Times New Roman"/>
          <w:sz w:val="24"/>
          <w:szCs w:val="24"/>
        </w:rPr>
        <w:t xml:space="preserve"> </w:t>
      </w:r>
      <w:r w:rsidR="007A2DDE">
        <w:rPr>
          <w:rFonts w:ascii="Times New Roman" w:eastAsia="Times New Roman" w:hAnsi="Times New Roman" w:cs="Times New Roman"/>
          <w:sz w:val="24"/>
          <w:szCs w:val="24"/>
        </w:rPr>
        <w:t xml:space="preserve">canopy </w:t>
      </w:r>
      <w:r>
        <w:rPr>
          <w:rFonts w:ascii="Times New Roman" w:eastAsia="Times New Roman" w:hAnsi="Times New Roman" w:cs="Times New Roman"/>
          <w:sz w:val="24"/>
          <w:szCs w:val="24"/>
        </w:rPr>
        <w:t>cover, greater amounts of light reach</w:t>
      </w:r>
      <w:r w:rsidR="00F3455F">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the forest floor</w:t>
      </w:r>
      <w:r w:rsidR="00F3455F">
        <w:rPr>
          <w:rFonts w:ascii="Times New Roman" w:eastAsia="Times New Roman" w:hAnsi="Times New Roman" w:cs="Times New Roman"/>
          <w:sz w:val="24"/>
          <w:szCs w:val="24"/>
        </w:rPr>
        <w:t>, and warm dry months</w:t>
      </w:r>
      <w:r>
        <w:rPr>
          <w:rFonts w:ascii="Times New Roman" w:eastAsia="Times New Roman" w:hAnsi="Times New Roman" w:cs="Times New Roman"/>
          <w:sz w:val="24"/>
          <w:szCs w:val="24"/>
        </w:rPr>
        <w:t>, the rate of dec</w:t>
      </w:r>
      <w:r w:rsidRPr="008276E2">
        <w:rPr>
          <w:rFonts w:ascii="Times New Roman" w:eastAsia="Times New Roman" w:hAnsi="Times New Roman" w:cs="Times New Roman"/>
          <w:sz w:val="24"/>
          <w:szCs w:val="24"/>
        </w:rPr>
        <w:t xml:space="preserve">ay </w:t>
      </w:r>
      <w:r w:rsidR="00F3455F">
        <w:rPr>
          <w:rFonts w:ascii="Times New Roman" w:eastAsia="Times New Roman" w:hAnsi="Times New Roman" w:cs="Times New Roman"/>
          <w:sz w:val="24"/>
          <w:szCs w:val="24"/>
        </w:rPr>
        <w:t xml:space="preserve">should not increase </w:t>
      </w:r>
      <w:r w:rsidRPr="008276E2">
        <w:rPr>
          <w:rFonts w:ascii="Times New Roman" w:eastAsia="Times New Roman" w:hAnsi="Times New Roman" w:cs="Times New Roman"/>
          <w:sz w:val="24"/>
          <w:szCs w:val="24"/>
        </w:rPr>
        <w:t>(</w:t>
      </w:r>
      <w:r w:rsidR="00F3455F">
        <w:rPr>
          <w:rFonts w:ascii="Times New Roman" w:eastAsia="Times New Roman" w:hAnsi="Times New Roman" w:cs="Times New Roman"/>
          <w:sz w:val="24"/>
          <w:szCs w:val="24"/>
        </w:rPr>
        <w:t xml:space="preserve">Berg and </w:t>
      </w:r>
      <w:proofErr w:type="spellStart"/>
      <w:r w:rsidR="00F3455F">
        <w:rPr>
          <w:rFonts w:ascii="Times New Roman" w:eastAsia="Times New Roman" w:hAnsi="Times New Roman" w:cs="Times New Roman"/>
          <w:sz w:val="24"/>
          <w:szCs w:val="24"/>
        </w:rPr>
        <w:t>Meentemeyer</w:t>
      </w:r>
      <w:proofErr w:type="spellEnd"/>
      <w:r w:rsidR="00F3455F">
        <w:rPr>
          <w:rFonts w:ascii="Times New Roman" w:eastAsia="Times New Roman" w:hAnsi="Times New Roman" w:cs="Times New Roman"/>
          <w:sz w:val="24"/>
          <w:szCs w:val="24"/>
        </w:rPr>
        <w:t xml:space="preserve"> 2002</w:t>
      </w:r>
      <w:r w:rsidRPr="008276E2">
        <w:rPr>
          <w:rFonts w:ascii="Times New Roman" w:eastAsia="Times New Roman" w:hAnsi="Times New Roman" w:cs="Times New Roman"/>
          <w:sz w:val="24"/>
          <w:szCs w:val="24"/>
        </w:rPr>
        <w:t>).</w:t>
      </w:r>
      <w:r w:rsidR="00CE77D0">
        <w:rPr>
          <w:rFonts w:ascii="Times New Roman" w:eastAsia="Times New Roman" w:hAnsi="Times New Roman" w:cs="Times New Roman"/>
          <w:sz w:val="24"/>
          <w:szCs w:val="24"/>
        </w:rPr>
        <w:t xml:space="preserve"> </w:t>
      </w:r>
      <w:r w:rsidR="00513527">
        <w:rPr>
          <w:rFonts w:ascii="Times New Roman" w:eastAsia="Times New Roman" w:hAnsi="Times New Roman" w:cs="Times New Roman"/>
          <w:sz w:val="24"/>
          <w:szCs w:val="24"/>
        </w:rPr>
        <w:t xml:space="preserve"> </w:t>
      </w:r>
      <w:r w:rsidR="000B1000">
        <w:rPr>
          <w:rFonts w:ascii="Times New Roman" w:eastAsia="Times New Roman" w:hAnsi="Times New Roman" w:cs="Times New Roman"/>
          <w:sz w:val="24"/>
          <w:szCs w:val="24"/>
        </w:rPr>
        <w:t>F</w:t>
      </w:r>
      <w:r w:rsidR="00CE77D0">
        <w:rPr>
          <w:rFonts w:ascii="Times New Roman" w:eastAsia="Times New Roman" w:hAnsi="Times New Roman" w:cs="Times New Roman"/>
          <w:sz w:val="24"/>
          <w:szCs w:val="24"/>
        </w:rPr>
        <w:t>ungi are less able to contribute to decomposition in N rich environments (</w:t>
      </w:r>
      <w:proofErr w:type="spellStart"/>
      <w:r w:rsidR="00CE77D0">
        <w:rPr>
          <w:rFonts w:ascii="Times New Roman" w:eastAsia="Times New Roman" w:hAnsi="Times New Roman" w:cs="Times New Roman"/>
          <w:sz w:val="24"/>
          <w:szCs w:val="24"/>
        </w:rPr>
        <w:t>Diepen</w:t>
      </w:r>
      <w:proofErr w:type="spellEnd"/>
      <w:r w:rsidR="00CE77D0">
        <w:rPr>
          <w:rFonts w:ascii="Times New Roman" w:eastAsia="Times New Roman" w:hAnsi="Times New Roman" w:cs="Times New Roman"/>
          <w:sz w:val="24"/>
          <w:szCs w:val="24"/>
        </w:rPr>
        <w:t xml:space="preserve"> et al 2017), suggesting that as more N enters the soil from throughfall, decomposition rates could decrease. </w:t>
      </w:r>
      <w:r w:rsidR="00513527">
        <w:rPr>
          <w:rFonts w:ascii="Times New Roman" w:eastAsia="Times New Roman" w:hAnsi="Times New Roman" w:cs="Times New Roman"/>
          <w:sz w:val="24"/>
          <w:szCs w:val="24"/>
        </w:rPr>
        <w:t xml:space="preserve"> </w:t>
      </w:r>
      <w:r w:rsidR="00CE77D0">
        <w:rPr>
          <w:rFonts w:ascii="Times New Roman" w:eastAsia="Times New Roman" w:hAnsi="Times New Roman" w:cs="Times New Roman"/>
          <w:sz w:val="24"/>
          <w:szCs w:val="24"/>
        </w:rPr>
        <w:t>My findings are consistent with literature in that decomposition rates are</w:t>
      </w:r>
      <w:r w:rsidR="007A2DDE">
        <w:rPr>
          <w:rFonts w:ascii="Times New Roman" w:eastAsia="Times New Roman" w:hAnsi="Times New Roman" w:cs="Times New Roman"/>
          <w:sz w:val="24"/>
          <w:szCs w:val="24"/>
        </w:rPr>
        <w:t xml:space="preserve"> faster in</w:t>
      </w:r>
      <w:r w:rsidR="00CE77D0">
        <w:rPr>
          <w:rFonts w:ascii="Times New Roman" w:eastAsia="Times New Roman" w:hAnsi="Times New Roman" w:cs="Times New Roman"/>
          <w:sz w:val="24"/>
          <w:szCs w:val="24"/>
        </w:rPr>
        <w:t xml:space="preserve"> low budworm impact areas compared to high due to high budworm sites having lower quality leaf litter, and having high concentrations of N overall, lessening fungal decomposition ability</w:t>
      </w:r>
      <w:r w:rsidR="005B48A4">
        <w:rPr>
          <w:rFonts w:ascii="Times New Roman" w:eastAsia="Times New Roman" w:hAnsi="Times New Roman" w:cs="Times New Roman"/>
          <w:sz w:val="24"/>
          <w:szCs w:val="24"/>
        </w:rPr>
        <w:t xml:space="preserve">, and suggest that WSB could </w:t>
      </w:r>
      <w:commentRangeStart w:id="85"/>
      <w:r w:rsidR="005B48A4">
        <w:rPr>
          <w:rFonts w:ascii="Times New Roman" w:eastAsia="Times New Roman" w:hAnsi="Times New Roman" w:cs="Times New Roman"/>
          <w:sz w:val="24"/>
          <w:szCs w:val="24"/>
        </w:rPr>
        <w:t>have the potential to alter ecosystem nutrient dynamics</w:t>
      </w:r>
      <w:r w:rsidR="00FB1E81">
        <w:rPr>
          <w:rFonts w:ascii="Times New Roman" w:eastAsia="Times New Roman" w:hAnsi="Times New Roman" w:cs="Times New Roman"/>
          <w:sz w:val="24"/>
          <w:szCs w:val="24"/>
        </w:rPr>
        <w:t xml:space="preserve"> by increasing soil nutrients</w:t>
      </w:r>
      <w:r w:rsidR="006C10E8">
        <w:rPr>
          <w:rFonts w:ascii="Times New Roman" w:eastAsia="Times New Roman" w:hAnsi="Times New Roman" w:cs="Times New Roman"/>
          <w:sz w:val="24"/>
          <w:szCs w:val="24"/>
        </w:rPr>
        <w:t xml:space="preserve"> if their current outbreak cycles continue</w:t>
      </w:r>
      <w:r w:rsidR="00FB1E81">
        <w:rPr>
          <w:rFonts w:ascii="Times New Roman" w:eastAsia="Times New Roman" w:hAnsi="Times New Roman" w:cs="Times New Roman"/>
          <w:sz w:val="24"/>
          <w:szCs w:val="24"/>
        </w:rPr>
        <w:t xml:space="preserve">. </w:t>
      </w:r>
      <w:r w:rsidR="006C10E8">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 xml:space="preserve">My resin bags showed an increase in </w:t>
      </w:r>
      <w:r w:rsidR="00FB1E81">
        <w:rPr>
          <w:rFonts w:ascii="Times New Roman" w:eastAsia="Times New Roman" w:hAnsi="Times New Roman" w:cs="Times New Roman"/>
          <w:sz w:val="24"/>
          <w:szCs w:val="24"/>
        </w:rPr>
        <w:t>NO</w:t>
      </w:r>
      <w:r w:rsidR="00FB1E81" w:rsidRPr="006C10E8">
        <w:rPr>
          <w:rFonts w:ascii="Times New Roman" w:eastAsia="Times New Roman" w:hAnsi="Times New Roman" w:cs="Times New Roman"/>
          <w:sz w:val="24"/>
          <w:szCs w:val="24"/>
          <w:vertAlign w:val="subscript"/>
        </w:rPr>
        <w:t>3</w:t>
      </w:r>
      <w:proofErr w:type="gramStart"/>
      <w:r w:rsidR="00FB1E81" w:rsidRPr="006C10E8">
        <w:rPr>
          <w:rFonts w:ascii="Times New Roman" w:eastAsia="Times New Roman" w:hAnsi="Times New Roman" w:cs="Times New Roman"/>
          <w:sz w:val="24"/>
          <w:szCs w:val="24"/>
          <w:vertAlign w:val="superscript"/>
        </w:rPr>
        <w:t>-</w:t>
      </w:r>
      <w:r w:rsidR="00FB1E81">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 xml:space="preserve"> </w:t>
      </w:r>
      <w:commentRangeEnd w:id="85"/>
      <w:r w:rsidR="001A61C3">
        <w:rPr>
          <w:rFonts w:ascii="Times New Roman" w:eastAsia="Times New Roman" w:hAnsi="Times New Roman" w:cs="Times New Roman"/>
          <w:sz w:val="24"/>
          <w:szCs w:val="24"/>
        </w:rPr>
        <w:t>which</w:t>
      </w:r>
      <w:proofErr w:type="gramEnd"/>
      <w:r w:rsidR="001A61C3">
        <w:rPr>
          <w:rFonts w:ascii="Times New Roman" w:eastAsia="Times New Roman" w:hAnsi="Times New Roman" w:cs="Times New Roman"/>
          <w:sz w:val="24"/>
          <w:szCs w:val="24"/>
        </w:rPr>
        <w:t xml:space="preserve"> could</w:t>
      </w:r>
      <w:r w:rsidR="002415B8">
        <w:rPr>
          <w:rFonts w:ascii="Times New Roman" w:eastAsia="Times New Roman" w:hAnsi="Times New Roman" w:cs="Times New Roman"/>
          <w:sz w:val="24"/>
          <w:szCs w:val="24"/>
        </w:rPr>
        <w:t xml:space="preserve"> lead to nutrient export to watersheds during precipitation events, affecting aquatic ecosystem dynamics.</w:t>
      </w:r>
      <w:r w:rsidR="00F93FCF">
        <w:rPr>
          <w:rStyle w:val="CommentReference"/>
        </w:rPr>
        <w:commentReference w:id="85"/>
      </w:r>
      <w:ins w:id="86" w:author="Neziri Izak - OHS" w:date="2020-07-26T14:32:00Z">
        <w:r w:rsidR="006C10E8" w:rsidDel="006C10E8">
          <w:rPr>
            <w:rFonts w:ascii="Times New Roman" w:eastAsia="Times New Roman" w:hAnsi="Times New Roman" w:cs="Times New Roman"/>
            <w:sz w:val="24"/>
            <w:szCs w:val="24"/>
          </w:rPr>
          <w:t xml:space="preserve"> </w:t>
        </w:r>
      </w:ins>
    </w:p>
    <w:p w14:paraId="32138D38" w14:textId="0064B7D9" w:rsidR="00930EC7" w:rsidRDefault="00930EC7" w:rsidP="00802AE0">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Soil Moisture and Organic Matter</w:t>
      </w:r>
    </w:p>
    <w:p w14:paraId="32EDC13F" w14:textId="0E78F292" w:rsidR="00930EC7" w:rsidRDefault="00930EC7"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 xml:space="preserve">hypothesized that </w:t>
      </w:r>
      <w:r w:rsidR="006740C8">
        <w:rPr>
          <w:rFonts w:ascii="Times New Roman" w:eastAsia="Times New Roman" w:hAnsi="Times New Roman" w:cs="Times New Roman"/>
          <w:sz w:val="24"/>
          <w:szCs w:val="24"/>
        </w:rPr>
        <w:t xml:space="preserve">budworms </w:t>
      </w:r>
      <w:r w:rsidR="00EC1C75">
        <w:rPr>
          <w:rFonts w:ascii="Times New Roman" w:eastAsia="Times New Roman" w:hAnsi="Times New Roman" w:cs="Times New Roman"/>
          <w:sz w:val="24"/>
          <w:szCs w:val="24"/>
        </w:rPr>
        <w:t xml:space="preserve">would </w:t>
      </w:r>
      <w:r w:rsidR="006740C8">
        <w:rPr>
          <w:rFonts w:ascii="Times New Roman" w:eastAsia="Times New Roman" w:hAnsi="Times New Roman" w:cs="Times New Roman"/>
          <w:sz w:val="24"/>
          <w:szCs w:val="24"/>
        </w:rPr>
        <w:t xml:space="preserve">affect soil moisture, </w:t>
      </w:r>
      <w:r w:rsidR="00EC1C75">
        <w:rPr>
          <w:rFonts w:ascii="Times New Roman" w:eastAsia="Times New Roman" w:hAnsi="Times New Roman" w:cs="Times New Roman"/>
          <w:sz w:val="24"/>
          <w:szCs w:val="24"/>
        </w:rPr>
        <w:t xml:space="preserve">but </w:t>
      </w:r>
      <w:r w:rsidR="006740C8">
        <w:rPr>
          <w:rFonts w:ascii="Times New Roman" w:eastAsia="Times New Roman" w:hAnsi="Times New Roman" w:cs="Times New Roman"/>
          <w:sz w:val="24"/>
          <w:szCs w:val="24"/>
        </w:rPr>
        <w:t xml:space="preserve">I </w:t>
      </w:r>
      <w:r w:rsidR="00EC1C75">
        <w:rPr>
          <w:rFonts w:ascii="Times New Roman" w:eastAsia="Times New Roman" w:hAnsi="Times New Roman" w:cs="Times New Roman"/>
          <w:sz w:val="24"/>
          <w:szCs w:val="24"/>
        </w:rPr>
        <w:t>found no evidence for this</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A</w:t>
      </w:r>
      <w:r w:rsidR="006740C8">
        <w:rPr>
          <w:rFonts w:ascii="Times New Roman" w:eastAsia="Times New Roman" w:hAnsi="Times New Roman" w:cs="Times New Roman"/>
          <w:sz w:val="24"/>
          <w:szCs w:val="24"/>
        </w:rPr>
        <w:t xml:space="preserve">s defoliation </w:t>
      </w:r>
      <w:r w:rsidR="00EC1C75">
        <w:rPr>
          <w:rFonts w:ascii="Times New Roman" w:eastAsia="Times New Roman" w:hAnsi="Times New Roman" w:cs="Times New Roman"/>
          <w:sz w:val="24"/>
          <w:szCs w:val="24"/>
        </w:rPr>
        <w:t xml:space="preserve">by budworms </w:t>
      </w:r>
      <w:r w:rsidR="006740C8">
        <w:rPr>
          <w:rFonts w:ascii="Times New Roman" w:eastAsia="Times New Roman" w:hAnsi="Times New Roman" w:cs="Times New Roman"/>
          <w:sz w:val="24"/>
          <w:szCs w:val="24"/>
        </w:rPr>
        <w:t xml:space="preserve">occurred, the canopy </w:t>
      </w:r>
      <w:r w:rsidR="00EC1C75">
        <w:rPr>
          <w:rFonts w:ascii="Times New Roman" w:eastAsia="Times New Roman" w:hAnsi="Times New Roman" w:cs="Times New Roman"/>
          <w:sz w:val="24"/>
          <w:szCs w:val="24"/>
        </w:rPr>
        <w:t xml:space="preserve">could </w:t>
      </w:r>
      <w:r w:rsidR="006740C8">
        <w:rPr>
          <w:rFonts w:ascii="Times New Roman" w:eastAsia="Times New Roman" w:hAnsi="Times New Roman" w:cs="Times New Roman"/>
          <w:sz w:val="24"/>
          <w:szCs w:val="24"/>
        </w:rPr>
        <w:t xml:space="preserve">have </w:t>
      </w:r>
      <w:r w:rsidR="00EC1C75">
        <w:rPr>
          <w:rFonts w:ascii="Times New Roman" w:eastAsia="Times New Roman" w:hAnsi="Times New Roman" w:cs="Times New Roman"/>
          <w:sz w:val="24"/>
          <w:szCs w:val="24"/>
        </w:rPr>
        <w:t xml:space="preserve">had </w:t>
      </w:r>
      <w:r w:rsidR="006740C8">
        <w:rPr>
          <w:rFonts w:ascii="Times New Roman" w:eastAsia="Times New Roman" w:hAnsi="Times New Roman" w:cs="Times New Roman"/>
          <w:sz w:val="24"/>
          <w:szCs w:val="24"/>
        </w:rPr>
        <w:t>more openings for moisture to reach the forest floor during rain events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thus </w:t>
      </w:r>
      <w:r w:rsidR="006740C8">
        <w:rPr>
          <w:rFonts w:ascii="Times New Roman" w:eastAsia="Times New Roman" w:hAnsi="Times New Roman" w:cs="Times New Roman"/>
          <w:sz w:val="24"/>
          <w:szCs w:val="24"/>
        </w:rPr>
        <w:t>increasing soil moisture</w:t>
      </w:r>
      <w:r w:rsidR="00EC1C75">
        <w:rPr>
          <w:rFonts w:ascii="Times New Roman" w:eastAsia="Times New Roman" w:hAnsi="Times New Roman" w:cs="Times New Roman"/>
          <w:sz w:val="24"/>
          <w:szCs w:val="24"/>
        </w:rPr>
        <w:t xml:space="preserve"> during wet periods</w:t>
      </w:r>
      <w:r w:rsidR="006740C8">
        <w:rPr>
          <w:rFonts w:ascii="Times New Roman" w:eastAsia="Times New Roman" w:hAnsi="Times New Roman" w:cs="Times New Roman"/>
          <w:sz w:val="24"/>
          <w:szCs w:val="24"/>
        </w:rPr>
        <w:t xml:space="preserve"> and decreasing soil </w:t>
      </w:r>
      <w:r w:rsidR="005D3D4C">
        <w:rPr>
          <w:rFonts w:ascii="Times New Roman" w:eastAsia="Times New Roman" w:hAnsi="Times New Roman" w:cs="Times New Roman"/>
          <w:sz w:val="24"/>
          <w:szCs w:val="24"/>
        </w:rPr>
        <w:t>moisture during</w:t>
      </w:r>
      <w:r w:rsidR="006740C8">
        <w:rPr>
          <w:rFonts w:ascii="Times New Roman" w:eastAsia="Times New Roman" w:hAnsi="Times New Roman" w:cs="Times New Roman"/>
          <w:sz w:val="24"/>
          <w:szCs w:val="24"/>
        </w:rPr>
        <w:t xml:space="preserve"> warmer dry periods</w:t>
      </w:r>
      <w:r w:rsidR="00EC1C75">
        <w:rPr>
          <w:rFonts w:ascii="Times New Roman" w:eastAsia="Times New Roman" w:hAnsi="Times New Roman" w:cs="Times New Roman"/>
          <w:sz w:val="24"/>
          <w:szCs w:val="24"/>
        </w:rPr>
        <w:t>.</w:t>
      </w:r>
      <w:r w:rsidR="006740C8">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While I did see an association between l</w:t>
      </w:r>
      <w:r>
        <w:rPr>
          <w:rFonts w:ascii="Times New Roman" w:eastAsia="Times New Roman" w:hAnsi="Times New Roman" w:cs="Times New Roman"/>
          <w:sz w:val="24"/>
          <w:szCs w:val="24"/>
        </w:rPr>
        <w:t xml:space="preserve">arge rainfall events </w:t>
      </w:r>
      <w:r w:rsidR="00EC1C75">
        <w:rPr>
          <w:rFonts w:ascii="Times New Roman" w:eastAsia="Times New Roman" w:hAnsi="Times New Roman" w:cs="Times New Roman"/>
          <w:sz w:val="24"/>
          <w:szCs w:val="24"/>
        </w:rPr>
        <w:t xml:space="preserve">and higher </w:t>
      </w:r>
      <w:r w:rsidR="00B7721F">
        <w:rPr>
          <w:rFonts w:ascii="Times New Roman" w:eastAsia="Times New Roman" w:hAnsi="Times New Roman" w:cs="Times New Roman"/>
          <w:sz w:val="24"/>
          <w:szCs w:val="24"/>
        </w:rPr>
        <w:t>soil moisture</w:t>
      </w:r>
      <w:r w:rsidR="00EC1C75">
        <w:rPr>
          <w:rFonts w:ascii="Times New Roman" w:eastAsia="Times New Roman" w:hAnsi="Times New Roman" w:cs="Times New Roman"/>
          <w:sz w:val="24"/>
          <w:szCs w:val="24"/>
        </w:rPr>
        <w:t>, for example o</w:t>
      </w:r>
      <w:r w:rsidR="00B7721F">
        <w:rPr>
          <w:rFonts w:ascii="Times New Roman" w:eastAsia="Times New Roman" w:hAnsi="Times New Roman" w:cs="Times New Roman"/>
          <w:sz w:val="24"/>
          <w:szCs w:val="24"/>
        </w:rPr>
        <w:t>n 11 Oct 15 and 4-Aug-16, in high impact sites and on 8-May-16 and 6-Nov-16 in low impact sites</w:t>
      </w:r>
      <w:r w:rsidR="00EC1C75">
        <w:rPr>
          <w:rFonts w:ascii="Times New Roman" w:eastAsia="Times New Roman" w:hAnsi="Times New Roman" w:cs="Times New Roman"/>
          <w:sz w:val="24"/>
          <w:szCs w:val="24"/>
        </w:rPr>
        <w:t>, there was no consistent difference between high and low impact sites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 It is possible that even in high herbivory sites, most herbivory occurs in the new growth on the fringe of the trees, so herbivory might not open the canopy significantly until it becomes heavy enough to </w:t>
      </w:r>
      <w:r w:rsidR="000F5126">
        <w:rPr>
          <w:rFonts w:ascii="Times New Roman" w:eastAsia="Times New Roman" w:hAnsi="Times New Roman" w:cs="Times New Roman"/>
          <w:sz w:val="24"/>
          <w:szCs w:val="24"/>
        </w:rPr>
        <w:t>kill</w:t>
      </w:r>
      <w:r w:rsidR="00EC1C75">
        <w:rPr>
          <w:rFonts w:ascii="Times New Roman" w:eastAsia="Times New Roman" w:hAnsi="Times New Roman" w:cs="Times New Roman"/>
          <w:sz w:val="24"/>
          <w:szCs w:val="24"/>
        </w:rPr>
        <w:t xml:space="preserve"> trees.  Alternatively, in this </w:t>
      </w:r>
      <w:r w:rsidR="00EC1C75">
        <w:rPr>
          <w:rFonts w:ascii="Times New Roman" w:eastAsia="Times New Roman" w:hAnsi="Times New Roman" w:cs="Times New Roman"/>
          <w:sz w:val="24"/>
          <w:szCs w:val="24"/>
        </w:rPr>
        <w:lastRenderedPageBreak/>
        <w:t xml:space="preserve">mountainous environments, nearby sites might have had enough </w:t>
      </w:r>
      <w:r w:rsidR="00B7721F">
        <w:rPr>
          <w:rFonts w:ascii="Times New Roman" w:eastAsia="Times New Roman" w:hAnsi="Times New Roman" w:cs="Times New Roman"/>
          <w:sz w:val="24"/>
          <w:szCs w:val="24"/>
        </w:rPr>
        <w:t xml:space="preserve">microclimate </w:t>
      </w:r>
      <w:r w:rsidR="008276E2">
        <w:rPr>
          <w:rFonts w:ascii="Times New Roman" w:eastAsia="Times New Roman" w:hAnsi="Times New Roman" w:cs="Times New Roman"/>
          <w:sz w:val="24"/>
          <w:szCs w:val="24"/>
        </w:rPr>
        <w:t>differences</w:t>
      </w:r>
      <w:r w:rsidR="00B7721F">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to exceed any variability caused by budworms</w:t>
      </w:r>
      <w:r w:rsidR="006740C8">
        <w:rPr>
          <w:rFonts w:ascii="Times New Roman" w:eastAsia="Times New Roman" w:hAnsi="Times New Roman" w:cs="Times New Roman"/>
          <w:sz w:val="24"/>
          <w:szCs w:val="24"/>
        </w:rPr>
        <w:t>.</w:t>
      </w:r>
    </w:p>
    <w:p w14:paraId="367FEA63" w14:textId="2A9D5D82" w:rsidR="00B7721F" w:rsidRPr="00B7721F" w:rsidRDefault="00B7721F" w:rsidP="00B7721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EC1C75">
        <w:rPr>
          <w:rFonts w:ascii="Times New Roman" w:eastAsia="Times New Roman" w:hAnsi="Times New Roman" w:cs="Times New Roman"/>
          <w:sz w:val="24"/>
          <w:szCs w:val="24"/>
        </w:rPr>
        <w:t xml:space="preserve">I hypothesized that more frass input would lead to higher soil organic matter content.  Despite seeing higher frass deposition in high budworm sites, I did not observe any differences in organic matter between </w:t>
      </w:r>
      <w:r w:rsidR="00802AE0">
        <w:rPr>
          <w:rFonts w:ascii="Times New Roman" w:eastAsia="Times New Roman" w:hAnsi="Times New Roman" w:cs="Times New Roman"/>
          <w:sz w:val="24"/>
          <w:szCs w:val="24"/>
        </w:rPr>
        <w:t>h</w:t>
      </w:r>
      <w:r>
        <w:rPr>
          <w:rFonts w:ascii="Times New Roman" w:eastAsia="Times New Roman" w:hAnsi="Times New Roman" w:cs="Times New Roman"/>
          <w:sz w:val="24"/>
          <w:szCs w:val="24"/>
        </w:rPr>
        <w:t xml:space="preserve">igh </w:t>
      </w:r>
      <w:r w:rsidR="00EC1C75">
        <w:rPr>
          <w:rFonts w:ascii="Times New Roman" w:eastAsia="Times New Roman" w:hAnsi="Times New Roman" w:cs="Times New Roman"/>
          <w:sz w:val="24"/>
          <w:szCs w:val="24"/>
        </w:rPr>
        <w:t xml:space="preserve">and low </w:t>
      </w:r>
      <w:r>
        <w:rPr>
          <w:rFonts w:ascii="Times New Roman" w:eastAsia="Times New Roman" w:hAnsi="Times New Roman" w:cs="Times New Roman"/>
          <w:sz w:val="24"/>
          <w:szCs w:val="24"/>
        </w:rPr>
        <w:t xml:space="preserve">budworm </w:t>
      </w:r>
      <w:r w:rsidR="00802AE0">
        <w:rPr>
          <w:rFonts w:ascii="Times New Roman" w:eastAsia="Times New Roman" w:hAnsi="Times New Roman" w:cs="Times New Roman"/>
          <w:sz w:val="24"/>
          <w:szCs w:val="24"/>
        </w:rPr>
        <w:t>sites</w:t>
      </w:r>
      <w:r>
        <w:rPr>
          <w:rFonts w:ascii="Times New Roman" w:eastAsia="Times New Roman" w:hAnsi="Times New Roman" w:cs="Times New Roman"/>
          <w:sz w:val="24"/>
          <w:szCs w:val="24"/>
        </w:rPr>
        <w:t>.</w:t>
      </w:r>
      <w:r w:rsidR="00EC1C7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EC1C75">
        <w:rPr>
          <w:rFonts w:ascii="Times New Roman" w:eastAsia="Times New Roman" w:hAnsi="Times New Roman" w:cs="Times New Roman"/>
          <w:sz w:val="24"/>
          <w:szCs w:val="24"/>
        </w:rPr>
        <w:t xml:space="preserve">Due to the possibly lower carbon quality of consumed </w:t>
      </w:r>
      <w:r w:rsidR="000D68A9">
        <w:rPr>
          <w:rFonts w:ascii="Times New Roman" w:eastAsia="Times New Roman" w:hAnsi="Times New Roman" w:cs="Times New Roman"/>
          <w:sz w:val="24"/>
          <w:szCs w:val="24"/>
        </w:rPr>
        <w:t>leaf litter (</w:t>
      </w:r>
      <w:r w:rsidR="001174C2">
        <w:rPr>
          <w:rFonts w:ascii="Times New Roman" w:eastAsia="Times New Roman" w:hAnsi="Times New Roman" w:cs="Times New Roman"/>
          <w:sz w:val="24"/>
          <w:szCs w:val="24"/>
        </w:rPr>
        <w:t>Schweitzer et al 2005</w:t>
      </w:r>
      <w:r w:rsidR="000D68A9">
        <w:rPr>
          <w:rFonts w:ascii="Times New Roman" w:eastAsia="Times New Roman" w:hAnsi="Times New Roman" w:cs="Times New Roman"/>
          <w:sz w:val="24"/>
          <w:szCs w:val="24"/>
        </w:rPr>
        <w:t xml:space="preserve">), it is possible that frass had not decomposed enough to enter the soil pool as organic matter in my relatively short study.  Alternatively, </w:t>
      </w:r>
      <w:r w:rsidR="001174C2">
        <w:rPr>
          <w:rFonts w:ascii="Times New Roman" w:eastAsia="Times New Roman" w:hAnsi="Times New Roman" w:cs="Times New Roman"/>
          <w:sz w:val="24"/>
          <w:szCs w:val="24"/>
        </w:rPr>
        <w:t>herbivores</w:t>
      </w:r>
      <w:r w:rsidR="000D68A9">
        <w:rPr>
          <w:rFonts w:ascii="Times New Roman" w:eastAsia="Times New Roman" w:hAnsi="Times New Roman" w:cs="Times New Roman"/>
          <w:sz w:val="24"/>
          <w:szCs w:val="24"/>
        </w:rPr>
        <w:t xml:space="preserve"> might not have a consistent effect on soil organic matter.  For example, g</w:t>
      </w:r>
      <w:r w:rsidR="00433FA3">
        <w:rPr>
          <w:rFonts w:ascii="Times New Roman" w:eastAsia="Times New Roman" w:hAnsi="Times New Roman" w:cs="Times New Roman"/>
          <w:sz w:val="24"/>
          <w:szCs w:val="24"/>
        </w:rPr>
        <w:t xml:space="preserve">rasslands </w:t>
      </w:r>
      <w:r w:rsidR="00960408">
        <w:rPr>
          <w:rFonts w:ascii="Times New Roman" w:eastAsia="Times New Roman" w:hAnsi="Times New Roman" w:cs="Times New Roman"/>
          <w:sz w:val="24"/>
          <w:szCs w:val="24"/>
        </w:rPr>
        <w:t>worldwide</w:t>
      </w:r>
      <w:r w:rsidR="00433FA3">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show </w:t>
      </w:r>
      <w:r w:rsidR="00D20FEC">
        <w:rPr>
          <w:rFonts w:ascii="Times New Roman" w:eastAsia="Times New Roman" w:hAnsi="Times New Roman" w:cs="Times New Roman"/>
          <w:sz w:val="24"/>
          <w:szCs w:val="24"/>
        </w:rPr>
        <w:t xml:space="preserve">that soil organic </w:t>
      </w:r>
      <w:r w:rsidR="00375127">
        <w:rPr>
          <w:rFonts w:ascii="Times New Roman" w:eastAsia="Times New Roman" w:hAnsi="Times New Roman" w:cs="Times New Roman"/>
          <w:sz w:val="24"/>
          <w:szCs w:val="24"/>
        </w:rPr>
        <w:t xml:space="preserve">carbon can increase, decrease, or stay the same in the presence of </w:t>
      </w:r>
      <w:r w:rsidR="00EC1C75">
        <w:rPr>
          <w:rFonts w:ascii="Times New Roman" w:eastAsia="Times New Roman" w:hAnsi="Times New Roman" w:cs="Times New Roman"/>
          <w:sz w:val="24"/>
          <w:szCs w:val="24"/>
        </w:rPr>
        <w:t>herbivory by grazers</w:t>
      </w:r>
      <w:r w:rsidR="00375127">
        <w:rPr>
          <w:rFonts w:ascii="Times New Roman" w:eastAsia="Times New Roman" w:hAnsi="Times New Roman" w:cs="Times New Roman"/>
          <w:sz w:val="24"/>
          <w:szCs w:val="24"/>
        </w:rPr>
        <w:t>, over a wide range of temperatures, precipitation levels, and elevation, but</w:t>
      </w:r>
      <w:r w:rsidR="00D20FEC">
        <w:rPr>
          <w:rFonts w:ascii="Times New Roman" w:eastAsia="Times New Roman" w:hAnsi="Times New Roman" w:cs="Times New Roman"/>
          <w:sz w:val="24"/>
          <w:szCs w:val="24"/>
        </w:rPr>
        <w:t xml:space="preserve"> bulk density either increases or stays the same in response to herbivory </w:t>
      </w:r>
      <w:r w:rsidR="002923FD">
        <w:rPr>
          <w:rFonts w:ascii="Times New Roman" w:eastAsia="Times New Roman" w:hAnsi="Times New Roman" w:cs="Times New Roman"/>
          <w:sz w:val="24"/>
          <w:szCs w:val="24"/>
        </w:rPr>
        <w:t>(</w:t>
      </w:r>
      <w:proofErr w:type="spellStart"/>
      <w:r w:rsidR="002923FD" w:rsidRPr="00D20FEC">
        <w:rPr>
          <w:rFonts w:ascii="Times New Roman" w:eastAsia="Times New Roman" w:hAnsi="Times New Roman" w:cs="Times New Roman"/>
          <w:sz w:val="24"/>
          <w:szCs w:val="24"/>
        </w:rPr>
        <w:t>P</w:t>
      </w:r>
      <w:r w:rsidR="002923FD">
        <w:rPr>
          <w:rFonts w:ascii="Times New Roman" w:eastAsia="Times New Roman" w:hAnsi="Times New Roman" w:cs="Times New Roman"/>
          <w:sz w:val="24"/>
          <w:szCs w:val="24"/>
        </w:rPr>
        <w:t>i</w:t>
      </w:r>
      <w:r w:rsidR="002923FD" w:rsidRPr="00564E53">
        <w:rPr>
          <w:rFonts w:ascii="Times New Roman" w:eastAsia="Times New Roman" w:hAnsi="Times New Roman" w:cs="Times New Roman"/>
          <w:sz w:val="24"/>
          <w:szCs w:val="24"/>
        </w:rPr>
        <w:t>ñ</w:t>
      </w:r>
      <w:r w:rsidR="002923FD">
        <w:rPr>
          <w:rFonts w:ascii="Times New Roman" w:eastAsia="Times New Roman" w:hAnsi="Times New Roman" w:cs="Times New Roman"/>
          <w:sz w:val="24"/>
          <w:szCs w:val="24"/>
        </w:rPr>
        <w:t>eiro</w:t>
      </w:r>
      <w:proofErr w:type="spellEnd"/>
      <w:r w:rsidR="002923FD">
        <w:rPr>
          <w:rFonts w:ascii="Times New Roman" w:eastAsia="Times New Roman" w:hAnsi="Times New Roman" w:cs="Times New Roman"/>
          <w:sz w:val="24"/>
          <w:szCs w:val="24"/>
        </w:rPr>
        <w:t xml:space="preserve"> </w:t>
      </w:r>
      <w:r w:rsidR="00D20FEC">
        <w:rPr>
          <w:rFonts w:ascii="Times New Roman" w:eastAsia="Times New Roman" w:hAnsi="Times New Roman" w:cs="Times New Roman"/>
          <w:sz w:val="24"/>
          <w:szCs w:val="24"/>
        </w:rPr>
        <w:t xml:space="preserve">et al, 2010). </w:t>
      </w:r>
      <w:r w:rsidR="00EC1C7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Regardless of the mechanism, budworm herbivory does not appear to influence soil organic matter</w:t>
      </w:r>
      <w:r w:rsidR="00EC1C75">
        <w:rPr>
          <w:rFonts w:ascii="Times New Roman" w:eastAsia="Times New Roman" w:hAnsi="Times New Roman" w:cs="Times New Roman"/>
          <w:sz w:val="24"/>
          <w:szCs w:val="24"/>
        </w:rPr>
        <w:t xml:space="preserve">.  </w:t>
      </w:r>
    </w:p>
    <w:p w14:paraId="0DD2E5E2" w14:textId="5867C3FE" w:rsidR="00A31EB0" w:rsidRPr="00D614C5" w:rsidRDefault="00A31EB0" w:rsidP="002923FD">
      <w:pPr>
        <w:spacing w:line="480" w:lineRule="auto"/>
        <w:contextualSpacing/>
        <w:rPr>
          <w:rFonts w:ascii="Times New Roman" w:eastAsia="Times New Roman" w:hAnsi="Times New Roman" w:cs="Times New Roman"/>
          <w:sz w:val="24"/>
          <w:szCs w:val="24"/>
          <w:u w:val="single"/>
        </w:rPr>
      </w:pPr>
      <w:r w:rsidRPr="00D614C5">
        <w:rPr>
          <w:rFonts w:ascii="Times New Roman" w:eastAsia="Times New Roman" w:hAnsi="Times New Roman" w:cs="Times New Roman"/>
          <w:sz w:val="24"/>
          <w:szCs w:val="24"/>
          <w:u w:val="single"/>
        </w:rPr>
        <w:t xml:space="preserve">Soil </w:t>
      </w:r>
      <w:r w:rsidR="00C4658D">
        <w:rPr>
          <w:rFonts w:ascii="Times New Roman" w:eastAsia="Times New Roman" w:hAnsi="Times New Roman" w:cs="Times New Roman"/>
          <w:sz w:val="24"/>
          <w:szCs w:val="24"/>
          <w:u w:val="single"/>
        </w:rPr>
        <w:t>Nutrients</w:t>
      </w:r>
    </w:p>
    <w:p w14:paraId="0760A368" w14:textId="295F2BAA" w:rsidR="00097AE0"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097AE0">
        <w:rPr>
          <w:rFonts w:ascii="Times New Roman" w:eastAsia="Times New Roman" w:hAnsi="Times New Roman" w:cs="Times New Roman"/>
          <w:sz w:val="24"/>
          <w:szCs w:val="24"/>
        </w:rPr>
        <w:t xml:space="preserve">I hypothesized that soil </w:t>
      </w:r>
      <w:r w:rsidR="000D68A9">
        <w:rPr>
          <w:rFonts w:ascii="Times New Roman" w:eastAsia="Times New Roman" w:hAnsi="Times New Roman" w:cs="Times New Roman"/>
          <w:sz w:val="24"/>
          <w:szCs w:val="24"/>
        </w:rPr>
        <w:t xml:space="preserve">nutrients </w:t>
      </w:r>
      <w:r w:rsidR="00097AE0">
        <w:rPr>
          <w:rFonts w:ascii="Times New Roman" w:eastAsia="Times New Roman" w:hAnsi="Times New Roman" w:cs="Times New Roman"/>
          <w:sz w:val="24"/>
          <w:szCs w:val="24"/>
        </w:rPr>
        <w:t xml:space="preserve">would increase in the presence of budworms, </w:t>
      </w:r>
      <w:r w:rsidR="000D68A9">
        <w:rPr>
          <w:rFonts w:ascii="Times New Roman" w:eastAsia="Times New Roman" w:hAnsi="Times New Roman" w:cs="Times New Roman"/>
          <w:sz w:val="24"/>
          <w:szCs w:val="24"/>
        </w:rPr>
        <w:t xml:space="preserve">but this </w:t>
      </w:r>
      <w:r w:rsidR="00097AE0">
        <w:rPr>
          <w:rFonts w:ascii="Times New Roman" w:eastAsia="Times New Roman" w:hAnsi="Times New Roman" w:cs="Times New Roman"/>
          <w:sz w:val="24"/>
          <w:szCs w:val="24"/>
        </w:rPr>
        <w:t xml:space="preserve">did not occur </w:t>
      </w:r>
      <w:r w:rsidR="000D68A9">
        <w:rPr>
          <w:rFonts w:ascii="Times New Roman" w:eastAsia="Times New Roman" w:hAnsi="Times New Roman" w:cs="Times New Roman"/>
          <w:sz w:val="24"/>
          <w:szCs w:val="24"/>
        </w:rPr>
        <w:t xml:space="preserve">for </w:t>
      </w:r>
      <w:r w:rsidR="00097AE0">
        <w:rPr>
          <w:rFonts w:ascii="Times New Roman" w:eastAsia="Times New Roman" w:hAnsi="Times New Roman" w:cs="Times New Roman"/>
          <w:sz w:val="24"/>
          <w:szCs w:val="24"/>
        </w:rPr>
        <w:t>ammonium</w:t>
      </w:r>
      <w:r w:rsidR="000D68A9">
        <w:rPr>
          <w:rFonts w:ascii="Times New Roman" w:eastAsia="Times New Roman" w:hAnsi="Times New Roman" w:cs="Times New Roman"/>
          <w:sz w:val="24"/>
          <w:szCs w:val="24"/>
        </w:rPr>
        <w:t xml:space="preserve"> despite higher throughfall ammonium concentrations</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The lack of consistency between throughfall and soil ammonium concentrations suggests very high immobilization of ammonium via soil bacterial production or understory plant uptake.  There was however a significant sample </w:t>
      </w:r>
      <w:r w:rsidR="00097AE0">
        <w:rPr>
          <w:rFonts w:ascii="Times New Roman" w:eastAsia="Times New Roman" w:hAnsi="Times New Roman" w:cs="Times New Roman"/>
          <w:sz w:val="24"/>
          <w:szCs w:val="24"/>
        </w:rPr>
        <w:t xml:space="preserve">event </w:t>
      </w:r>
      <w:r w:rsidR="000D68A9">
        <w:rPr>
          <w:rFonts w:ascii="Times New Roman" w:eastAsia="Times New Roman" w:hAnsi="Times New Roman" w:cs="Times New Roman"/>
          <w:sz w:val="24"/>
          <w:szCs w:val="24"/>
        </w:rPr>
        <w:t xml:space="preserve">effect indicating that </w:t>
      </w:r>
      <w:r w:rsidR="00097AE0">
        <w:rPr>
          <w:rFonts w:ascii="Times New Roman" w:eastAsia="Times New Roman" w:hAnsi="Times New Roman" w:cs="Times New Roman"/>
          <w:sz w:val="24"/>
          <w:szCs w:val="24"/>
        </w:rPr>
        <w:t>ammonium concentrations</w:t>
      </w:r>
      <w:r w:rsidR="000D68A9">
        <w:rPr>
          <w:rFonts w:ascii="Times New Roman" w:eastAsia="Times New Roman" w:hAnsi="Times New Roman" w:cs="Times New Roman"/>
          <w:sz w:val="24"/>
          <w:szCs w:val="24"/>
        </w:rPr>
        <w:t xml:space="preserve"> differe</w:t>
      </w:r>
      <w:r w:rsidR="001D207E">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through time</w:t>
      </w:r>
      <w:r w:rsidR="00097AE0">
        <w:rPr>
          <w:rFonts w:ascii="Times New Roman" w:eastAsia="Times New Roman" w:hAnsi="Times New Roman" w:cs="Times New Roman"/>
          <w:sz w:val="24"/>
          <w:szCs w:val="24"/>
        </w:rPr>
        <w:t>.</w:t>
      </w:r>
      <w:r w:rsidR="000D68A9">
        <w:rPr>
          <w:rFonts w:ascii="Times New Roman" w:eastAsia="Times New Roman" w:hAnsi="Times New Roman" w:cs="Times New Roman"/>
          <w:sz w:val="24"/>
          <w:szCs w:val="24"/>
        </w:rPr>
        <w:t xml:space="preserve"> </w:t>
      </w:r>
      <w:r w:rsidR="00097AE0">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H</w:t>
      </w:r>
      <w:r w:rsidR="007A5BB5">
        <w:rPr>
          <w:rFonts w:ascii="Times New Roman" w:eastAsia="Times New Roman" w:hAnsi="Times New Roman" w:cs="Times New Roman"/>
          <w:sz w:val="24"/>
          <w:szCs w:val="24"/>
        </w:rPr>
        <w:t>ighe</w:t>
      </w:r>
      <w:r w:rsidR="000D68A9">
        <w:rPr>
          <w:rFonts w:ascii="Times New Roman" w:eastAsia="Times New Roman" w:hAnsi="Times New Roman" w:cs="Times New Roman"/>
          <w:sz w:val="24"/>
          <w:szCs w:val="24"/>
        </w:rPr>
        <w:t>st</w:t>
      </w:r>
      <w:r w:rsidR="007A5BB5">
        <w:rPr>
          <w:rFonts w:ascii="Times New Roman" w:eastAsia="Times New Roman" w:hAnsi="Times New Roman" w:cs="Times New Roman"/>
          <w:sz w:val="24"/>
          <w:szCs w:val="24"/>
        </w:rPr>
        <w:t xml:space="preserve"> concentration</w:t>
      </w:r>
      <w:r w:rsidR="000D68A9">
        <w:rPr>
          <w:rFonts w:ascii="Times New Roman" w:eastAsia="Times New Roman" w:hAnsi="Times New Roman" w:cs="Times New Roman"/>
          <w:sz w:val="24"/>
          <w:szCs w:val="24"/>
        </w:rPr>
        <w:t>s</w:t>
      </w:r>
      <w:r w:rsidR="007A5BB5">
        <w:rPr>
          <w:rFonts w:ascii="Times New Roman" w:eastAsia="Times New Roman" w:hAnsi="Times New Roman" w:cs="Times New Roman"/>
          <w:sz w:val="24"/>
          <w:szCs w:val="24"/>
        </w:rPr>
        <w:t xml:space="preserve"> of </w:t>
      </w:r>
      <w:r w:rsidR="000D68A9">
        <w:rPr>
          <w:rFonts w:ascii="Times New Roman" w:eastAsia="Times New Roman" w:hAnsi="Times New Roman" w:cs="Times New Roman"/>
          <w:sz w:val="24"/>
          <w:szCs w:val="24"/>
        </w:rPr>
        <w:t xml:space="preserve">soil </w:t>
      </w:r>
      <w:r w:rsidR="007A5BB5">
        <w:rPr>
          <w:rFonts w:ascii="Times New Roman" w:eastAsia="Times New Roman" w:hAnsi="Times New Roman" w:cs="Times New Roman"/>
          <w:sz w:val="24"/>
          <w:szCs w:val="24"/>
        </w:rPr>
        <w:t xml:space="preserve">ammonium </w:t>
      </w:r>
      <w:r w:rsidR="000D68A9">
        <w:rPr>
          <w:rFonts w:ascii="Times New Roman" w:eastAsia="Times New Roman" w:hAnsi="Times New Roman" w:cs="Times New Roman"/>
          <w:sz w:val="24"/>
          <w:szCs w:val="24"/>
        </w:rPr>
        <w:t xml:space="preserve">occurred </w:t>
      </w:r>
      <w:r w:rsidR="007A5BB5">
        <w:rPr>
          <w:rFonts w:ascii="Times New Roman" w:eastAsia="Times New Roman" w:hAnsi="Times New Roman" w:cs="Times New Roman"/>
          <w:sz w:val="24"/>
          <w:szCs w:val="24"/>
        </w:rPr>
        <w:t xml:space="preserve">on 8 May 2016 </w:t>
      </w:r>
      <w:r w:rsidR="000D68A9">
        <w:rPr>
          <w:rFonts w:ascii="Times New Roman" w:eastAsia="Times New Roman" w:hAnsi="Times New Roman" w:cs="Times New Roman"/>
          <w:sz w:val="24"/>
          <w:szCs w:val="24"/>
        </w:rPr>
        <w:t>and 6 Nov 16</w:t>
      </w:r>
      <w:r w:rsidR="007A5BB5">
        <w:rPr>
          <w:rFonts w:ascii="Times New Roman" w:eastAsia="Times New Roman" w:hAnsi="Times New Roman" w:cs="Times New Roman"/>
          <w:sz w:val="24"/>
          <w:szCs w:val="24"/>
        </w:rPr>
        <w:t xml:space="preserve">, which </w:t>
      </w:r>
      <w:r w:rsidR="000D68A9">
        <w:rPr>
          <w:rFonts w:ascii="Times New Roman" w:eastAsia="Times New Roman" w:hAnsi="Times New Roman" w:cs="Times New Roman"/>
          <w:sz w:val="24"/>
          <w:szCs w:val="24"/>
        </w:rPr>
        <w:t xml:space="preserve">are before and after the </w:t>
      </w:r>
      <w:r w:rsidR="007A5BB5">
        <w:rPr>
          <w:rFonts w:ascii="Times New Roman" w:eastAsia="Times New Roman" w:hAnsi="Times New Roman" w:cs="Times New Roman"/>
          <w:sz w:val="24"/>
          <w:szCs w:val="24"/>
        </w:rPr>
        <w:t xml:space="preserve">growing </w:t>
      </w:r>
      <w:r w:rsidR="0008731F">
        <w:rPr>
          <w:rFonts w:ascii="Times New Roman" w:eastAsia="Times New Roman" w:hAnsi="Times New Roman" w:cs="Times New Roman"/>
          <w:sz w:val="24"/>
          <w:szCs w:val="24"/>
        </w:rPr>
        <w:t>season,</w:t>
      </w:r>
      <w:r w:rsidR="000D68A9">
        <w:rPr>
          <w:rFonts w:ascii="Times New Roman" w:eastAsia="Times New Roman" w:hAnsi="Times New Roman" w:cs="Times New Roman"/>
          <w:sz w:val="24"/>
          <w:szCs w:val="24"/>
        </w:rPr>
        <w:t xml:space="preserve"> respectively</w:t>
      </w:r>
      <w:r w:rsidR="007A5BB5">
        <w:rPr>
          <w:rFonts w:ascii="Times New Roman" w:eastAsia="Times New Roman" w:hAnsi="Times New Roman" w:cs="Times New Roman"/>
          <w:sz w:val="24"/>
          <w:szCs w:val="24"/>
        </w:rPr>
        <w:t xml:space="preserve">. </w:t>
      </w:r>
      <w:r w:rsidR="000D68A9">
        <w:rPr>
          <w:rFonts w:ascii="Times New Roman" w:eastAsia="Times New Roman" w:hAnsi="Times New Roman" w:cs="Times New Roman"/>
          <w:sz w:val="24"/>
          <w:szCs w:val="24"/>
        </w:rPr>
        <w:t xml:space="preserve"> Higher soil ammonium during these times may represent reduce</w:t>
      </w:r>
      <w:r w:rsidR="000F5126">
        <w:rPr>
          <w:rFonts w:ascii="Times New Roman" w:eastAsia="Times New Roman" w:hAnsi="Times New Roman" w:cs="Times New Roman"/>
          <w:sz w:val="24"/>
          <w:szCs w:val="24"/>
        </w:rPr>
        <w:t>d</w:t>
      </w:r>
      <w:r w:rsidR="000D68A9">
        <w:rPr>
          <w:rFonts w:ascii="Times New Roman" w:eastAsia="Times New Roman" w:hAnsi="Times New Roman" w:cs="Times New Roman"/>
          <w:sz w:val="24"/>
          <w:szCs w:val="24"/>
        </w:rPr>
        <w:t xml:space="preserve"> plant uptake from soil ammonium pools and/or net mineralization</w:t>
      </w:r>
      <w:r w:rsidR="001A61C3">
        <w:rPr>
          <w:rFonts w:ascii="Times New Roman" w:eastAsia="Times New Roman" w:hAnsi="Times New Roman" w:cs="Times New Roman"/>
          <w:sz w:val="24"/>
          <w:szCs w:val="24"/>
        </w:rPr>
        <w:t xml:space="preserve">. My resin bags indicated net mineralization, but that it was not significantly affected by </w:t>
      </w:r>
      <w:r w:rsidR="001A61C3">
        <w:rPr>
          <w:rFonts w:ascii="Times New Roman" w:eastAsia="Times New Roman" w:hAnsi="Times New Roman" w:cs="Times New Roman"/>
          <w:sz w:val="24"/>
          <w:szCs w:val="24"/>
        </w:rPr>
        <w:lastRenderedPageBreak/>
        <w:t>budworms. A study in Puerto Rico found similar results; increases in NH</w:t>
      </w:r>
      <w:r w:rsidR="001A61C3" w:rsidRPr="001A61C3">
        <w:rPr>
          <w:rFonts w:ascii="Times New Roman" w:eastAsia="Times New Roman" w:hAnsi="Times New Roman" w:cs="Times New Roman"/>
          <w:sz w:val="24"/>
          <w:szCs w:val="24"/>
          <w:vertAlign w:val="subscript"/>
        </w:rPr>
        <w:t>4</w:t>
      </w:r>
      <w:r w:rsidR="001A61C3" w:rsidRPr="001A61C3">
        <w:rPr>
          <w:rFonts w:ascii="Times New Roman" w:eastAsia="Times New Roman" w:hAnsi="Times New Roman" w:cs="Times New Roman"/>
          <w:sz w:val="24"/>
          <w:szCs w:val="24"/>
          <w:vertAlign w:val="superscript"/>
        </w:rPr>
        <w:t>+</w:t>
      </w:r>
      <w:r w:rsidR="001A61C3">
        <w:rPr>
          <w:rFonts w:ascii="Times New Roman" w:eastAsia="Times New Roman" w:hAnsi="Times New Roman" w:cs="Times New Roman"/>
          <w:sz w:val="24"/>
          <w:szCs w:val="24"/>
        </w:rPr>
        <w:t xml:space="preserve"> but not significantly related to herbivory</w:t>
      </w:r>
      <w:r w:rsidR="000D68A9">
        <w:rPr>
          <w:rFonts w:ascii="Times New Roman" w:eastAsia="Times New Roman" w:hAnsi="Times New Roman" w:cs="Times New Roman"/>
          <w:sz w:val="24"/>
          <w:szCs w:val="24"/>
        </w:rPr>
        <w:t xml:space="preserve"> (</w:t>
      </w:r>
      <w:r w:rsidR="001A61C3">
        <w:rPr>
          <w:rFonts w:ascii="Times New Roman" w:eastAsia="Times New Roman" w:hAnsi="Times New Roman" w:cs="Times New Roman"/>
          <w:sz w:val="24"/>
          <w:szCs w:val="24"/>
        </w:rPr>
        <w:t>Fonte, 2003</w:t>
      </w:r>
      <w:r w:rsidR="000D68A9">
        <w:rPr>
          <w:rFonts w:ascii="Times New Roman" w:eastAsia="Times New Roman" w:hAnsi="Times New Roman" w:cs="Times New Roman"/>
          <w:sz w:val="24"/>
          <w:szCs w:val="24"/>
        </w:rPr>
        <w:t xml:space="preserve">).  </w:t>
      </w:r>
    </w:p>
    <w:p w14:paraId="2B9340C2" w14:textId="4070893E" w:rsidR="006B3408" w:rsidRDefault="00097AE0" w:rsidP="007A5BB5">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nitrate </w:t>
      </w:r>
      <w:r w:rsidR="001D207E">
        <w:rPr>
          <w:rFonts w:ascii="Times New Roman" w:eastAsia="Times New Roman" w:hAnsi="Times New Roman" w:cs="Times New Roman"/>
          <w:sz w:val="24"/>
          <w:szCs w:val="24"/>
        </w:rPr>
        <w:t xml:space="preserve">concentrations interacted </w:t>
      </w:r>
      <w:r>
        <w:rPr>
          <w:rFonts w:ascii="Times New Roman" w:eastAsia="Times New Roman" w:hAnsi="Times New Roman" w:cs="Times New Roman"/>
          <w:sz w:val="24"/>
          <w:szCs w:val="24"/>
        </w:rPr>
        <w:t>between sample event and budworm herbivory</w:t>
      </w:r>
      <w:r w:rsidR="001D207E">
        <w:rPr>
          <w:rFonts w:ascii="Times New Roman" w:eastAsia="Times New Roman" w:hAnsi="Times New Roman" w:cs="Times New Roman"/>
          <w:sz w:val="24"/>
          <w:szCs w:val="24"/>
        </w:rPr>
        <w:t>, but concentrations were relatively low throughout the study</w:t>
      </w:r>
      <w:r>
        <w:rPr>
          <w:rFonts w:ascii="Times New Roman" w:eastAsia="Times New Roman" w:hAnsi="Times New Roman" w:cs="Times New Roman"/>
          <w:sz w:val="24"/>
          <w:szCs w:val="24"/>
        </w:rPr>
        <w:t xml:space="preserve">. </w:t>
      </w:r>
      <w:r w:rsidR="001D207E">
        <w:rPr>
          <w:rFonts w:ascii="Times New Roman" w:eastAsia="Times New Roman" w:hAnsi="Times New Roman" w:cs="Times New Roman"/>
          <w:sz w:val="24"/>
          <w:szCs w:val="24"/>
        </w:rPr>
        <w:t xml:space="preserve"> Nitrate is taken up at similar rates during growing season (</w:t>
      </w:r>
      <w:proofErr w:type="spellStart"/>
      <w:r w:rsidR="001D207E" w:rsidRPr="00937E5D">
        <w:rPr>
          <w:rFonts w:ascii="Times New Roman" w:eastAsia="Times New Roman" w:hAnsi="Times New Roman" w:cs="Times New Roman"/>
          <w:sz w:val="24"/>
          <w:szCs w:val="24"/>
        </w:rPr>
        <w:t>Nadelhoffer</w:t>
      </w:r>
      <w:proofErr w:type="spellEnd"/>
      <w:r w:rsidR="001D207E">
        <w:rPr>
          <w:rFonts w:ascii="Times New Roman" w:eastAsia="Times New Roman" w:hAnsi="Times New Roman" w:cs="Times New Roman"/>
          <w:sz w:val="24"/>
          <w:szCs w:val="24"/>
        </w:rPr>
        <w:t xml:space="preserve"> et al, 1984), which could explain the low concentrations for most of the sample dates.  Similar to ammonium, there did not seem to be a concordance between throughfall and soil nitrate concentration.  For example, on 8 May 2016 and XX June 2016 pulses of throughfall nitrate were not seen in the soil, suggesting rapid microbial immobilization or plant uptake into biomass. </w:t>
      </w:r>
      <w:ins w:id="87" w:author="Julia Bramstedt" w:date="2020-07-29T21:27:00Z">
        <w:r w:rsidR="00C26206">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 xml:space="preserve">I did </w:t>
      </w:r>
      <w:r w:rsidR="002C284D">
        <w:rPr>
          <w:rFonts w:ascii="Times New Roman" w:eastAsia="Times New Roman" w:hAnsi="Times New Roman" w:cs="Times New Roman"/>
          <w:sz w:val="24"/>
          <w:szCs w:val="24"/>
        </w:rPr>
        <w:t>observe</w:t>
      </w:r>
      <w:r w:rsidR="001D207E">
        <w:rPr>
          <w:rFonts w:ascii="Times New Roman" w:eastAsia="Times New Roman" w:hAnsi="Times New Roman" w:cs="Times New Roman"/>
          <w:sz w:val="24"/>
          <w:szCs w:val="24"/>
        </w:rPr>
        <w:t xml:space="preserve"> </w:t>
      </w:r>
      <w:r w:rsidR="002F4509">
        <w:rPr>
          <w:rFonts w:ascii="Times New Roman" w:eastAsia="Times New Roman" w:hAnsi="Times New Roman" w:cs="Times New Roman"/>
          <w:sz w:val="24"/>
          <w:szCs w:val="24"/>
        </w:rPr>
        <w:t>two pulses of nitrate</w:t>
      </w:r>
      <w:r w:rsidR="001D207E">
        <w:rPr>
          <w:rFonts w:ascii="Times New Roman" w:eastAsia="Times New Roman" w:hAnsi="Times New Roman" w:cs="Times New Roman"/>
          <w:sz w:val="24"/>
          <w:szCs w:val="24"/>
        </w:rPr>
        <w:t xml:space="preserve"> in soils</w:t>
      </w:r>
      <w:r w:rsidR="002F4509">
        <w:rPr>
          <w:rFonts w:ascii="Times New Roman" w:eastAsia="Times New Roman" w:hAnsi="Times New Roman" w:cs="Times New Roman"/>
          <w:sz w:val="24"/>
          <w:szCs w:val="24"/>
        </w:rPr>
        <w:t xml:space="preserve">, one </w:t>
      </w:r>
      <w:r w:rsidR="001D207E">
        <w:rPr>
          <w:rFonts w:ascii="Times New Roman" w:eastAsia="Times New Roman" w:hAnsi="Times New Roman" w:cs="Times New Roman"/>
          <w:sz w:val="24"/>
          <w:szCs w:val="24"/>
        </w:rPr>
        <w:t xml:space="preserve">during the </w:t>
      </w:r>
      <w:r w:rsidR="002F4509">
        <w:rPr>
          <w:rFonts w:ascii="Times New Roman" w:eastAsia="Times New Roman" w:hAnsi="Times New Roman" w:cs="Times New Roman"/>
          <w:sz w:val="24"/>
          <w:szCs w:val="24"/>
        </w:rPr>
        <w:t>growing season (August 2016) and one right before winter</w:t>
      </w:r>
      <w:r w:rsidR="001D207E">
        <w:rPr>
          <w:rFonts w:ascii="Times New Roman" w:eastAsia="Times New Roman" w:hAnsi="Times New Roman" w:cs="Times New Roman"/>
          <w:sz w:val="24"/>
          <w:szCs w:val="24"/>
        </w:rPr>
        <w:t xml:space="preserve"> after the growing season</w:t>
      </w:r>
      <w:r w:rsidR="002F4509">
        <w:rPr>
          <w:rFonts w:ascii="Times New Roman" w:eastAsia="Times New Roman" w:hAnsi="Times New Roman" w:cs="Times New Roman"/>
          <w:sz w:val="24"/>
          <w:szCs w:val="24"/>
        </w:rPr>
        <w:t xml:space="preserve"> (November 2016). </w:t>
      </w:r>
      <w:r w:rsidR="001D207E">
        <w:rPr>
          <w:rFonts w:ascii="Times New Roman" w:eastAsia="Times New Roman" w:hAnsi="Times New Roman" w:cs="Times New Roman"/>
          <w:sz w:val="24"/>
          <w:szCs w:val="24"/>
        </w:rPr>
        <w:t xml:space="preserve"> There was a large rainfall event just prior to both sampling events, and rainfall has been shown to leach nitrates into the soil solution (Wang et al, 2010) with potential for runoff to streams (Wang, 2020).</w:t>
      </w:r>
      <w:r w:rsidR="00553537">
        <w:rPr>
          <w:rFonts w:ascii="Times New Roman" w:eastAsia="Times New Roman" w:hAnsi="Times New Roman" w:cs="Times New Roman"/>
          <w:sz w:val="24"/>
          <w:szCs w:val="24"/>
        </w:rPr>
        <w:t xml:space="preserve"> </w:t>
      </w:r>
      <w:ins w:id="88" w:author="Julia Bramstedt" w:date="2020-07-29T21:28:00Z">
        <w:r w:rsidR="005021D2">
          <w:rPr>
            <w:rFonts w:ascii="Times New Roman" w:eastAsia="Times New Roman" w:hAnsi="Times New Roman" w:cs="Times New Roman"/>
            <w:sz w:val="24"/>
            <w:szCs w:val="24"/>
          </w:rPr>
          <w:t xml:space="preserve"> </w:t>
        </w:r>
      </w:ins>
      <w:r w:rsidR="001D207E">
        <w:rPr>
          <w:rFonts w:ascii="Times New Roman" w:eastAsia="Times New Roman" w:hAnsi="Times New Roman" w:cs="Times New Roman"/>
          <w:sz w:val="24"/>
          <w:szCs w:val="24"/>
        </w:rPr>
        <w:t>Like soil ammonium concentration patterns, soil nitrate suggested rapid immobilization of N leached from the canopy, which implies a relatively tight link between canopy N losses via WSB followed by soil and/or plant retention of canopy-leached N.</w:t>
      </w:r>
    </w:p>
    <w:p w14:paraId="01CB8251" w14:textId="6A2C12D3" w:rsidR="00C12E3F" w:rsidDel="00D13402" w:rsidRDefault="00C12E3F" w:rsidP="001539E9">
      <w:pPr>
        <w:spacing w:line="480" w:lineRule="auto"/>
        <w:ind w:firstLine="720"/>
        <w:contextualSpacing/>
        <w:rPr>
          <w:del w:id="89" w:author="Clay" w:date="2020-07-22T18:12:00Z"/>
          <w:rFonts w:ascii="Times New Roman" w:eastAsia="Times New Roman" w:hAnsi="Times New Roman" w:cs="Times New Roman"/>
          <w:sz w:val="24"/>
          <w:szCs w:val="24"/>
        </w:rPr>
      </w:pPr>
      <w:r>
        <w:rPr>
          <w:rFonts w:ascii="Times New Roman" w:eastAsia="Times New Roman" w:hAnsi="Times New Roman" w:cs="Times New Roman"/>
          <w:sz w:val="24"/>
          <w:szCs w:val="24"/>
        </w:rPr>
        <w:t>SRP</w:t>
      </w:r>
      <w:r w:rsidR="00960408">
        <w:rPr>
          <w:rFonts w:ascii="Times New Roman" w:eastAsia="Times New Roman" w:hAnsi="Times New Roman" w:cs="Times New Roman"/>
          <w:sz w:val="24"/>
          <w:szCs w:val="24"/>
        </w:rPr>
        <w:t xml:space="preserve"> concentrations</w:t>
      </w:r>
      <w:r>
        <w:rPr>
          <w:rFonts w:ascii="Times New Roman" w:eastAsia="Times New Roman" w:hAnsi="Times New Roman" w:cs="Times New Roman"/>
          <w:sz w:val="24"/>
          <w:szCs w:val="24"/>
        </w:rPr>
        <w:t xml:space="preserve"> in soils</w:t>
      </w:r>
      <w:r w:rsidR="00960408">
        <w:rPr>
          <w:rFonts w:ascii="Times New Roman" w:eastAsia="Times New Roman" w:hAnsi="Times New Roman" w:cs="Times New Roman"/>
          <w:sz w:val="24"/>
          <w:szCs w:val="24"/>
        </w:rPr>
        <w:t xml:space="preserve"> were higher in high budworm sites</w:t>
      </w:r>
      <w:r>
        <w:rPr>
          <w:rFonts w:ascii="Times New Roman" w:eastAsia="Times New Roman" w:hAnsi="Times New Roman" w:cs="Times New Roman"/>
          <w:sz w:val="24"/>
          <w:szCs w:val="24"/>
        </w:rPr>
        <w:t xml:space="preserve">, supporting my hypothesis. </w:t>
      </w:r>
      <w:ins w:id="90" w:author="Julia Bramstedt" w:date="2020-07-29T21:28:00Z">
        <w:r w:rsidR="005021D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SRP was higher in high budworm sites at all sample dates, </w:t>
      </w:r>
      <w:r w:rsidR="00400365">
        <w:rPr>
          <w:rFonts w:ascii="Times New Roman" w:eastAsia="Times New Roman" w:hAnsi="Times New Roman" w:cs="Times New Roman"/>
          <w:sz w:val="24"/>
          <w:szCs w:val="24"/>
        </w:rPr>
        <w:t xml:space="preserve">a trend that has </w:t>
      </w:r>
      <w:r w:rsidR="00A86A15">
        <w:rPr>
          <w:rFonts w:ascii="Times New Roman" w:eastAsia="Times New Roman" w:hAnsi="Times New Roman" w:cs="Times New Roman"/>
          <w:sz w:val="24"/>
          <w:szCs w:val="24"/>
        </w:rPr>
        <w:t xml:space="preserve">also </w:t>
      </w:r>
      <w:r w:rsidR="00400365">
        <w:rPr>
          <w:rFonts w:ascii="Times New Roman" w:eastAsia="Times New Roman" w:hAnsi="Times New Roman" w:cs="Times New Roman"/>
          <w:sz w:val="24"/>
          <w:szCs w:val="24"/>
        </w:rPr>
        <w:t>been seen in tropical forests experiencing herbivory (Metcalfe et al, 2013).</w:t>
      </w:r>
      <w:ins w:id="91" w:author="Julia Bramstedt" w:date="2020-07-29T21:28:00Z">
        <w:r w:rsidR="005021D2">
          <w:rPr>
            <w:rFonts w:ascii="Times New Roman" w:eastAsia="Times New Roman" w:hAnsi="Times New Roman" w:cs="Times New Roman"/>
            <w:sz w:val="24"/>
            <w:szCs w:val="24"/>
          </w:rPr>
          <w:t xml:space="preserve">  </w:t>
        </w:r>
      </w:ins>
      <w:del w:id="92" w:author="Neziri Izak - OHS" w:date="2020-07-26T10:20:00Z">
        <w:r w:rsidR="00400365" w:rsidDel="00553537">
          <w:rPr>
            <w:rFonts w:ascii="Times New Roman" w:eastAsia="Times New Roman" w:hAnsi="Times New Roman" w:cs="Times New Roman"/>
            <w:sz w:val="24"/>
            <w:szCs w:val="24"/>
          </w:rPr>
          <w:delText xml:space="preserve"> </w:delText>
        </w:r>
      </w:del>
      <w:ins w:id="93" w:author="Clay" w:date="2020-07-22T18:24:00Z">
        <w:del w:id="94" w:author="Neziri Izak - OHS" w:date="2020-07-26T10:20:00Z">
          <w:r w:rsidR="00A86A15" w:rsidDel="00553537">
            <w:rPr>
              <w:rFonts w:ascii="Times New Roman" w:eastAsia="Times New Roman" w:hAnsi="Times New Roman" w:cs="Times New Roman"/>
              <w:sz w:val="24"/>
              <w:szCs w:val="24"/>
            </w:rPr>
            <w:delText xml:space="preserve"> </w:delText>
          </w:r>
        </w:del>
      </w:ins>
    </w:p>
    <w:p w14:paraId="4562CA07" w14:textId="3818879F" w:rsidR="00746D96" w:rsidDel="00A86A15" w:rsidRDefault="00746D96" w:rsidP="00746D96">
      <w:pPr>
        <w:spacing w:line="480" w:lineRule="auto"/>
        <w:ind w:firstLine="720"/>
        <w:contextualSpacing/>
        <w:rPr>
          <w:del w:id="95" w:author="Clay" w:date="2020-07-22T18:26: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SRP </w:t>
      </w:r>
      <w:r w:rsidR="00D13402">
        <w:rPr>
          <w:rFonts w:ascii="Times New Roman" w:eastAsia="Times New Roman" w:hAnsi="Times New Roman" w:cs="Times New Roman"/>
          <w:sz w:val="24"/>
          <w:szCs w:val="24"/>
        </w:rPr>
        <w:t>throughfall concentration did not differ by herbivory level in my study</w:t>
      </w:r>
      <w:r>
        <w:rPr>
          <w:rFonts w:ascii="Times New Roman" w:eastAsia="Times New Roman" w:hAnsi="Times New Roman" w:cs="Times New Roman"/>
          <w:sz w:val="24"/>
          <w:szCs w:val="24"/>
        </w:rPr>
        <w:t>, it suggests that the WSB in highly impacted areas are adding more phosphorous</w:t>
      </w:r>
      <w:r w:rsidR="00D13402">
        <w:rPr>
          <w:rFonts w:ascii="Times New Roman" w:eastAsia="Times New Roman" w:hAnsi="Times New Roman" w:cs="Times New Roman"/>
          <w:sz w:val="24"/>
          <w:szCs w:val="24"/>
        </w:rPr>
        <w:t xml:space="preserve"> to soils in particulate forms such as </w:t>
      </w:r>
      <w:r>
        <w:rPr>
          <w:rFonts w:ascii="Times New Roman" w:eastAsia="Times New Roman" w:hAnsi="Times New Roman" w:cs="Times New Roman"/>
          <w:sz w:val="24"/>
          <w:szCs w:val="24"/>
        </w:rPr>
        <w:t>frass</w:t>
      </w:r>
      <w:r w:rsidR="00A86A15">
        <w:rPr>
          <w:rFonts w:ascii="Times New Roman" w:eastAsia="Times New Roman" w:hAnsi="Times New Roman" w:cs="Times New Roman"/>
          <w:sz w:val="24"/>
          <w:szCs w:val="24"/>
        </w:rPr>
        <w:t>, molts, dead adults,</w:t>
      </w:r>
      <w:r>
        <w:rPr>
          <w:rFonts w:ascii="Times New Roman" w:eastAsia="Times New Roman" w:hAnsi="Times New Roman" w:cs="Times New Roman"/>
          <w:sz w:val="24"/>
          <w:szCs w:val="24"/>
        </w:rPr>
        <w:t xml:space="preserve"> or damaged leaf litter than can be taken up by soil microbes</w:t>
      </w:r>
      <w:r w:rsidR="00A86A15">
        <w:rPr>
          <w:rFonts w:ascii="Times New Roman" w:eastAsia="Times New Roman" w:hAnsi="Times New Roman" w:cs="Times New Roman"/>
          <w:sz w:val="24"/>
          <w:szCs w:val="24"/>
        </w:rPr>
        <w:t xml:space="preserve"> as seen in other systems (Metcalfe et al, 2013)</w:t>
      </w:r>
      <w:r>
        <w:rPr>
          <w:rFonts w:ascii="Times New Roman" w:eastAsia="Times New Roman" w:hAnsi="Times New Roman" w:cs="Times New Roman"/>
          <w:sz w:val="24"/>
          <w:szCs w:val="24"/>
        </w:rPr>
        <w:t xml:space="preserve">.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 study with potted Douglas fir seedlings </w:t>
      </w:r>
      <w:r w:rsidR="00D13402">
        <w:rPr>
          <w:rFonts w:ascii="Times New Roman" w:eastAsia="Times New Roman" w:hAnsi="Times New Roman" w:cs="Times New Roman"/>
          <w:sz w:val="24"/>
          <w:szCs w:val="24"/>
        </w:rPr>
        <w:t xml:space="preserve">found </w:t>
      </w:r>
      <w:r>
        <w:rPr>
          <w:rFonts w:ascii="Times New Roman" w:eastAsia="Times New Roman" w:hAnsi="Times New Roman" w:cs="Times New Roman"/>
          <w:sz w:val="24"/>
          <w:szCs w:val="24"/>
        </w:rPr>
        <w:t xml:space="preserve">that </w:t>
      </w:r>
      <w:r w:rsidR="00D13402">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 xml:space="preserve">soils containing </w:t>
      </w:r>
      <w:r>
        <w:rPr>
          <w:rFonts w:ascii="Times New Roman" w:eastAsia="Times New Roman" w:hAnsi="Times New Roman" w:cs="Times New Roman"/>
          <w:sz w:val="24"/>
          <w:szCs w:val="24"/>
        </w:rPr>
        <w:lastRenderedPageBreak/>
        <w:t xml:space="preserve">high levels of </w:t>
      </w:r>
      <w:r w:rsidR="00D13402">
        <w:rPr>
          <w:rFonts w:ascii="Times New Roman" w:eastAsia="Times New Roman" w:hAnsi="Times New Roman" w:cs="Times New Roman"/>
          <w:sz w:val="24"/>
          <w:szCs w:val="24"/>
        </w:rPr>
        <w:t>basalt</w:t>
      </w:r>
      <w:r>
        <w:rPr>
          <w:rFonts w:ascii="Times New Roman" w:eastAsia="Times New Roman" w:hAnsi="Times New Roman" w:cs="Times New Roman"/>
          <w:sz w:val="24"/>
          <w:szCs w:val="24"/>
        </w:rPr>
        <w:t xml:space="preserve">, WSB increased soil P concentrations (Kolb et all, 1999), suggesting that budworms can increase soil P in systems that are not limited by P. </w:t>
      </w:r>
      <w:r w:rsidR="00D1340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central </w:t>
      </w:r>
      <w:r w:rsidR="00D13402">
        <w:rPr>
          <w:rFonts w:ascii="Times New Roman" w:eastAsia="Times New Roman" w:hAnsi="Times New Roman" w:cs="Times New Roman"/>
          <w:sz w:val="24"/>
          <w:szCs w:val="24"/>
        </w:rPr>
        <w:t xml:space="preserve">Cascade </w:t>
      </w:r>
      <w:r>
        <w:rPr>
          <w:rFonts w:ascii="Times New Roman" w:eastAsia="Times New Roman" w:hAnsi="Times New Roman" w:cs="Times New Roman"/>
          <w:sz w:val="24"/>
          <w:szCs w:val="24"/>
        </w:rPr>
        <w:t xml:space="preserve">region is high in basalt, </w:t>
      </w:r>
      <w:r w:rsidR="00D13402">
        <w:rPr>
          <w:rFonts w:ascii="Times New Roman" w:eastAsia="Times New Roman" w:hAnsi="Times New Roman" w:cs="Times New Roman"/>
          <w:sz w:val="24"/>
          <w:szCs w:val="24"/>
        </w:rPr>
        <w:t xml:space="preserve">which coupled with apparently rapid immobilization of inorganic N, </w:t>
      </w:r>
      <w:r>
        <w:rPr>
          <w:rFonts w:ascii="Times New Roman" w:eastAsia="Times New Roman" w:hAnsi="Times New Roman" w:cs="Times New Roman"/>
          <w:sz w:val="24"/>
          <w:szCs w:val="24"/>
        </w:rPr>
        <w:t xml:space="preserve">would suggest </w:t>
      </w:r>
      <w:r w:rsidR="00553537">
        <w:rPr>
          <w:rFonts w:ascii="Times New Roman" w:eastAsia="Times New Roman" w:hAnsi="Times New Roman" w:cs="Times New Roman"/>
          <w:sz w:val="24"/>
          <w:szCs w:val="24"/>
        </w:rPr>
        <w:t xml:space="preserve">that high budworm sites are </w:t>
      </w:r>
      <w:commentRangeStart w:id="96"/>
      <w:commentRangeEnd w:id="96"/>
      <w:r w:rsidR="00D13402">
        <w:rPr>
          <w:rStyle w:val="CommentReference"/>
        </w:rPr>
        <w:commentReference w:id="96"/>
      </w:r>
      <w:del w:id="97" w:author="Julia Bramstedt" w:date="2020-07-29T21:28:00Z">
        <w:r w:rsidDel="005021D2">
          <w:rPr>
            <w:rFonts w:ascii="Times New Roman" w:eastAsia="Times New Roman" w:hAnsi="Times New Roman" w:cs="Times New Roman"/>
            <w:sz w:val="24"/>
            <w:szCs w:val="24"/>
          </w:rPr>
          <w:delText xml:space="preserve"> </w:delText>
        </w:r>
      </w:del>
      <w:r>
        <w:rPr>
          <w:rFonts w:ascii="Times New Roman" w:eastAsia="Times New Roman" w:hAnsi="Times New Roman" w:cs="Times New Roman"/>
          <w:sz w:val="24"/>
          <w:szCs w:val="24"/>
        </w:rPr>
        <w:t>not P limited.</w:t>
      </w:r>
      <w:ins w:id="98" w:author="Clay" w:date="2020-07-22T18:23:00Z">
        <w:r w:rsidR="00A86A15">
          <w:rPr>
            <w:rFonts w:ascii="Times New Roman" w:eastAsia="Times New Roman" w:hAnsi="Times New Roman" w:cs="Times New Roman"/>
            <w:sz w:val="24"/>
            <w:szCs w:val="24"/>
          </w:rPr>
          <w:t xml:space="preserve">  </w:t>
        </w:r>
      </w:ins>
    </w:p>
    <w:p w14:paraId="5240BECB" w14:textId="2E57027C" w:rsidR="00DE1705" w:rsidRDefault="00A86A15"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systems not limited by P, excess P has </w:t>
      </w:r>
      <w:r w:rsidR="00746D96">
        <w:rPr>
          <w:rFonts w:ascii="Times New Roman" w:eastAsia="Times New Roman" w:hAnsi="Times New Roman" w:cs="Times New Roman"/>
          <w:sz w:val="24"/>
          <w:szCs w:val="24"/>
        </w:rPr>
        <w:t>the potential</w:t>
      </w:r>
      <w:r w:rsidR="001539E9">
        <w:rPr>
          <w:rFonts w:ascii="Times New Roman" w:eastAsia="Times New Roman" w:hAnsi="Times New Roman" w:cs="Times New Roman"/>
          <w:sz w:val="24"/>
          <w:szCs w:val="24"/>
        </w:rPr>
        <w:t xml:space="preserve"> to be </w:t>
      </w:r>
      <w:r>
        <w:rPr>
          <w:rFonts w:ascii="Times New Roman" w:eastAsia="Times New Roman" w:hAnsi="Times New Roman" w:cs="Times New Roman"/>
          <w:sz w:val="24"/>
          <w:szCs w:val="24"/>
        </w:rPr>
        <w:t xml:space="preserve">leached </w:t>
      </w:r>
      <w:r w:rsidR="001539E9">
        <w:rPr>
          <w:rFonts w:ascii="Times New Roman" w:eastAsia="Times New Roman" w:hAnsi="Times New Roman" w:cs="Times New Roman"/>
          <w:sz w:val="24"/>
          <w:szCs w:val="24"/>
        </w:rPr>
        <w:t xml:space="preserve">into the </w:t>
      </w:r>
      <w:r w:rsidR="0001191B">
        <w:rPr>
          <w:rFonts w:ascii="Times New Roman" w:eastAsia="Times New Roman" w:hAnsi="Times New Roman" w:cs="Times New Roman"/>
          <w:sz w:val="24"/>
          <w:szCs w:val="24"/>
        </w:rPr>
        <w:t>nearby</w:t>
      </w:r>
      <w:r w:rsidR="001539E9">
        <w:rPr>
          <w:rFonts w:ascii="Times New Roman" w:eastAsia="Times New Roman" w:hAnsi="Times New Roman" w:cs="Times New Roman"/>
          <w:sz w:val="24"/>
          <w:szCs w:val="24"/>
        </w:rPr>
        <w:t xml:space="preserve"> streams during rain </w:t>
      </w:r>
      <w:r>
        <w:rPr>
          <w:rFonts w:ascii="Times New Roman" w:eastAsia="Times New Roman" w:hAnsi="Times New Roman" w:cs="Times New Roman"/>
          <w:sz w:val="24"/>
          <w:szCs w:val="24"/>
        </w:rPr>
        <w:t xml:space="preserve">or snow melt, </w:t>
      </w:r>
      <w:r w:rsidR="00746D96">
        <w:rPr>
          <w:rFonts w:ascii="Times New Roman" w:eastAsia="Times New Roman" w:hAnsi="Times New Roman" w:cs="Times New Roman"/>
          <w:sz w:val="24"/>
          <w:szCs w:val="24"/>
        </w:rPr>
        <w:t>and</w:t>
      </w:r>
      <w:r w:rsidR="001539E9">
        <w:rPr>
          <w:rFonts w:ascii="Times New Roman" w:eastAsia="Times New Roman" w:hAnsi="Times New Roman" w:cs="Times New Roman"/>
          <w:sz w:val="24"/>
          <w:szCs w:val="24"/>
        </w:rPr>
        <w:t xml:space="preserve"> excess</w:t>
      </w:r>
      <w:r>
        <w:rPr>
          <w:rFonts w:ascii="Times New Roman" w:eastAsia="Times New Roman" w:hAnsi="Times New Roman" w:cs="Times New Roman"/>
          <w:sz w:val="24"/>
          <w:szCs w:val="24"/>
        </w:rPr>
        <w:t>ive</w:t>
      </w:r>
      <w:r w:rsidR="001539E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 leaching </w:t>
      </w:r>
      <w:r w:rsidR="001539E9">
        <w:rPr>
          <w:rFonts w:ascii="Times New Roman" w:eastAsia="Times New Roman" w:hAnsi="Times New Roman" w:cs="Times New Roman"/>
          <w:sz w:val="24"/>
          <w:szCs w:val="24"/>
        </w:rPr>
        <w:t xml:space="preserve">can lead to </w:t>
      </w:r>
      <w:r>
        <w:rPr>
          <w:rFonts w:ascii="Times New Roman" w:eastAsia="Times New Roman" w:hAnsi="Times New Roman" w:cs="Times New Roman"/>
          <w:sz w:val="24"/>
          <w:szCs w:val="24"/>
        </w:rPr>
        <w:t>eutrophic downstream systems</w:t>
      </w:r>
      <w:r w:rsidR="008D0FE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Finally, while evidence suggests a role for WSB to influence soil P concentration, because my study sites are not interspersed between the Swauk and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drainages due to where budworms were active, I cannot dismiss the possibility that Swauk soils generally have higher P than </w:t>
      </w:r>
      <w:proofErr w:type="spellStart"/>
      <w:r>
        <w:rPr>
          <w:rFonts w:ascii="Times New Roman" w:eastAsia="Times New Roman" w:hAnsi="Times New Roman" w:cs="Times New Roman"/>
          <w:sz w:val="24"/>
          <w:szCs w:val="24"/>
        </w:rPr>
        <w:t>Teanaway</w:t>
      </w:r>
      <w:proofErr w:type="spellEnd"/>
      <w:r>
        <w:rPr>
          <w:rFonts w:ascii="Times New Roman" w:eastAsia="Times New Roman" w:hAnsi="Times New Roman" w:cs="Times New Roman"/>
          <w:sz w:val="24"/>
          <w:szCs w:val="24"/>
        </w:rPr>
        <w:t xml:space="preserve"> soils in the absence of budworms.</w:t>
      </w:r>
    </w:p>
    <w:p w14:paraId="09F9F3F1" w14:textId="5B070EA9" w:rsidR="00A57681" w:rsidRPr="00D614C5" w:rsidRDefault="00A86A15" w:rsidP="0008731F">
      <w:pPr>
        <w:spacing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Conclusion</w:t>
      </w:r>
    </w:p>
    <w:p w14:paraId="17DBDF95" w14:textId="6C201DB9" w:rsidR="00462FD5"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This study thoroughly investigated</w:t>
      </w:r>
      <w:r w:rsidR="0056794A">
        <w:rPr>
          <w:rFonts w:ascii="Times New Roman" w:eastAsia="Times New Roman" w:hAnsi="Times New Roman" w:cs="Times New Roman"/>
          <w:sz w:val="24"/>
          <w:szCs w:val="24"/>
        </w:rPr>
        <w:t xml:space="preserve"> the effects of WSB on</w:t>
      </w:r>
      <w:r w:rsidR="00462FD5">
        <w:rPr>
          <w:rFonts w:ascii="Times New Roman" w:eastAsia="Times New Roman" w:hAnsi="Times New Roman" w:cs="Times New Roman"/>
          <w:sz w:val="24"/>
          <w:szCs w:val="24"/>
        </w:rPr>
        <w:t xml:space="preserve"> soil and throughfall nutrients, and their implications in both forest soil health and stream ecosystem health.</w:t>
      </w:r>
      <w:r w:rsidR="0056794A">
        <w:rPr>
          <w:rFonts w:ascii="Times New Roman" w:eastAsia="Times New Roman" w:hAnsi="Times New Roman" w:cs="Times New Roman"/>
          <w:sz w:val="24"/>
          <w:szCs w:val="24"/>
        </w:rPr>
        <w:t xml:space="preserve">  There was a significant relationship between the rate of decomposition and WSB, but the effect was the opposite of what I thought I would see; in the presence of WSB, the rate of decomposition was slower than in areas not affected by the herbivore. </w:t>
      </w:r>
      <w:ins w:id="99" w:author="Julia Bramstedt" w:date="2020-07-29T21:29:00Z">
        <w:r w:rsidR="005021D2">
          <w:rPr>
            <w:rFonts w:ascii="Times New Roman" w:eastAsia="Times New Roman" w:hAnsi="Times New Roman" w:cs="Times New Roman"/>
            <w:sz w:val="24"/>
            <w:szCs w:val="24"/>
          </w:rPr>
          <w:t xml:space="preserve"> </w:t>
        </w:r>
      </w:ins>
      <w:del w:id="100" w:author="Neziri Izak - OHS" w:date="2020-07-26T14:17:00Z">
        <w:r w:rsidR="00462FD5" w:rsidDel="0056794A">
          <w:rPr>
            <w:rFonts w:ascii="Times New Roman" w:eastAsia="Times New Roman" w:hAnsi="Times New Roman" w:cs="Times New Roman"/>
            <w:sz w:val="24"/>
            <w:szCs w:val="24"/>
          </w:rPr>
          <w:delText xml:space="preserve"> </w:delText>
        </w:r>
      </w:del>
      <w:r w:rsidR="0056794A">
        <w:rPr>
          <w:rFonts w:ascii="Times New Roman" w:eastAsia="Times New Roman" w:hAnsi="Times New Roman" w:cs="Times New Roman"/>
          <w:sz w:val="24"/>
          <w:szCs w:val="24"/>
        </w:rPr>
        <w:t>The interaction between these native defoliators and the times that I sampled also affected throughfall N, as well as soil NO</w:t>
      </w:r>
      <w:r w:rsidR="0056794A" w:rsidRPr="0056794A">
        <w:rPr>
          <w:rFonts w:ascii="Times New Roman" w:eastAsia="Times New Roman" w:hAnsi="Times New Roman" w:cs="Times New Roman"/>
          <w:sz w:val="24"/>
          <w:szCs w:val="24"/>
          <w:vertAlign w:val="subscript"/>
        </w:rPr>
        <w:t>3</w:t>
      </w:r>
      <w:r w:rsidR="0056794A" w:rsidRPr="0056794A">
        <w:rPr>
          <w:rFonts w:ascii="Times New Roman" w:eastAsia="Times New Roman" w:hAnsi="Times New Roman" w:cs="Times New Roman"/>
          <w:sz w:val="24"/>
          <w:szCs w:val="24"/>
          <w:vertAlign w:val="superscript"/>
        </w:rPr>
        <w:t>-</w:t>
      </w:r>
      <w:r w:rsidR="0056794A">
        <w:rPr>
          <w:rFonts w:ascii="Times New Roman" w:eastAsia="Times New Roman" w:hAnsi="Times New Roman" w:cs="Times New Roman"/>
          <w:sz w:val="24"/>
          <w:szCs w:val="24"/>
        </w:rPr>
        <w:t>.</w:t>
      </w:r>
      <w:ins w:id="101" w:author="Julia Bramstedt" w:date="2020-07-29T21:29:00Z">
        <w:r w:rsidR="005021D2">
          <w:rPr>
            <w:rFonts w:ascii="Times New Roman" w:eastAsia="Times New Roman" w:hAnsi="Times New Roman" w:cs="Times New Roman"/>
            <w:sz w:val="24"/>
            <w:szCs w:val="24"/>
          </w:rPr>
          <w:t xml:space="preserve"> </w:t>
        </w:r>
      </w:ins>
      <w:r w:rsidR="0056794A">
        <w:rPr>
          <w:rFonts w:ascii="Times New Roman" w:eastAsia="Times New Roman" w:hAnsi="Times New Roman" w:cs="Times New Roman"/>
          <w:sz w:val="24"/>
          <w:szCs w:val="24"/>
        </w:rPr>
        <w:t xml:space="preserve"> Sample event also </w:t>
      </w:r>
      <w:r w:rsidR="00F63A0D">
        <w:rPr>
          <w:rFonts w:ascii="Times New Roman" w:eastAsia="Times New Roman" w:hAnsi="Times New Roman" w:cs="Times New Roman"/>
          <w:sz w:val="24"/>
          <w:szCs w:val="24"/>
        </w:rPr>
        <w:t>influenced</w:t>
      </w:r>
      <w:r w:rsidR="0056794A">
        <w:rPr>
          <w:rFonts w:ascii="Times New Roman" w:eastAsia="Times New Roman" w:hAnsi="Times New Roman" w:cs="Times New Roman"/>
          <w:sz w:val="24"/>
          <w:szCs w:val="24"/>
        </w:rPr>
        <w:t xml:space="preserve"> throughfall SRP and DOC as well as soil moisture.</w:t>
      </w:r>
    </w:p>
    <w:p w14:paraId="54AD208F" w14:textId="27212976" w:rsidR="00F63A0D" w:rsidRDefault="00F63A0D"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Unfortunately, I sampled the last two years of a major WSB outbreak, and due to a decline in severity, it possible that I was not able to capture the full effect of WSB on the forest ecosystem that I studied.</w:t>
      </w:r>
      <w:ins w:id="102" w:author="Julia Bramstedt" w:date="2020-07-29T21:29:00Z">
        <w:r w:rsidR="005021D2">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 Future studies that include sampling at the beginning, during the peak, and at the end of an outbreak would be able to provide more evidence as to whether or not these native herbivores have a significant effect on Central Washington terrestrial forest systems.</w:t>
      </w:r>
    </w:p>
    <w:p w14:paraId="308AF108" w14:textId="1B227017" w:rsidR="00F63A0D" w:rsidRPr="00573D7B" w:rsidRDefault="00F63A0D"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As many studied has shown, WSB have the potential to affect N levels in throughfall and soil, and as outbreak severity is expected to increase due to human driven climate change, there is the possibility that these insects will have even greater effects on N levels that then have the potential to affect forest streams, disturbing only terrestrial systems but aquatic systems as well.</w:t>
      </w:r>
    </w:p>
    <w:p w14:paraId="72169472" w14:textId="4EFF9058" w:rsidR="00E02A5A" w:rsidRPr="00D614C5"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4"/>
          <w:szCs w:val="24"/>
        </w:rPr>
      </w:pPr>
      <w:r w:rsidRPr="00D614C5">
        <w:rPr>
          <w:rFonts w:ascii="Times New Roman" w:eastAsia="Times New Roman" w:hAnsi="Times New Roman" w:cs="Times New Roman"/>
          <w:b/>
          <w:sz w:val="24"/>
          <w:szCs w:val="24"/>
        </w:rPr>
        <w:t>R</w:t>
      </w:r>
      <w:r w:rsidR="0073326E" w:rsidRPr="00D614C5">
        <w:rPr>
          <w:rFonts w:ascii="Times New Roman" w:eastAsia="Times New Roman" w:hAnsi="Times New Roman" w:cs="Times New Roman"/>
          <w:b/>
          <w:sz w:val="24"/>
          <w:szCs w:val="24"/>
        </w:rPr>
        <w:t>EFERENCES</w:t>
      </w:r>
    </w:p>
    <w:p w14:paraId="65EB6F4D" w14:textId="1BDC9CA2" w:rsidR="00643708" w:rsidRPr="00F63A0D" w:rsidRDefault="00643708" w:rsidP="003E7416">
      <w:pPr>
        <w:pBdr>
          <w:top w:val="nil"/>
          <w:left w:val="nil"/>
          <w:bottom w:val="nil"/>
          <w:right w:val="nil"/>
          <w:between w:val="nil"/>
        </w:pBdr>
        <w:spacing w:line="240" w:lineRule="auto"/>
        <w:contextualSpacing/>
        <w:rPr>
          <w:ins w:id="103" w:author="Neziri Izak - OHS" w:date="2020-07-26T14:12:00Z"/>
          <w:rFonts w:ascii="Times New Roman" w:eastAsia="Times New Roman" w:hAnsi="Times New Roman" w:cs="Times New Roman"/>
          <w:sz w:val="24"/>
          <w:szCs w:val="24"/>
        </w:rPr>
      </w:pPr>
      <w:r w:rsidRPr="00643708">
        <w:rPr>
          <w:rFonts w:ascii="Times New Roman" w:eastAsia="Times New Roman" w:hAnsi="Times New Roman" w:cs="Times New Roman"/>
          <w:sz w:val="24"/>
          <w:szCs w:val="24"/>
        </w:rPr>
        <w:t xml:space="preserve">Alves-Silva, E., Del-Claro, K. Effect of post-fire </w:t>
      </w:r>
      <w:proofErr w:type="spellStart"/>
      <w:r w:rsidRPr="00643708">
        <w:rPr>
          <w:rFonts w:ascii="Times New Roman" w:eastAsia="Times New Roman" w:hAnsi="Times New Roman" w:cs="Times New Roman"/>
          <w:sz w:val="24"/>
          <w:szCs w:val="24"/>
        </w:rPr>
        <w:t>resprouting</w:t>
      </w:r>
      <w:proofErr w:type="spellEnd"/>
      <w:r w:rsidRPr="00643708">
        <w:rPr>
          <w:rFonts w:ascii="Times New Roman" w:eastAsia="Times New Roman" w:hAnsi="Times New Roman" w:cs="Times New Roman"/>
          <w:sz w:val="24"/>
          <w:szCs w:val="24"/>
        </w:rPr>
        <w:t xml:space="preserve"> on leaf fluctuating asymmetry, extrafloral nectar quality, and ant–plant–herbivore interactions. </w:t>
      </w:r>
      <w:proofErr w:type="spellStart"/>
      <w:r w:rsidRPr="00643708">
        <w:rPr>
          <w:rFonts w:ascii="Times New Roman" w:eastAsia="Times New Roman" w:hAnsi="Times New Roman" w:cs="Times New Roman"/>
          <w:sz w:val="24"/>
          <w:szCs w:val="24"/>
        </w:rPr>
        <w:t>Naturwissenschaften</w:t>
      </w:r>
      <w:proofErr w:type="spellEnd"/>
      <w:r w:rsidRPr="00643708">
        <w:rPr>
          <w:rFonts w:ascii="Times New Roman" w:eastAsia="Times New Roman" w:hAnsi="Times New Roman" w:cs="Times New Roman"/>
          <w:sz w:val="24"/>
          <w:szCs w:val="24"/>
        </w:rPr>
        <w:t xml:space="preserve"> 100, 525–532 (2013). </w:t>
      </w:r>
      <w:r w:rsidR="003C0C85" w:rsidRPr="00F63A0D">
        <w:rPr>
          <w:rFonts w:ascii="Times New Roman" w:eastAsia="Times New Roman" w:hAnsi="Times New Roman" w:cs="Times New Roman"/>
          <w:sz w:val="24"/>
          <w:szCs w:val="24"/>
        </w:rPr>
        <w:fldChar w:fldCharType="begin"/>
      </w:r>
      <w:r w:rsidR="003C0C85" w:rsidRPr="003B0297">
        <w:rPr>
          <w:rFonts w:ascii="Times New Roman" w:eastAsia="Times New Roman" w:hAnsi="Times New Roman" w:cs="Times New Roman"/>
          <w:sz w:val="24"/>
          <w:szCs w:val="24"/>
        </w:rPr>
        <w:instrText xml:space="preserve"> HYPERLINK "https://doi.org/10.1007/s00114-013-1048-z" </w:instrText>
      </w:r>
      <w:r w:rsidR="003C0C85" w:rsidRPr="00F63A0D">
        <w:rPr>
          <w:rFonts w:ascii="Times New Roman" w:eastAsia="Times New Roman" w:hAnsi="Times New Roman" w:cs="Times New Roman"/>
          <w:sz w:val="24"/>
          <w:szCs w:val="24"/>
        </w:rPr>
        <w:fldChar w:fldCharType="separate"/>
      </w:r>
      <w:r w:rsidR="003C0C85" w:rsidRPr="003B0297">
        <w:rPr>
          <w:rStyle w:val="Hyperlink"/>
          <w:rFonts w:ascii="Times New Roman" w:eastAsia="Times New Roman" w:hAnsi="Times New Roman" w:cs="Times New Roman"/>
          <w:color w:val="auto"/>
          <w:sz w:val="24"/>
          <w:szCs w:val="24"/>
          <w:u w:val="none"/>
        </w:rPr>
        <w:t>https://doi.org/10.1007/s00114-013-1048-z</w:t>
      </w:r>
      <w:ins w:id="104" w:author="Neziri Izak - OHS" w:date="2020-07-26T14:12:00Z">
        <w:r w:rsidR="003C0C85" w:rsidRPr="00F63A0D">
          <w:rPr>
            <w:rFonts w:ascii="Times New Roman" w:eastAsia="Times New Roman" w:hAnsi="Times New Roman" w:cs="Times New Roman"/>
            <w:sz w:val="24"/>
            <w:szCs w:val="24"/>
          </w:rPr>
          <w:fldChar w:fldCharType="end"/>
        </w:r>
      </w:ins>
    </w:p>
    <w:p w14:paraId="1EC1179B" w14:textId="77777777" w:rsidR="003C0C85" w:rsidRDefault="003C0C8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741911" w14:textId="6B383238" w:rsidR="007A1270"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D685B">
        <w:rPr>
          <w:rFonts w:ascii="Times New Roman" w:eastAsia="Times New Roman" w:hAnsi="Times New Roman" w:cs="Times New Roman"/>
          <w:sz w:val="24"/>
          <w:szCs w:val="24"/>
        </w:rPr>
        <w:t>American Public Health Association (APHA). 1995. Standard methods for the examination of water and wastewater. 19th edition. American Public Health Association, American Water Works Association, and Water Environment Federation, Washington, D.C.</w:t>
      </w:r>
    </w:p>
    <w:p w14:paraId="5D4CDAA7" w14:textId="77777777" w:rsidR="00ED685B" w:rsidRPr="000425FC" w:rsidRDefault="00ED685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A09C9A" w14:textId="6747EE40" w:rsidR="007A1270" w:rsidRPr="000425FC"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F75AD">
        <w:rPr>
          <w:rFonts w:ascii="Times New Roman" w:eastAsia="Times New Roman" w:hAnsi="Times New Roman" w:cs="Times New Roman"/>
          <w:sz w:val="24"/>
          <w:szCs w:val="24"/>
        </w:rPr>
        <w:t xml:space="preserve">Andresen, L.C., Michelsen, A. Off-season uptake of nitrogen in temperate heath vegetation. </w:t>
      </w:r>
      <w:proofErr w:type="spellStart"/>
      <w:r w:rsidRPr="000F75AD">
        <w:rPr>
          <w:rFonts w:ascii="Times New Roman" w:eastAsia="Times New Roman" w:hAnsi="Times New Roman" w:cs="Times New Roman"/>
          <w:sz w:val="24"/>
          <w:szCs w:val="24"/>
        </w:rPr>
        <w:t>Oecologia</w:t>
      </w:r>
      <w:proofErr w:type="spellEnd"/>
      <w:r w:rsidRPr="000F75AD">
        <w:rPr>
          <w:rFonts w:ascii="Times New Roman" w:eastAsia="Times New Roman" w:hAnsi="Times New Roman" w:cs="Times New Roman"/>
          <w:sz w:val="24"/>
          <w:szCs w:val="24"/>
        </w:rPr>
        <w:t xml:space="preserve"> 144, 585–597 (2005). https://doi.org/10.1007/s00442-005-0044-1</w:t>
      </w:r>
    </w:p>
    <w:p w14:paraId="2917BA75" w14:textId="77777777" w:rsidR="007A1270" w:rsidRPr="000425FC"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4A61191" w14:textId="42F5FA08" w:rsidR="00ED685B" w:rsidRPr="00BB3B2B" w:rsidRDefault="00BB3B2B" w:rsidP="003E7416">
      <w:pPr>
        <w:pBdr>
          <w:top w:val="nil"/>
          <w:left w:val="nil"/>
          <w:bottom w:val="nil"/>
          <w:right w:val="nil"/>
          <w:between w:val="nil"/>
        </w:pBdr>
        <w:spacing w:line="240" w:lineRule="auto"/>
        <w:contextualSpacing/>
        <w:rPr>
          <w:rFonts w:ascii="Times New Roman" w:hAnsi="Times New Roman" w:cs="Times New Roman"/>
          <w:sz w:val="24"/>
          <w:szCs w:val="24"/>
        </w:rPr>
      </w:pPr>
      <w:r w:rsidRPr="00BB3B2B">
        <w:rPr>
          <w:rFonts w:ascii="Times New Roman" w:hAnsi="Times New Roman" w:cs="Times New Roman"/>
          <w:color w:val="333333"/>
          <w:sz w:val="24"/>
          <w:szCs w:val="24"/>
          <w:shd w:val="clear" w:color="auto" w:fill="FFFFFF"/>
        </w:rPr>
        <w:t xml:space="preserve">Arango, C., Ponette-González, A., Neziri, I., &amp; Bailey, J. (2019). Western spruce budworm effects on throughfall N, P, and C fluxes and soil nutrient status in the Pacific Northwest. </w:t>
      </w:r>
      <w:r w:rsidRPr="00BB3B2B">
        <w:rPr>
          <w:rFonts w:ascii="Times New Roman" w:hAnsi="Times New Roman" w:cs="Times New Roman"/>
          <w:i/>
          <w:iCs/>
          <w:color w:val="333333"/>
          <w:sz w:val="24"/>
          <w:szCs w:val="24"/>
        </w:rPr>
        <w:t>Canadian journal of forest research, 49</w:t>
      </w:r>
      <w:r w:rsidRPr="00BB3B2B">
        <w:rPr>
          <w:rFonts w:ascii="Times New Roman" w:hAnsi="Times New Roman" w:cs="Times New Roman"/>
          <w:color w:val="333333"/>
          <w:sz w:val="24"/>
          <w:szCs w:val="24"/>
          <w:shd w:val="clear" w:color="auto" w:fill="FFFFFF"/>
        </w:rPr>
        <w:t xml:space="preserve">, 1207-1218. </w:t>
      </w:r>
      <w:proofErr w:type="spellStart"/>
      <w:r w:rsidRPr="00BB3B2B">
        <w:rPr>
          <w:rFonts w:ascii="Times New Roman" w:hAnsi="Times New Roman" w:cs="Times New Roman"/>
          <w:color w:val="333333"/>
          <w:sz w:val="24"/>
          <w:szCs w:val="24"/>
          <w:shd w:val="clear" w:color="auto" w:fill="FFFFFF"/>
        </w:rPr>
        <w:t>doi</w:t>
      </w:r>
      <w:proofErr w:type="spellEnd"/>
      <w:r w:rsidRPr="00BB3B2B">
        <w:rPr>
          <w:rFonts w:ascii="Times New Roman" w:hAnsi="Times New Roman" w:cs="Times New Roman"/>
          <w:color w:val="333333"/>
          <w:sz w:val="24"/>
          <w:szCs w:val="24"/>
          <w:shd w:val="clear" w:color="auto" w:fill="FFFFFF"/>
        </w:rPr>
        <w:t xml:space="preserve">: </w:t>
      </w:r>
      <w:hyperlink r:id="rId27" w:tgtFrame="_blank" w:tooltip="Visit Publisher Site" w:history="1">
        <w:r w:rsidRPr="00BB3B2B">
          <w:rPr>
            <w:rStyle w:val="Hyperlink"/>
            <w:rFonts w:ascii="Times New Roman" w:hAnsi="Times New Roman" w:cs="Times New Roman"/>
            <w:color w:val="224F77"/>
            <w:sz w:val="24"/>
            <w:szCs w:val="24"/>
          </w:rPr>
          <w:t>10.1139/cjfr-2018-0523</w:t>
        </w:r>
      </w:hyperlink>
    </w:p>
    <w:p w14:paraId="7185DD8B" w14:textId="77777777" w:rsidR="00BB3B2B" w:rsidRDefault="00BB3B2B" w:rsidP="003E7416">
      <w:pPr>
        <w:pBdr>
          <w:top w:val="nil"/>
          <w:left w:val="nil"/>
          <w:bottom w:val="nil"/>
          <w:right w:val="nil"/>
          <w:between w:val="nil"/>
        </w:pBdr>
        <w:spacing w:line="240" w:lineRule="auto"/>
        <w:contextualSpacing/>
        <w:rPr>
          <w:ins w:id="105" w:author="Neziri Izak - OHS" w:date="2020-07-20T15:11:00Z"/>
          <w:rFonts w:ascii="Times New Roman" w:eastAsia="Times New Roman" w:hAnsi="Times New Roman" w:cs="Times New Roman"/>
          <w:sz w:val="24"/>
          <w:szCs w:val="24"/>
        </w:rPr>
      </w:pPr>
    </w:p>
    <w:p w14:paraId="78D3E0EE" w14:textId="303321D7"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317B3FE7"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4F4660" w14:textId="5C47F96E"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Bray, R.H., and Kurtz, L.T. 1945. Determination of total, organic, and available forms of phosphorus in soils. Soil Sci. 59(1): 39–46. doi:10.1097/00010694194501000-00006.</w:t>
      </w:r>
    </w:p>
    <w:p w14:paraId="5038E3AD" w14:textId="24E4C0C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6C4D0E8" w14:textId="603B1EC3"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bookmarkStart w:id="106" w:name="_Hlk45015072"/>
      <w:r w:rsidRPr="000F75AD">
        <w:rPr>
          <w:rFonts w:ascii="Times New Roman" w:eastAsia="Times New Roman" w:hAnsi="Times New Roman" w:cs="Times New Roman"/>
          <w:sz w:val="24"/>
          <w:szCs w:val="24"/>
        </w:rPr>
        <w:t xml:space="preserve">Bordeleau, L.M., </w:t>
      </w:r>
      <w:proofErr w:type="spellStart"/>
      <w:r w:rsidRPr="000F75AD">
        <w:rPr>
          <w:rFonts w:ascii="Times New Roman" w:eastAsia="Times New Roman" w:hAnsi="Times New Roman" w:cs="Times New Roman"/>
          <w:sz w:val="24"/>
          <w:szCs w:val="24"/>
        </w:rPr>
        <w:t>Prévost</w:t>
      </w:r>
      <w:bookmarkEnd w:id="106"/>
      <w:proofErr w:type="spellEnd"/>
      <w:r w:rsidRPr="000F75AD">
        <w:rPr>
          <w:rFonts w:ascii="Times New Roman" w:eastAsia="Times New Roman" w:hAnsi="Times New Roman" w:cs="Times New Roman"/>
          <w:sz w:val="24"/>
          <w:szCs w:val="24"/>
        </w:rPr>
        <w:t>, D. Nodulation and nitrogen fixation in extreme environments. Plant Soil 161, 115–125 (1994). https://doi.org/10.1007/BF02183092</w:t>
      </w:r>
    </w:p>
    <w:p w14:paraId="5132E496" w14:textId="77777777" w:rsidR="000F75AD" w:rsidRDefault="000F75A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697489" w14:textId="3873385D"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Chapman, S. K. Newman, G. S. Hart, S. C. Schweitzer, J. A. Koch, G. W. 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7461171" w14:textId="1617E4BC" w:rsidR="00AA5668" w:rsidRDefault="00AA566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8E4E8D" w14:textId="77777777" w:rsidR="00AA5668" w:rsidRP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 xml:space="preserve">Chen, C. W., Hudson, R. J. M., </w:t>
      </w:r>
      <w:proofErr w:type="spellStart"/>
      <w:r w:rsidRPr="00AA5668">
        <w:rPr>
          <w:rFonts w:ascii="Times New Roman" w:eastAsia="Times New Roman" w:hAnsi="Times New Roman" w:cs="Times New Roman"/>
          <w:sz w:val="24"/>
          <w:szCs w:val="24"/>
        </w:rPr>
        <w:t>Gherini</w:t>
      </w:r>
      <w:proofErr w:type="spellEnd"/>
      <w:r w:rsidRPr="00AA5668">
        <w:rPr>
          <w:rFonts w:ascii="Times New Roman" w:eastAsia="Times New Roman" w:hAnsi="Times New Roman" w:cs="Times New Roman"/>
          <w:sz w:val="24"/>
          <w:szCs w:val="24"/>
        </w:rPr>
        <w:t>, S. A., Dean, J. D. &amp; Goldstein, R. A. (1983). Acid rain model:</w:t>
      </w:r>
    </w:p>
    <w:p w14:paraId="2DAEBB1E" w14:textId="29B3203D" w:rsidR="00AA5668" w:rsidRDefault="00AA5668"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A5668">
        <w:rPr>
          <w:rFonts w:ascii="Times New Roman" w:eastAsia="Times New Roman" w:hAnsi="Times New Roman" w:cs="Times New Roman"/>
          <w:sz w:val="24"/>
          <w:szCs w:val="24"/>
        </w:rPr>
        <w:t>canopy module. Journal of Environmental Engineering, 109, 585-603.</w:t>
      </w:r>
    </w:p>
    <w:p w14:paraId="57E87CF4" w14:textId="0D0E90B5"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2D23118" w14:textId="6A26C3DA" w:rsidR="00313D6C" w:rsidRDefault="00313D6C" w:rsidP="00AA5668">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13D6C">
        <w:rPr>
          <w:rFonts w:ascii="Times New Roman" w:eastAsia="Times New Roman" w:hAnsi="Times New Roman" w:cs="Times New Roman"/>
          <w:sz w:val="24"/>
          <w:szCs w:val="24"/>
        </w:rPr>
        <w:t xml:space="preserve">Clark, J.S., Iverson, L., Woodall, C.W., Allen, C.D., Bell, D.M., Bragg, D.C., D'Amato, A.W., Davis, F.W., Hersh, M.H., Ibanez, I., Jackson, S.T., Matthews, S., Pederson, N., Peters, M., Schwartz, M.W., Waring, K.M. and Zimmermann, N.E. (2016), The impacts of increasing </w:t>
      </w:r>
      <w:r w:rsidRPr="00313D6C">
        <w:rPr>
          <w:rFonts w:ascii="Times New Roman" w:eastAsia="Times New Roman" w:hAnsi="Times New Roman" w:cs="Times New Roman"/>
          <w:sz w:val="24"/>
          <w:szCs w:val="24"/>
        </w:rPr>
        <w:lastRenderedPageBreak/>
        <w:t>drought on forest dynamics, structure, and biodiversity in the United States. Glob Change Biol, 22: 2329-2352. doi:10.1111/gcb.13160</w:t>
      </w:r>
    </w:p>
    <w:p w14:paraId="77ABAF1A" w14:textId="10697F78"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3618CA2" w14:textId="79A312E5" w:rsidR="00C12932"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Flower, A., Gavin, D.G., Heyerdahl, E.K., Parsons, R.A., and Cohn, G.M. 2014. Drought-triggeredwesternsprucebudwormoutbreaksintheinteriorPaciﬁc Northwest: a multi-century dendrochronological record. For. Ecol. and Manage. 324: 16–27. </w:t>
      </w:r>
      <w:proofErr w:type="gramStart"/>
      <w:r w:rsidRPr="003E7416">
        <w:rPr>
          <w:rFonts w:ascii="Times New Roman" w:eastAsia="Times New Roman" w:hAnsi="Times New Roman" w:cs="Times New Roman"/>
          <w:sz w:val="24"/>
          <w:szCs w:val="24"/>
        </w:rPr>
        <w:t>doi:10.1016/j.foreco</w:t>
      </w:r>
      <w:proofErr w:type="gramEnd"/>
      <w:r w:rsidRPr="003E7416">
        <w:rPr>
          <w:rFonts w:ascii="Times New Roman" w:eastAsia="Times New Roman" w:hAnsi="Times New Roman" w:cs="Times New Roman"/>
          <w:sz w:val="24"/>
          <w:szCs w:val="24"/>
        </w:rPr>
        <w:t>.2014.03.042.</w:t>
      </w:r>
    </w:p>
    <w:p w14:paraId="0018CBD0" w14:textId="524F9E56"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37A36CA" w14:textId="76F6C203"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Fonte, S.J. The Influence of Herbivore Generated Inputs on Nutrient Cycling and Soil Processes in a Lower Montane Tropical Rain Forest of Puerto Rico. </w:t>
      </w:r>
      <w:r w:rsidR="00713068">
        <w:rPr>
          <w:rFonts w:ascii="Times New Roman" w:eastAsia="Times New Roman" w:hAnsi="Times New Roman" w:cs="Times New Roman"/>
          <w:sz w:val="24"/>
          <w:szCs w:val="24"/>
        </w:rPr>
        <w:t>2003. Oregon State University.</w:t>
      </w:r>
    </w:p>
    <w:p w14:paraId="6EAD8B11" w14:textId="77777777" w:rsidR="004B2A0F" w:rsidRDefault="004B2A0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3ADDA07" w14:textId="5E7DB875" w:rsidR="00C12932" w:rsidRDefault="00C1293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12932">
        <w:rPr>
          <w:rFonts w:ascii="Times New Roman" w:eastAsia="Times New Roman" w:hAnsi="Times New Roman" w:cs="Times New Roman"/>
          <w:sz w:val="24"/>
          <w:szCs w:val="24"/>
        </w:rPr>
        <w:t xml:space="preserve">Gaige, E., </w:t>
      </w:r>
      <w:proofErr w:type="spellStart"/>
      <w:r w:rsidRPr="00C12932">
        <w:rPr>
          <w:rFonts w:ascii="Times New Roman" w:eastAsia="Times New Roman" w:hAnsi="Times New Roman" w:cs="Times New Roman"/>
          <w:sz w:val="24"/>
          <w:szCs w:val="24"/>
        </w:rPr>
        <w:t>Dail</w:t>
      </w:r>
      <w:proofErr w:type="spellEnd"/>
      <w:r w:rsidRPr="00C12932">
        <w:rPr>
          <w:rFonts w:ascii="Times New Roman" w:eastAsia="Times New Roman" w:hAnsi="Times New Roman" w:cs="Times New Roman"/>
          <w:sz w:val="24"/>
          <w:szCs w:val="24"/>
        </w:rPr>
        <w:t>, D.B., Hollinger, D.Y. et al. Changes in Canopy Processes Following Whole-Forest Canopy Nitrogen Fertilization of a Mature Spruce-Hemlock Forest. Ecosystems 10, 1133–1147 (2007). https://doi-org.ezp.lib.cwu.edu/10.1007/s10021-007-9081-4</w:t>
      </w:r>
    </w:p>
    <w:p w14:paraId="05742114"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7F8A8C70"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013AB228" w14:textId="43D1599C"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D4136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EF95D5D" w14:textId="54B98E7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D9BBCBA" w14:textId="37C7E29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566CA578"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F7F97CA" w14:textId="24F4A8C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58FC3CF3" w14:textId="5FBB21DF"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0F61EC" w14:textId="055B7C8A"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Harvey, J.E. Axelson, J.N. Smith, D.J. 2018. Disturbance-climate relationships between wildfire and western spruce budworm in interior British Columbia. Ecosphere 9(3): e02126. 10.1002/ecs2.2126.</w:t>
      </w:r>
    </w:p>
    <w:p w14:paraId="78AB42EB" w14:textId="5D3317B9"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C21F2D8" w14:textId="738A199B"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Hunter M.D. 2001. Insect population dynamics meets ecosystem ecology: effects of herbivory on soil nutrient dynamics. Agriculture and Forest Entomology 3, 77-84.</w:t>
      </w:r>
    </w:p>
    <w:p w14:paraId="140533A4" w14:textId="269AD673" w:rsidR="00302A72"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D21B247" w14:textId="5DD010B1" w:rsidR="00302A72" w:rsidRPr="000425FC" w:rsidRDefault="00302A72"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Hunter, M.D. </w:t>
      </w:r>
      <w:proofErr w:type="spellStart"/>
      <w:r w:rsidR="00336636">
        <w:rPr>
          <w:rFonts w:ascii="Times New Roman" w:eastAsia="Times New Roman" w:hAnsi="Times New Roman" w:cs="Times New Roman"/>
          <w:sz w:val="24"/>
          <w:szCs w:val="24"/>
        </w:rPr>
        <w:t>Linnen</w:t>
      </w:r>
      <w:proofErr w:type="spellEnd"/>
      <w:r w:rsidR="00336636">
        <w:rPr>
          <w:rFonts w:ascii="Times New Roman" w:eastAsia="Times New Roman" w:hAnsi="Times New Roman" w:cs="Times New Roman"/>
          <w:sz w:val="24"/>
          <w:szCs w:val="24"/>
        </w:rPr>
        <w:t xml:space="preserve">, C.R. Reynolds, B.C. Effects of endemic densities of canopy herbivores on nutrient dynamics along a gradient in elevation in the southern Appalachians. </w:t>
      </w:r>
      <w:proofErr w:type="spellStart"/>
      <w:r w:rsidR="00336636">
        <w:rPr>
          <w:rFonts w:ascii="Times New Roman" w:eastAsia="Times New Roman" w:hAnsi="Times New Roman" w:cs="Times New Roman"/>
          <w:sz w:val="24"/>
          <w:szCs w:val="24"/>
        </w:rPr>
        <w:t>Pedo</w:t>
      </w:r>
      <w:proofErr w:type="spellEnd"/>
      <w:r w:rsidR="00336636">
        <w:rPr>
          <w:rFonts w:ascii="Times New Roman" w:eastAsia="Times New Roman" w:hAnsi="Times New Roman" w:cs="Times New Roman"/>
          <w:sz w:val="24"/>
          <w:szCs w:val="24"/>
        </w:rPr>
        <w:t xml:space="preserve"> </w:t>
      </w:r>
      <w:proofErr w:type="spellStart"/>
      <w:r w:rsidR="00336636">
        <w:rPr>
          <w:rFonts w:ascii="Times New Roman" w:eastAsia="Times New Roman" w:hAnsi="Times New Roman" w:cs="Times New Roman"/>
          <w:sz w:val="24"/>
          <w:szCs w:val="24"/>
        </w:rPr>
        <w:t>biologia</w:t>
      </w:r>
      <w:proofErr w:type="spellEnd"/>
      <w:r w:rsidR="00336636">
        <w:rPr>
          <w:rFonts w:ascii="Times New Roman" w:eastAsia="Times New Roman" w:hAnsi="Times New Roman" w:cs="Times New Roman"/>
          <w:sz w:val="24"/>
          <w:szCs w:val="24"/>
        </w:rPr>
        <w:t xml:space="preserve"> 47, 231-244.</w:t>
      </w:r>
    </w:p>
    <w:p w14:paraId="3BAC9696"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719D9AC"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Keeney, D.R., and Nelson, D.W. 1987. Nitrogen — Inorganic forms, sec. 33-3, extraction of exchangeable ammonium, nitrate, and nitrite. In Methods of Soil Analysis: Part 2, Chemical and Microbiological Properties. Agronomy, A</w:t>
      </w:r>
    </w:p>
    <w:p w14:paraId="65C08BE0"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Arango et al. 1217</w:t>
      </w:r>
    </w:p>
    <w:p w14:paraId="26C2FBE6"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Published by NRC Research Press</w:t>
      </w:r>
    </w:p>
    <w:p w14:paraId="21467322" w14:textId="77777777" w:rsidR="003E7416" w:rsidRP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Can. J. For. Res. Downloaded from www.nrcresearchpress.com by Clay Arango on 09/05/19 For personal use only. </w:t>
      </w:r>
    </w:p>
    <w:p w14:paraId="26BBAB41"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Series of Monographs, No. 9 pt.2. Edited by A.L. Page. Soil Science Society of America, Madison, Wisconsin, USA. pp. 648–649.</w:t>
      </w:r>
    </w:p>
    <w:p w14:paraId="51678E8A"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BF8B6E2" w14:textId="77777777" w:rsidR="00EE7B95" w:rsidRPr="00EE7B95"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EE7B95">
        <w:rPr>
          <w:rFonts w:ascii="Times New Roman" w:eastAsia="Times New Roman" w:hAnsi="Times New Roman" w:cs="Times New Roman"/>
          <w:sz w:val="24"/>
          <w:szCs w:val="24"/>
        </w:rPr>
        <w:t>Kindlmann</w:t>
      </w:r>
      <w:proofErr w:type="spellEnd"/>
      <w:r w:rsidRPr="00EE7B95">
        <w:rPr>
          <w:rFonts w:ascii="Times New Roman" w:eastAsia="Times New Roman" w:hAnsi="Times New Roman" w:cs="Times New Roman"/>
          <w:sz w:val="24"/>
          <w:szCs w:val="24"/>
        </w:rPr>
        <w:t xml:space="preserve">, P. &amp; Stadler, B. (2004) Temporal fluctuations in throughfall carbon concentrations </w:t>
      </w:r>
    </w:p>
    <w:p w14:paraId="43E4F332" w14:textId="2F8CBC04" w:rsidR="003E7416" w:rsidRDefault="00EE7B95" w:rsidP="00EE7B95">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EE7B95">
        <w:rPr>
          <w:rFonts w:ascii="Times New Roman" w:eastAsia="Times New Roman" w:hAnsi="Times New Roman" w:cs="Times New Roman"/>
          <w:sz w:val="24"/>
          <w:szCs w:val="24"/>
        </w:rPr>
        <w:t>in a spruce forest. Ecological Modelling 176, 381-388.</w:t>
      </w:r>
    </w:p>
    <w:p w14:paraId="6B00B4FA" w14:textId="77777777" w:rsidR="00EE7B95" w:rsidRDefault="00EE7B95"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D9082" w14:textId="1F5A1CF6"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1D284BBF" w14:textId="6A1EEE42"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B9ECC4"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D1D16">
        <w:rPr>
          <w:rFonts w:ascii="Times New Roman" w:eastAsia="Times New Roman" w:hAnsi="Times New Roman" w:cs="Times New Roman"/>
          <w:sz w:val="24"/>
          <w:szCs w:val="24"/>
        </w:rPr>
        <w:t>leMellec</w:t>
      </w:r>
      <w:proofErr w:type="spellEnd"/>
      <w:r w:rsidRPr="003D1D16">
        <w:rPr>
          <w:rFonts w:ascii="Times New Roman" w:eastAsia="Times New Roman" w:hAnsi="Times New Roman" w:cs="Times New Roman"/>
          <w:sz w:val="24"/>
          <w:szCs w:val="24"/>
        </w:rPr>
        <w:t xml:space="preserve">, A., </w:t>
      </w:r>
      <w:proofErr w:type="spellStart"/>
      <w:r w:rsidRPr="003D1D16">
        <w:rPr>
          <w:rFonts w:ascii="Times New Roman" w:eastAsia="Times New Roman" w:hAnsi="Times New Roman" w:cs="Times New Roman"/>
          <w:sz w:val="24"/>
          <w:szCs w:val="24"/>
        </w:rPr>
        <w:t>Gerold</w:t>
      </w:r>
      <w:proofErr w:type="spellEnd"/>
      <w:r w:rsidRPr="003D1D16">
        <w:rPr>
          <w:rFonts w:ascii="Times New Roman" w:eastAsia="Times New Roman" w:hAnsi="Times New Roman" w:cs="Times New Roman"/>
          <w:sz w:val="24"/>
          <w:szCs w:val="24"/>
        </w:rPr>
        <w:t xml:space="preserve">, G. &amp; </w:t>
      </w:r>
      <w:proofErr w:type="spellStart"/>
      <w:r w:rsidRPr="003D1D16">
        <w:rPr>
          <w:rFonts w:ascii="Times New Roman" w:eastAsia="Times New Roman" w:hAnsi="Times New Roman" w:cs="Times New Roman"/>
          <w:sz w:val="24"/>
          <w:szCs w:val="24"/>
        </w:rPr>
        <w:t>Michalzik</w:t>
      </w:r>
      <w:proofErr w:type="spellEnd"/>
      <w:r w:rsidRPr="003D1D16">
        <w:rPr>
          <w:rFonts w:ascii="Times New Roman" w:eastAsia="Times New Roman" w:hAnsi="Times New Roman" w:cs="Times New Roman"/>
          <w:sz w:val="24"/>
          <w:szCs w:val="24"/>
        </w:rPr>
        <w:t xml:space="preserve">, B. (2011) Insect herbivory, organic matter deposition and </w:t>
      </w:r>
    </w:p>
    <w:p w14:paraId="3CBCE203" w14:textId="77777777" w:rsidR="003D1D16" w:rsidRP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 xml:space="preserve">effects on belowground organic matter fluxes in a central European oak forest. Plant &amp; </w:t>
      </w:r>
    </w:p>
    <w:p w14:paraId="3FA7504A" w14:textId="35375985" w:rsidR="003D1D16" w:rsidRDefault="003D1D16" w:rsidP="003D1D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D1D16">
        <w:rPr>
          <w:rFonts w:ascii="Times New Roman" w:eastAsia="Times New Roman" w:hAnsi="Times New Roman" w:cs="Times New Roman"/>
          <w:sz w:val="24"/>
          <w:szCs w:val="24"/>
        </w:rPr>
        <w:t>Soil 342, 393-403</w:t>
      </w:r>
    </w:p>
    <w:p w14:paraId="72EC30F4" w14:textId="77777777" w:rsidR="003D1D16" w:rsidRPr="000425FC" w:rsidRDefault="003D1D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7C69072"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77A05342" w14:textId="5CA6EFC1" w:rsidR="009D5533"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B48A4CB" w14:textId="5250ECD7" w:rsidR="009D5533" w:rsidRPr="000425FC" w:rsidRDefault="009D5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D5533">
        <w:rPr>
          <w:rFonts w:ascii="Times New Roman" w:eastAsia="Times New Roman" w:hAnsi="Times New Roman" w:cs="Times New Roman" w:hint="eastAsia"/>
          <w:sz w:val="24"/>
          <w:szCs w:val="24"/>
        </w:rPr>
        <w:t>Likens, G.E., Bormann, F.H., Johnson, N.M., Fisher, D.W. and Pierce, R.S. (1970), Effects of Forest Cutting and Herbicide Treatment on Nutrient Budgets in the Hubbard Brook Watershed‐Ecosystem. Ecological Monographs, 40: 23-47. doi:10.2307/1942440</w:t>
      </w:r>
    </w:p>
    <w:p w14:paraId="3655A653" w14:textId="5345999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C0BE3A"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3022F93F"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1EF680A7" w:rsidR="00E02A5A"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1B2435B" w14:textId="5ECEFF34" w:rsidR="008E480E" w:rsidRDefault="008E480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A657C2" w14:textId="77777777" w:rsidR="008E480E" w:rsidRP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Lovett, G.M. &amp; </w:t>
      </w:r>
      <w:proofErr w:type="spellStart"/>
      <w:r w:rsidRPr="008E480E">
        <w:rPr>
          <w:rFonts w:ascii="Times New Roman" w:eastAsia="Times New Roman" w:hAnsi="Times New Roman" w:cs="Times New Roman"/>
          <w:sz w:val="24"/>
          <w:szCs w:val="24"/>
        </w:rPr>
        <w:t>Ruesink</w:t>
      </w:r>
      <w:proofErr w:type="spellEnd"/>
      <w:r w:rsidRPr="008E480E">
        <w:rPr>
          <w:rFonts w:ascii="Times New Roman" w:eastAsia="Times New Roman" w:hAnsi="Times New Roman" w:cs="Times New Roman"/>
          <w:sz w:val="24"/>
          <w:szCs w:val="24"/>
        </w:rPr>
        <w:t xml:space="preserve">, A.E. (1995) Carbon and Nitrogen Mineralization from Decomposing </w:t>
      </w:r>
    </w:p>
    <w:p w14:paraId="4621658D" w14:textId="0FEB815D" w:rsidR="008E480E" w:rsidRDefault="008E480E"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8E480E">
        <w:rPr>
          <w:rFonts w:ascii="Times New Roman" w:eastAsia="Times New Roman" w:hAnsi="Times New Roman" w:cs="Times New Roman"/>
          <w:sz w:val="24"/>
          <w:szCs w:val="24"/>
        </w:rPr>
        <w:t xml:space="preserve">Gypsy Moth Frass. </w:t>
      </w:r>
      <w:proofErr w:type="spellStart"/>
      <w:r w:rsidRPr="008E480E">
        <w:rPr>
          <w:rFonts w:ascii="Times New Roman" w:eastAsia="Times New Roman" w:hAnsi="Times New Roman" w:cs="Times New Roman"/>
          <w:sz w:val="24"/>
          <w:szCs w:val="24"/>
        </w:rPr>
        <w:t>Oecologia</w:t>
      </w:r>
      <w:proofErr w:type="spellEnd"/>
      <w:r w:rsidRPr="008E480E">
        <w:rPr>
          <w:rFonts w:ascii="Times New Roman" w:eastAsia="Times New Roman" w:hAnsi="Times New Roman" w:cs="Times New Roman"/>
          <w:sz w:val="24"/>
          <w:szCs w:val="24"/>
        </w:rPr>
        <w:t xml:space="preserve"> 104, 133-138</w:t>
      </w:r>
    </w:p>
    <w:p w14:paraId="58CE7E03" w14:textId="04C51FE5"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9654FC3" w14:textId="70486918" w:rsidR="009E6008" w:rsidRDefault="009E6008" w:rsidP="008E480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Metcalfe D.B. </w:t>
      </w:r>
      <w:proofErr w:type="spellStart"/>
      <w:r>
        <w:rPr>
          <w:rFonts w:ascii="Times New Roman" w:eastAsia="Times New Roman" w:hAnsi="Times New Roman" w:cs="Times New Roman"/>
          <w:sz w:val="24"/>
          <w:szCs w:val="24"/>
        </w:rPr>
        <w:t>Crutsinger</w:t>
      </w:r>
      <w:proofErr w:type="spellEnd"/>
      <w:r>
        <w:rPr>
          <w:rFonts w:ascii="Times New Roman" w:eastAsia="Times New Roman" w:hAnsi="Times New Roman" w:cs="Times New Roman"/>
          <w:sz w:val="24"/>
          <w:szCs w:val="24"/>
        </w:rPr>
        <w:t xml:space="preserve">, G.M. </w:t>
      </w:r>
      <w:proofErr w:type="spellStart"/>
      <w:r>
        <w:rPr>
          <w:rFonts w:ascii="Times New Roman" w:eastAsia="Times New Roman" w:hAnsi="Times New Roman" w:cs="Times New Roman"/>
          <w:sz w:val="24"/>
          <w:szCs w:val="24"/>
        </w:rPr>
        <w:t>Kumordzi</w:t>
      </w:r>
      <w:proofErr w:type="spellEnd"/>
      <w:r>
        <w:rPr>
          <w:rFonts w:ascii="Times New Roman" w:eastAsia="Times New Roman" w:hAnsi="Times New Roman" w:cs="Times New Roman"/>
          <w:sz w:val="24"/>
          <w:szCs w:val="24"/>
        </w:rPr>
        <w:t xml:space="preserve">, B.B. Wardle, D.A. 2016. </w:t>
      </w:r>
      <w:proofErr w:type="spellStart"/>
      <w:r>
        <w:rPr>
          <w:rFonts w:ascii="Times New Roman" w:eastAsia="Times New Roman" w:hAnsi="Times New Roman" w:cs="Times New Roman"/>
          <w:sz w:val="24"/>
          <w:szCs w:val="24"/>
        </w:rPr>
        <w:t>Nutirent</w:t>
      </w:r>
      <w:proofErr w:type="spellEnd"/>
      <w:r>
        <w:rPr>
          <w:rFonts w:ascii="Times New Roman" w:eastAsia="Times New Roman" w:hAnsi="Times New Roman" w:cs="Times New Roman"/>
          <w:sz w:val="24"/>
          <w:szCs w:val="24"/>
        </w:rPr>
        <w:t xml:space="preserve"> fluxes from insect herbivory increase during ecosystem retrogression in boreal forest. Ecology, 97(1) 124-132.</w:t>
      </w:r>
    </w:p>
    <w:p w14:paraId="39C91332" w14:textId="71F2262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1AD85F8" w14:textId="1F59D73D" w:rsidR="003E7416" w:rsidDel="004311F1" w:rsidRDefault="003E7416" w:rsidP="003E7416">
      <w:pPr>
        <w:pBdr>
          <w:top w:val="nil"/>
          <w:left w:val="nil"/>
          <w:bottom w:val="nil"/>
          <w:right w:val="nil"/>
          <w:between w:val="nil"/>
        </w:pBdr>
        <w:spacing w:line="240" w:lineRule="auto"/>
        <w:contextualSpacing/>
        <w:rPr>
          <w:del w:id="107"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44139447" w14:textId="77777777" w:rsidR="004311F1" w:rsidRPr="004311F1"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Michalzik, B and Stadler, B. (2005) Importance of canopy herbivores to dissolved and </w:t>
      </w:r>
    </w:p>
    <w:p w14:paraId="54A30D89" w14:textId="3E2C4860" w:rsidR="004311F1" w:rsidRPr="000425FC" w:rsidRDefault="004311F1" w:rsidP="004311F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11F1">
        <w:rPr>
          <w:rFonts w:ascii="Times New Roman" w:eastAsia="Times New Roman" w:hAnsi="Times New Roman" w:cs="Times New Roman"/>
          <w:sz w:val="24"/>
          <w:szCs w:val="24"/>
        </w:rPr>
        <w:t xml:space="preserve">particulate organic matter fluxes to the forest floor.  </w:t>
      </w:r>
      <w:proofErr w:type="spellStart"/>
      <w:r w:rsidRPr="004311F1">
        <w:rPr>
          <w:rFonts w:ascii="Times New Roman" w:eastAsia="Times New Roman" w:hAnsi="Times New Roman" w:cs="Times New Roman"/>
          <w:sz w:val="24"/>
          <w:szCs w:val="24"/>
        </w:rPr>
        <w:t>Geoderma</w:t>
      </w:r>
      <w:proofErr w:type="spellEnd"/>
      <w:r w:rsidRPr="004311F1">
        <w:rPr>
          <w:rFonts w:ascii="Times New Roman" w:eastAsia="Times New Roman" w:hAnsi="Times New Roman" w:cs="Times New Roman"/>
          <w:sz w:val="24"/>
          <w:szCs w:val="24"/>
        </w:rPr>
        <w:t xml:space="preserve"> 127, 227-236</w:t>
      </w:r>
    </w:p>
    <w:p w14:paraId="741C9066" w14:textId="5DA39E32" w:rsidR="007A1270" w:rsidDel="00937E5D" w:rsidRDefault="007A1270" w:rsidP="003E7416">
      <w:pPr>
        <w:pBdr>
          <w:top w:val="nil"/>
          <w:left w:val="nil"/>
          <w:bottom w:val="nil"/>
          <w:right w:val="nil"/>
          <w:between w:val="nil"/>
        </w:pBdr>
        <w:spacing w:line="240" w:lineRule="auto"/>
        <w:contextualSpacing/>
        <w:rPr>
          <w:del w:id="108" w:author="Neziri Izak - OHS" w:date="2020-07-03T13:49:00Z"/>
          <w:rFonts w:ascii="Times New Roman" w:eastAsia="Times New Roman" w:hAnsi="Times New Roman" w:cs="Times New Roman"/>
          <w:sz w:val="24"/>
          <w:szCs w:val="24"/>
        </w:rPr>
      </w:pPr>
    </w:p>
    <w:p w14:paraId="68F8D1C8" w14:textId="493A656C" w:rsidR="00937E5D" w:rsidRDefault="00937E5D"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roofErr w:type="spellStart"/>
      <w:r w:rsidRPr="00937E5D">
        <w:rPr>
          <w:rFonts w:ascii="Times New Roman" w:eastAsia="Times New Roman" w:hAnsi="Times New Roman" w:cs="Times New Roman"/>
          <w:sz w:val="24"/>
          <w:szCs w:val="24"/>
        </w:rPr>
        <w:t>Nadelhoffer</w:t>
      </w:r>
      <w:proofErr w:type="spellEnd"/>
      <w:r>
        <w:rPr>
          <w:rFonts w:ascii="Times New Roman" w:eastAsia="Times New Roman" w:hAnsi="Times New Roman" w:cs="Times New Roman"/>
          <w:sz w:val="24"/>
          <w:szCs w:val="24"/>
        </w:rPr>
        <w:t>, K. J.</w:t>
      </w:r>
      <w:r w:rsidRPr="00937E5D">
        <w:rPr>
          <w:rFonts w:ascii="Times New Roman" w:eastAsia="Times New Roman" w:hAnsi="Times New Roman" w:cs="Times New Roman"/>
          <w:sz w:val="24"/>
          <w:szCs w:val="24"/>
        </w:rPr>
        <w:t xml:space="preserve"> Aber</w:t>
      </w:r>
      <w:r>
        <w:rPr>
          <w:rFonts w:ascii="Times New Roman" w:eastAsia="Times New Roman" w:hAnsi="Times New Roman" w:cs="Times New Roman"/>
          <w:sz w:val="24"/>
          <w:szCs w:val="24"/>
        </w:rPr>
        <w:t>, J. D.</w:t>
      </w:r>
      <w:r w:rsidRPr="00937E5D">
        <w:rPr>
          <w:rFonts w:ascii="Times New Roman" w:eastAsia="Times New Roman" w:hAnsi="Times New Roman" w:cs="Times New Roman"/>
          <w:sz w:val="24"/>
          <w:szCs w:val="24"/>
        </w:rPr>
        <w:t xml:space="preserve"> Melillo</w:t>
      </w:r>
      <w:r>
        <w:rPr>
          <w:rFonts w:ascii="Times New Roman" w:eastAsia="Times New Roman" w:hAnsi="Times New Roman" w:cs="Times New Roman"/>
          <w:sz w:val="24"/>
          <w:szCs w:val="24"/>
        </w:rPr>
        <w:t xml:space="preserve">, J. M. 1984. </w:t>
      </w:r>
      <w:r w:rsidRPr="00937E5D">
        <w:rPr>
          <w:rFonts w:ascii="Times New Roman" w:eastAsia="Times New Roman" w:hAnsi="Times New Roman" w:cs="Times New Roman"/>
          <w:sz w:val="24"/>
          <w:szCs w:val="24"/>
        </w:rPr>
        <w:t>Seasonal patterns of ammonium and nitrate uptake in nine temperate forest ecosystems</w:t>
      </w:r>
      <w:r>
        <w:rPr>
          <w:rFonts w:ascii="Times New Roman" w:eastAsia="Times New Roman" w:hAnsi="Times New Roman" w:cs="Times New Roman"/>
          <w:sz w:val="24"/>
          <w:szCs w:val="24"/>
        </w:rPr>
        <w:t xml:space="preserve">. Plant and Soil </w:t>
      </w:r>
      <w:r w:rsidRPr="00937E5D">
        <w:rPr>
          <w:rFonts w:ascii="Times New Roman" w:eastAsia="Times New Roman" w:hAnsi="Times New Roman" w:cs="Times New Roman"/>
          <w:sz w:val="24"/>
          <w:szCs w:val="24"/>
        </w:rPr>
        <w:t>80,</w:t>
      </w:r>
      <w:r>
        <w:rPr>
          <w:rFonts w:ascii="Times New Roman" w:eastAsia="Times New Roman" w:hAnsi="Times New Roman" w:cs="Times New Roman"/>
          <w:sz w:val="24"/>
          <w:szCs w:val="24"/>
        </w:rPr>
        <w:t xml:space="preserve"> </w:t>
      </w:r>
      <w:r w:rsidRPr="00937E5D">
        <w:rPr>
          <w:rFonts w:ascii="Times New Roman" w:eastAsia="Times New Roman" w:hAnsi="Times New Roman" w:cs="Times New Roman"/>
          <w:sz w:val="24"/>
          <w:szCs w:val="24"/>
        </w:rPr>
        <w:t>21–335</w:t>
      </w:r>
      <w:r w:rsidR="00163801">
        <w:rPr>
          <w:rFonts w:ascii="Times New Roman" w:eastAsia="Times New Roman" w:hAnsi="Times New Roman" w:cs="Times New Roman"/>
          <w:sz w:val="24"/>
          <w:szCs w:val="24"/>
        </w:rPr>
        <w:t xml:space="preserve">. </w:t>
      </w:r>
      <w:hyperlink r:id="rId28" w:history="1">
        <w:r w:rsidR="009E6008" w:rsidRPr="001B7749">
          <w:rPr>
            <w:rStyle w:val="Hyperlink"/>
            <w:rFonts w:ascii="Times New Roman" w:eastAsia="Times New Roman" w:hAnsi="Times New Roman" w:cs="Times New Roman"/>
            <w:color w:val="auto"/>
            <w:sz w:val="24"/>
            <w:szCs w:val="24"/>
            <w:u w:val="none"/>
          </w:rPr>
          <w:t>https://DOI.org/10.1007/BF02140039</w:t>
        </w:r>
      </w:hyperlink>
    </w:p>
    <w:p w14:paraId="6051AFA8" w14:textId="38CCAE8D" w:rsidR="00B92C7D" w:rsidDel="009F3101" w:rsidRDefault="00B92C7D" w:rsidP="003E7416">
      <w:pPr>
        <w:pBdr>
          <w:top w:val="nil"/>
          <w:left w:val="nil"/>
          <w:bottom w:val="nil"/>
          <w:right w:val="nil"/>
          <w:between w:val="nil"/>
        </w:pBdr>
        <w:spacing w:line="240" w:lineRule="auto"/>
        <w:contextualSpacing/>
        <w:rPr>
          <w:del w:id="109" w:author="Neziri Izak - OHS" w:date="2020-07-26T18:00:00Z"/>
          <w:rStyle w:val="Hyperlink"/>
          <w:rFonts w:ascii="Times New Roman" w:eastAsia="Times New Roman" w:hAnsi="Times New Roman" w:cs="Times New Roman"/>
          <w:color w:val="auto"/>
          <w:sz w:val="24"/>
          <w:szCs w:val="24"/>
          <w:u w:val="none"/>
        </w:rPr>
      </w:pPr>
    </w:p>
    <w:p w14:paraId="0BE5FBB1" w14:textId="10F56A47" w:rsidR="00360CCB" w:rsidRDefault="00360CCB" w:rsidP="003E7416">
      <w:pPr>
        <w:pBdr>
          <w:top w:val="nil"/>
          <w:left w:val="nil"/>
          <w:bottom w:val="nil"/>
          <w:right w:val="nil"/>
          <w:between w:val="nil"/>
        </w:pBdr>
        <w:spacing w:line="240" w:lineRule="auto"/>
        <w:contextualSpacing/>
        <w:rPr>
          <w:rStyle w:val="Hyperlink"/>
          <w:rFonts w:ascii="Times New Roman" w:eastAsia="Times New Roman" w:hAnsi="Times New Roman" w:cs="Times New Roman"/>
          <w:color w:val="auto"/>
          <w:sz w:val="24"/>
          <w:szCs w:val="24"/>
          <w:u w:val="none"/>
        </w:rPr>
      </w:pPr>
    </w:p>
    <w:p w14:paraId="31FAE961" w14:textId="75EF54B3" w:rsidR="00360CCB" w:rsidRDefault="00360CCB" w:rsidP="00360CCB">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60CCB">
        <w:rPr>
          <w:rFonts w:ascii="Times New Roman" w:eastAsia="Times New Roman" w:hAnsi="Times New Roman" w:cs="Times New Roman"/>
          <w:sz w:val="24"/>
          <w:szCs w:val="24"/>
        </w:rPr>
        <w:t xml:space="preserve">Pecl, G. T., Araujo, M. B., Bell, J., Blanchard, J., </w:t>
      </w:r>
      <w:proofErr w:type="spellStart"/>
      <w:r w:rsidRPr="00360CCB">
        <w:rPr>
          <w:rFonts w:ascii="Times New Roman" w:eastAsia="Times New Roman" w:hAnsi="Times New Roman" w:cs="Times New Roman"/>
          <w:sz w:val="24"/>
          <w:szCs w:val="24"/>
        </w:rPr>
        <w:t>Bonebrake</w:t>
      </w:r>
      <w:proofErr w:type="spellEnd"/>
      <w:r w:rsidRPr="00360CCB">
        <w:rPr>
          <w:rFonts w:ascii="Times New Roman" w:eastAsia="Times New Roman" w:hAnsi="Times New Roman" w:cs="Times New Roman"/>
          <w:sz w:val="24"/>
          <w:szCs w:val="24"/>
        </w:rPr>
        <w:t>, T. C., Chen, I., Clark, T. D., Colwell, R. K.,</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 xml:space="preserve">Danielsen, F., </w:t>
      </w:r>
      <w:proofErr w:type="spellStart"/>
      <w:r w:rsidRPr="00360CCB">
        <w:rPr>
          <w:rFonts w:ascii="Times New Roman" w:eastAsia="Times New Roman" w:hAnsi="Times New Roman" w:cs="Times New Roman"/>
          <w:sz w:val="24"/>
          <w:szCs w:val="24"/>
        </w:rPr>
        <w:t>Evengard</w:t>
      </w:r>
      <w:proofErr w:type="spellEnd"/>
      <w:r w:rsidRPr="00360CCB">
        <w:rPr>
          <w:rFonts w:ascii="Times New Roman" w:eastAsia="Times New Roman" w:hAnsi="Times New Roman" w:cs="Times New Roman"/>
          <w:sz w:val="24"/>
          <w:szCs w:val="24"/>
        </w:rPr>
        <w:t>, B., Robinson, S. et al (2017). Biodiversity redistribution under climate change:</w:t>
      </w:r>
      <w:r>
        <w:rPr>
          <w:rFonts w:ascii="Times New Roman" w:eastAsia="Times New Roman" w:hAnsi="Times New Roman" w:cs="Times New Roman"/>
          <w:sz w:val="24"/>
          <w:szCs w:val="24"/>
        </w:rPr>
        <w:t xml:space="preserve"> </w:t>
      </w:r>
      <w:r w:rsidRPr="00360CCB">
        <w:rPr>
          <w:rFonts w:ascii="Times New Roman" w:eastAsia="Times New Roman" w:hAnsi="Times New Roman" w:cs="Times New Roman"/>
          <w:sz w:val="24"/>
          <w:szCs w:val="24"/>
        </w:rPr>
        <w:t>Impacts on ecosystems and human well-being. Science, 355 (6332), 1-9</w:t>
      </w:r>
      <w:r>
        <w:rPr>
          <w:rFonts w:ascii="Times New Roman" w:eastAsia="Times New Roman" w:hAnsi="Times New Roman" w:cs="Times New Roman"/>
          <w:sz w:val="24"/>
          <w:szCs w:val="24"/>
        </w:rPr>
        <w:t>.</w:t>
      </w:r>
    </w:p>
    <w:p w14:paraId="3AD29228" w14:textId="77777777" w:rsidR="00A10723" w:rsidRDefault="00A10723" w:rsidP="00433FA3">
      <w:pPr>
        <w:pBdr>
          <w:top w:val="nil"/>
          <w:left w:val="nil"/>
          <w:bottom w:val="nil"/>
          <w:right w:val="nil"/>
          <w:between w:val="nil"/>
        </w:pBdr>
        <w:spacing w:line="240" w:lineRule="auto"/>
        <w:contextualSpacing/>
        <w:rPr>
          <w:ins w:id="110" w:author="Neziri Izak - OHS" w:date="2020-07-26T09:54:00Z"/>
          <w:rFonts w:ascii="Times New Roman" w:eastAsia="Times New Roman" w:hAnsi="Times New Roman" w:cs="Times New Roman"/>
          <w:sz w:val="24"/>
          <w:szCs w:val="24"/>
        </w:rPr>
      </w:pPr>
    </w:p>
    <w:p w14:paraId="6EF76359" w14:textId="69E61578" w:rsidR="00433FA3" w:rsidRPr="00433FA3"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433FA3">
        <w:rPr>
          <w:rFonts w:ascii="Times New Roman" w:eastAsia="Times New Roman" w:hAnsi="Times New Roman" w:cs="Times New Roman"/>
          <w:sz w:val="24"/>
          <w:szCs w:val="24"/>
        </w:rPr>
        <w:t>Piñeiro</w:t>
      </w:r>
      <w:proofErr w:type="spellEnd"/>
      <w:r>
        <w:rPr>
          <w:rFonts w:ascii="Times New Roman" w:eastAsia="Times New Roman" w:hAnsi="Times New Roman" w:cs="Times New Roman"/>
          <w:sz w:val="24"/>
          <w:szCs w:val="24"/>
        </w:rPr>
        <w:t xml:space="preserve">, G. </w:t>
      </w:r>
      <w:proofErr w:type="spellStart"/>
      <w:r w:rsidRPr="00433FA3">
        <w:rPr>
          <w:rFonts w:ascii="Times New Roman" w:eastAsia="Times New Roman" w:hAnsi="Times New Roman" w:cs="Times New Roman"/>
          <w:sz w:val="24"/>
          <w:szCs w:val="24"/>
        </w:rPr>
        <w:t>Paruelo</w:t>
      </w:r>
      <w:proofErr w:type="spellEnd"/>
      <w:r>
        <w:rPr>
          <w:rFonts w:ascii="Times New Roman" w:eastAsia="Times New Roman" w:hAnsi="Times New Roman" w:cs="Times New Roman"/>
          <w:sz w:val="24"/>
          <w:szCs w:val="24"/>
        </w:rPr>
        <w:t xml:space="preserve">, J.M. </w:t>
      </w:r>
      <w:proofErr w:type="spellStart"/>
      <w:r w:rsidRPr="00433FA3">
        <w:rPr>
          <w:rFonts w:ascii="Times New Roman" w:eastAsia="Times New Roman" w:hAnsi="Times New Roman" w:cs="Times New Roman"/>
          <w:sz w:val="24"/>
          <w:szCs w:val="24"/>
        </w:rPr>
        <w:t>Oesterheld</w:t>
      </w:r>
      <w:proofErr w:type="spellEnd"/>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M.</w:t>
      </w:r>
      <w:r w:rsidRPr="00433FA3">
        <w:rPr>
          <w:rFonts w:ascii="Times New Roman" w:eastAsia="Times New Roman" w:hAnsi="Times New Roman" w:cs="Times New Roman"/>
          <w:sz w:val="24"/>
          <w:szCs w:val="24"/>
        </w:rPr>
        <w:t xml:space="preserve"> </w:t>
      </w:r>
      <w:proofErr w:type="spellStart"/>
      <w:r w:rsidRPr="00433FA3">
        <w:rPr>
          <w:rFonts w:ascii="Times New Roman" w:eastAsia="Times New Roman" w:hAnsi="Times New Roman" w:cs="Times New Roman"/>
          <w:sz w:val="24"/>
          <w:szCs w:val="24"/>
        </w:rPr>
        <w:t>Jobbágy</w:t>
      </w:r>
      <w:proofErr w:type="spellEnd"/>
      <w:r>
        <w:rPr>
          <w:rFonts w:ascii="Times New Roman" w:eastAsia="Times New Roman" w:hAnsi="Times New Roman" w:cs="Times New Roman"/>
          <w:sz w:val="24"/>
          <w:szCs w:val="24"/>
        </w:rPr>
        <w:t>, E.G. (2010).</w:t>
      </w:r>
    </w:p>
    <w:p w14:paraId="2F0A9FD6" w14:textId="72B1F75B" w:rsidR="009E6008" w:rsidRDefault="00433FA3" w:rsidP="00433FA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33FA3">
        <w:rPr>
          <w:rFonts w:ascii="Times New Roman" w:eastAsia="Times New Roman" w:hAnsi="Times New Roman" w:cs="Times New Roman"/>
          <w:sz w:val="24"/>
          <w:szCs w:val="24"/>
        </w:rPr>
        <w:t>Pathways of Grazing Effects on Soil Organic Carbon and Nitrogen,</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Rangeland Ecology &amp; Management,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63</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Pr="00433FA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109-119,</w:t>
      </w:r>
      <w:r>
        <w:rPr>
          <w:rFonts w:ascii="Times New Roman" w:eastAsia="Times New Roman" w:hAnsi="Times New Roman" w:cs="Times New Roman"/>
          <w:sz w:val="24"/>
          <w:szCs w:val="24"/>
        </w:rPr>
        <w:t xml:space="preserve"> </w:t>
      </w:r>
      <w:r w:rsidRPr="00433FA3">
        <w:rPr>
          <w:rFonts w:ascii="Times New Roman" w:eastAsia="Times New Roman" w:hAnsi="Times New Roman" w:cs="Times New Roman"/>
          <w:sz w:val="24"/>
          <w:szCs w:val="24"/>
        </w:rPr>
        <w:t>https://doi.org/10.2111/08-255.</w:t>
      </w:r>
    </w:p>
    <w:p w14:paraId="77AE0F31" w14:textId="77777777" w:rsidR="00433FA3" w:rsidRDefault="00433FA3" w:rsidP="003E7416">
      <w:pPr>
        <w:pBdr>
          <w:top w:val="nil"/>
          <w:left w:val="nil"/>
          <w:bottom w:val="nil"/>
          <w:right w:val="nil"/>
          <w:between w:val="nil"/>
        </w:pBdr>
        <w:spacing w:line="240" w:lineRule="auto"/>
        <w:contextualSpacing/>
        <w:rPr>
          <w:ins w:id="111" w:author="Neziri Izak - OHS" w:date="2020-07-21T11:07:00Z"/>
          <w:rFonts w:ascii="Times New Roman" w:eastAsia="Times New Roman" w:hAnsi="Times New Roman" w:cs="Times New Roman"/>
          <w:sz w:val="24"/>
          <w:szCs w:val="24"/>
        </w:rPr>
      </w:pPr>
    </w:p>
    <w:p w14:paraId="5A72D912" w14:textId="3E48533D" w:rsidR="009E6008" w:rsidRDefault="009E6008"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Poirier, L.M. 2017. Production of epicormic buds by Douglas-fir in central British Columbia, Canada, following defoliation by western spruce budworm (Lepidoptera: </w:t>
      </w:r>
      <w:proofErr w:type="spellStart"/>
      <w:r>
        <w:rPr>
          <w:rFonts w:ascii="Times New Roman" w:eastAsia="Times New Roman" w:hAnsi="Times New Roman" w:cs="Times New Roman"/>
          <w:sz w:val="24"/>
          <w:szCs w:val="24"/>
        </w:rPr>
        <w:t>Tortricidae</w:t>
      </w:r>
      <w:proofErr w:type="spellEnd"/>
      <w:r w:rsidR="00100763">
        <w:rPr>
          <w:rFonts w:ascii="Times New Roman" w:eastAsia="Times New Roman" w:hAnsi="Times New Roman" w:cs="Times New Roman"/>
          <w:sz w:val="24"/>
          <w:szCs w:val="24"/>
        </w:rPr>
        <w:t xml:space="preserve">). </w:t>
      </w:r>
      <w:proofErr w:type="spellStart"/>
      <w:proofErr w:type="gramStart"/>
      <w:r w:rsidR="00100763">
        <w:rPr>
          <w:rFonts w:ascii="Times New Roman" w:eastAsia="Times New Roman" w:hAnsi="Times New Roman" w:cs="Times New Roman"/>
          <w:sz w:val="24"/>
          <w:szCs w:val="24"/>
        </w:rPr>
        <w:t>J.Entomol</w:t>
      </w:r>
      <w:proofErr w:type="spellEnd"/>
      <w:proofErr w:type="gramEnd"/>
      <w:r w:rsidR="00100763">
        <w:rPr>
          <w:rFonts w:ascii="Times New Roman" w:eastAsia="Times New Roman" w:hAnsi="Times New Roman" w:cs="Times New Roman"/>
          <w:sz w:val="24"/>
          <w:szCs w:val="24"/>
        </w:rPr>
        <w:t>. Soc. Brit. Columbia 114. 73-76</w:t>
      </w:r>
    </w:p>
    <w:p w14:paraId="22BCE667" w14:textId="43DFC9EB"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B5227AA" w14:textId="55169DF3" w:rsidR="007D46EB" w:rsidRDefault="007D46EB"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Potter, C.S. Ragsdale, H.L. Swank, W.T. 1991. Atmospheric Deposition and Foliar Leaching in a Regenerating Southern Appalachian Forest Canopy. Journal of Ecology. 79, 97-115.</w:t>
      </w:r>
    </w:p>
    <w:p w14:paraId="5FB665B1" w14:textId="73681F26"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C7FEB90" w14:textId="655ADD3B" w:rsidR="00A10723" w:rsidRDefault="00A1072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A10723">
        <w:rPr>
          <w:rFonts w:ascii="Times New Roman" w:eastAsia="Times New Roman" w:hAnsi="Times New Roman" w:cs="Times New Roman"/>
          <w:sz w:val="24"/>
          <w:szCs w:val="24"/>
        </w:rPr>
        <w:t>Qualls, R., Haines, B., Swank, W. et al. Retention of soluble organic nutrients by a forested ecosystem. Biogeochemistry 61, 135–171 (2002). https://doi.org/10.1023/A:1020239112586</w:t>
      </w:r>
    </w:p>
    <w:p w14:paraId="4DD65401" w14:textId="3261772A" w:rsidR="00481569" w:rsidRDefault="00481569"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0256710" w14:textId="2F0B7FDB" w:rsidR="00481569" w:rsidRDefault="00481569" w:rsidP="00481569">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481569">
        <w:rPr>
          <w:rFonts w:ascii="Times New Roman" w:eastAsia="Times New Roman" w:hAnsi="Times New Roman" w:cs="Times New Roman"/>
          <w:sz w:val="24"/>
          <w:szCs w:val="24"/>
        </w:rPr>
        <w:t>R Core Team (2019). R: A language and environment for statistical computing. R Foundation for Statistical</w:t>
      </w:r>
      <w:r>
        <w:rPr>
          <w:rFonts w:ascii="Times New Roman" w:eastAsia="Times New Roman" w:hAnsi="Times New Roman" w:cs="Times New Roman"/>
          <w:sz w:val="24"/>
          <w:szCs w:val="24"/>
        </w:rPr>
        <w:t xml:space="preserve"> </w:t>
      </w:r>
      <w:r w:rsidRPr="00481569">
        <w:rPr>
          <w:rFonts w:ascii="Times New Roman" w:eastAsia="Times New Roman" w:hAnsi="Times New Roman" w:cs="Times New Roman"/>
          <w:sz w:val="24"/>
          <w:szCs w:val="24"/>
        </w:rPr>
        <w:t>Computing, Vienna, Austria. URL https://www.R-project.org/.</w:t>
      </w:r>
    </w:p>
    <w:p w14:paraId="192CF55A" w14:textId="77777777" w:rsidR="00163801" w:rsidRPr="000425FC" w:rsidRDefault="0016380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750761" w14:textId="79B822B9" w:rsidR="007A1270" w:rsidRPr="000425FC" w:rsidDel="003E7416" w:rsidRDefault="00B75B3C" w:rsidP="003E7416">
      <w:pPr>
        <w:pBdr>
          <w:top w:val="nil"/>
          <w:left w:val="nil"/>
          <w:bottom w:val="nil"/>
          <w:right w:val="nil"/>
          <w:between w:val="nil"/>
        </w:pBdr>
        <w:spacing w:line="240" w:lineRule="auto"/>
        <w:contextualSpacing/>
        <w:rPr>
          <w:del w:id="112" w:author="Neziri Izak - OHS" w:date="2020-07-03T13:49: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Reynolds, B. C. Hunter, M. D. Crossley, D. A. Jr. 2000. Effects of Canopy Herbivory on Nutrient Cycling in a Northern Hardwood Forest in Western North Carolina. </w:t>
      </w:r>
      <w:proofErr w:type="spellStart"/>
      <w:r>
        <w:rPr>
          <w:rFonts w:ascii="Times New Roman" w:eastAsia="Times New Roman" w:hAnsi="Times New Roman" w:cs="Times New Roman"/>
          <w:sz w:val="24"/>
          <w:szCs w:val="24"/>
        </w:rPr>
        <w:t>Selbyana</w:t>
      </w:r>
      <w:proofErr w:type="spellEnd"/>
      <w:r>
        <w:rPr>
          <w:rFonts w:ascii="Times New Roman" w:eastAsia="Times New Roman" w:hAnsi="Times New Roman" w:cs="Times New Roman"/>
          <w:sz w:val="24"/>
          <w:szCs w:val="24"/>
        </w:rPr>
        <w:t>, 21(1,2): 74-78.</w:t>
      </w:r>
    </w:p>
    <w:p w14:paraId="1593769D" w14:textId="5A741B73" w:rsidR="00E02A5A" w:rsidDel="00C934EE" w:rsidRDefault="00E02A5A" w:rsidP="003E7416">
      <w:pPr>
        <w:pBdr>
          <w:top w:val="nil"/>
          <w:left w:val="nil"/>
          <w:bottom w:val="nil"/>
          <w:right w:val="nil"/>
          <w:between w:val="nil"/>
        </w:pBdr>
        <w:spacing w:line="240" w:lineRule="auto"/>
        <w:contextualSpacing/>
        <w:rPr>
          <w:del w:id="113" w:author="Neziri Izak - OHS" w:date="2020-07-03T14:38:00Z"/>
          <w:rFonts w:ascii="Times New Roman" w:eastAsia="Times New Roman" w:hAnsi="Times New Roman" w:cs="Times New Roman"/>
          <w:sz w:val="24"/>
          <w:szCs w:val="24"/>
        </w:rPr>
      </w:pPr>
    </w:p>
    <w:p w14:paraId="5BDCF5B0" w14:textId="7718EA99"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Ritchie, Mark E.</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Tilman, David</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Knops, Johannes M. H.</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HERBIVORE EFFECTS ON PLANT AND NITROGEN DYNAMICS IN OAK SAVANNA</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Ecology</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79</w:t>
      </w:r>
    </w:p>
    <w:p w14:paraId="5ADF14DF" w14:textId="359500CF" w:rsidR="00C934EE" w:rsidRPr="00C934EE" w:rsidRDefault="00C934EE" w:rsidP="00C934EE">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C934EE">
        <w:rPr>
          <w:rFonts w:ascii="Times New Roman" w:eastAsia="Times New Roman" w:hAnsi="Times New Roman" w:cs="Times New Roman"/>
          <w:sz w:val="24"/>
          <w:szCs w:val="24"/>
        </w:rPr>
        <w:t>doi:10.1890/0012-9658(1998)079[</w:t>
      </w:r>
      <w:proofErr w:type="gramStart"/>
      <w:r w:rsidRPr="00C934EE">
        <w:rPr>
          <w:rFonts w:ascii="Times New Roman" w:eastAsia="Times New Roman" w:hAnsi="Times New Roman" w:cs="Times New Roman"/>
          <w:sz w:val="24"/>
          <w:szCs w:val="24"/>
        </w:rPr>
        <w:t>0165:HEOPAN</w:t>
      </w:r>
      <w:proofErr w:type="gramEnd"/>
      <w:r w:rsidRPr="00C934EE">
        <w:rPr>
          <w:rFonts w:ascii="Times New Roman" w:eastAsia="Times New Roman" w:hAnsi="Times New Roman" w:cs="Times New Roman"/>
          <w:sz w:val="24"/>
          <w:szCs w:val="24"/>
        </w:rPr>
        <w:t>]2.0.CO;2</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165</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177</w:t>
      </w:r>
      <w:r>
        <w:rPr>
          <w:rFonts w:ascii="Times New Roman" w:eastAsia="Times New Roman" w:hAnsi="Times New Roman" w:cs="Times New Roman"/>
          <w:sz w:val="24"/>
          <w:szCs w:val="24"/>
        </w:rPr>
        <w:t xml:space="preserve"> </w:t>
      </w:r>
      <w:r w:rsidRPr="00C934EE">
        <w:rPr>
          <w:rFonts w:ascii="Times New Roman" w:eastAsia="Times New Roman" w:hAnsi="Times New Roman" w:cs="Times New Roman"/>
          <w:sz w:val="24"/>
          <w:szCs w:val="24"/>
        </w:rPr>
        <w:t>1998</w:t>
      </w:r>
    </w:p>
    <w:p w14:paraId="3AC609D6" w14:textId="77777777" w:rsidR="00C934EE" w:rsidRPr="000425FC" w:rsidRDefault="00C934EE"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FEE0D" w14:textId="12FC1B3C" w:rsidR="003E741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36636">
        <w:rPr>
          <w:rFonts w:ascii="Times New Roman" w:eastAsia="Times New Roman" w:hAnsi="Times New Roman" w:cs="Times New Roman"/>
          <w:sz w:val="24"/>
          <w:szCs w:val="24"/>
        </w:rPr>
        <w:t xml:space="preserve">Stadler, Bernhard &amp; </w:t>
      </w:r>
      <w:proofErr w:type="spellStart"/>
      <w:r w:rsidRPr="00336636">
        <w:rPr>
          <w:rFonts w:ascii="Times New Roman" w:eastAsia="Times New Roman" w:hAnsi="Times New Roman" w:cs="Times New Roman"/>
          <w:sz w:val="24"/>
          <w:szCs w:val="24"/>
        </w:rPr>
        <w:t>Solinger</w:t>
      </w:r>
      <w:proofErr w:type="spellEnd"/>
      <w:r w:rsidRPr="00336636">
        <w:rPr>
          <w:rFonts w:ascii="Times New Roman" w:eastAsia="Times New Roman" w:hAnsi="Times New Roman" w:cs="Times New Roman"/>
          <w:sz w:val="24"/>
          <w:szCs w:val="24"/>
        </w:rPr>
        <w:t xml:space="preserve">, Stephan &amp; </w:t>
      </w:r>
      <w:proofErr w:type="spellStart"/>
      <w:r w:rsidRPr="00336636">
        <w:rPr>
          <w:rFonts w:ascii="Times New Roman" w:eastAsia="Times New Roman" w:hAnsi="Times New Roman" w:cs="Times New Roman"/>
          <w:sz w:val="24"/>
          <w:szCs w:val="24"/>
        </w:rPr>
        <w:t>Michalzik</w:t>
      </w:r>
      <w:proofErr w:type="spellEnd"/>
      <w:r w:rsidRPr="00336636">
        <w:rPr>
          <w:rFonts w:ascii="Times New Roman" w:eastAsia="Times New Roman" w:hAnsi="Times New Roman" w:cs="Times New Roman"/>
          <w:sz w:val="24"/>
          <w:szCs w:val="24"/>
        </w:rPr>
        <w:t xml:space="preserve">, </w:t>
      </w:r>
      <w:proofErr w:type="spellStart"/>
      <w:r w:rsidRPr="00336636">
        <w:rPr>
          <w:rFonts w:ascii="Times New Roman" w:eastAsia="Times New Roman" w:hAnsi="Times New Roman" w:cs="Times New Roman"/>
          <w:sz w:val="24"/>
          <w:szCs w:val="24"/>
        </w:rPr>
        <w:t>Beate</w:t>
      </w:r>
      <w:proofErr w:type="spellEnd"/>
      <w:r w:rsidRPr="00336636">
        <w:rPr>
          <w:rFonts w:ascii="Times New Roman" w:eastAsia="Times New Roman" w:hAnsi="Times New Roman" w:cs="Times New Roman"/>
          <w:sz w:val="24"/>
          <w:szCs w:val="24"/>
        </w:rPr>
        <w:t xml:space="preserve">. (2001). Insect herbivores and the nutrient flow from the canopy to the soil in coniferous and deciduous forests. </w:t>
      </w:r>
      <w:proofErr w:type="spellStart"/>
      <w:r w:rsidRPr="00336636">
        <w:rPr>
          <w:rFonts w:ascii="Times New Roman" w:eastAsia="Times New Roman" w:hAnsi="Times New Roman" w:cs="Times New Roman"/>
          <w:sz w:val="24"/>
          <w:szCs w:val="24"/>
        </w:rPr>
        <w:t>Oecologia</w:t>
      </w:r>
      <w:proofErr w:type="spellEnd"/>
      <w:r w:rsidRPr="00336636">
        <w:rPr>
          <w:rFonts w:ascii="Times New Roman" w:eastAsia="Times New Roman" w:hAnsi="Times New Roman" w:cs="Times New Roman"/>
          <w:sz w:val="24"/>
          <w:szCs w:val="24"/>
        </w:rPr>
        <w:t>. 126. 104-113. 10.1007/s004420000514.</w:t>
      </w:r>
    </w:p>
    <w:p w14:paraId="736402B6" w14:textId="77777777" w:rsidR="00336636" w:rsidRDefault="0033663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B0C1EE9"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5B0AA563" w14:textId="77777777" w:rsidR="003E7416" w:rsidRPr="000425FC" w:rsidDel="003E7416" w:rsidRDefault="003E7416" w:rsidP="003E7416">
      <w:pPr>
        <w:pBdr>
          <w:top w:val="nil"/>
          <w:left w:val="nil"/>
          <w:bottom w:val="nil"/>
          <w:right w:val="nil"/>
          <w:between w:val="nil"/>
        </w:pBdr>
        <w:spacing w:line="240" w:lineRule="auto"/>
        <w:contextualSpacing/>
        <w:rPr>
          <w:del w:id="114" w:author="Neziri Izak - OHS" w:date="2020-07-03T13:49:00Z"/>
          <w:rFonts w:ascii="Times New Roman" w:eastAsia="Times New Roman" w:hAnsi="Times New Roman" w:cs="Times New Roman"/>
          <w:sz w:val="24"/>
          <w:szCs w:val="24"/>
        </w:rPr>
      </w:pPr>
    </w:p>
    <w:p w14:paraId="4277B183"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E1D3AC"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Whitham, T. G. 2005. Nonadditive Effects of Mixing Cottonwood Genotypes on Litter Decomposition and Nutrient Dynamics. Ecology, 86(10), 2834-2840.</w:t>
      </w:r>
    </w:p>
    <w:p w14:paraId="0F32EC64" w14:textId="2FA36570" w:rsidR="003E7416" w:rsidDel="003E7416" w:rsidRDefault="003E7416" w:rsidP="003E7416">
      <w:pPr>
        <w:pBdr>
          <w:top w:val="nil"/>
          <w:left w:val="nil"/>
          <w:bottom w:val="nil"/>
          <w:right w:val="nil"/>
          <w:between w:val="nil"/>
        </w:pBdr>
        <w:spacing w:line="240" w:lineRule="auto"/>
        <w:contextualSpacing/>
        <w:rPr>
          <w:del w:id="115" w:author="Neziri Izak - OHS" w:date="2020-07-03T13:49:00Z"/>
          <w:rFonts w:ascii="Times New Roman" w:eastAsia="Times New Roman" w:hAnsi="Times New Roman" w:cs="Times New Roman"/>
          <w:sz w:val="24"/>
          <w:szCs w:val="24"/>
        </w:rPr>
      </w:pPr>
    </w:p>
    <w:p w14:paraId="2A773A81"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Del="003E7416" w:rsidRDefault="00AC3C34" w:rsidP="003E7416">
      <w:pPr>
        <w:pBdr>
          <w:top w:val="nil"/>
          <w:left w:val="nil"/>
          <w:bottom w:val="nil"/>
          <w:right w:val="nil"/>
          <w:between w:val="nil"/>
        </w:pBdr>
        <w:spacing w:line="240" w:lineRule="auto"/>
        <w:contextualSpacing/>
        <w:rPr>
          <w:del w:id="116" w:author="Neziri Izak - OHS" w:date="2020-07-03T13:49: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31DCDA3D"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0AD2357" w14:textId="7B7A2CFB" w:rsidR="001352B1" w:rsidRPr="000425FC" w:rsidRDefault="001352B1"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1352B1">
        <w:rPr>
          <w:rFonts w:ascii="Times New Roman" w:eastAsia="Times New Roman" w:hAnsi="Times New Roman" w:cs="Times New Roman"/>
          <w:sz w:val="24"/>
          <w:szCs w:val="24"/>
        </w:rPr>
        <w:t>Schowalter</w:t>
      </w:r>
      <w:proofErr w:type="spellEnd"/>
      <w:r w:rsidRPr="001352B1">
        <w:rPr>
          <w:rFonts w:ascii="Times New Roman" w:eastAsia="Times New Roman" w:hAnsi="Times New Roman" w:cs="Times New Roman"/>
          <w:sz w:val="24"/>
          <w:szCs w:val="24"/>
        </w:rPr>
        <w:t>, T. (1999). T</w:t>
      </w:r>
      <w:r w:rsidR="009E6008">
        <w:rPr>
          <w:rFonts w:ascii="Times New Roman" w:eastAsia="Times New Roman" w:hAnsi="Times New Roman" w:cs="Times New Roman"/>
          <w:sz w:val="24"/>
          <w:szCs w:val="24"/>
        </w:rPr>
        <w:t>hroughfall</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C</w:t>
      </w:r>
      <w:r w:rsidR="009E6008">
        <w:rPr>
          <w:rFonts w:ascii="Times New Roman" w:eastAsia="Times New Roman" w:hAnsi="Times New Roman" w:cs="Times New Roman"/>
          <w:sz w:val="24"/>
          <w:szCs w:val="24"/>
        </w:rPr>
        <w:t>hemistry</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as</w:t>
      </w:r>
      <w:r w:rsidRPr="001352B1">
        <w:rPr>
          <w:rFonts w:ascii="Times New Roman" w:eastAsia="Times New Roman" w:hAnsi="Times New Roman" w:cs="Times New Roman"/>
          <w:sz w:val="24"/>
          <w:szCs w:val="24"/>
        </w:rPr>
        <w:t xml:space="preserve"> A</w:t>
      </w:r>
      <w:r w:rsidR="009E6008">
        <w:rPr>
          <w:rFonts w:ascii="Times New Roman" w:eastAsia="Times New Roman" w:hAnsi="Times New Roman" w:cs="Times New Roman"/>
          <w:sz w:val="24"/>
          <w:szCs w:val="24"/>
        </w:rPr>
        <w:t>ffected</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by</w:t>
      </w:r>
      <w:r w:rsidRPr="001352B1">
        <w:rPr>
          <w:rFonts w:ascii="Times New Roman" w:eastAsia="Times New Roman" w:hAnsi="Times New Roman" w:cs="Times New Roman"/>
          <w:sz w:val="24"/>
          <w:szCs w:val="24"/>
        </w:rPr>
        <w:t xml:space="preserve"> P</w:t>
      </w:r>
      <w:r w:rsidR="009E6008">
        <w:rPr>
          <w:rFonts w:ascii="Times New Roman" w:eastAsia="Times New Roman" w:hAnsi="Times New Roman" w:cs="Times New Roman"/>
          <w:sz w:val="24"/>
          <w:szCs w:val="24"/>
        </w:rPr>
        <w:t>recipitation</w:t>
      </w:r>
      <w:r w:rsidRPr="001352B1">
        <w:rPr>
          <w:rFonts w:ascii="Times New Roman" w:eastAsia="Times New Roman" w:hAnsi="Times New Roman" w:cs="Times New Roman"/>
          <w:sz w:val="24"/>
          <w:szCs w:val="24"/>
        </w:rPr>
        <w:t xml:space="preserve"> V</w:t>
      </w:r>
      <w:r w:rsidR="009E6008">
        <w:rPr>
          <w:rFonts w:ascii="Times New Roman" w:eastAsia="Times New Roman" w:hAnsi="Times New Roman" w:cs="Times New Roman"/>
          <w:sz w:val="24"/>
          <w:szCs w:val="24"/>
        </w:rPr>
        <w:t>olume</w:t>
      </w:r>
      <w:r w:rsidRPr="001352B1">
        <w:rPr>
          <w:rFonts w:ascii="Times New Roman" w:eastAsia="Times New Roman" w:hAnsi="Times New Roman" w:cs="Times New Roman"/>
          <w:sz w:val="24"/>
          <w:szCs w:val="24"/>
        </w:rPr>
        <w:t>, S</w:t>
      </w:r>
      <w:r w:rsidR="009E6008">
        <w:rPr>
          <w:rFonts w:ascii="Times New Roman" w:eastAsia="Times New Roman" w:hAnsi="Times New Roman" w:cs="Times New Roman"/>
          <w:sz w:val="24"/>
          <w:szCs w:val="24"/>
        </w:rPr>
        <w:t>apling</w:t>
      </w:r>
      <w:r w:rsidRPr="001352B1">
        <w:rPr>
          <w:rFonts w:ascii="Times New Roman" w:eastAsia="Times New Roman" w:hAnsi="Times New Roman" w:cs="Times New Roman"/>
          <w:sz w:val="24"/>
          <w:szCs w:val="24"/>
        </w:rPr>
        <w:t xml:space="preserve"> S</w:t>
      </w:r>
      <w:r w:rsidR="009E6008">
        <w:rPr>
          <w:rFonts w:ascii="Times New Roman" w:eastAsia="Times New Roman" w:hAnsi="Times New Roman" w:cs="Times New Roman"/>
          <w:sz w:val="24"/>
          <w:szCs w:val="24"/>
        </w:rPr>
        <w:t>ize</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and</w:t>
      </w:r>
      <w:r w:rsidRPr="001352B1">
        <w:rPr>
          <w:rFonts w:ascii="Times New Roman" w:eastAsia="Times New Roman" w:hAnsi="Times New Roman" w:cs="Times New Roman"/>
          <w:sz w:val="24"/>
          <w:szCs w:val="24"/>
        </w:rPr>
        <w:t xml:space="preserve"> D</w:t>
      </w:r>
      <w:r w:rsidR="009E6008">
        <w:rPr>
          <w:rFonts w:ascii="Times New Roman" w:eastAsia="Times New Roman" w:hAnsi="Times New Roman" w:cs="Times New Roman"/>
          <w:sz w:val="24"/>
          <w:szCs w:val="24"/>
        </w:rPr>
        <w:t>efoliation</w:t>
      </w:r>
      <w:r w:rsidRPr="001352B1">
        <w:rPr>
          <w:rFonts w:ascii="Times New Roman" w:eastAsia="Times New Roman" w:hAnsi="Times New Roman" w:cs="Times New Roman"/>
          <w:sz w:val="24"/>
          <w:szCs w:val="24"/>
        </w:rPr>
        <w:t xml:space="preserve"> </w:t>
      </w:r>
      <w:r w:rsidR="009E6008">
        <w:rPr>
          <w:rFonts w:ascii="Times New Roman" w:eastAsia="Times New Roman" w:hAnsi="Times New Roman" w:cs="Times New Roman"/>
          <w:sz w:val="24"/>
          <w:szCs w:val="24"/>
        </w:rPr>
        <w:t>Intensity</w:t>
      </w:r>
      <w:r w:rsidRPr="001352B1">
        <w:rPr>
          <w:rFonts w:ascii="Times New Roman" w:eastAsia="Times New Roman" w:hAnsi="Times New Roman" w:cs="Times New Roman"/>
          <w:sz w:val="24"/>
          <w:szCs w:val="24"/>
        </w:rPr>
        <w:t>. The Great Basin Naturalist, 59(1), 79-84. Retrieved July 8, 2020, from www.jstor.org/stable/41713087</w:t>
      </w:r>
    </w:p>
    <w:p w14:paraId="14799F19" w14:textId="50C58829" w:rsidR="007A1270" w:rsidRDefault="007A1270"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056EFA" w14:textId="2C70DBCD" w:rsidR="002923FD"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Seastedt</w:t>
      </w:r>
      <w:proofErr w:type="spellEnd"/>
      <w:r>
        <w:rPr>
          <w:rFonts w:ascii="Times New Roman" w:eastAsia="Times New Roman" w:hAnsi="Times New Roman" w:cs="Times New Roman"/>
          <w:sz w:val="24"/>
          <w:szCs w:val="24"/>
        </w:rPr>
        <w:t xml:space="preserve"> T.R., Crossley, D.A., Hargrove, W.W. 1983. The Effects of Low-Level Consumption by Canopy Arthropods on the Growth and Nutrient Dynamics of Black Locust and Red Maple Tress in the Southern Appalachians. Ecology, 64(5), 1040-1048.</w:t>
      </w:r>
    </w:p>
    <w:p w14:paraId="38708275" w14:textId="77777777" w:rsidR="002923FD" w:rsidRPr="000425FC" w:rsidRDefault="002923FD"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Del="003E7416" w:rsidRDefault="00AC3C34" w:rsidP="003E7416">
      <w:pPr>
        <w:pBdr>
          <w:top w:val="nil"/>
          <w:left w:val="nil"/>
          <w:bottom w:val="nil"/>
          <w:right w:val="nil"/>
          <w:between w:val="nil"/>
        </w:pBdr>
        <w:spacing w:line="240" w:lineRule="auto"/>
        <w:contextualSpacing/>
        <w:rPr>
          <w:del w:id="117" w:author="Neziri Izak - OHS" w:date="2020-07-03T13:38:00Z"/>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6A277679" w:rsidR="00E02A5A" w:rsidRDefault="00E02A5A"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F8F560" w14:textId="4F971FBA"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Smith, R. M. Kaushal, S. S. 2015. Carbon cycle of an urban watershed: exports, sources, and metabolism. Biogeochemistry, DOI 10.1007/s10533-015-0151-y.</w:t>
      </w:r>
    </w:p>
    <w:p w14:paraId="73A8FAE8" w14:textId="748102FB"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BA5FF90" w14:textId="77777777" w:rsidR="00F004B4" w:rsidRP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Stadler, B., </w:t>
      </w:r>
      <w:proofErr w:type="spellStart"/>
      <w:r w:rsidRPr="00F004B4">
        <w:rPr>
          <w:rFonts w:ascii="Times New Roman" w:eastAsia="Times New Roman" w:hAnsi="Times New Roman" w:cs="Times New Roman"/>
          <w:sz w:val="24"/>
          <w:szCs w:val="24"/>
        </w:rPr>
        <w:t>Solinger</w:t>
      </w:r>
      <w:proofErr w:type="spellEnd"/>
      <w:r w:rsidRPr="00F004B4">
        <w:rPr>
          <w:rFonts w:ascii="Times New Roman" w:eastAsia="Times New Roman" w:hAnsi="Times New Roman" w:cs="Times New Roman"/>
          <w:sz w:val="24"/>
          <w:szCs w:val="24"/>
        </w:rPr>
        <w:t xml:space="preserve">, S. &amp; </w:t>
      </w:r>
      <w:proofErr w:type="spellStart"/>
      <w:r w:rsidRPr="00F004B4">
        <w:rPr>
          <w:rFonts w:ascii="Times New Roman" w:eastAsia="Times New Roman" w:hAnsi="Times New Roman" w:cs="Times New Roman"/>
          <w:sz w:val="24"/>
          <w:szCs w:val="24"/>
        </w:rPr>
        <w:t>Michalzik</w:t>
      </w:r>
      <w:proofErr w:type="spellEnd"/>
      <w:r w:rsidRPr="00F004B4">
        <w:rPr>
          <w:rFonts w:ascii="Times New Roman" w:eastAsia="Times New Roman" w:hAnsi="Times New Roman" w:cs="Times New Roman"/>
          <w:sz w:val="24"/>
          <w:szCs w:val="24"/>
        </w:rPr>
        <w:t xml:space="preserve">, B. (2001) Insect Herbivores and the Nutrient Flow from </w:t>
      </w:r>
    </w:p>
    <w:p w14:paraId="145C44F5" w14:textId="0A4A235D" w:rsidR="00F004B4" w:rsidRDefault="00F004B4" w:rsidP="00F004B4">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F004B4">
        <w:rPr>
          <w:rFonts w:ascii="Times New Roman" w:eastAsia="Times New Roman" w:hAnsi="Times New Roman" w:cs="Times New Roman"/>
          <w:sz w:val="24"/>
          <w:szCs w:val="24"/>
        </w:rPr>
        <w:t xml:space="preserve">the Canopy to the Soil in Coniferous and Deciduous Forests. </w:t>
      </w:r>
      <w:proofErr w:type="spellStart"/>
      <w:r w:rsidRPr="00F004B4">
        <w:rPr>
          <w:rFonts w:ascii="Times New Roman" w:eastAsia="Times New Roman" w:hAnsi="Times New Roman" w:cs="Times New Roman"/>
          <w:sz w:val="24"/>
          <w:szCs w:val="24"/>
        </w:rPr>
        <w:t>Oecologia</w:t>
      </w:r>
      <w:proofErr w:type="spellEnd"/>
      <w:r w:rsidRPr="00F004B4">
        <w:rPr>
          <w:rFonts w:ascii="Times New Roman" w:eastAsia="Times New Roman" w:hAnsi="Times New Roman" w:cs="Times New Roman"/>
          <w:sz w:val="24"/>
          <w:szCs w:val="24"/>
        </w:rPr>
        <w:t xml:space="preserve"> 126, 104-113.</w:t>
      </w:r>
    </w:p>
    <w:p w14:paraId="290F5F60" w14:textId="77777777" w:rsidR="00F004B4" w:rsidRDefault="00F004B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9B2FAA7" w14:textId="00F26B80"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6F12CD1D" w14:textId="3F53B38B"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1BB0FE" w14:textId="0693FDFA" w:rsidR="005722DF" w:rsidRDefault="005722DF"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5722DF">
        <w:rPr>
          <w:rFonts w:ascii="Times New Roman" w:eastAsia="Times New Roman" w:hAnsi="Times New Roman" w:cs="Times New Roman"/>
          <w:sz w:val="24"/>
          <w:szCs w:val="24"/>
        </w:rPr>
        <w:t>Tukey, H. (1966). Leaching of Metabolites from Above-Ground Plant Parts and Its Implications. Bulletin of the Torrey Botanical Club, 93(6), 385-401. doi:10.2307/2483411</w:t>
      </w:r>
    </w:p>
    <w:p w14:paraId="6337AE52"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4311804" w14:textId="6A730C0B"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U.S. Environmental Protection Agency (EPA). 1993. Determination of nitrate– nitrite nitrogen by automated </w:t>
      </w:r>
      <w:proofErr w:type="spellStart"/>
      <w:r w:rsidRPr="003E7416">
        <w:rPr>
          <w:rFonts w:ascii="Times New Roman" w:eastAsia="Times New Roman" w:hAnsi="Times New Roman" w:cs="Times New Roman"/>
          <w:sz w:val="24"/>
          <w:szCs w:val="24"/>
        </w:rPr>
        <w:t>colorimetery</w:t>
      </w:r>
      <w:proofErr w:type="spellEnd"/>
      <w:r w:rsidRPr="003E7416">
        <w:rPr>
          <w:rFonts w:ascii="Times New Roman" w:eastAsia="Times New Roman" w:hAnsi="Times New Roman" w:cs="Times New Roman"/>
          <w:sz w:val="24"/>
          <w:szCs w:val="24"/>
        </w:rPr>
        <w:t xml:space="preserve">. Method 353.2, Revision 2.0. Environmental Monitoring Systems Laboratory, Ofﬁce of Research and Development, </w:t>
      </w:r>
      <w:proofErr w:type="spellStart"/>
      <w:proofErr w:type="gramStart"/>
      <w:r w:rsidRPr="003E7416">
        <w:rPr>
          <w:rFonts w:ascii="Times New Roman" w:eastAsia="Times New Roman" w:hAnsi="Times New Roman" w:cs="Times New Roman"/>
          <w:sz w:val="24"/>
          <w:szCs w:val="24"/>
        </w:rPr>
        <w:t>Cincinnati,Ohio</w:t>
      </w:r>
      <w:proofErr w:type="spellEnd"/>
      <w:proofErr w:type="gramEnd"/>
      <w:r w:rsidRPr="003E7416">
        <w:rPr>
          <w:rFonts w:ascii="Times New Roman" w:eastAsia="Times New Roman" w:hAnsi="Times New Roman" w:cs="Times New Roman"/>
          <w:sz w:val="24"/>
          <w:szCs w:val="24"/>
        </w:rPr>
        <w:t>.</w:t>
      </w:r>
    </w:p>
    <w:p w14:paraId="4F0EBC58" w14:textId="48C0F625"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3E7416">
        <w:rPr>
          <w:rFonts w:ascii="Times New Roman" w:eastAsia="Times New Roman" w:hAnsi="Times New Roman" w:cs="Times New Roman"/>
          <w:sz w:val="24"/>
          <w:szCs w:val="24"/>
        </w:rPr>
        <w:t xml:space="preserve">Solórzano, L. 1969. Determination of ammonia in natural waters by the </w:t>
      </w:r>
      <w:proofErr w:type="spellStart"/>
      <w:r w:rsidRPr="003E7416">
        <w:rPr>
          <w:rFonts w:ascii="Times New Roman" w:eastAsia="Times New Roman" w:hAnsi="Times New Roman" w:cs="Times New Roman"/>
          <w:sz w:val="24"/>
          <w:szCs w:val="24"/>
        </w:rPr>
        <w:t>phenolhypochlorite</w:t>
      </w:r>
      <w:proofErr w:type="spellEnd"/>
      <w:r w:rsidRPr="003E7416">
        <w:rPr>
          <w:rFonts w:ascii="Times New Roman" w:eastAsia="Times New Roman" w:hAnsi="Times New Roman" w:cs="Times New Roman"/>
          <w:sz w:val="24"/>
          <w:szCs w:val="24"/>
        </w:rPr>
        <w:t xml:space="preserve"> method. </w:t>
      </w:r>
      <w:proofErr w:type="spellStart"/>
      <w:r w:rsidRPr="003E7416">
        <w:rPr>
          <w:rFonts w:ascii="Times New Roman" w:eastAsia="Times New Roman" w:hAnsi="Times New Roman" w:cs="Times New Roman"/>
          <w:sz w:val="24"/>
          <w:szCs w:val="24"/>
        </w:rPr>
        <w:t>Limnol</w:t>
      </w:r>
      <w:proofErr w:type="spellEnd"/>
      <w:r w:rsidRPr="003E7416">
        <w:rPr>
          <w:rFonts w:ascii="Times New Roman" w:eastAsia="Times New Roman" w:hAnsi="Times New Roman" w:cs="Times New Roman"/>
          <w:sz w:val="24"/>
          <w:szCs w:val="24"/>
        </w:rPr>
        <w:t xml:space="preserve">. </w:t>
      </w:r>
      <w:proofErr w:type="spellStart"/>
      <w:r w:rsidRPr="003E7416">
        <w:rPr>
          <w:rFonts w:ascii="Times New Roman" w:eastAsia="Times New Roman" w:hAnsi="Times New Roman" w:cs="Times New Roman"/>
          <w:sz w:val="24"/>
          <w:szCs w:val="24"/>
        </w:rPr>
        <w:t>Oceanogr</w:t>
      </w:r>
      <w:proofErr w:type="spellEnd"/>
      <w:r w:rsidRPr="003E7416">
        <w:rPr>
          <w:rFonts w:ascii="Times New Roman" w:eastAsia="Times New Roman" w:hAnsi="Times New Roman" w:cs="Times New Roman"/>
          <w:sz w:val="24"/>
          <w:szCs w:val="24"/>
        </w:rPr>
        <w:t>. 14: 799–801. doi:10.4319/lo.1969.14. 5.0799.</w:t>
      </w:r>
    </w:p>
    <w:p w14:paraId="2DAFB99E"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D8BD96" w14:textId="364C8DDD" w:rsidR="00926533"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Vitousek</w:t>
      </w:r>
      <w:proofErr w:type="spellEnd"/>
      <w:r>
        <w:rPr>
          <w:rFonts w:ascii="Times New Roman" w:eastAsia="Times New Roman" w:hAnsi="Times New Roman" w:cs="Times New Roman"/>
          <w:sz w:val="24"/>
          <w:szCs w:val="24"/>
        </w:rPr>
        <w:t xml:space="preserve">, P.M. </w:t>
      </w:r>
      <w:proofErr w:type="spellStart"/>
      <w:r>
        <w:rPr>
          <w:rFonts w:ascii="Times New Roman" w:eastAsia="Times New Roman" w:hAnsi="Times New Roman" w:cs="Times New Roman"/>
          <w:sz w:val="24"/>
          <w:szCs w:val="24"/>
        </w:rPr>
        <w:t>Gosz</w:t>
      </w:r>
      <w:proofErr w:type="spellEnd"/>
      <w:r>
        <w:rPr>
          <w:rFonts w:ascii="Times New Roman" w:eastAsia="Times New Roman" w:hAnsi="Times New Roman" w:cs="Times New Roman"/>
          <w:sz w:val="24"/>
          <w:szCs w:val="24"/>
        </w:rPr>
        <w:t xml:space="preserve">, J. R. Grier, C. C. Melillo, J.M. </w:t>
      </w:r>
      <w:proofErr w:type="spellStart"/>
      <w:r>
        <w:rPr>
          <w:rFonts w:ascii="Times New Roman" w:eastAsia="Times New Roman" w:hAnsi="Times New Roman" w:cs="Times New Roman"/>
          <w:sz w:val="24"/>
          <w:szCs w:val="24"/>
        </w:rPr>
        <w:t>Reiners</w:t>
      </w:r>
      <w:proofErr w:type="spellEnd"/>
      <w:r>
        <w:rPr>
          <w:rFonts w:ascii="Times New Roman" w:eastAsia="Times New Roman" w:hAnsi="Times New Roman" w:cs="Times New Roman"/>
          <w:sz w:val="24"/>
          <w:szCs w:val="24"/>
        </w:rPr>
        <w:t xml:space="preserve">, W.A. Todd, R.L. 1979. Nitrate Losses from Disturbed Ecosystems. Science, 204(4392). 469-474.  </w:t>
      </w:r>
      <w:r w:rsidRPr="002D2BC4">
        <w:rPr>
          <w:rFonts w:ascii="Times New Roman" w:eastAsia="Times New Roman" w:hAnsi="Times New Roman" w:cs="Times New Roman"/>
          <w:sz w:val="24"/>
          <w:szCs w:val="24"/>
        </w:rPr>
        <w:t>DOI: 10.1126/science.204.4392.469</w:t>
      </w:r>
    </w:p>
    <w:p w14:paraId="5F1D2597"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A1414D7" w14:textId="36F7679C" w:rsidR="006A30E7" w:rsidRP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6A30E7">
        <w:rPr>
          <w:rFonts w:ascii="Times New Roman" w:eastAsia="Times New Roman" w:hAnsi="Times New Roman" w:cs="Times New Roman"/>
          <w:sz w:val="24"/>
          <w:szCs w:val="24"/>
        </w:rPr>
        <w:t>Huanyuan</w:t>
      </w:r>
      <w:proofErr w:type="spellEnd"/>
      <w:r w:rsidRPr="006A30E7">
        <w:rPr>
          <w:rFonts w:ascii="Times New Roman" w:eastAsia="Times New Roman" w:hAnsi="Times New Roman" w:cs="Times New Roman"/>
          <w:sz w:val="24"/>
          <w:szCs w:val="24"/>
        </w:rPr>
        <w:t xml:space="preserve"> Wang, </w:t>
      </w:r>
      <w:proofErr w:type="spellStart"/>
      <w:r w:rsidRPr="006A30E7">
        <w:rPr>
          <w:rFonts w:ascii="Times New Roman" w:eastAsia="Times New Roman" w:hAnsi="Times New Roman" w:cs="Times New Roman"/>
          <w:sz w:val="24"/>
          <w:szCs w:val="24"/>
        </w:rPr>
        <w:t>Xiaotang</w:t>
      </w:r>
      <w:proofErr w:type="spellEnd"/>
      <w:r w:rsidRPr="006A30E7">
        <w:rPr>
          <w:rFonts w:ascii="Times New Roman" w:eastAsia="Times New Roman" w:hAnsi="Times New Roman" w:cs="Times New Roman"/>
          <w:sz w:val="24"/>
          <w:szCs w:val="24"/>
        </w:rPr>
        <w:t xml:space="preserve"> Ju, </w:t>
      </w:r>
      <w:proofErr w:type="spellStart"/>
      <w:r w:rsidRPr="006A30E7">
        <w:rPr>
          <w:rFonts w:ascii="Times New Roman" w:eastAsia="Times New Roman" w:hAnsi="Times New Roman" w:cs="Times New Roman"/>
          <w:sz w:val="24"/>
          <w:szCs w:val="24"/>
        </w:rPr>
        <w:t>Yongping</w:t>
      </w:r>
      <w:proofErr w:type="spellEnd"/>
      <w:r w:rsidRPr="006A30E7">
        <w:rPr>
          <w:rFonts w:ascii="Times New Roman" w:eastAsia="Times New Roman" w:hAnsi="Times New Roman" w:cs="Times New Roman"/>
          <w:sz w:val="24"/>
          <w:szCs w:val="24"/>
        </w:rPr>
        <w:t xml:space="preserve"> Wei, </w:t>
      </w:r>
      <w:proofErr w:type="spellStart"/>
      <w:r w:rsidRPr="006A30E7">
        <w:rPr>
          <w:rFonts w:ascii="Times New Roman" w:eastAsia="Times New Roman" w:hAnsi="Times New Roman" w:cs="Times New Roman"/>
          <w:sz w:val="24"/>
          <w:szCs w:val="24"/>
        </w:rPr>
        <w:t>Baoguo</w:t>
      </w:r>
      <w:proofErr w:type="spellEnd"/>
      <w:r w:rsidRPr="006A30E7">
        <w:rPr>
          <w:rFonts w:ascii="Times New Roman" w:eastAsia="Times New Roman" w:hAnsi="Times New Roman" w:cs="Times New Roman"/>
          <w:sz w:val="24"/>
          <w:szCs w:val="24"/>
        </w:rPr>
        <w:t xml:space="preserve"> Li, Lulu Zhao, </w:t>
      </w:r>
      <w:proofErr w:type="spellStart"/>
      <w:r w:rsidRPr="006A30E7">
        <w:rPr>
          <w:rFonts w:ascii="Times New Roman" w:eastAsia="Times New Roman" w:hAnsi="Times New Roman" w:cs="Times New Roman"/>
          <w:sz w:val="24"/>
          <w:szCs w:val="24"/>
        </w:rPr>
        <w:t>Kelin</w:t>
      </w:r>
      <w:proofErr w:type="spellEnd"/>
      <w:r w:rsidRPr="006A30E7">
        <w:rPr>
          <w:rFonts w:ascii="Times New Roman" w:eastAsia="Times New Roman" w:hAnsi="Times New Roman" w:cs="Times New Roman"/>
          <w:sz w:val="24"/>
          <w:szCs w:val="24"/>
        </w:rPr>
        <w:t xml:space="preserve"> Hu,</w:t>
      </w:r>
      <w:r>
        <w:rPr>
          <w:rFonts w:ascii="Times New Roman" w:eastAsia="Times New Roman" w:hAnsi="Times New Roman" w:cs="Times New Roman"/>
          <w:sz w:val="24"/>
          <w:szCs w:val="24"/>
        </w:rPr>
        <w:t xml:space="preserve"> 2010.</w:t>
      </w:r>
    </w:p>
    <w:p w14:paraId="38526066" w14:textId="0B631EFD" w:rsidR="006A30E7" w:rsidRPr="006A30E7" w:rsidDel="006A30E7" w:rsidRDefault="006A30E7" w:rsidP="006A30E7">
      <w:pPr>
        <w:pBdr>
          <w:top w:val="nil"/>
          <w:left w:val="nil"/>
          <w:bottom w:val="nil"/>
          <w:right w:val="nil"/>
          <w:between w:val="nil"/>
        </w:pBdr>
        <w:spacing w:line="240" w:lineRule="auto"/>
        <w:contextualSpacing/>
        <w:rPr>
          <w:del w:id="118"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Simulation of bromide and nitrate leaching under heavy rainfall and high-intensity irrigation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rates in North China Plain,</w:t>
      </w:r>
      <w:r>
        <w:rPr>
          <w:rFonts w:ascii="Times New Roman" w:eastAsia="Times New Roman" w:hAnsi="Times New Roman" w:cs="Times New Roman"/>
          <w:sz w:val="24"/>
          <w:szCs w:val="24"/>
        </w:rPr>
        <w:t xml:space="preserve"> </w:t>
      </w:r>
      <w:r w:rsidRPr="006A30E7">
        <w:rPr>
          <w:rFonts w:ascii="Times New Roman" w:eastAsia="Times New Roman" w:hAnsi="Times New Roman" w:cs="Times New Roman"/>
          <w:sz w:val="24"/>
          <w:szCs w:val="24"/>
        </w:rPr>
        <w:t>Agricultural Water Management,</w:t>
      </w:r>
    </w:p>
    <w:p w14:paraId="4B490212" w14:textId="1744FBE9" w:rsidR="006A30E7" w:rsidRPr="006A30E7" w:rsidDel="006A30E7" w:rsidRDefault="006A30E7" w:rsidP="006A30E7">
      <w:pPr>
        <w:pBdr>
          <w:top w:val="nil"/>
          <w:left w:val="nil"/>
          <w:bottom w:val="nil"/>
          <w:right w:val="nil"/>
          <w:between w:val="nil"/>
        </w:pBdr>
        <w:spacing w:line="240" w:lineRule="auto"/>
        <w:contextualSpacing/>
        <w:rPr>
          <w:del w:id="119" w:author="Neziri Izak - OHS" w:date="2020-07-21T18:50:00Z"/>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97</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10</w:t>
      </w:r>
      <w:r>
        <w:rPr>
          <w:rFonts w:ascii="Times New Roman" w:eastAsia="Times New Roman" w:hAnsi="Times New Roman" w:cs="Times New Roman"/>
          <w:sz w:val="24"/>
          <w:szCs w:val="24"/>
        </w:rPr>
        <w:t>)</w:t>
      </w:r>
      <w:r w:rsidRPr="006A30E7">
        <w:rPr>
          <w:rFonts w:ascii="Times New Roman" w:eastAsia="Times New Roman" w:hAnsi="Times New Roman" w:cs="Times New Roman"/>
          <w:sz w:val="24"/>
          <w:szCs w:val="24"/>
        </w:rPr>
        <w:t>,</w:t>
      </w:r>
    </w:p>
    <w:p w14:paraId="24BCC1C0" w14:textId="668740A2" w:rsidR="006A30E7" w:rsidRDefault="006A30E7" w:rsidP="006A30E7">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6A30E7">
        <w:rPr>
          <w:rFonts w:ascii="Times New Roman" w:eastAsia="Times New Roman" w:hAnsi="Times New Roman" w:cs="Times New Roman"/>
          <w:sz w:val="24"/>
          <w:szCs w:val="24"/>
        </w:rPr>
        <w:t>1646-1654,</w:t>
      </w:r>
    </w:p>
    <w:p w14:paraId="556DA27B" w14:textId="56D6C15F" w:rsidR="006A30E7" w:rsidRDefault="006A30E7"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7C54A5C" w14:textId="0CD7BA9C"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572A4CF8" w14:textId="77777777" w:rsidR="002D2BC4" w:rsidRDefault="002D2BC4"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C3C128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 xml:space="preserve">Zhong-Jun Wang, Si-Liang Li, Fu-Jun Yue, Cai-Qing Qin, Sarah </w:t>
      </w:r>
      <w:proofErr w:type="spellStart"/>
      <w:r w:rsidRPr="00926533">
        <w:rPr>
          <w:rFonts w:ascii="Times New Roman" w:eastAsia="Times New Roman" w:hAnsi="Times New Roman" w:cs="Times New Roman"/>
          <w:sz w:val="24"/>
          <w:szCs w:val="24"/>
        </w:rPr>
        <w:t>Buckerfield</w:t>
      </w:r>
      <w:proofErr w:type="spellEnd"/>
      <w:r w:rsidRPr="00926533">
        <w:rPr>
          <w:rFonts w:ascii="Times New Roman" w:eastAsia="Times New Roman" w:hAnsi="Times New Roman" w:cs="Times New Roman"/>
          <w:sz w:val="24"/>
          <w:szCs w:val="24"/>
        </w:rPr>
        <w:t xml:space="preserve">, </w:t>
      </w:r>
      <w:proofErr w:type="spellStart"/>
      <w:r w:rsidRPr="00926533">
        <w:rPr>
          <w:rFonts w:ascii="Times New Roman" w:eastAsia="Times New Roman" w:hAnsi="Times New Roman" w:cs="Times New Roman"/>
          <w:sz w:val="24"/>
          <w:szCs w:val="24"/>
        </w:rPr>
        <w:t>Jie</w:t>
      </w:r>
      <w:proofErr w:type="spellEnd"/>
      <w:r w:rsidRPr="00926533">
        <w:rPr>
          <w:rFonts w:ascii="Times New Roman" w:eastAsia="Times New Roman" w:hAnsi="Times New Roman" w:cs="Times New Roman"/>
          <w:sz w:val="24"/>
          <w:szCs w:val="24"/>
        </w:rPr>
        <w:t xml:space="preserve"> Zeng,</w:t>
      </w:r>
    </w:p>
    <w:p w14:paraId="679F5FDD"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Rainfall driven nitrate transport in agricultural karst surface river system: Insight from high resolution hydrochemistry and nitrate isotopes,</w:t>
      </w:r>
    </w:p>
    <w:p w14:paraId="682DA289"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Agriculture, Ecosystems &amp; Environment,</w:t>
      </w:r>
    </w:p>
    <w:p w14:paraId="39C14846" w14:textId="77777777" w:rsidR="00926533" w:rsidRP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Volume 291,</w:t>
      </w:r>
    </w:p>
    <w:p w14:paraId="42ADE393" w14:textId="46FE6B7D" w:rsidR="00926533" w:rsidRDefault="00926533" w:rsidP="00926533">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926533">
        <w:rPr>
          <w:rFonts w:ascii="Times New Roman" w:eastAsia="Times New Roman" w:hAnsi="Times New Roman" w:cs="Times New Roman"/>
          <w:sz w:val="24"/>
          <w:szCs w:val="24"/>
        </w:rPr>
        <w:t>2020</w:t>
      </w:r>
    </w:p>
    <w:p w14:paraId="3CC48E81" w14:textId="77777777" w:rsidR="00926533" w:rsidRDefault="00926533"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51599FB" w14:textId="77777777" w:rsidR="003E7416" w:rsidRPr="000425FC"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10E7BBA0" w14:textId="77777777"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E0FAF97" w14:textId="17705472" w:rsidR="003E7416" w:rsidRDefault="003E7416" w:rsidP="003E7416">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186FDE53" w14:textId="77777777" w:rsidR="003E7416"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5C0671" w14:textId="4F8DFFA4" w:rsidR="003E7416" w:rsidRPr="000425FC" w:rsidRDefault="003E7416" w:rsidP="00163801">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3E7416">
        <w:rPr>
          <w:rFonts w:ascii="Times New Roman" w:eastAsia="Times New Roman" w:hAnsi="Times New Roman" w:cs="Times New Roman"/>
          <w:sz w:val="24"/>
          <w:szCs w:val="24"/>
        </w:rPr>
        <w:t>Zuur</w:t>
      </w:r>
      <w:proofErr w:type="spellEnd"/>
      <w:r w:rsidRPr="003E7416">
        <w:rPr>
          <w:rFonts w:ascii="Times New Roman" w:eastAsia="Times New Roman" w:hAnsi="Times New Roman" w:cs="Times New Roman"/>
          <w:sz w:val="24"/>
          <w:szCs w:val="24"/>
        </w:rPr>
        <w:t xml:space="preserve">, A.F., </w:t>
      </w:r>
      <w:proofErr w:type="spellStart"/>
      <w:r w:rsidRPr="003E7416">
        <w:rPr>
          <w:rFonts w:ascii="Times New Roman" w:eastAsia="Times New Roman" w:hAnsi="Times New Roman" w:cs="Times New Roman"/>
          <w:sz w:val="24"/>
          <w:szCs w:val="24"/>
        </w:rPr>
        <w:t>Ieno</w:t>
      </w:r>
      <w:proofErr w:type="spellEnd"/>
      <w:r w:rsidRPr="003E7416">
        <w:rPr>
          <w:rFonts w:ascii="Times New Roman" w:eastAsia="Times New Roman" w:hAnsi="Times New Roman" w:cs="Times New Roman"/>
          <w:sz w:val="24"/>
          <w:szCs w:val="24"/>
        </w:rPr>
        <w:t xml:space="preserve">, E.N., Walker, N.J., </w:t>
      </w:r>
      <w:proofErr w:type="spellStart"/>
      <w:r w:rsidRPr="003E7416">
        <w:rPr>
          <w:rFonts w:ascii="Times New Roman" w:eastAsia="Times New Roman" w:hAnsi="Times New Roman" w:cs="Times New Roman"/>
          <w:sz w:val="24"/>
          <w:szCs w:val="24"/>
        </w:rPr>
        <w:t>Saveliev</w:t>
      </w:r>
      <w:proofErr w:type="spellEnd"/>
      <w:r w:rsidRPr="003E7416">
        <w:rPr>
          <w:rFonts w:ascii="Times New Roman" w:eastAsia="Times New Roman" w:hAnsi="Times New Roman" w:cs="Times New Roman"/>
          <w:sz w:val="24"/>
          <w:szCs w:val="24"/>
        </w:rPr>
        <w:t>, A.A., and Smith, G.M. 2009. Mixed effects models and extensions in ecology with R. Springer, New York.</w:t>
      </w:r>
    </w:p>
    <w:sectPr w:rsidR="003E7416" w:rsidRPr="000425FC" w:rsidSect="00623196">
      <w:pgSz w:w="12240" w:h="15840"/>
      <w:pgMar w:top="1440" w:right="1440" w:bottom="1440" w:left="1440" w:header="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0" w:author="Clay" w:date="2020-07-22T19:41:00Z" w:initials="C">
    <w:p w14:paraId="73D1E4CD" w14:textId="54E3AEFD" w:rsidR="00793901" w:rsidRDefault="00793901">
      <w:pPr>
        <w:pStyle w:val="CommentText"/>
      </w:pPr>
      <w:r>
        <w:rPr>
          <w:rStyle w:val="CommentReference"/>
        </w:rPr>
        <w:annotationRef/>
      </w:r>
      <w:r>
        <w:t>This transitions better from above</w:t>
      </w:r>
    </w:p>
  </w:comment>
  <w:comment w:id="31" w:author="Neziri Izak - OHS" w:date="2020-07-26T18:04:00Z" w:initials="NI-O">
    <w:p w14:paraId="7D828261" w14:textId="7302FF5D" w:rsidR="00C020A1" w:rsidRDefault="00C020A1">
      <w:pPr>
        <w:pStyle w:val="CommentText"/>
      </w:pPr>
      <w:r>
        <w:rPr>
          <w:rStyle w:val="CommentReference"/>
        </w:rPr>
        <w:annotationRef/>
      </w:r>
      <w:r>
        <w:t>Starting before introducing defoliators?</w:t>
      </w:r>
    </w:p>
  </w:comment>
  <w:comment w:id="70" w:author="Clay" w:date="2020-07-22T19:41:00Z" w:initials="C">
    <w:p w14:paraId="21C73775" w14:textId="777075A5" w:rsidR="00793901" w:rsidRDefault="00793901">
      <w:pPr>
        <w:pStyle w:val="CommentText"/>
      </w:pPr>
      <w:r>
        <w:rPr>
          <w:rStyle w:val="CommentReference"/>
        </w:rPr>
        <w:annotationRef/>
      </w:r>
      <w:r>
        <w:t>Did you rerun your data with ammonium and nitrate?  Put the new results in here</w:t>
      </w:r>
    </w:p>
  </w:comment>
  <w:comment w:id="77" w:author="Clay" w:date="2020-07-22T19:41:00Z" w:initials="C">
    <w:p w14:paraId="5DEE9963" w14:textId="515916C6" w:rsidR="00793901" w:rsidRDefault="00793901">
      <w:pPr>
        <w:pStyle w:val="CommentText"/>
      </w:pPr>
      <w:r>
        <w:rPr>
          <w:rStyle w:val="CommentReference"/>
        </w:rPr>
        <w:annotationRef/>
      </w:r>
      <w:r>
        <w:t>How does this support the idea of increased N loss as organisms feeding increase?</w:t>
      </w:r>
    </w:p>
  </w:comment>
  <w:comment w:id="81" w:author="Clay" w:date="2020-07-22T19:41:00Z" w:initials="C">
    <w:p w14:paraId="487F6F8C" w14:textId="698B5FDA" w:rsidR="00793901" w:rsidRDefault="00793901">
      <w:pPr>
        <w:pStyle w:val="CommentText"/>
      </w:pPr>
      <w:r>
        <w:rPr>
          <w:rStyle w:val="CommentReference"/>
        </w:rPr>
        <w:annotationRef/>
      </w:r>
      <w:r>
        <w:t>This might even be better above where you are arguing for increased ammonium and nitrate through the feeding season</w:t>
      </w:r>
    </w:p>
  </w:comment>
  <w:comment w:id="82" w:author="Neziri Izak - OHS" w:date="2020-07-26T17:59:00Z" w:initials="NI-O">
    <w:p w14:paraId="0ABBBEC7" w14:textId="31E54353" w:rsidR="009F3101" w:rsidRDefault="009F3101">
      <w:pPr>
        <w:pStyle w:val="CommentText"/>
      </w:pPr>
      <w:r>
        <w:rPr>
          <w:rStyle w:val="CommentReference"/>
        </w:rPr>
        <w:annotationRef/>
      </w:r>
      <w:r>
        <w:t>I figured I’d put it here since I had not mentioned frass above. Should I move it or break this into two parts?</w:t>
      </w:r>
    </w:p>
  </w:comment>
  <w:comment w:id="85" w:author="Clay" w:date="2020-07-22T19:41:00Z" w:initials="C">
    <w:p w14:paraId="3648CA97" w14:textId="0E1350A1" w:rsidR="00793901" w:rsidRDefault="00793901">
      <w:pPr>
        <w:pStyle w:val="CommentText"/>
      </w:pPr>
      <w:r>
        <w:rPr>
          <w:rStyle w:val="CommentReference"/>
        </w:rPr>
        <w:annotationRef/>
      </w:r>
      <w:r>
        <w:t>How?  Increase, decrease?  Implications for soils or export to watersheds?</w:t>
      </w:r>
    </w:p>
  </w:comment>
  <w:comment w:id="96" w:author="Clay" w:date="2020-07-22T19:41:00Z" w:initials="C">
    <w:p w14:paraId="451E53EF" w14:textId="3E2DB474" w:rsidR="00793901" w:rsidRDefault="00793901">
      <w:pPr>
        <w:pStyle w:val="CommentText"/>
      </w:pPr>
      <w:r>
        <w:rPr>
          <w:rStyle w:val="CommentReference"/>
        </w:rPr>
        <w:annotationRef/>
      </w:r>
      <w:r>
        <w:t>High budworm?  Low budworm?  Both?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3D1E4CD" w15:done="0"/>
  <w15:commentEx w15:paraId="7D828261" w15:paraIdParent="73D1E4CD" w15:done="0"/>
  <w15:commentEx w15:paraId="21C73775" w15:done="1"/>
  <w15:commentEx w15:paraId="5DEE9963" w15:done="1"/>
  <w15:commentEx w15:paraId="487F6F8C" w15:done="0"/>
  <w15:commentEx w15:paraId="0ABBBEC7" w15:paraIdParent="487F6F8C" w15:done="0"/>
  <w15:commentEx w15:paraId="3648CA97" w15:done="1"/>
  <w15:commentEx w15:paraId="451E53EF"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84410" w16cex:dateUtc="2020-07-27T01:04:00Z"/>
  <w16cex:commentExtensible w16cex:durableId="22C84317" w16cex:dateUtc="2020-07-27T00: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3D1E4CD" w16cid:durableId="22C42756"/>
  <w16cid:commentId w16cid:paraId="7D828261" w16cid:durableId="22C84410"/>
  <w16cid:commentId w16cid:paraId="21C73775" w16cid:durableId="22C42761"/>
  <w16cid:commentId w16cid:paraId="5DEE9963" w16cid:durableId="22C42765"/>
  <w16cid:commentId w16cid:paraId="487F6F8C" w16cid:durableId="22C42769"/>
  <w16cid:commentId w16cid:paraId="0ABBBEC7" w16cid:durableId="22C84317"/>
  <w16cid:commentId w16cid:paraId="3648CA97" w16cid:durableId="22B6CC39"/>
  <w16cid:commentId w16cid:paraId="451E53EF" w16cid:durableId="22C427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557111" w14:textId="77777777" w:rsidR="00D67DCF" w:rsidRDefault="00D67DCF">
      <w:pPr>
        <w:spacing w:after="0" w:line="240" w:lineRule="auto"/>
      </w:pPr>
      <w:r>
        <w:separator/>
      </w:r>
    </w:p>
  </w:endnote>
  <w:endnote w:type="continuationSeparator" w:id="0">
    <w:p w14:paraId="233DFE49" w14:textId="77777777" w:rsidR="00D67DCF" w:rsidRDefault="00D67D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swiss"/>
    <w:pitch w:val="variable"/>
    <w:sig w:usb0="E1000AEF" w:usb1="5000A1FF" w:usb2="00000000" w:usb3="00000000" w:csb0="000001B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8780C" w14:textId="77777777" w:rsidR="00200D9D" w:rsidRDefault="00200D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1915146"/>
      <w:docPartObj>
        <w:docPartGallery w:val="Page Numbers (Bottom of Page)"/>
        <w:docPartUnique/>
      </w:docPartObj>
    </w:sdtPr>
    <w:sdtEndPr>
      <w:rPr>
        <w:noProof/>
      </w:rPr>
    </w:sdtEndPr>
    <w:sdtContent>
      <w:p w14:paraId="21186F52" w14:textId="00CF6763" w:rsidR="00793901" w:rsidRDefault="00793901">
        <w:pPr>
          <w:pStyle w:val="Footer"/>
          <w:jc w:val="center"/>
        </w:pPr>
        <w:r>
          <w:fldChar w:fldCharType="begin"/>
        </w:r>
        <w:r>
          <w:instrText xml:space="preserve"> PAGE   \* MERGEFORMAT </w:instrText>
        </w:r>
        <w:r>
          <w:fldChar w:fldCharType="separate"/>
        </w:r>
        <w:r>
          <w:rPr>
            <w:noProof/>
          </w:rPr>
          <w:t>7</w:t>
        </w:r>
        <w:r>
          <w:rPr>
            <w:noProof/>
          </w:rPr>
          <w:fldChar w:fldCharType="end"/>
        </w:r>
      </w:p>
    </w:sdtContent>
  </w:sdt>
  <w:p w14:paraId="098B9F08" w14:textId="77777777" w:rsidR="00793901" w:rsidRDefault="00793901">
    <w:pPr>
      <w:pBdr>
        <w:top w:val="nil"/>
        <w:left w:val="nil"/>
        <w:bottom w:val="nil"/>
        <w:right w:val="nil"/>
        <w:between w:val="nil"/>
      </w:pBdr>
      <w:tabs>
        <w:tab w:val="center" w:pos="4680"/>
        <w:tab w:val="right" w:pos="9360"/>
      </w:tabs>
      <w:spacing w:after="720" w:line="240" w:lineRule="auto"/>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5900639"/>
      <w:docPartObj>
        <w:docPartGallery w:val="Page Numbers (Bottom of Page)"/>
        <w:docPartUnique/>
      </w:docPartObj>
    </w:sdtPr>
    <w:sdtEndPr>
      <w:rPr>
        <w:noProof/>
      </w:rPr>
    </w:sdtEndPr>
    <w:sdtContent>
      <w:p w14:paraId="2E53F7AC" w14:textId="57D64B98" w:rsidR="00793901" w:rsidRDefault="00793901">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1186F56B" w14:textId="77777777" w:rsidR="00793901" w:rsidRDefault="007939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70C661" w14:textId="77777777" w:rsidR="00D67DCF" w:rsidRDefault="00D67DCF">
      <w:pPr>
        <w:spacing w:after="0" w:line="240" w:lineRule="auto"/>
      </w:pPr>
      <w:r>
        <w:separator/>
      </w:r>
    </w:p>
  </w:footnote>
  <w:footnote w:type="continuationSeparator" w:id="0">
    <w:p w14:paraId="766E3DEF" w14:textId="77777777" w:rsidR="00D67DCF" w:rsidRDefault="00D67D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A2F4E" w14:textId="77777777" w:rsidR="00200D9D" w:rsidRDefault="00200D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63AFF3" w14:textId="77777777" w:rsidR="00200D9D" w:rsidRDefault="00200D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E32DCD" w14:textId="77777777" w:rsidR="00200D9D" w:rsidRDefault="00200D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9A66F78"/>
    <w:multiLevelType w:val="hybridMultilevel"/>
    <w:tmpl w:val="8B0CB4AE"/>
    <w:lvl w:ilvl="0" w:tplc="F76448A6">
      <w:numFmt w:val="bullet"/>
      <w:lvlText w:val=""/>
      <w:lvlJc w:val="left"/>
      <w:pPr>
        <w:ind w:left="720" w:hanging="360"/>
      </w:pPr>
      <w:rPr>
        <w:rFonts w:ascii="Symbol" w:eastAsiaTheme="minorEastAsia"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eziri Izak - OHS">
    <w15:presenceInfo w15:providerId="None" w15:userId="Neziri Izak - OHS"/>
  </w15:person>
  <w15:person w15:author="Julia Bramstedt">
    <w15:presenceInfo w15:providerId="Windows Live" w15:userId="226684a009e424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2A5A"/>
    <w:rsid w:val="00001030"/>
    <w:rsid w:val="00002CBD"/>
    <w:rsid w:val="00004298"/>
    <w:rsid w:val="0001191B"/>
    <w:rsid w:val="000163DD"/>
    <w:rsid w:val="0001670D"/>
    <w:rsid w:val="000176D7"/>
    <w:rsid w:val="00017F11"/>
    <w:rsid w:val="000275A4"/>
    <w:rsid w:val="00030485"/>
    <w:rsid w:val="00031ED0"/>
    <w:rsid w:val="00033C10"/>
    <w:rsid w:val="000425FC"/>
    <w:rsid w:val="00052EE6"/>
    <w:rsid w:val="00053453"/>
    <w:rsid w:val="000652D5"/>
    <w:rsid w:val="000731F4"/>
    <w:rsid w:val="000772C8"/>
    <w:rsid w:val="00081823"/>
    <w:rsid w:val="0008626F"/>
    <w:rsid w:val="0008731F"/>
    <w:rsid w:val="00087C99"/>
    <w:rsid w:val="000902F4"/>
    <w:rsid w:val="0009519D"/>
    <w:rsid w:val="00096AE3"/>
    <w:rsid w:val="00097AE0"/>
    <w:rsid w:val="000A72DD"/>
    <w:rsid w:val="000B1000"/>
    <w:rsid w:val="000B32D9"/>
    <w:rsid w:val="000B4100"/>
    <w:rsid w:val="000B5543"/>
    <w:rsid w:val="000B66D8"/>
    <w:rsid w:val="000C47A1"/>
    <w:rsid w:val="000D2F64"/>
    <w:rsid w:val="000D3084"/>
    <w:rsid w:val="000D68A9"/>
    <w:rsid w:val="000E2596"/>
    <w:rsid w:val="000F47C1"/>
    <w:rsid w:val="000F5126"/>
    <w:rsid w:val="000F538E"/>
    <w:rsid w:val="000F7550"/>
    <w:rsid w:val="000F75AD"/>
    <w:rsid w:val="00100763"/>
    <w:rsid w:val="001061B0"/>
    <w:rsid w:val="00107FF3"/>
    <w:rsid w:val="00111A6C"/>
    <w:rsid w:val="001174C2"/>
    <w:rsid w:val="00121663"/>
    <w:rsid w:val="001239AE"/>
    <w:rsid w:val="001243B3"/>
    <w:rsid w:val="001322F7"/>
    <w:rsid w:val="001324EA"/>
    <w:rsid w:val="001348DF"/>
    <w:rsid w:val="00134AA6"/>
    <w:rsid w:val="001352B1"/>
    <w:rsid w:val="00152960"/>
    <w:rsid w:val="001539E9"/>
    <w:rsid w:val="00163180"/>
    <w:rsid w:val="00163657"/>
    <w:rsid w:val="00163801"/>
    <w:rsid w:val="00172A83"/>
    <w:rsid w:val="00173A00"/>
    <w:rsid w:val="001760CD"/>
    <w:rsid w:val="00176FC7"/>
    <w:rsid w:val="00177A6A"/>
    <w:rsid w:val="00180C4B"/>
    <w:rsid w:val="00180C72"/>
    <w:rsid w:val="00191A6A"/>
    <w:rsid w:val="001A0DF4"/>
    <w:rsid w:val="001A443B"/>
    <w:rsid w:val="001A61C3"/>
    <w:rsid w:val="001A74AA"/>
    <w:rsid w:val="001B10C3"/>
    <w:rsid w:val="001B7749"/>
    <w:rsid w:val="001D0EFA"/>
    <w:rsid w:val="001D207E"/>
    <w:rsid w:val="001D4414"/>
    <w:rsid w:val="001D78FA"/>
    <w:rsid w:val="001E3C19"/>
    <w:rsid w:val="001F18E5"/>
    <w:rsid w:val="00200D9D"/>
    <w:rsid w:val="00202422"/>
    <w:rsid w:val="00207FE3"/>
    <w:rsid w:val="002135FE"/>
    <w:rsid w:val="00214AB6"/>
    <w:rsid w:val="00215CA2"/>
    <w:rsid w:val="00216D1C"/>
    <w:rsid w:val="0022258E"/>
    <w:rsid w:val="00235E3E"/>
    <w:rsid w:val="002414A3"/>
    <w:rsid w:val="002415B8"/>
    <w:rsid w:val="00243CE1"/>
    <w:rsid w:val="00244BD8"/>
    <w:rsid w:val="00250ECA"/>
    <w:rsid w:val="00252772"/>
    <w:rsid w:val="00257055"/>
    <w:rsid w:val="002714A2"/>
    <w:rsid w:val="00272062"/>
    <w:rsid w:val="00281141"/>
    <w:rsid w:val="00282F8B"/>
    <w:rsid w:val="002849AB"/>
    <w:rsid w:val="002923FD"/>
    <w:rsid w:val="002942DB"/>
    <w:rsid w:val="002B0546"/>
    <w:rsid w:val="002B549F"/>
    <w:rsid w:val="002C1830"/>
    <w:rsid w:val="002C284D"/>
    <w:rsid w:val="002D2BC4"/>
    <w:rsid w:val="002D6B05"/>
    <w:rsid w:val="002E09C5"/>
    <w:rsid w:val="002E11AF"/>
    <w:rsid w:val="002E6C81"/>
    <w:rsid w:val="002E78C6"/>
    <w:rsid w:val="002F3E7B"/>
    <w:rsid w:val="002F4509"/>
    <w:rsid w:val="002F5AD9"/>
    <w:rsid w:val="00302A72"/>
    <w:rsid w:val="00310614"/>
    <w:rsid w:val="00313D6C"/>
    <w:rsid w:val="00314DEC"/>
    <w:rsid w:val="0031750B"/>
    <w:rsid w:val="00317DE0"/>
    <w:rsid w:val="00317F8C"/>
    <w:rsid w:val="00335F61"/>
    <w:rsid w:val="00336636"/>
    <w:rsid w:val="00336661"/>
    <w:rsid w:val="00336E3B"/>
    <w:rsid w:val="00344C48"/>
    <w:rsid w:val="00351B70"/>
    <w:rsid w:val="00360CCB"/>
    <w:rsid w:val="00363FB5"/>
    <w:rsid w:val="00373DA7"/>
    <w:rsid w:val="00375127"/>
    <w:rsid w:val="0039178B"/>
    <w:rsid w:val="0039200E"/>
    <w:rsid w:val="0039393C"/>
    <w:rsid w:val="00395401"/>
    <w:rsid w:val="003963CA"/>
    <w:rsid w:val="003A0528"/>
    <w:rsid w:val="003A7FCA"/>
    <w:rsid w:val="003B0297"/>
    <w:rsid w:val="003B174F"/>
    <w:rsid w:val="003C0C85"/>
    <w:rsid w:val="003C3DDA"/>
    <w:rsid w:val="003C4EA8"/>
    <w:rsid w:val="003D1D16"/>
    <w:rsid w:val="003E7416"/>
    <w:rsid w:val="003F07F7"/>
    <w:rsid w:val="003F1573"/>
    <w:rsid w:val="003F3A2D"/>
    <w:rsid w:val="003F3AB3"/>
    <w:rsid w:val="00400365"/>
    <w:rsid w:val="00403714"/>
    <w:rsid w:val="0041185A"/>
    <w:rsid w:val="00412759"/>
    <w:rsid w:val="004162F7"/>
    <w:rsid w:val="00421E56"/>
    <w:rsid w:val="00422551"/>
    <w:rsid w:val="004311F1"/>
    <w:rsid w:val="00433FA3"/>
    <w:rsid w:val="00441437"/>
    <w:rsid w:val="00452631"/>
    <w:rsid w:val="004541A4"/>
    <w:rsid w:val="004545ED"/>
    <w:rsid w:val="00462FD5"/>
    <w:rsid w:val="004726F9"/>
    <w:rsid w:val="00472771"/>
    <w:rsid w:val="00481569"/>
    <w:rsid w:val="00482066"/>
    <w:rsid w:val="004901A2"/>
    <w:rsid w:val="004943EC"/>
    <w:rsid w:val="004A26E2"/>
    <w:rsid w:val="004A5C50"/>
    <w:rsid w:val="004A7A0A"/>
    <w:rsid w:val="004B0453"/>
    <w:rsid w:val="004B2A0F"/>
    <w:rsid w:val="004D0407"/>
    <w:rsid w:val="004D0687"/>
    <w:rsid w:val="004D3C6E"/>
    <w:rsid w:val="004E2B05"/>
    <w:rsid w:val="004E4F96"/>
    <w:rsid w:val="004E6BB4"/>
    <w:rsid w:val="004F0ECC"/>
    <w:rsid w:val="004F5D64"/>
    <w:rsid w:val="004F6786"/>
    <w:rsid w:val="005021D2"/>
    <w:rsid w:val="00513527"/>
    <w:rsid w:val="005137FB"/>
    <w:rsid w:val="00514F1A"/>
    <w:rsid w:val="00515E08"/>
    <w:rsid w:val="00522A9B"/>
    <w:rsid w:val="005314C2"/>
    <w:rsid w:val="00533C98"/>
    <w:rsid w:val="00533EC2"/>
    <w:rsid w:val="00540744"/>
    <w:rsid w:val="00540897"/>
    <w:rsid w:val="005528A9"/>
    <w:rsid w:val="00553537"/>
    <w:rsid w:val="00564003"/>
    <w:rsid w:val="00564E53"/>
    <w:rsid w:val="0056794A"/>
    <w:rsid w:val="005722DF"/>
    <w:rsid w:val="005731F3"/>
    <w:rsid w:val="005738BB"/>
    <w:rsid w:val="00573D7B"/>
    <w:rsid w:val="0058757A"/>
    <w:rsid w:val="00587EC8"/>
    <w:rsid w:val="005940EF"/>
    <w:rsid w:val="00597A2A"/>
    <w:rsid w:val="00597DF9"/>
    <w:rsid w:val="005A26EC"/>
    <w:rsid w:val="005A4ADD"/>
    <w:rsid w:val="005A62BD"/>
    <w:rsid w:val="005A68F6"/>
    <w:rsid w:val="005A6921"/>
    <w:rsid w:val="005B04A4"/>
    <w:rsid w:val="005B48A4"/>
    <w:rsid w:val="005B4BB7"/>
    <w:rsid w:val="005C5449"/>
    <w:rsid w:val="005C5AFF"/>
    <w:rsid w:val="005C6D9C"/>
    <w:rsid w:val="005C7664"/>
    <w:rsid w:val="005D237C"/>
    <w:rsid w:val="005D3D4C"/>
    <w:rsid w:val="005E0D9D"/>
    <w:rsid w:val="005E78C4"/>
    <w:rsid w:val="005E7E67"/>
    <w:rsid w:val="006122BD"/>
    <w:rsid w:val="00621479"/>
    <w:rsid w:val="006221D9"/>
    <w:rsid w:val="00623196"/>
    <w:rsid w:val="006238CE"/>
    <w:rsid w:val="006242DB"/>
    <w:rsid w:val="00624841"/>
    <w:rsid w:val="0063048D"/>
    <w:rsid w:val="00635746"/>
    <w:rsid w:val="00643708"/>
    <w:rsid w:val="006463F6"/>
    <w:rsid w:val="006470BE"/>
    <w:rsid w:val="0064744E"/>
    <w:rsid w:val="006522D5"/>
    <w:rsid w:val="0065520E"/>
    <w:rsid w:val="00655A30"/>
    <w:rsid w:val="00667969"/>
    <w:rsid w:val="0067052F"/>
    <w:rsid w:val="00672BA5"/>
    <w:rsid w:val="006740C8"/>
    <w:rsid w:val="006767D3"/>
    <w:rsid w:val="00684F3D"/>
    <w:rsid w:val="00695E66"/>
    <w:rsid w:val="006A1EA4"/>
    <w:rsid w:val="006A30E7"/>
    <w:rsid w:val="006B24B5"/>
    <w:rsid w:val="006B3408"/>
    <w:rsid w:val="006B5786"/>
    <w:rsid w:val="006B5FA2"/>
    <w:rsid w:val="006B7EA7"/>
    <w:rsid w:val="006C08DD"/>
    <w:rsid w:val="006C10E8"/>
    <w:rsid w:val="006D1A3A"/>
    <w:rsid w:val="006D5BE5"/>
    <w:rsid w:val="006E57E9"/>
    <w:rsid w:val="006F1D7E"/>
    <w:rsid w:val="006F2DB8"/>
    <w:rsid w:val="00704DFA"/>
    <w:rsid w:val="00704EAB"/>
    <w:rsid w:val="00713068"/>
    <w:rsid w:val="00720435"/>
    <w:rsid w:val="00720826"/>
    <w:rsid w:val="00724BB8"/>
    <w:rsid w:val="0073326E"/>
    <w:rsid w:val="00733838"/>
    <w:rsid w:val="00746AB7"/>
    <w:rsid w:val="00746D96"/>
    <w:rsid w:val="00753C2F"/>
    <w:rsid w:val="00754A94"/>
    <w:rsid w:val="00761844"/>
    <w:rsid w:val="007626F7"/>
    <w:rsid w:val="00784890"/>
    <w:rsid w:val="00793901"/>
    <w:rsid w:val="00794F2B"/>
    <w:rsid w:val="00795CA7"/>
    <w:rsid w:val="007A1270"/>
    <w:rsid w:val="007A2BDD"/>
    <w:rsid w:val="007A2DDE"/>
    <w:rsid w:val="007A459D"/>
    <w:rsid w:val="007A48E1"/>
    <w:rsid w:val="007A5BB5"/>
    <w:rsid w:val="007C2178"/>
    <w:rsid w:val="007C4240"/>
    <w:rsid w:val="007C6D86"/>
    <w:rsid w:val="007D2BFD"/>
    <w:rsid w:val="007D46EB"/>
    <w:rsid w:val="007F5497"/>
    <w:rsid w:val="007F59C5"/>
    <w:rsid w:val="007F6806"/>
    <w:rsid w:val="00802AE0"/>
    <w:rsid w:val="00802F59"/>
    <w:rsid w:val="008048BF"/>
    <w:rsid w:val="008250CD"/>
    <w:rsid w:val="008276E2"/>
    <w:rsid w:val="00841890"/>
    <w:rsid w:val="00841999"/>
    <w:rsid w:val="00841FDC"/>
    <w:rsid w:val="00843B48"/>
    <w:rsid w:val="00846864"/>
    <w:rsid w:val="0085150C"/>
    <w:rsid w:val="00870866"/>
    <w:rsid w:val="00875519"/>
    <w:rsid w:val="00893CC9"/>
    <w:rsid w:val="00894AD8"/>
    <w:rsid w:val="008957DC"/>
    <w:rsid w:val="0089758C"/>
    <w:rsid w:val="008C298B"/>
    <w:rsid w:val="008D0608"/>
    <w:rsid w:val="008D0FEF"/>
    <w:rsid w:val="008D36EA"/>
    <w:rsid w:val="008D796E"/>
    <w:rsid w:val="008E349C"/>
    <w:rsid w:val="008E480E"/>
    <w:rsid w:val="00902055"/>
    <w:rsid w:val="0090731E"/>
    <w:rsid w:val="00910643"/>
    <w:rsid w:val="009113F8"/>
    <w:rsid w:val="00917207"/>
    <w:rsid w:val="0092381B"/>
    <w:rsid w:val="00926533"/>
    <w:rsid w:val="00930EC7"/>
    <w:rsid w:val="00932051"/>
    <w:rsid w:val="009321C7"/>
    <w:rsid w:val="009349A6"/>
    <w:rsid w:val="009356E2"/>
    <w:rsid w:val="00937E5D"/>
    <w:rsid w:val="0094121F"/>
    <w:rsid w:val="0095679A"/>
    <w:rsid w:val="00960408"/>
    <w:rsid w:val="009605B3"/>
    <w:rsid w:val="0096086E"/>
    <w:rsid w:val="009652CB"/>
    <w:rsid w:val="009657EA"/>
    <w:rsid w:val="00973359"/>
    <w:rsid w:val="00974F9D"/>
    <w:rsid w:val="0098328A"/>
    <w:rsid w:val="009841B6"/>
    <w:rsid w:val="009B5A22"/>
    <w:rsid w:val="009B7BE5"/>
    <w:rsid w:val="009C1D0D"/>
    <w:rsid w:val="009C21F1"/>
    <w:rsid w:val="009C385A"/>
    <w:rsid w:val="009D5533"/>
    <w:rsid w:val="009E1204"/>
    <w:rsid w:val="009E3528"/>
    <w:rsid w:val="009E6008"/>
    <w:rsid w:val="009F3101"/>
    <w:rsid w:val="009F3A5A"/>
    <w:rsid w:val="009F44CA"/>
    <w:rsid w:val="009F6209"/>
    <w:rsid w:val="009F63F2"/>
    <w:rsid w:val="00A0496B"/>
    <w:rsid w:val="00A05F0D"/>
    <w:rsid w:val="00A06F9E"/>
    <w:rsid w:val="00A10723"/>
    <w:rsid w:val="00A12A86"/>
    <w:rsid w:val="00A16D25"/>
    <w:rsid w:val="00A20DBE"/>
    <w:rsid w:val="00A220B1"/>
    <w:rsid w:val="00A31EB0"/>
    <w:rsid w:val="00A32005"/>
    <w:rsid w:val="00A37735"/>
    <w:rsid w:val="00A44049"/>
    <w:rsid w:val="00A4764E"/>
    <w:rsid w:val="00A47F4C"/>
    <w:rsid w:val="00A50D2A"/>
    <w:rsid w:val="00A57681"/>
    <w:rsid w:val="00A618C4"/>
    <w:rsid w:val="00A61CBA"/>
    <w:rsid w:val="00A66999"/>
    <w:rsid w:val="00A75642"/>
    <w:rsid w:val="00A7615C"/>
    <w:rsid w:val="00A76A2D"/>
    <w:rsid w:val="00A83065"/>
    <w:rsid w:val="00A85AC4"/>
    <w:rsid w:val="00A86A15"/>
    <w:rsid w:val="00A9341D"/>
    <w:rsid w:val="00A94891"/>
    <w:rsid w:val="00AA28AD"/>
    <w:rsid w:val="00AA5668"/>
    <w:rsid w:val="00AB723F"/>
    <w:rsid w:val="00AC3C34"/>
    <w:rsid w:val="00AC4678"/>
    <w:rsid w:val="00B04664"/>
    <w:rsid w:val="00B06E8D"/>
    <w:rsid w:val="00B121CA"/>
    <w:rsid w:val="00B13FC2"/>
    <w:rsid w:val="00B257F9"/>
    <w:rsid w:val="00B25CA4"/>
    <w:rsid w:val="00B3142A"/>
    <w:rsid w:val="00B424F2"/>
    <w:rsid w:val="00B471E5"/>
    <w:rsid w:val="00B5362A"/>
    <w:rsid w:val="00B5515F"/>
    <w:rsid w:val="00B71FED"/>
    <w:rsid w:val="00B75B3C"/>
    <w:rsid w:val="00B7721F"/>
    <w:rsid w:val="00B92C7D"/>
    <w:rsid w:val="00B97BA9"/>
    <w:rsid w:val="00BB3B2B"/>
    <w:rsid w:val="00BC4BA4"/>
    <w:rsid w:val="00BC7435"/>
    <w:rsid w:val="00BE0DC5"/>
    <w:rsid w:val="00BE16B0"/>
    <w:rsid w:val="00BE6FDD"/>
    <w:rsid w:val="00C020A1"/>
    <w:rsid w:val="00C027C4"/>
    <w:rsid w:val="00C028A3"/>
    <w:rsid w:val="00C03521"/>
    <w:rsid w:val="00C1054E"/>
    <w:rsid w:val="00C12932"/>
    <w:rsid w:val="00C12E3F"/>
    <w:rsid w:val="00C13198"/>
    <w:rsid w:val="00C213DE"/>
    <w:rsid w:val="00C24DD2"/>
    <w:rsid w:val="00C26206"/>
    <w:rsid w:val="00C32B58"/>
    <w:rsid w:val="00C4366C"/>
    <w:rsid w:val="00C4658D"/>
    <w:rsid w:val="00C55CE6"/>
    <w:rsid w:val="00C55EDC"/>
    <w:rsid w:val="00C5783D"/>
    <w:rsid w:val="00C934EE"/>
    <w:rsid w:val="00C97580"/>
    <w:rsid w:val="00C97CB5"/>
    <w:rsid w:val="00CA16F2"/>
    <w:rsid w:val="00CB2AA5"/>
    <w:rsid w:val="00CC13BF"/>
    <w:rsid w:val="00CC1F4C"/>
    <w:rsid w:val="00CC208F"/>
    <w:rsid w:val="00CC24F4"/>
    <w:rsid w:val="00CC4768"/>
    <w:rsid w:val="00CD0FA5"/>
    <w:rsid w:val="00CD78CD"/>
    <w:rsid w:val="00CE129E"/>
    <w:rsid w:val="00CE2165"/>
    <w:rsid w:val="00CE49E2"/>
    <w:rsid w:val="00CE77D0"/>
    <w:rsid w:val="00CF293D"/>
    <w:rsid w:val="00CF7D42"/>
    <w:rsid w:val="00D047D1"/>
    <w:rsid w:val="00D068B9"/>
    <w:rsid w:val="00D12355"/>
    <w:rsid w:val="00D13402"/>
    <w:rsid w:val="00D20FEC"/>
    <w:rsid w:val="00D220D6"/>
    <w:rsid w:val="00D34869"/>
    <w:rsid w:val="00D41021"/>
    <w:rsid w:val="00D41FC9"/>
    <w:rsid w:val="00D479A1"/>
    <w:rsid w:val="00D5125E"/>
    <w:rsid w:val="00D51862"/>
    <w:rsid w:val="00D614C5"/>
    <w:rsid w:val="00D61996"/>
    <w:rsid w:val="00D67DCF"/>
    <w:rsid w:val="00D70F01"/>
    <w:rsid w:val="00D72EB8"/>
    <w:rsid w:val="00D7438B"/>
    <w:rsid w:val="00D74CAC"/>
    <w:rsid w:val="00D75D82"/>
    <w:rsid w:val="00D765D3"/>
    <w:rsid w:val="00D76DA6"/>
    <w:rsid w:val="00D76E1E"/>
    <w:rsid w:val="00D84619"/>
    <w:rsid w:val="00D87A2C"/>
    <w:rsid w:val="00D91838"/>
    <w:rsid w:val="00D93B08"/>
    <w:rsid w:val="00D96C1A"/>
    <w:rsid w:val="00DA1B40"/>
    <w:rsid w:val="00DA2F5A"/>
    <w:rsid w:val="00DA66B0"/>
    <w:rsid w:val="00DB599A"/>
    <w:rsid w:val="00DB5F36"/>
    <w:rsid w:val="00DC3D92"/>
    <w:rsid w:val="00DD3085"/>
    <w:rsid w:val="00DD7134"/>
    <w:rsid w:val="00DE10F3"/>
    <w:rsid w:val="00DE1705"/>
    <w:rsid w:val="00E00AC6"/>
    <w:rsid w:val="00E02A5A"/>
    <w:rsid w:val="00E04BCB"/>
    <w:rsid w:val="00E0657B"/>
    <w:rsid w:val="00E10E0D"/>
    <w:rsid w:val="00E1157A"/>
    <w:rsid w:val="00E12682"/>
    <w:rsid w:val="00E148BF"/>
    <w:rsid w:val="00E23D8F"/>
    <w:rsid w:val="00E30CB6"/>
    <w:rsid w:val="00E50987"/>
    <w:rsid w:val="00E53C38"/>
    <w:rsid w:val="00E67338"/>
    <w:rsid w:val="00E7265A"/>
    <w:rsid w:val="00E7500A"/>
    <w:rsid w:val="00E818AD"/>
    <w:rsid w:val="00E953B1"/>
    <w:rsid w:val="00EA2335"/>
    <w:rsid w:val="00EB0B7B"/>
    <w:rsid w:val="00EB72F0"/>
    <w:rsid w:val="00EB7C4C"/>
    <w:rsid w:val="00EB7F06"/>
    <w:rsid w:val="00EC1C75"/>
    <w:rsid w:val="00EC4AD7"/>
    <w:rsid w:val="00EC741A"/>
    <w:rsid w:val="00ED3F14"/>
    <w:rsid w:val="00ED685B"/>
    <w:rsid w:val="00EE7B95"/>
    <w:rsid w:val="00EF2626"/>
    <w:rsid w:val="00EF27FA"/>
    <w:rsid w:val="00EF47A4"/>
    <w:rsid w:val="00F004B4"/>
    <w:rsid w:val="00F0423F"/>
    <w:rsid w:val="00F06F8C"/>
    <w:rsid w:val="00F10DFC"/>
    <w:rsid w:val="00F1246B"/>
    <w:rsid w:val="00F1534E"/>
    <w:rsid w:val="00F16B8D"/>
    <w:rsid w:val="00F23B10"/>
    <w:rsid w:val="00F33609"/>
    <w:rsid w:val="00F3455F"/>
    <w:rsid w:val="00F37CA3"/>
    <w:rsid w:val="00F477CC"/>
    <w:rsid w:val="00F5320C"/>
    <w:rsid w:val="00F53E32"/>
    <w:rsid w:val="00F63A0D"/>
    <w:rsid w:val="00F65CA4"/>
    <w:rsid w:val="00F803E3"/>
    <w:rsid w:val="00F82A83"/>
    <w:rsid w:val="00F82EBD"/>
    <w:rsid w:val="00F83DDD"/>
    <w:rsid w:val="00F841B8"/>
    <w:rsid w:val="00F93FCF"/>
    <w:rsid w:val="00F97DF7"/>
    <w:rsid w:val="00FA0104"/>
    <w:rsid w:val="00FA48E9"/>
    <w:rsid w:val="00FA6272"/>
    <w:rsid w:val="00FA711D"/>
    <w:rsid w:val="00FA7377"/>
    <w:rsid w:val="00FB1E81"/>
    <w:rsid w:val="00FB219A"/>
    <w:rsid w:val="00FB23F1"/>
    <w:rsid w:val="00FB3225"/>
    <w:rsid w:val="00FC32A7"/>
    <w:rsid w:val="00FD155F"/>
    <w:rsid w:val="00FE75C2"/>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D96C2FF"/>
  <w15:docId w15:val="{36173A60-872F-4840-9C4D-9F79E86D13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 w:type="character" w:styleId="LineNumber">
    <w:name w:val="line number"/>
    <w:basedOn w:val="DefaultParagraphFont"/>
    <w:uiPriority w:val="99"/>
    <w:semiHidden/>
    <w:unhideWhenUsed/>
    <w:rsid w:val="000B4100"/>
  </w:style>
  <w:style w:type="character" w:customStyle="1" w:styleId="UnresolvedMention1">
    <w:name w:val="Unresolved Mention1"/>
    <w:basedOn w:val="DefaultParagraphFont"/>
    <w:uiPriority w:val="99"/>
    <w:semiHidden/>
    <w:unhideWhenUsed/>
    <w:rsid w:val="00163801"/>
    <w:rPr>
      <w:color w:val="605E5C"/>
      <w:shd w:val="clear" w:color="auto" w:fill="E1DFDD"/>
    </w:rPr>
  </w:style>
  <w:style w:type="character" w:customStyle="1" w:styleId="UnresolvedMention2">
    <w:name w:val="Unresolved Mention2"/>
    <w:basedOn w:val="DefaultParagraphFont"/>
    <w:uiPriority w:val="99"/>
    <w:semiHidden/>
    <w:unhideWhenUsed/>
    <w:rsid w:val="009E6008"/>
    <w:rPr>
      <w:color w:val="605E5C"/>
      <w:shd w:val="clear" w:color="auto" w:fill="E1DFDD"/>
    </w:rPr>
  </w:style>
  <w:style w:type="character" w:styleId="PlaceholderText">
    <w:name w:val="Placeholder Text"/>
    <w:basedOn w:val="DefaultParagraphFont"/>
    <w:uiPriority w:val="99"/>
    <w:semiHidden/>
    <w:rsid w:val="00087C99"/>
    <w:rPr>
      <w:color w:val="808080"/>
    </w:rPr>
  </w:style>
  <w:style w:type="character" w:customStyle="1" w:styleId="UnresolvedMention3">
    <w:name w:val="Unresolved Mention3"/>
    <w:basedOn w:val="DefaultParagraphFont"/>
    <w:uiPriority w:val="99"/>
    <w:semiHidden/>
    <w:unhideWhenUsed/>
    <w:rsid w:val="00ED685B"/>
    <w:rPr>
      <w:color w:val="605E5C"/>
      <w:shd w:val="clear" w:color="auto" w:fill="E1DFDD"/>
    </w:rPr>
  </w:style>
  <w:style w:type="paragraph" w:styleId="ListParagraph">
    <w:name w:val="List Paragraph"/>
    <w:basedOn w:val="Normal"/>
    <w:uiPriority w:val="34"/>
    <w:qFormat/>
    <w:rsid w:val="00F83DDD"/>
    <w:pPr>
      <w:ind w:left="720"/>
      <w:contextualSpacing/>
    </w:pPr>
  </w:style>
  <w:style w:type="character" w:styleId="UnresolvedMention">
    <w:name w:val="Unresolved Mention"/>
    <w:basedOn w:val="DefaultParagraphFont"/>
    <w:uiPriority w:val="99"/>
    <w:semiHidden/>
    <w:unhideWhenUsed/>
    <w:rsid w:val="003C0C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09305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tiff"/><Relationship Id="rId26" Type="http://schemas.openxmlformats.org/officeDocument/2006/relationships/image" Target="media/image9.tiff"/><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3.xml"/><Relationship Id="rId17" Type="http://schemas.microsoft.com/office/2018/08/relationships/commentsExtensible" Target="commentsExtensible.xml"/><Relationship Id="rId25" Type="http://schemas.openxmlformats.org/officeDocument/2006/relationships/image" Target="media/image8.tiff"/><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3.tif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7.tif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6.tiff"/><Relationship Id="rId28" Type="http://schemas.openxmlformats.org/officeDocument/2006/relationships/hyperlink" Target="https://DOI.org/10.1007/BF02140039" TargetMode="External"/><Relationship Id="rId10" Type="http://schemas.openxmlformats.org/officeDocument/2006/relationships/footer" Target="footer1.xml"/><Relationship Id="rId19" Type="http://schemas.openxmlformats.org/officeDocument/2006/relationships/image" Target="media/image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comments" Target="comments.xml"/><Relationship Id="rId22" Type="http://schemas.openxmlformats.org/officeDocument/2006/relationships/image" Target="media/image5.tiff"/><Relationship Id="rId27" Type="http://schemas.openxmlformats.org/officeDocument/2006/relationships/hyperlink" Target="http://dx.doi.org/10.1139/cjfr-2018-0523" TargetMode="External"/><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891CC3-F7D0-4734-8CF9-6941DD41DC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43</Pages>
  <Words>10390</Words>
  <Characters>59226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2</cp:revision>
  <dcterms:created xsi:type="dcterms:W3CDTF">2020-07-30T22:08:00Z</dcterms:created>
  <dcterms:modified xsi:type="dcterms:W3CDTF">2020-07-30T22:08:00Z</dcterms:modified>
</cp:coreProperties>
</file>