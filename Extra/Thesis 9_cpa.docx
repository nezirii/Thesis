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sible.xml" ContentType="application/vnd.openxmlformats-officedocument.wordprocessingml.commentsExtensib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Karl Lillquist</w:t>
      </w:r>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6269FB18" w:rsidR="00D5125E" w:rsidRPr="00C55EDC" w:rsidRDefault="00E5752A" w:rsidP="00C55EDC">
      <w:pPr>
        <w:tabs>
          <w:tab w:val="right" w:pos="10800"/>
        </w:tabs>
        <w:spacing w:after="0" w:line="480" w:lineRule="auto"/>
        <w:rPr>
          <w:rFonts w:ascii="Times New Roman" w:eastAsia="Times New Roman" w:hAnsi="Times New Roman" w:cs="Times New Roman"/>
          <w:snapToGrid w:val="0"/>
          <w:sz w:val="24"/>
          <w:szCs w:val="24"/>
        </w:rPr>
      </w:pPr>
      <w:ins w:id="0" w:author="Clay" w:date="2020-07-27T14:51:00Z">
        <w:r>
          <w:rPr>
            <w:rFonts w:ascii="Times New Roman" w:eastAsia="Times New Roman" w:hAnsi="Times New Roman" w:cs="Times New Roman"/>
            <w:snapToGrid w:val="0"/>
            <w:sz w:val="24"/>
            <w:szCs w:val="24"/>
          </w:rPr>
          <w:t xml:space="preserve">Disturbances by </w:t>
        </w:r>
      </w:ins>
      <w:del w:id="1" w:author="Clay" w:date="2020-07-27T14:51:00Z">
        <w:r w:rsidR="007D2BFD" w:rsidRPr="00C55EDC" w:rsidDel="00E5752A">
          <w:rPr>
            <w:rFonts w:ascii="Times New Roman" w:eastAsia="Times New Roman" w:hAnsi="Times New Roman" w:cs="Times New Roman"/>
            <w:snapToGrid w:val="0"/>
            <w:sz w:val="24"/>
            <w:szCs w:val="24"/>
          </w:rPr>
          <w:delText xml:space="preserve">Herbivores </w:delText>
        </w:r>
      </w:del>
      <w:ins w:id="2" w:author="Clay" w:date="2020-07-27T14:51:00Z">
        <w:r>
          <w:rPr>
            <w:rFonts w:ascii="Times New Roman" w:eastAsia="Times New Roman" w:hAnsi="Times New Roman" w:cs="Times New Roman"/>
            <w:snapToGrid w:val="0"/>
            <w:sz w:val="24"/>
            <w:szCs w:val="24"/>
          </w:rPr>
          <w:t>h</w:t>
        </w:r>
        <w:r w:rsidRPr="00C55EDC">
          <w:rPr>
            <w:rFonts w:ascii="Times New Roman" w:eastAsia="Times New Roman" w:hAnsi="Times New Roman" w:cs="Times New Roman"/>
            <w:snapToGrid w:val="0"/>
            <w:sz w:val="24"/>
            <w:szCs w:val="24"/>
          </w:rPr>
          <w:t xml:space="preserve">erbivores </w:t>
        </w:r>
      </w:ins>
      <w:ins w:id="3" w:author="Clay" w:date="2020-07-27T14:43:00Z">
        <w:r w:rsidR="002A43F0">
          <w:rPr>
            <w:rFonts w:ascii="Times New Roman" w:eastAsia="Times New Roman" w:hAnsi="Times New Roman" w:cs="Times New Roman"/>
            <w:snapToGrid w:val="0"/>
            <w:sz w:val="24"/>
            <w:szCs w:val="24"/>
          </w:rPr>
          <w:t xml:space="preserve">can drive </w:t>
        </w:r>
        <w:r w:rsidR="002A43F0" w:rsidRPr="00C55EDC">
          <w:rPr>
            <w:rFonts w:ascii="Times New Roman" w:eastAsia="Times New Roman" w:hAnsi="Times New Roman" w:cs="Times New Roman"/>
            <w:snapToGrid w:val="0"/>
            <w:sz w:val="24"/>
            <w:szCs w:val="24"/>
          </w:rPr>
          <w:t xml:space="preserve">nutrient cycling </w:t>
        </w:r>
      </w:ins>
      <w:del w:id="4" w:author="Clay" w:date="2020-07-27T14:43:00Z">
        <w:r w:rsidR="007D2BFD" w:rsidRPr="00C55EDC" w:rsidDel="002A43F0">
          <w:rPr>
            <w:rFonts w:ascii="Times New Roman" w:eastAsia="Times New Roman" w:hAnsi="Times New Roman" w:cs="Times New Roman"/>
            <w:snapToGrid w:val="0"/>
            <w:sz w:val="24"/>
            <w:szCs w:val="24"/>
          </w:rPr>
          <w:delText xml:space="preserve">are important to </w:delText>
        </w:r>
      </w:del>
      <w:ins w:id="5" w:author="Clay" w:date="2020-07-27T14:43:00Z">
        <w:r w:rsidR="002A43F0">
          <w:rPr>
            <w:rFonts w:ascii="Times New Roman" w:eastAsia="Times New Roman" w:hAnsi="Times New Roman" w:cs="Times New Roman"/>
            <w:snapToGrid w:val="0"/>
            <w:sz w:val="24"/>
            <w:szCs w:val="24"/>
          </w:rPr>
          <w:t xml:space="preserve">in </w:t>
        </w:r>
      </w:ins>
      <w:r w:rsidR="007D2BFD" w:rsidRPr="00C55EDC">
        <w:rPr>
          <w:rFonts w:ascii="Times New Roman" w:eastAsia="Times New Roman" w:hAnsi="Times New Roman" w:cs="Times New Roman"/>
          <w:snapToGrid w:val="0"/>
          <w:sz w:val="24"/>
          <w:szCs w:val="24"/>
        </w:rPr>
        <w:t xml:space="preserve">forest ecosystems </w:t>
      </w:r>
      <w:del w:id="6" w:author="Clay" w:date="2020-07-27T14:43:00Z">
        <w:r w:rsidR="00244BD8" w:rsidRPr="00C55EDC" w:rsidDel="002A43F0">
          <w:rPr>
            <w:rFonts w:ascii="Times New Roman" w:eastAsia="Times New Roman" w:hAnsi="Times New Roman" w:cs="Times New Roman"/>
            <w:snapToGrid w:val="0"/>
            <w:sz w:val="24"/>
            <w:szCs w:val="24"/>
          </w:rPr>
          <w:delText>because they help in nutrient cycling</w:delText>
        </w:r>
        <w:r w:rsidR="0039200E" w:rsidRPr="00C55EDC" w:rsidDel="002A43F0">
          <w:rPr>
            <w:rFonts w:ascii="Times New Roman" w:eastAsia="Times New Roman" w:hAnsi="Times New Roman" w:cs="Times New Roman"/>
            <w:snapToGrid w:val="0"/>
            <w:sz w:val="24"/>
            <w:szCs w:val="24"/>
          </w:rPr>
          <w:delText xml:space="preserve"> </w:delText>
        </w:r>
      </w:del>
      <w:r w:rsidR="0039200E" w:rsidRPr="00C55EDC">
        <w:rPr>
          <w:rFonts w:ascii="Times New Roman" w:eastAsia="Times New Roman" w:hAnsi="Times New Roman" w:cs="Times New Roman"/>
          <w:snapToGrid w:val="0"/>
          <w:sz w:val="24"/>
          <w:szCs w:val="24"/>
        </w:rPr>
        <w:t xml:space="preserve">by adding </w:t>
      </w:r>
      <w:ins w:id="7" w:author="Clay" w:date="2020-07-27T14:43:00Z">
        <w:r w:rsidR="002A43F0">
          <w:rPr>
            <w:rFonts w:ascii="Times New Roman" w:eastAsia="Times New Roman" w:hAnsi="Times New Roman" w:cs="Times New Roman"/>
            <w:snapToGrid w:val="0"/>
            <w:sz w:val="24"/>
            <w:szCs w:val="24"/>
          </w:rPr>
          <w:t>frass, carcasses, and molts</w:t>
        </w:r>
        <w:r w:rsidR="002A43F0" w:rsidRPr="00C55EDC" w:rsidDel="002A43F0">
          <w:rPr>
            <w:rFonts w:ascii="Times New Roman" w:eastAsia="Times New Roman" w:hAnsi="Times New Roman" w:cs="Times New Roman"/>
            <w:snapToGrid w:val="0"/>
            <w:sz w:val="24"/>
            <w:szCs w:val="24"/>
          </w:rPr>
          <w:t xml:space="preserve"> </w:t>
        </w:r>
      </w:ins>
      <w:del w:id="8" w:author="Clay" w:date="2020-07-27T14:43:00Z">
        <w:r w:rsidR="0039200E" w:rsidRPr="00C55EDC" w:rsidDel="002A43F0">
          <w:rPr>
            <w:rFonts w:ascii="Times New Roman" w:eastAsia="Times New Roman" w:hAnsi="Times New Roman" w:cs="Times New Roman"/>
            <w:snapToGrid w:val="0"/>
            <w:sz w:val="24"/>
            <w:szCs w:val="24"/>
          </w:rPr>
          <w:delText xml:space="preserve">materials </w:delText>
        </w:r>
      </w:del>
      <w:r w:rsidR="0039200E" w:rsidRPr="00C55EDC">
        <w:rPr>
          <w:rFonts w:ascii="Times New Roman" w:eastAsia="Times New Roman" w:hAnsi="Times New Roman" w:cs="Times New Roman"/>
          <w:snapToGrid w:val="0"/>
          <w:sz w:val="24"/>
          <w:szCs w:val="24"/>
        </w:rPr>
        <w:t xml:space="preserve">to the forest </w:t>
      </w:r>
      <w:del w:id="9" w:author="Clay" w:date="2020-07-27T14:43:00Z">
        <w:r w:rsidR="0039200E" w:rsidRPr="00C55EDC" w:rsidDel="002A43F0">
          <w:rPr>
            <w:rFonts w:ascii="Times New Roman" w:eastAsia="Times New Roman" w:hAnsi="Times New Roman" w:cs="Times New Roman"/>
            <w:snapToGrid w:val="0"/>
            <w:sz w:val="24"/>
            <w:szCs w:val="24"/>
          </w:rPr>
          <w:delText>soil</w:delText>
        </w:r>
        <w:r w:rsidR="0039200E" w:rsidDel="002A43F0">
          <w:rPr>
            <w:rFonts w:ascii="Times New Roman" w:eastAsia="Times New Roman" w:hAnsi="Times New Roman" w:cs="Times New Roman"/>
            <w:snapToGrid w:val="0"/>
            <w:sz w:val="24"/>
            <w:szCs w:val="24"/>
          </w:rPr>
          <w:delText xml:space="preserve"> </w:delText>
        </w:r>
      </w:del>
      <w:ins w:id="10" w:author="Clay" w:date="2020-07-27T14:43:00Z">
        <w:r w:rsidR="002A43F0">
          <w:rPr>
            <w:rFonts w:ascii="Times New Roman" w:eastAsia="Times New Roman" w:hAnsi="Times New Roman" w:cs="Times New Roman"/>
            <w:snapToGrid w:val="0"/>
            <w:sz w:val="24"/>
            <w:szCs w:val="24"/>
          </w:rPr>
          <w:t>floor</w:t>
        </w:r>
      </w:ins>
      <w:ins w:id="11" w:author="Clay" w:date="2020-07-27T14:44:00Z">
        <w:r w:rsidR="002A43F0">
          <w:rPr>
            <w:rFonts w:ascii="Times New Roman" w:eastAsia="Times New Roman" w:hAnsi="Times New Roman" w:cs="Times New Roman"/>
            <w:snapToGrid w:val="0"/>
            <w:sz w:val="24"/>
            <w:szCs w:val="24"/>
          </w:rPr>
          <w:t xml:space="preserve"> which are </w:t>
        </w:r>
      </w:ins>
      <w:del w:id="12" w:author="Clay" w:date="2020-07-27T14:43:00Z">
        <w:r w:rsidR="0039200E" w:rsidDel="002A43F0">
          <w:rPr>
            <w:rFonts w:ascii="Times New Roman" w:eastAsia="Times New Roman" w:hAnsi="Times New Roman" w:cs="Times New Roman"/>
            <w:snapToGrid w:val="0"/>
            <w:sz w:val="24"/>
            <w:szCs w:val="24"/>
          </w:rPr>
          <w:delText>such as frass and carcasses and molts</w:delText>
        </w:r>
      </w:del>
      <w:del w:id="13" w:author="Clay" w:date="2020-07-27T14:44:00Z">
        <w:r w:rsidR="0039200E" w:rsidDel="002A43F0">
          <w:rPr>
            <w:rFonts w:ascii="Times New Roman" w:eastAsia="Times New Roman" w:hAnsi="Times New Roman" w:cs="Times New Roman"/>
            <w:snapToGrid w:val="0"/>
            <w:sz w:val="24"/>
            <w:szCs w:val="24"/>
          </w:rPr>
          <w:delText xml:space="preserve">, that can then be </w:delText>
        </w:r>
      </w:del>
      <w:r w:rsidR="0039200E">
        <w:rPr>
          <w:rFonts w:ascii="Times New Roman" w:eastAsia="Times New Roman" w:hAnsi="Times New Roman" w:cs="Times New Roman"/>
          <w:snapToGrid w:val="0"/>
          <w:sz w:val="24"/>
          <w:szCs w:val="24"/>
        </w:rPr>
        <w:t xml:space="preserve">broken down into nitrogen, phosphorous, and </w:t>
      </w:r>
      <w:del w:id="14" w:author="Clay" w:date="2020-07-27T14:44:00Z">
        <w:r w:rsidR="0039200E" w:rsidDel="002A43F0">
          <w:rPr>
            <w:rFonts w:ascii="Times New Roman" w:eastAsia="Times New Roman" w:hAnsi="Times New Roman" w:cs="Times New Roman"/>
            <w:snapToGrid w:val="0"/>
            <w:sz w:val="24"/>
            <w:szCs w:val="24"/>
          </w:rPr>
          <w:delText xml:space="preserve">carbon </w:delText>
        </w:r>
      </w:del>
      <w:ins w:id="15" w:author="Clay" w:date="2020-07-27T14:44:00Z">
        <w:r w:rsidR="002A43F0">
          <w:rPr>
            <w:rFonts w:ascii="Times New Roman" w:eastAsia="Times New Roman" w:hAnsi="Times New Roman" w:cs="Times New Roman"/>
            <w:snapToGrid w:val="0"/>
            <w:sz w:val="24"/>
            <w:szCs w:val="24"/>
          </w:rPr>
          <w:t xml:space="preserve">other elements </w:t>
        </w:r>
      </w:ins>
      <w:r w:rsidR="0039200E">
        <w:rPr>
          <w:rFonts w:ascii="Times New Roman" w:eastAsia="Times New Roman" w:hAnsi="Times New Roman" w:cs="Times New Roman"/>
          <w:snapToGrid w:val="0"/>
          <w:sz w:val="24"/>
          <w:szCs w:val="24"/>
        </w:rPr>
        <w:t xml:space="preserve">to be recycled into biomass. </w:t>
      </w:r>
      <w:ins w:id="16" w:author="Clay" w:date="2020-07-27T14:44:00Z">
        <w:r w:rsidR="002A43F0">
          <w:rPr>
            <w:rFonts w:ascii="Times New Roman" w:eastAsia="Times New Roman" w:hAnsi="Times New Roman" w:cs="Times New Roman"/>
            <w:snapToGrid w:val="0"/>
            <w:sz w:val="24"/>
            <w:szCs w:val="24"/>
          </w:rPr>
          <w:t xml:space="preserve"> </w:t>
        </w:r>
      </w:ins>
      <w:r w:rsidR="0039200E">
        <w:rPr>
          <w:rFonts w:ascii="Times New Roman" w:eastAsia="Times New Roman" w:hAnsi="Times New Roman" w:cs="Times New Roman"/>
          <w:snapToGrid w:val="0"/>
          <w:sz w:val="24"/>
          <w:szCs w:val="24"/>
        </w:rPr>
        <w:t xml:space="preserve">Western spruce budworms are defoliators native to the central Cascades and </w:t>
      </w:r>
      <w:ins w:id="17" w:author="Clay" w:date="2020-07-27T14:51:00Z">
        <w:r>
          <w:rPr>
            <w:rFonts w:ascii="Times New Roman" w:eastAsia="Times New Roman" w:hAnsi="Times New Roman" w:cs="Times New Roman"/>
            <w:snapToGrid w:val="0"/>
            <w:sz w:val="24"/>
            <w:szCs w:val="24"/>
          </w:rPr>
          <w:t xml:space="preserve">their herbivory could increasing the </w:t>
        </w:r>
      </w:ins>
      <w:ins w:id="18" w:author="Clay" w:date="2020-07-27T14:52:00Z">
        <w:r>
          <w:rPr>
            <w:rFonts w:ascii="Times New Roman" w:eastAsia="Times New Roman" w:hAnsi="Times New Roman" w:cs="Times New Roman"/>
            <w:snapToGrid w:val="0"/>
            <w:sz w:val="24"/>
            <w:szCs w:val="24"/>
          </w:rPr>
          <w:t xml:space="preserve">decomposition </w:t>
        </w:r>
      </w:ins>
      <w:ins w:id="19" w:author="Clay" w:date="2020-07-27T14:51:00Z">
        <w:r>
          <w:rPr>
            <w:rFonts w:ascii="Times New Roman" w:eastAsia="Times New Roman" w:hAnsi="Times New Roman" w:cs="Times New Roman"/>
            <w:snapToGrid w:val="0"/>
            <w:sz w:val="24"/>
            <w:szCs w:val="24"/>
          </w:rPr>
          <w:t xml:space="preserve">rate of forest materials </w:t>
        </w:r>
      </w:ins>
      <w:ins w:id="20" w:author="Clay" w:date="2020-07-27T14:52:00Z">
        <w:r>
          <w:rPr>
            <w:rFonts w:ascii="Times New Roman" w:eastAsia="Times New Roman" w:hAnsi="Times New Roman" w:cs="Times New Roman"/>
            <w:snapToGrid w:val="0"/>
            <w:sz w:val="24"/>
            <w:szCs w:val="24"/>
          </w:rPr>
          <w:t xml:space="preserve">by adding essential nutrient and/or by </w:t>
        </w:r>
      </w:ins>
      <w:del w:id="21" w:author="Clay" w:date="2020-07-27T14:52:00Z">
        <w:r w:rsidR="0039200E" w:rsidDel="00E5752A">
          <w:rPr>
            <w:rFonts w:ascii="Times New Roman" w:eastAsia="Times New Roman" w:hAnsi="Times New Roman" w:cs="Times New Roman"/>
            <w:snapToGrid w:val="0"/>
            <w:sz w:val="24"/>
            <w:szCs w:val="24"/>
          </w:rPr>
          <w:delText xml:space="preserve">have the potential to increase </w:delText>
        </w:r>
      </w:del>
      <w:ins w:id="22" w:author="Clay" w:date="2020-07-27T14:52:00Z">
        <w:r>
          <w:rPr>
            <w:rFonts w:ascii="Times New Roman" w:eastAsia="Times New Roman" w:hAnsi="Times New Roman" w:cs="Times New Roman"/>
            <w:snapToGrid w:val="0"/>
            <w:sz w:val="24"/>
            <w:szCs w:val="24"/>
          </w:rPr>
          <w:t xml:space="preserve">increasing </w:t>
        </w:r>
      </w:ins>
      <w:r w:rsidR="0039200E">
        <w:rPr>
          <w:rFonts w:ascii="Times New Roman" w:eastAsia="Times New Roman" w:hAnsi="Times New Roman" w:cs="Times New Roman"/>
          <w:snapToGrid w:val="0"/>
          <w:sz w:val="24"/>
          <w:szCs w:val="24"/>
        </w:rPr>
        <w:t xml:space="preserve">light and rainfall penetration to the forest floor by </w:t>
      </w:r>
      <w:del w:id="23" w:author="Clay" w:date="2020-07-27T14:52:00Z">
        <w:r w:rsidR="0039200E" w:rsidDel="00E5752A">
          <w:rPr>
            <w:rFonts w:ascii="Times New Roman" w:eastAsia="Times New Roman" w:hAnsi="Times New Roman" w:cs="Times New Roman"/>
            <w:snapToGrid w:val="0"/>
            <w:sz w:val="24"/>
            <w:szCs w:val="24"/>
          </w:rPr>
          <w:delText xml:space="preserve">removing sections of </w:delText>
        </w:r>
      </w:del>
      <w:ins w:id="24" w:author="Clay" w:date="2020-07-27T14:52:00Z">
        <w:r>
          <w:rPr>
            <w:rFonts w:ascii="Times New Roman" w:eastAsia="Times New Roman" w:hAnsi="Times New Roman" w:cs="Times New Roman"/>
            <w:snapToGrid w:val="0"/>
            <w:sz w:val="24"/>
            <w:szCs w:val="24"/>
          </w:rPr>
          <w:t xml:space="preserve">thinning </w:t>
        </w:r>
      </w:ins>
      <w:r w:rsidR="0039200E">
        <w:rPr>
          <w:rFonts w:ascii="Times New Roman" w:eastAsia="Times New Roman" w:hAnsi="Times New Roman" w:cs="Times New Roman"/>
          <w:snapToGrid w:val="0"/>
          <w:sz w:val="24"/>
          <w:szCs w:val="24"/>
        </w:rPr>
        <w:t>the forest canopy during outbreaks</w:t>
      </w:r>
      <w:del w:id="25" w:author="Clay" w:date="2020-07-27T14:52:00Z">
        <w:r w:rsidR="001348DF" w:rsidDel="00E5752A">
          <w:rPr>
            <w:rFonts w:ascii="Times New Roman" w:eastAsia="Times New Roman" w:hAnsi="Times New Roman" w:cs="Times New Roman"/>
            <w:snapToGrid w:val="0"/>
            <w:sz w:val="24"/>
            <w:szCs w:val="24"/>
          </w:rPr>
          <w:delText>, possibly</w:delText>
        </w:r>
      </w:del>
      <w:del w:id="26" w:author="Clay" w:date="2020-07-27T14:51:00Z">
        <w:r w:rsidR="001348DF" w:rsidDel="00E5752A">
          <w:rPr>
            <w:rFonts w:ascii="Times New Roman" w:eastAsia="Times New Roman" w:hAnsi="Times New Roman" w:cs="Times New Roman"/>
            <w:snapToGrid w:val="0"/>
            <w:sz w:val="24"/>
            <w:szCs w:val="24"/>
          </w:rPr>
          <w:delText xml:space="preserve"> increasing the rate of decomposition of forest materials</w:delText>
        </w:r>
      </w:del>
      <w:r w:rsidR="0039200E">
        <w:rPr>
          <w:rFonts w:ascii="Times New Roman" w:eastAsia="Times New Roman" w:hAnsi="Times New Roman" w:cs="Times New Roman"/>
          <w:snapToGrid w:val="0"/>
          <w:sz w:val="24"/>
          <w:szCs w:val="24"/>
        </w:rPr>
        <w:t xml:space="preserve">. </w:t>
      </w:r>
      <w:ins w:id="27" w:author="Clay" w:date="2020-07-27T14:52:00Z">
        <w:r>
          <w:rPr>
            <w:rFonts w:ascii="Times New Roman" w:eastAsia="Times New Roman" w:hAnsi="Times New Roman" w:cs="Times New Roman"/>
            <w:snapToGrid w:val="0"/>
            <w:sz w:val="24"/>
            <w:szCs w:val="24"/>
          </w:rPr>
          <w:t xml:space="preserve"> </w:t>
        </w:r>
      </w:ins>
      <w:ins w:id="28" w:author="Clay" w:date="2020-07-27T14:55:00Z">
        <w:r>
          <w:rPr>
            <w:rFonts w:ascii="Times New Roman" w:eastAsia="Times New Roman" w:hAnsi="Times New Roman" w:cs="Times New Roman"/>
            <w:snapToGrid w:val="0"/>
            <w:sz w:val="24"/>
            <w:szCs w:val="24"/>
          </w:rPr>
          <w:t xml:space="preserve">Budworms defoliation events are expected to increase in severity as </w:t>
        </w:r>
      </w:ins>
      <w:ins w:id="29" w:author="Clay" w:date="2020-07-27T14:56:00Z">
        <w:r>
          <w:rPr>
            <w:rFonts w:ascii="Times New Roman" w:eastAsia="Times New Roman" w:hAnsi="Times New Roman" w:cs="Times New Roman"/>
            <w:snapToGrid w:val="0"/>
            <w:sz w:val="24"/>
            <w:szCs w:val="24"/>
          </w:rPr>
          <w:t>the</w:t>
        </w:r>
      </w:ins>
      <w:ins w:id="30" w:author="Clay" w:date="2020-07-27T14:55:00Z">
        <w:r>
          <w:rPr>
            <w:rFonts w:ascii="Times New Roman" w:eastAsia="Times New Roman" w:hAnsi="Times New Roman" w:cs="Times New Roman"/>
            <w:snapToGrid w:val="0"/>
            <w:sz w:val="24"/>
            <w:szCs w:val="24"/>
          </w:rPr>
          <w:t xml:space="preserve"> </w:t>
        </w:r>
      </w:ins>
      <w:ins w:id="31" w:author="Clay" w:date="2020-07-27T14:56:00Z">
        <w:r>
          <w:rPr>
            <w:rFonts w:ascii="Times New Roman" w:eastAsia="Times New Roman" w:hAnsi="Times New Roman" w:cs="Times New Roman"/>
            <w:snapToGrid w:val="0"/>
            <w:sz w:val="24"/>
            <w:szCs w:val="24"/>
          </w:rPr>
          <w:t xml:space="preserve">climate warms, potentially altering forest ecosystem function.  </w:t>
        </w:r>
      </w:ins>
      <w:r w:rsidR="0039200E">
        <w:rPr>
          <w:rFonts w:ascii="Times New Roman" w:eastAsia="Times New Roman" w:hAnsi="Times New Roman" w:cs="Times New Roman"/>
          <w:snapToGrid w:val="0"/>
          <w:sz w:val="24"/>
          <w:szCs w:val="24"/>
        </w:rPr>
        <w:t xml:space="preserve">The purpose of this study was to measure </w:t>
      </w:r>
      <w:ins w:id="32" w:author="Clay" w:date="2020-07-27T14:56:00Z">
        <w:r>
          <w:rPr>
            <w:rFonts w:ascii="Times New Roman" w:eastAsia="Times New Roman" w:hAnsi="Times New Roman" w:cs="Times New Roman"/>
            <w:snapToGrid w:val="0"/>
            <w:sz w:val="24"/>
            <w:szCs w:val="24"/>
          </w:rPr>
          <w:t xml:space="preserve">how budworms influence </w:t>
        </w:r>
      </w:ins>
      <w:del w:id="33" w:author="Clay" w:date="2020-07-27T14:56:00Z">
        <w:r w:rsidR="0039200E" w:rsidDel="00E5752A">
          <w:rPr>
            <w:rFonts w:ascii="Times New Roman" w:eastAsia="Times New Roman" w:hAnsi="Times New Roman" w:cs="Times New Roman"/>
            <w:snapToGrid w:val="0"/>
            <w:sz w:val="24"/>
            <w:szCs w:val="24"/>
          </w:rPr>
          <w:delText xml:space="preserve">the changes in </w:delText>
        </w:r>
      </w:del>
      <w:r w:rsidR="0039200E">
        <w:rPr>
          <w:rFonts w:ascii="Times New Roman" w:eastAsia="Times New Roman" w:hAnsi="Times New Roman" w:cs="Times New Roman"/>
          <w:snapToGrid w:val="0"/>
          <w:sz w:val="24"/>
          <w:szCs w:val="24"/>
        </w:rPr>
        <w:t>nutrient availability in forest throughfall</w:t>
      </w:r>
      <w:ins w:id="34" w:author="Clay" w:date="2020-07-27T14:56:00Z">
        <w:r>
          <w:rPr>
            <w:rFonts w:ascii="Times New Roman" w:eastAsia="Times New Roman" w:hAnsi="Times New Roman" w:cs="Times New Roman"/>
            <w:snapToGrid w:val="0"/>
            <w:sz w:val="24"/>
            <w:szCs w:val="24"/>
          </w:rPr>
          <w:t>,</w:t>
        </w:r>
      </w:ins>
      <w:r w:rsidR="0039200E">
        <w:rPr>
          <w:rFonts w:ascii="Times New Roman" w:eastAsia="Times New Roman" w:hAnsi="Times New Roman" w:cs="Times New Roman"/>
          <w:snapToGrid w:val="0"/>
          <w:sz w:val="24"/>
          <w:szCs w:val="24"/>
        </w:rPr>
        <w:t xml:space="preserve"> </w:t>
      </w:r>
      <w:del w:id="35" w:author="Clay" w:date="2020-07-27T14:56:00Z">
        <w:r w:rsidR="0039200E" w:rsidDel="00E5752A">
          <w:rPr>
            <w:rFonts w:ascii="Times New Roman" w:eastAsia="Times New Roman" w:hAnsi="Times New Roman" w:cs="Times New Roman"/>
            <w:snapToGrid w:val="0"/>
            <w:sz w:val="24"/>
            <w:szCs w:val="24"/>
          </w:rPr>
          <w:delText>and forest soils, specifically nitrogen, phosphorous, and carbon</w:delText>
        </w:r>
        <w:r w:rsidR="001348DF" w:rsidDel="00E5752A">
          <w:rPr>
            <w:rFonts w:ascii="Times New Roman" w:eastAsia="Times New Roman" w:hAnsi="Times New Roman" w:cs="Times New Roman"/>
            <w:snapToGrid w:val="0"/>
            <w:sz w:val="24"/>
            <w:szCs w:val="24"/>
          </w:rPr>
          <w:delText xml:space="preserve">, and to measure the rate of decomposition </w:delText>
        </w:r>
        <w:r w:rsidR="008E349C" w:rsidDel="00E5752A">
          <w:rPr>
            <w:rFonts w:ascii="Times New Roman" w:eastAsia="Times New Roman" w:hAnsi="Times New Roman" w:cs="Times New Roman"/>
            <w:snapToGrid w:val="0"/>
            <w:sz w:val="24"/>
            <w:szCs w:val="24"/>
          </w:rPr>
          <w:delText>in forest soils</w:delText>
        </w:r>
      </w:del>
      <w:ins w:id="36" w:author="Clay" w:date="2020-07-27T14:56:00Z">
        <w:r>
          <w:rPr>
            <w:rFonts w:ascii="Times New Roman" w:eastAsia="Times New Roman" w:hAnsi="Times New Roman" w:cs="Times New Roman"/>
            <w:snapToGrid w:val="0"/>
            <w:sz w:val="24"/>
            <w:szCs w:val="24"/>
          </w:rPr>
          <w:t xml:space="preserve">decomposition rate on the floor, and soil nutrient concentrations by sampling </w:t>
        </w:r>
      </w:ins>
      <w:del w:id="37" w:author="Clay" w:date="2020-07-27T14:57:00Z">
        <w:r w:rsidR="0039200E" w:rsidDel="00E5752A">
          <w:rPr>
            <w:rFonts w:ascii="Times New Roman" w:eastAsia="Times New Roman" w:hAnsi="Times New Roman" w:cs="Times New Roman"/>
            <w:snapToGrid w:val="0"/>
            <w:sz w:val="24"/>
            <w:szCs w:val="24"/>
          </w:rPr>
          <w:delText xml:space="preserve">. I sampled </w:delText>
        </w:r>
      </w:del>
      <w:r w:rsidR="0039200E">
        <w:rPr>
          <w:rFonts w:ascii="Times New Roman" w:eastAsia="Times New Roman" w:hAnsi="Times New Roman" w:cs="Times New Roman"/>
          <w:snapToGrid w:val="0"/>
          <w:sz w:val="24"/>
          <w:szCs w:val="24"/>
        </w:rPr>
        <w:t xml:space="preserve">4 sites </w:t>
      </w:r>
      <w:del w:id="38" w:author="Clay" w:date="2020-07-27T14:57:00Z">
        <w:r w:rsidR="0039200E" w:rsidDel="00E5752A">
          <w:rPr>
            <w:rFonts w:ascii="Times New Roman" w:eastAsia="Times New Roman" w:hAnsi="Times New Roman" w:cs="Times New Roman"/>
            <w:snapToGrid w:val="0"/>
            <w:sz w:val="24"/>
            <w:szCs w:val="24"/>
          </w:rPr>
          <w:delText xml:space="preserve">in the Tenaway Community Forest </w:delText>
        </w:r>
      </w:del>
      <w:del w:id="39" w:author="Clay" w:date="2020-07-27T14:53:00Z">
        <w:r w:rsidR="0039200E" w:rsidDel="00E5752A">
          <w:rPr>
            <w:rFonts w:ascii="Times New Roman" w:eastAsia="Times New Roman" w:hAnsi="Times New Roman" w:cs="Times New Roman"/>
            <w:snapToGrid w:val="0"/>
            <w:sz w:val="24"/>
            <w:szCs w:val="24"/>
          </w:rPr>
          <w:delText xml:space="preserve">where there were very few </w:delText>
        </w:r>
      </w:del>
      <w:ins w:id="40" w:author="Clay" w:date="2020-07-27T14:53:00Z">
        <w:r>
          <w:rPr>
            <w:rFonts w:ascii="Times New Roman" w:eastAsia="Times New Roman" w:hAnsi="Times New Roman" w:cs="Times New Roman"/>
            <w:snapToGrid w:val="0"/>
            <w:sz w:val="24"/>
            <w:szCs w:val="24"/>
          </w:rPr>
          <w:t xml:space="preserve">with low </w:t>
        </w:r>
      </w:ins>
      <w:r w:rsidR="0039200E">
        <w:rPr>
          <w:rFonts w:ascii="Times New Roman" w:eastAsia="Times New Roman" w:hAnsi="Times New Roman" w:cs="Times New Roman"/>
          <w:snapToGrid w:val="0"/>
          <w:sz w:val="24"/>
          <w:szCs w:val="24"/>
        </w:rPr>
        <w:t>budworm</w:t>
      </w:r>
      <w:ins w:id="41" w:author="Clay" w:date="2020-07-27T14:53:00Z">
        <w:r>
          <w:rPr>
            <w:rFonts w:ascii="Times New Roman" w:eastAsia="Times New Roman" w:hAnsi="Times New Roman" w:cs="Times New Roman"/>
            <w:snapToGrid w:val="0"/>
            <w:sz w:val="24"/>
            <w:szCs w:val="24"/>
          </w:rPr>
          <w:t xml:space="preserve"> activity </w:t>
        </w:r>
      </w:ins>
      <w:del w:id="42" w:author="Clay" w:date="2020-07-27T14:53:00Z">
        <w:r w:rsidR="0039200E" w:rsidDel="00E5752A">
          <w:rPr>
            <w:rFonts w:ascii="Times New Roman" w:eastAsia="Times New Roman" w:hAnsi="Times New Roman" w:cs="Times New Roman"/>
            <w:snapToGrid w:val="0"/>
            <w:sz w:val="24"/>
            <w:szCs w:val="24"/>
          </w:rPr>
          <w:delText xml:space="preserve">s and used this as my </w:delText>
        </w:r>
        <w:r w:rsidR="001348DF" w:rsidDel="00E5752A">
          <w:rPr>
            <w:rFonts w:ascii="Times New Roman" w:eastAsia="Times New Roman" w:hAnsi="Times New Roman" w:cs="Times New Roman"/>
            <w:snapToGrid w:val="0"/>
            <w:sz w:val="24"/>
            <w:szCs w:val="24"/>
          </w:rPr>
          <w:delText xml:space="preserve">control </w:delText>
        </w:r>
      </w:del>
      <w:r w:rsidR="001348DF">
        <w:rPr>
          <w:rFonts w:ascii="Times New Roman" w:eastAsia="Times New Roman" w:hAnsi="Times New Roman" w:cs="Times New Roman"/>
          <w:snapToGrid w:val="0"/>
          <w:sz w:val="24"/>
          <w:szCs w:val="24"/>
        </w:rPr>
        <w:t>and</w:t>
      </w:r>
      <w:r w:rsidR="0039200E">
        <w:rPr>
          <w:rFonts w:ascii="Times New Roman" w:eastAsia="Times New Roman" w:hAnsi="Times New Roman" w:cs="Times New Roman"/>
          <w:snapToGrid w:val="0"/>
          <w:sz w:val="24"/>
          <w:szCs w:val="24"/>
        </w:rPr>
        <w:t xml:space="preserve"> </w:t>
      </w:r>
      <w:del w:id="43" w:author="Clay" w:date="2020-07-27T14:53:00Z">
        <w:r w:rsidR="0039200E" w:rsidDel="00E5752A">
          <w:rPr>
            <w:rFonts w:ascii="Times New Roman" w:eastAsia="Times New Roman" w:hAnsi="Times New Roman" w:cs="Times New Roman"/>
            <w:snapToGrid w:val="0"/>
            <w:sz w:val="24"/>
            <w:szCs w:val="24"/>
          </w:rPr>
          <w:delText xml:space="preserve">sampled four </w:delText>
        </w:r>
      </w:del>
      <w:ins w:id="44" w:author="Clay" w:date="2020-07-27T14:53:00Z">
        <w:r>
          <w:rPr>
            <w:rFonts w:ascii="Times New Roman" w:eastAsia="Times New Roman" w:hAnsi="Times New Roman" w:cs="Times New Roman"/>
            <w:snapToGrid w:val="0"/>
            <w:sz w:val="24"/>
            <w:szCs w:val="24"/>
          </w:rPr>
          <w:t xml:space="preserve">4 </w:t>
        </w:r>
      </w:ins>
      <w:r w:rsidR="0039200E">
        <w:rPr>
          <w:rFonts w:ascii="Times New Roman" w:eastAsia="Times New Roman" w:hAnsi="Times New Roman" w:cs="Times New Roman"/>
          <w:snapToGrid w:val="0"/>
          <w:sz w:val="24"/>
          <w:szCs w:val="24"/>
        </w:rPr>
        <w:t xml:space="preserve">sites </w:t>
      </w:r>
      <w:del w:id="45" w:author="Clay" w:date="2020-07-27T14:57:00Z">
        <w:r w:rsidR="0039200E" w:rsidDel="00E5752A">
          <w:rPr>
            <w:rFonts w:ascii="Times New Roman" w:eastAsia="Times New Roman" w:hAnsi="Times New Roman" w:cs="Times New Roman"/>
            <w:snapToGrid w:val="0"/>
            <w:sz w:val="24"/>
            <w:szCs w:val="24"/>
          </w:rPr>
          <w:delText xml:space="preserve">in the Swauk </w:delText>
        </w:r>
        <w:r w:rsidR="001348DF" w:rsidDel="00E5752A">
          <w:rPr>
            <w:rFonts w:ascii="Times New Roman" w:eastAsia="Times New Roman" w:hAnsi="Times New Roman" w:cs="Times New Roman"/>
            <w:snapToGrid w:val="0"/>
            <w:sz w:val="24"/>
            <w:szCs w:val="24"/>
          </w:rPr>
          <w:delText xml:space="preserve">drainage in </w:delText>
        </w:r>
        <w:r w:rsidR="001348DF" w:rsidRPr="009356E2" w:rsidDel="00E5752A">
          <w:rPr>
            <w:rFonts w:ascii="Times New Roman" w:eastAsia="Times New Roman" w:hAnsi="Times New Roman" w:cs="Times New Roman"/>
            <w:sz w:val="24"/>
            <w:szCs w:val="24"/>
          </w:rPr>
          <w:delText xml:space="preserve">Okanogan-Wenatchee National Forest </w:delText>
        </w:r>
      </w:del>
      <w:del w:id="46" w:author="Clay" w:date="2020-07-27T14:53:00Z">
        <w:r w:rsidR="001348DF" w:rsidRPr="009356E2" w:rsidDel="00E5752A">
          <w:rPr>
            <w:rFonts w:ascii="Times New Roman" w:eastAsia="Times New Roman" w:hAnsi="Times New Roman" w:cs="Times New Roman"/>
            <w:sz w:val="24"/>
            <w:szCs w:val="24"/>
          </w:rPr>
          <w:delText>in Washington</w:delText>
        </w:r>
        <w:r w:rsidR="001348DF" w:rsidDel="00E5752A">
          <w:rPr>
            <w:rFonts w:ascii="Times New Roman" w:eastAsia="Times New Roman" w:hAnsi="Times New Roman" w:cs="Times New Roman"/>
            <w:sz w:val="24"/>
            <w:szCs w:val="24"/>
          </w:rPr>
          <w:delText xml:space="preserve"> that was highly </w:delText>
        </w:r>
        <w:r w:rsidR="001348DF" w:rsidDel="00E5752A">
          <w:rPr>
            <w:rFonts w:ascii="Times New Roman" w:eastAsia="Times New Roman" w:hAnsi="Times New Roman" w:cs="Times New Roman"/>
            <w:sz w:val="24"/>
            <w:szCs w:val="24"/>
          </w:rPr>
          <w:lastRenderedPageBreak/>
          <w:delText xml:space="preserve">impacted by </w:delText>
        </w:r>
      </w:del>
      <w:ins w:id="47" w:author="Clay" w:date="2020-07-27T14:53:00Z">
        <w:r>
          <w:rPr>
            <w:rFonts w:ascii="Times New Roman" w:eastAsia="Times New Roman" w:hAnsi="Times New Roman" w:cs="Times New Roman"/>
            <w:sz w:val="24"/>
            <w:szCs w:val="24"/>
          </w:rPr>
          <w:t xml:space="preserve">with high </w:t>
        </w:r>
      </w:ins>
      <w:r w:rsidR="001348DF">
        <w:rPr>
          <w:rFonts w:ascii="Times New Roman" w:eastAsia="Times New Roman" w:hAnsi="Times New Roman" w:cs="Times New Roman"/>
          <w:sz w:val="24"/>
          <w:szCs w:val="24"/>
        </w:rPr>
        <w:t>budworm</w:t>
      </w:r>
      <w:ins w:id="48" w:author="Clay" w:date="2020-07-27T14:53:00Z">
        <w:r>
          <w:rPr>
            <w:rFonts w:ascii="Times New Roman" w:eastAsia="Times New Roman" w:hAnsi="Times New Roman" w:cs="Times New Roman"/>
            <w:sz w:val="24"/>
            <w:szCs w:val="24"/>
          </w:rPr>
          <w:t xml:space="preserve"> activit</w:t>
        </w:r>
      </w:ins>
      <w:del w:id="49" w:author="Clay" w:date="2020-07-27T14:53:00Z">
        <w:r w:rsidR="001348DF" w:rsidDel="00E5752A">
          <w:rPr>
            <w:rFonts w:ascii="Times New Roman" w:eastAsia="Times New Roman" w:hAnsi="Times New Roman" w:cs="Times New Roman"/>
            <w:sz w:val="24"/>
            <w:szCs w:val="24"/>
          </w:rPr>
          <w:delText>s</w:delText>
        </w:r>
      </w:del>
      <w:ins w:id="50" w:author="Clay" w:date="2020-07-27T14:53:00Z">
        <w:r>
          <w:rPr>
            <w:rFonts w:ascii="Times New Roman" w:eastAsia="Times New Roman" w:hAnsi="Times New Roman" w:cs="Times New Roman"/>
            <w:sz w:val="24"/>
            <w:szCs w:val="24"/>
          </w:rPr>
          <w:t>y</w:t>
        </w:r>
      </w:ins>
      <w:ins w:id="51" w:author="Clay" w:date="2020-07-27T14:57:00Z">
        <w:r>
          <w:rPr>
            <w:rFonts w:ascii="Times New Roman" w:eastAsia="Times New Roman" w:hAnsi="Times New Roman" w:cs="Times New Roman"/>
            <w:sz w:val="24"/>
            <w:szCs w:val="24"/>
          </w:rPr>
          <w:t xml:space="preserve"> </w:t>
        </w:r>
      </w:ins>
      <w:del w:id="52" w:author="Clay" w:date="2020-07-27T14:57:00Z">
        <w:r w:rsidR="001348DF" w:rsidDel="00E5752A">
          <w:rPr>
            <w:rFonts w:ascii="Times New Roman" w:eastAsia="Times New Roman" w:hAnsi="Times New Roman" w:cs="Times New Roman"/>
            <w:sz w:val="24"/>
            <w:szCs w:val="24"/>
          </w:rPr>
          <w:delText>. Soils</w:delText>
        </w:r>
        <w:r w:rsidR="008E349C" w:rsidDel="00E5752A">
          <w:rPr>
            <w:rFonts w:ascii="Times New Roman" w:eastAsia="Times New Roman" w:hAnsi="Times New Roman" w:cs="Times New Roman"/>
            <w:sz w:val="24"/>
            <w:szCs w:val="24"/>
          </w:rPr>
          <w:delText xml:space="preserve"> and decomposition rates</w:delText>
        </w:r>
        <w:r w:rsidR="001348DF" w:rsidDel="00E5752A">
          <w:rPr>
            <w:rFonts w:ascii="Times New Roman" w:eastAsia="Times New Roman" w:hAnsi="Times New Roman" w:cs="Times New Roman"/>
            <w:sz w:val="24"/>
            <w:szCs w:val="24"/>
          </w:rPr>
          <w:delText xml:space="preserve"> were sampled eight times between </w:delText>
        </w:r>
      </w:del>
      <w:ins w:id="53" w:author="Clay" w:date="2020-07-27T14:57:00Z">
        <w:r>
          <w:rPr>
            <w:rFonts w:ascii="Times New Roman" w:eastAsia="Times New Roman" w:hAnsi="Times New Roman" w:cs="Times New Roman"/>
            <w:sz w:val="24"/>
            <w:szCs w:val="24"/>
          </w:rPr>
          <w:t xml:space="preserve">from </w:t>
        </w:r>
      </w:ins>
      <w:r w:rsidR="001348DF">
        <w:rPr>
          <w:rFonts w:ascii="Times New Roman" w:eastAsia="Times New Roman" w:hAnsi="Times New Roman" w:cs="Times New Roman"/>
          <w:sz w:val="24"/>
          <w:szCs w:val="24"/>
        </w:rPr>
        <w:t xml:space="preserve">September 2015 </w:t>
      </w:r>
      <w:del w:id="54" w:author="Clay" w:date="2020-07-27T14:58:00Z">
        <w:r w:rsidR="001348DF" w:rsidDel="00E5752A">
          <w:rPr>
            <w:rFonts w:ascii="Times New Roman" w:eastAsia="Times New Roman" w:hAnsi="Times New Roman" w:cs="Times New Roman"/>
            <w:sz w:val="24"/>
            <w:szCs w:val="24"/>
          </w:rPr>
          <w:delText xml:space="preserve">and </w:delText>
        </w:r>
      </w:del>
      <w:ins w:id="55" w:author="Clay" w:date="2020-07-27T14:58:00Z">
        <w:r>
          <w:rPr>
            <w:rFonts w:ascii="Times New Roman" w:eastAsia="Times New Roman" w:hAnsi="Times New Roman" w:cs="Times New Roman"/>
            <w:sz w:val="24"/>
            <w:szCs w:val="24"/>
          </w:rPr>
          <w:t xml:space="preserve">through </w:t>
        </w:r>
      </w:ins>
      <w:r w:rsidR="001348DF">
        <w:rPr>
          <w:rFonts w:ascii="Times New Roman" w:eastAsia="Times New Roman" w:hAnsi="Times New Roman" w:cs="Times New Roman"/>
          <w:sz w:val="24"/>
          <w:szCs w:val="24"/>
        </w:rPr>
        <w:t>November 2016</w:t>
      </w:r>
      <w:del w:id="56" w:author="Clay" w:date="2020-07-27T14:58:00Z">
        <w:r w:rsidR="001348DF" w:rsidDel="00E5752A">
          <w:rPr>
            <w:rFonts w:ascii="Times New Roman" w:eastAsia="Times New Roman" w:hAnsi="Times New Roman" w:cs="Times New Roman"/>
            <w:sz w:val="24"/>
            <w:szCs w:val="24"/>
          </w:rPr>
          <w:delText>, and throughfall was sampled ten times between September 2015 to September 2016</w:delText>
        </w:r>
      </w:del>
      <w:r w:rsidR="001348DF">
        <w:rPr>
          <w:rFonts w:ascii="Times New Roman" w:eastAsia="Times New Roman" w:hAnsi="Times New Roman" w:cs="Times New Roman"/>
          <w:sz w:val="24"/>
          <w:szCs w:val="24"/>
        </w:rPr>
        <w:t xml:space="preserve">. </w:t>
      </w:r>
      <w:ins w:id="57" w:author="Clay" w:date="2020-07-27T14:58:00Z">
        <w:r>
          <w:rPr>
            <w:rFonts w:ascii="Times New Roman" w:eastAsia="Times New Roman" w:hAnsi="Times New Roman" w:cs="Times New Roman"/>
            <w:sz w:val="24"/>
            <w:szCs w:val="24"/>
          </w:rPr>
          <w:t xml:space="preserve"> Budworms appeared to accelerate ammonium and nitrate loss from the canopy </w:t>
        </w:r>
      </w:ins>
      <w:ins w:id="58" w:author="Clay" w:date="2020-07-27T14:59:00Z">
        <w:r>
          <w:rPr>
            <w:rFonts w:ascii="Times New Roman" w:eastAsia="Times New Roman" w:hAnsi="Times New Roman" w:cs="Times New Roman"/>
            <w:sz w:val="24"/>
            <w:szCs w:val="24"/>
          </w:rPr>
          <w:t xml:space="preserve">via throughfall </w:t>
        </w:r>
      </w:ins>
      <w:ins w:id="59" w:author="Clay" w:date="2020-07-27T14:58:00Z">
        <w:r>
          <w:rPr>
            <w:rFonts w:ascii="Times New Roman" w:eastAsia="Times New Roman" w:hAnsi="Times New Roman" w:cs="Times New Roman"/>
            <w:sz w:val="24"/>
            <w:szCs w:val="24"/>
          </w:rPr>
          <w:t xml:space="preserve">during the spring 206 feeding season, </w:t>
        </w:r>
      </w:ins>
      <w:ins w:id="60" w:author="Clay" w:date="2020-07-27T14:59:00Z">
        <w:r>
          <w:rPr>
            <w:rFonts w:ascii="Times New Roman" w:eastAsia="Times New Roman" w:hAnsi="Times New Roman" w:cs="Times New Roman"/>
            <w:sz w:val="24"/>
            <w:szCs w:val="24"/>
          </w:rPr>
          <w:t xml:space="preserve">yet those forms of nitrogen did not increase concurrently in soils suggesting rapid immobilization of nitrogen. </w:t>
        </w:r>
      </w:ins>
      <w:ins w:id="61" w:author="Clay" w:date="2020-07-27T15:00:00Z">
        <w:r>
          <w:rPr>
            <w:rFonts w:ascii="Times New Roman" w:eastAsia="Times New Roman" w:hAnsi="Times New Roman" w:cs="Times New Roman"/>
            <w:sz w:val="24"/>
            <w:szCs w:val="24"/>
          </w:rPr>
          <w:t xml:space="preserve"> In contrast, </w:t>
        </w:r>
      </w:ins>
      <w:del w:id="62" w:author="Clay" w:date="2020-07-27T14:59:00Z">
        <w:r w:rsidR="008E349C" w:rsidDel="00E5752A">
          <w:rPr>
            <w:rFonts w:ascii="Times New Roman" w:eastAsia="Times New Roman" w:hAnsi="Times New Roman" w:cs="Times New Roman"/>
            <w:sz w:val="24"/>
            <w:szCs w:val="24"/>
          </w:rPr>
          <w:delText xml:space="preserve">Throughfall N had significant interactions between budworms and sample events, </w:delText>
        </w:r>
      </w:del>
      <w:del w:id="63" w:author="Clay" w:date="2020-07-27T14:54:00Z">
        <w:r w:rsidR="008E349C" w:rsidDel="00E5752A">
          <w:rPr>
            <w:rFonts w:ascii="Times New Roman" w:eastAsia="Times New Roman" w:hAnsi="Times New Roman" w:cs="Times New Roman"/>
            <w:sz w:val="24"/>
            <w:szCs w:val="24"/>
          </w:rPr>
          <w:delText xml:space="preserve">and </w:delText>
        </w:r>
      </w:del>
      <w:ins w:id="64" w:author="Clay" w:date="2020-07-27T15:00:00Z">
        <w:r>
          <w:rPr>
            <w:rFonts w:ascii="Times New Roman" w:eastAsia="Times New Roman" w:hAnsi="Times New Roman" w:cs="Times New Roman"/>
            <w:sz w:val="24"/>
            <w:szCs w:val="24"/>
          </w:rPr>
          <w:t xml:space="preserve">budworms </w:t>
        </w:r>
      </w:ins>
      <w:ins w:id="65" w:author="Clay" w:date="2020-07-27T14:59:00Z">
        <w:r>
          <w:rPr>
            <w:rFonts w:ascii="Times New Roman" w:eastAsia="Times New Roman" w:hAnsi="Times New Roman" w:cs="Times New Roman"/>
            <w:sz w:val="24"/>
            <w:szCs w:val="24"/>
          </w:rPr>
          <w:t xml:space="preserve">did not influence </w:t>
        </w:r>
      </w:ins>
      <w:r w:rsidR="008E349C">
        <w:rPr>
          <w:rFonts w:ascii="Times New Roman" w:eastAsia="Times New Roman" w:hAnsi="Times New Roman" w:cs="Times New Roman"/>
          <w:sz w:val="24"/>
          <w:szCs w:val="24"/>
        </w:rPr>
        <w:t xml:space="preserve">throughfall phosphorous </w:t>
      </w:r>
      <w:del w:id="66" w:author="Clay" w:date="2020-07-27T14:59:00Z">
        <w:r w:rsidR="008E349C" w:rsidDel="00E5752A">
          <w:rPr>
            <w:rFonts w:ascii="Times New Roman" w:eastAsia="Times New Roman" w:hAnsi="Times New Roman" w:cs="Times New Roman"/>
            <w:sz w:val="24"/>
            <w:szCs w:val="24"/>
          </w:rPr>
          <w:delText xml:space="preserve">and </w:delText>
        </w:r>
      </w:del>
      <w:del w:id="67" w:author="Clay" w:date="2020-07-27T15:01:00Z">
        <w:r w:rsidR="008E349C" w:rsidDel="00895FE0">
          <w:rPr>
            <w:rFonts w:ascii="Times New Roman" w:eastAsia="Times New Roman" w:hAnsi="Times New Roman" w:cs="Times New Roman"/>
            <w:sz w:val="24"/>
            <w:szCs w:val="24"/>
          </w:rPr>
          <w:delText>dissolved organic carbon</w:delText>
        </w:r>
      </w:del>
      <w:ins w:id="68" w:author="Clay" w:date="2020-07-27T15:01:00Z">
        <w:r w:rsidR="00895FE0">
          <w:rPr>
            <w:rFonts w:ascii="Times New Roman" w:eastAsia="Times New Roman" w:hAnsi="Times New Roman" w:cs="Times New Roman"/>
            <w:sz w:val="24"/>
            <w:szCs w:val="24"/>
          </w:rPr>
          <w:t xml:space="preserve">yet soils in budworm sites had significantly higher phosphorus concentration, possibly due to </w:t>
        </w:r>
      </w:ins>
      <w:ins w:id="69" w:author="Clay" w:date="2020-07-27T15:03:00Z">
        <w:r w:rsidR="00895FE0">
          <w:rPr>
            <w:rFonts w:ascii="Times New Roman" w:eastAsia="Times New Roman" w:hAnsi="Times New Roman" w:cs="Times New Roman"/>
            <w:sz w:val="24"/>
            <w:szCs w:val="24"/>
          </w:rPr>
          <w:t>frass addition or dead adults</w:t>
        </w:r>
      </w:ins>
      <w:ins w:id="70" w:author="Clay" w:date="2020-07-27T15:01:00Z">
        <w:r w:rsidR="00895FE0">
          <w:rPr>
            <w:rFonts w:ascii="Times New Roman" w:eastAsia="Times New Roman" w:hAnsi="Times New Roman" w:cs="Times New Roman"/>
            <w:sz w:val="24"/>
            <w:szCs w:val="24"/>
          </w:rPr>
          <w:t xml:space="preserve">.  </w:t>
        </w:r>
      </w:ins>
      <w:del w:id="71" w:author="Clay" w:date="2020-07-27T14:59:00Z">
        <w:r w:rsidR="008E349C" w:rsidDel="00E5752A">
          <w:rPr>
            <w:rFonts w:ascii="Times New Roman" w:eastAsia="Times New Roman" w:hAnsi="Times New Roman" w:cs="Times New Roman"/>
            <w:sz w:val="24"/>
            <w:szCs w:val="24"/>
          </w:rPr>
          <w:delText xml:space="preserve"> were significantly impacted by budworms</w:delText>
        </w:r>
      </w:del>
      <w:del w:id="72" w:author="Clay" w:date="2020-07-27T15:04:00Z">
        <w:r w:rsidR="008E349C" w:rsidDel="00895FE0">
          <w:rPr>
            <w:rFonts w:ascii="Times New Roman" w:eastAsia="Times New Roman" w:hAnsi="Times New Roman" w:cs="Times New Roman"/>
            <w:sz w:val="24"/>
            <w:szCs w:val="24"/>
          </w:rPr>
          <w:delText xml:space="preserve">. Frass inputs were significantly higher in the Swauk during feeding season, and litter inputs were significantly higher at the end of the growing season. </w:delText>
        </w:r>
      </w:del>
      <w:r w:rsidR="008E349C">
        <w:rPr>
          <w:rFonts w:ascii="Times New Roman" w:eastAsia="Times New Roman" w:hAnsi="Times New Roman" w:cs="Times New Roman"/>
          <w:sz w:val="24"/>
          <w:szCs w:val="24"/>
        </w:rPr>
        <w:t xml:space="preserve">Decomposition rates were </w:t>
      </w:r>
      <w:ins w:id="73" w:author="Clay" w:date="2020-07-27T14:54:00Z">
        <w:r>
          <w:rPr>
            <w:rFonts w:ascii="Times New Roman" w:eastAsia="Times New Roman" w:hAnsi="Times New Roman" w:cs="Times New Roman"/>
            <w:sz w:val="24"/>
            <w:szCs w:val="24"/>
          </w:rPr>
          <w:t xml:space="preserve">unexpectedly </w:t>
        </w:r>
      </w:ins>
      <w:del w:id="74" w:author="Clay" w:date="2020-07-27T14:54:00Z">
        <w:r w:rsidR="008E349C" w:rsidDel="00E5752A">
          <w:rPr>
            <w:rFonts w:ascii="Times New Roman" w:eastAsia="Times New Roman" w:hAnsi="Times New Roman" w:cs="Times New Roman"/>
            <w:sz w:val="24"/>
            <w:szCs w:val="24"/>
          </w:rPr>
          <w:delText xml:space="preserve">significantly impacted by budworms, but not as I expected; decomposition occurred </w:delText>
        </w:r>
      </w:del>
      <w:r w:rsidR="008E349C">
        <w:rPr>
          <w:rFonts w:ascii="Times New Roman" w:eastAsia="Times New Roman" w:hAnsi="Times New Roman" w:cs="Times New Roman"/>
          <w:sz w:val="24"/>
          <w:szCs w:val="24"/>
        </w:rPr>
        <w:t xml:space="preserve">faster in the low </w:t>
      </w:r>
      <w:ins w:id="75" w:author="Clay" w:date="2020-07-27T14:54:00Z">
        <w:r>
          <w:rPr>
            <w:rFonts w:ascii="Times New Roman" w:eastAsia="Times New Roman" w:hAnsi="Times New Roman" w:cs="Times New Roman"/>
            <w:sz w:val="24"/>
            <w:szCs w:val="24"/>
          </w:rPr>
          <w:t xml:space="preserve">budworm sites </w:t>
        </w:r>
      </w:ins>
      <w:r w:rsidR="008E349C">
        <w:rPr>
          <w:rFonts w:ascii="Times New Roman" w:eastAsia="Times New Roman" w:hAnsi="Times New Roman" w:cs="Times New Roman"/>
          <w:sz w:val="24"/>
          <w:szCs w:val="24"/>
        </w:rPr>
        <w:t>in Teanaway</w:t>
      </w:r>
      <w:del w:id="76" w:author="Clay" w:date="2020-07-27T14:54:00Z">
        <w:r w:rsidR="008E349C" w:rsidDel="00E5752A">
          <w:rPr>
            <w:rFonts w:ascii="Times New Roman" w:eastAsia="Times New Roman" w:hAnsi="Times New Roman" w:cs="Times New Roman"/>
            <w:sz w:val="24"/>
            <w:szCs w:val="24"/>
          </w:rPr>
          <w:delText xml:space="preserve"> sites</w:delText>
        </w:r>
      </w:del>
      <w:ins w:id="77" w:author="Clay" w:date="2020-07-27T15:04:00Z">
        <w:r w:rsidR="00895FE0">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ins>
      <w:r w:rsidR="008E349C">
        <w:rPr>
          <w:rFonts w:ascii="Times New Roman" w:eastAsia="Times New Roman" w:hAnsi="Times New Roman" w:cs="Times New Roman"/>
          <w:sz w:val="24"/>
          <w:szCs w:val="24"/>
        </w:rPr>
        <w:t xml:space="preserve">. </w:t>
      </w:r>
      <w:ins w:id="78" w:author="Clay" w:date="2020-07-27T14:55:00Z">
        <w:r>
          <w:rPr>
            <w:rFonts w:ascii="Times New Roman" w:eastAsia="Times New Roman" w:hAnsi="Times New Roman" w:cs="Times New Roman"/>
            <w:sz w:val="24"/>
            <w:szCs w:val="24"/>
          </w:rPr>
          <w:t xml:space="preserve"> </w:t>
        </w:r>
      </w:ins>
      <w:del w:id="79" w:author="Clay" w:date="2020-07-27T15:06:00Z">
        <w:r w:rsidR="008E349C" w:rsidDel="00895FE0">
          <w:rPr>
            <w:rFonts w:ascii="Times New Roman" w:eastAsia="Times New Roman" w:hAnsi="Times New Roman" w:cs="Times New Roman"/>
            <w:sz w:val="24"/>
            <w:szCs w:val="24"/>
          </w:rPr>
          <w:delText xml:space="preserve">Soil ammonium and soil moisture were significantly influenced by sample event, and soil nitrate had a significant interaction between budworms and sample event. </w:delText>
        </w:r>
        <w:r w:rsidR="00C55EDC" w:rsidDel="00895FE0">
          <w:rPr>
            <w:rFonts w:ascii="Times New Roman" w:eastAsia="Times New Roman" w:hAnsi="Times New Roman" w:cs="Times New Roman"/>
            <w:sz w:val="24"/>
            <w:szCs w:val="24"/>
          </w:rPr>
          <w:delText xml:space="preserve">Soil temperature increased with air temperature, as expected. There was no measured effect on soil phosphorous or soil organic matter. </w:delText>
        </w:r>
        <w:r w:rsidR="008E349C" w:rsidDel="00895FE0">
          <w:rPr>
            <w:rFonts w:ascii="Times New Roman" w:eastAsia="Times New Roman" w:hAnsi="Times New Roman" w:cs="Times New Roman"/>
            <w:sz w:val="24"/>
            <w:szCs w:val="24"/>
          </w:rPr>
          <w:delText xml:space="preserve">This study was done in the last two years of the western spruce budworm outbreak, and my results may not show the full impact that these herbivores have on terrestrial ecosystems. </w:delText>
        </w:r>
      </w:del>
      <w:ins w:id="80" w:author="Clay" w:date="2020-07-27T15:06:00Z">
        <w:r w:rsidR="00895FE0">
          <w:rPr>
            <w:rFonts w:ascii="Times New Roman" w:eastAsia="Times New Roman" w:hAnsi="Times New Roman" w:cs="Times New Roman"/>
            <w:sz w:val="24"/>
            <w:szCs w:val="24"/>
          </w:rPr>
          <w:t xml:space="preserve">Overall, my study shows that budworms can influence nitrogen movement from the canopy to soils during feeding, but </w:t>
        </w:r>
      </w:ins>
      <w:ins w:id="81" w:author="Clay" w:date="2020-07-27T15:07:00Z">
        <w:r w:rsidR="00895FE0">
          <w:rPr>
            <w:rFonts w:ascii="Times New Roman" w:eastAsia="Times New Roman" w:hAnsi="Times New Roman" w:cs="Times New Roman"/>
            <w:sz w:val="24"/>
            <w:szCs w:val="24"/>
          </w:rPr>
          <w:t xml:space="preserve">much of that nitrogen appears to be immobilized in soils.  </w:t>
        </w:r>
      </w:ins>
      <w:ins w:id="82" w:author="Clay" w:date="2020-07-27T15:08:00Z">
        <w:r w:rsidR="00895FE0">
          <w:rPr>
            <w:rFonts w:ascii="Times New Roman" w:eastAsia="Times New Roman" w:hAnsi="Times New Roman" w:cs="Times New Roman"/>
            <w:sz w:val="24"/>
            <w:szCs w:val="24"/>
          </w:rPr>
          <w:t>O</w:t>
        </w:r>
      </w:ins>
      <w:ins w:id="83" w:author="Clay" w:date="2020-07-27T15:06:00Z">
        <w:r w:rsidR="00895FE0">
          <w:rPr>
            <w:rFonts w:ascii="Times New Roman" w:eastAsia="Times New Roman" w:hAnsi="Times New Roman" w:cs="Times New Roman"/>
            <w:sz w:val="24"/>
            <w:szCs w:val="24"/>
          </w:rPr>
          <w:t>ther environmental factors must control litter decomposition</w:t>
        </w:r>
      </w:ins>
      <w:ins w:id="84" w:author="Clay" w:date="2020-07-27T15:08:00Z">
        <w:r w:rsidR="00895FE0">
          <w:rPr>
            <w:rFonts w:ascii="Times New Roman" w:eastAsia="Times New Roman" w:hAnsi="Times New Roman" w:cs="Times New Roman"/>
            <w:sz w:val="24"/>
            <w:szCs w:val="24"/>
          </w:rPr>
          <w:t xml:space="preserve"> rates</w:t>
        </w:r>
      </w:ins>
      <w:ins w:id="85" w:author="Clay" w:date="2020-07-27T15:06:00Z">
        <w:r w:rsidR="00895FE0">
          <w:rPr>
            <w:rFonts w:ascii="Times New Roman" w:eastAsia="Times New Roman" w:hAnsi="Times New Roman" w:cs="Times New Roman"/>
            <w:sz w:val="24"/>
            <w:szCs w:val="24"/>
          </w:rPr>
          <w:t>.</w:t>
        </w:r>
      </w:ins>
      <w:ins w:id="86" w:author="Clay" w:date="2020-07-27T15:08:00Z">
        <w:r w:rsidR="00895FE0">
          <w:rPr>
            <w:rFonts w:ascii="Times New Roman" w:eastAsia="Times New Roman" w:hAnsi="Times New Roman" w:cs="Times New Roman"/>
            <w:sz w:val="24"/>
            <w:szCs w:val="24"/>
          </w:rPr>
          <w:t xml:space="preserve">  </w:t>
        </w:r>
      </w:ins>
      <w:ins w:id="87" w:author="Clay" w:date="2020-07-27T15:11:00Z">
        <w:r w:rsidR="002378CE">
          <w:rPr>
            <w:rFonts w:ascii="Times New Roman" w:eastAsia="Times New Roman" w:hAnsi="Times New Roman" w:cs="Times New Roman"/>
            <w:sz w:val="24"/>
            <w:szCs w:val="24"/>
          </w:rPr>
          <w:t xml:space="preserve">Due to the short term nature of this study, I cannot conclude whether or not the ecological effect of </w:t>
        </w:r>
        <w:r w:rsidR="002378CE">
          <w:rPr>
            <w:rFonts w:ascii="Times New Roman" w:eastAsia="Times New Roman" w:hAnsi="Times New Roman" w:cs="Times New Roman"/>
            <w:sz w:val="24"/>
            <w:szCs w:val="24"/>
          </w:rPr>
          <w:lastRenderedPageBreak/>
          <w:t>budworms changes during the course of an outbreak</w:t>
        </w:r>
        <w:r w:rsidR="002378CE">
          <w:rPr>
            <w:rFonts w:ascii="Times New Roman" w:eastAsia="Times New Roman" w:hAnsi="Times New Roman" w:cs="Times New Roman"/>
            <w:sz w:val="24"/>
            <w:szCs w:val="24"/>
          </w:rPr>
          <w:t>; however, i</w:t>
        </w:r>
      </w:ins>
      <w:ins w:id="88" w:author="Clay" w:date="2020-07-27T15:08:00Z">
        <w:r w:rsidR="00895FE0">
          <w:rPr>
            <w:rFonts w:ascii="Times New Roman" w:eastAsia="Times New Roman" w:hAnsi="Times New Roman" w:cs="Times New Roman"/>
            <w:sz w:val="24"/>
            <w:szCs w:val="24"/>
          </w:rPr>
          <w:t xml:space="preserve">f budworm activity increases due to continued fire suppression and climate change, </w:t>
        </w:r>
      </w:ins>
      <w:ins w:id="89" w:author="Clay" w:date="2020-07-27T15:09:00Z">
        <w:r w:rsidR="00895FE0">
          <w:rPr>
            <w:rFonts w:ascii="Times New Roman" w:eastAsia="Times New Roman" w:hAnsi="Times New Roman" w:cs="Times New Roman"/>
            <w:sz w:val="24"/>
            <w:szCs w:val="24"/>
          </w:rPr>
          <w:t>budworms could accelerate nitrogen losses from the canopy which could be lost to downstream ecosystems with a large or prolonged outbreak.</w:t>
        </w:r>
      </w:ins>
      <w:bookmarkStart w:id="90" w:name="_GoBack"/>
      <w:bookmarkEnd w:id="90"/>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2D8F9AB2"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Lillquist</w:t>
      </w:r>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ins w:id="91"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w:t>
      </w:r>
      <w:ins w:id="92"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ins w:id="93" w:author="Clay" w:date="2020-07-27T10:20:00Z">
        <w:r w:rsidR="000462FC">
          <w:rPr>
            <w:rFonts w:ascii="Times New Roman" w:eastAsia="Times New Roman" w:hAnsi="Times New Roman" w:cs="Times New Roman"/>
            <w:sz w:val="24"/>
            <w:szCs w:val="24"/>
          </w:rPr>
          <w:t xml:space="preserve"> </w:t>
        </w:r>
      </w:ins>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you, Alexandra Ponette-Gonz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w:t>
      </w:r>
      <w:ins w:id="94" w:author="Clay" w:date="2020-07-27T10:20:00Z">
        <w:r w:rsidR="000462FC">
          <w:rPr>
            <w:rFonts w:ascii="Times New Roman" w:eastAsia="Times New Roman" w:hAnsi="Times New Roman" w:cs="Times New Roman"/>
            <w:sz w:val="24"/>
            <w:szCs w:val="24"/>
          </w:rPr>
          <w:t>,</w:t>
        </w:r>
      </w:ins>
      <w:r w:rsidR="00553537">
        <w:rPr>
          <w:rFonts w:ascii="Times New Roman" w:eastAsia="Times New Roman" w:hAnsi="Times New Roman" w:cs="Times New Roman"/>
          <w:sz w:val="24"/>
          <w:szCs w:val="24"/>
        </w:rPr>
        <w:t xml:space="preserve"> </w:t>
      </w:r>
      <w:r w:rsidR="00932051">
        <w:rPr>
          <w:rFonts w:ascii="Times New Roman" w:eastAsia="Times New Roman" w:hAnsi="Times New Roman" w:cs="Times New Roman"/>
          <w:sz w:val="24"/>
          <w:szCs w:val="24"/>
        </w:rPr>
        <w:t xml:space="preserve">and thank you Sally Entrekin for the early discussions about my study design. </w:t>
      </w:r>
      <w:ins w:id="95"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special thank you to Julia Bramstedt,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Trikha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71003AF" w14:textId="06AC6038"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96" w:name="_Hlk29728240"/>
      <w:r w:rsidRPr="00D5125E">
        <w:rPr>
          <w:rFonts w:eastAsia="Times New Roman" w:cs="Times New Roman"/>
          <w:snapToGrid w:val="0"/>
          <w:sz w:val="24"/>
          <w:szCs w:val="24"/>
        </w:rPr>
        <w:lastRenderedPageBreak/>
        <w:t>LIST OF FIGURES</w:t>
      </w:r>
    </w:p>
    <w:p w14:paraId="6F286F7A" w14:textId="35B02B5B"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r w:rsidR="006D5BE5">
        <w:rPr>
          <w:rFonts w:eastAsia="Times New Roman" w:cs="Times New Roman"/>
          <w:snapToGrid w:val="0"/>
          <w:sz w:val="24"/>
          <w:szCs w:val="24"/>
        </w:rPr>
        <w:tab/>
      </w:r>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427C111C"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96"/>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Default="000462FC"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040A59E6" w:rsidR="006522D5" w:rsidRPr="00D5125E" w:rsidRDefault="006522D5" w:rsidP="006522D5">
      <w:pPr>
        <w:widowControl w:val="0"/>
        <w:spacing w:after="0" w:line="480" w:lineRule="auto"/>
        <w:ind w:left="58"/>
        <w:rPr>
          <w:rFonts w:eastAsia="Times New Roman" w:cs="Times New Roman"/>
          <w:snapToGrid w:val="0"/>
          <w:sz w:val="24"/>
          <w:szCs w:val="24"/>
        </w:rPr>
      </w:pP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78722D9E"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commentRangeStart w:id="97"/>
      <w:r w:rsidR="006D5BE5">
        <w:rPr>
          <w:rFonts w:ascii="Times New Roman" w:eastAsia="Times New Roman" w:hAnsi="Times New Roman" w:cs="Times New Roman"/>
          <w:sz w:val="24"/>
          <w:szCs w:val="24"/>
        </w:rPr>
        <w:t>Where N is the combination of ammonium and nitrate</w:t>
      </w:r>
      <w:commentRangeEnd w:id="97"/>
      <w:r w:rsidR="000462FC">
        <w:rPr>
          <w:rStyle w:val="CommentReference"/>
        </w:rPr>
        <w:commentReference w:id="97"/>
      </w:r>
      <w:r w:rsidRPr="00D5125E">
        <w:rPr>
          <w:rFonts w:eastAsia="Times New Roman" w:cs="Times New Roman"/>
          <w:snapToGrid w:val="0"/>
          <w:sz w:val="24"/>
          <w:szCs w:val="24"/>
        </w:rPr>
        <w:tab/>
      </w:r>
      <w:r w:rsidR="006D5BE5">
        <w:rPr>
          <w:rFonts w:eastAsia="Times New Roman" w:cs="Times New Roman"/>
          <w:snapToGrid w:val="0"/>
          <w:sz w:val="24"/>
          <w:szCs w:val="24"/>
        </w:rPr>
        <w:t>13</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7EE499A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w:t>
      </w:r>
      <w:ins w:id="98" w:author="Clay" w:date="2020-07-27T10:27:00Z">
        <w:r w:rsidR="000462FC">
          <w:rPr>
            <w:rFonts w:ascii="Times New Roman" w:eastAsia="Times New Roman" w:hAnsi="Times New Roman" w:cs="Times New Roman"/>
            <w:sz w:val="24"/>
            <w:szCs w:val="24"/>
          </w:rPr>
          <w:t xml:space="preserve">ecosystem </w:t>
        </w:r>
      </w:ins>
      <w:r w:rsidR="00DD3085">
        <w:rPr>
          <w:rFonts w:ascii="Times New Roman" w:eastAsia="Times New Roman" w:hAnsi="Times New Roman" w:cs="Times New Roman"/>
          <w:sz w:val="24"/>
          <w:szCs w:val="24"/>
        </w:rPr>
        <w:t>include</w:t>
      </w:r>
      <w:ins w:id="99" w:author="Clay" w:date="2020-07-27T10:28:00Z">
        <w:r w:rsidR="000462FC">
          <w:rPr>
            <w:rFonts w:ascii="Times New Roman" w:eastAsia="Times New Roman" w:hAnsi="Times New Roman" w:cs="Times New Roman"/>
            <w:sz w:val="24"/>
            <w:szCs w:val="24"/>
          </w:rPr>
          <w:t>s</w:t>
        </w:r>
      </w:ins>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while leach</w:t>
      </w:r>
      <w:ins w:id="100" w:author="Clay" w:date="2020-07-27T10:28:00Z">
        <w:r w:rsidR="000462FC">
          <w:rPr>
            <w:rFonts w:ascii="Times New Roman" w:eastAsia="Times New Roman" w:hAnsi="Times New Roman" w:cs="Times New Roman"/>
            <w:sz w:val="24"/>
            <w:szCs w:val="24"/>
          </w:rPr>
          <w:t>ing</w:t>
        </w:r>
      </w:ins>
      <w:r w:rsidR="00DD3085">
        <w:rPr>
          <w:rFonts w:ascii="Times New Roman" w:eastAsia="Times New Roman" w:hAnsi="Times New Roman" w:cs="Times New Roman"/>
          <w:sz w:val="24"/>
          <w:szCs w:val="24"/>
        </w:rPr>
        <w:t xml:space="preserve"> nutrients from vegetation </w:t>
      </w:r>
      <w:r w:rsidR="00191A6A">
        <w:rPr>
          <w:rFonts w:ascii="Times New Roman" w:eastAsia="Times New Roman" w:hAnsi="Times New Roman" w:cs="Times New Roman"/>
          <w:sz w:val="24"/>
          <w:szCs w:val="24"/>
        </w:rPr>
        <w:t xml:space="preserve">to soil, </w:t>
      </w:r>
      <w:ins w:id="101" w:author="Clay" w:date="2020-07-27T10:28:00Z">
        <w:r w:rsidR="000462FC">
          <w:rPr>
            <w:rFonts w:ascii="Times New Roman" w:eastAsia="Times New Roman" w:hAnsi="Times New Roman" w:cs="Times New Roman"/>
            <w:sz w:val="24"/>
            <w:szCs w:val="24"/>
          </w:rPr>
          <w:t xml:space="preserve">and </w:t>
        </w:r>
      </w:ins>
      <w:del w:id="102" w:author="Clay" w:date="2020-07-27T10:28:00Z">
        <w:r w:rsidR="00191A6A" w:rsidDel="000462FC">
          <w:rPr>
            <w:rFonts w:ascii="Times New Roman" w:eastAsia="Times New Roman" w:hAnsi="Times New Roman" w:cs="Times New Roman"/>
            <w:sz w:val="24"/>
            <w:szCs w:val="24"/>
          </w:rPr>
          <w:delText xml:space="preserve">with those </w:delText>
        </w:r>
      </w:del>
      <w:r w:rsidR="00191A6A">
        <w:rPr>
          <w:rFonts w:ascii="Times New Roman" w:eastAsia="Times New Roman" w:hAnsi="Times New Roman" w:cs="Times New Roman"/>
          <w:sz w:val="24"/>
          <w:szCs w:val="24"/>
        </w:rPr>
        <w:t>nutrient</w:t>
      </w:r>
      <w:del w:id="103" w:author="Clay" w:date="2020-07-27T10:28:00Z">
        <w:r w:rsidR="00191A6A" w:rsidDel="000462FC">
          <w:rPr>
            <w:rFonts w:ascii="Times New Roman" w:eastAsia="Times New Roman" w:hAnsi="Times New Roman" w:cs="Times New Roman"/>
            <w:sz w:val="24"/>
            <w:szCs w:val="24"/>
          </w:rPr>
          <w:delText xml:space="preserve">s being </w:delText>
        </w:r>
        <w:r w:rsidR="00DD3085" w:rsidDel="000462FC">
          <w:rPr>
            <w:rFonts w:ascii="Times New Roman" w:eastAsia="Times New Roman" w:hAnsi="Times New Roman" w:cs="Times New Roman"/>
            <w:sz w:val="24"/>
            <w:szCs w:val="24"/>
          </w:rPr>
          <w:delText>taken</w:delText>
        </w:r>
      </w:del>
      <w:r w:rsidR="00DD3085">
        <w:rPr>
          <w:rFonts w:ascii="Times New Roman" w:eastAsia="Times New Roman" w:hAnsi="Times New Roman" w:cs="Times New Roman"/>
          <w:sz w:val="24"/>
          <w:szCs w:val="24"/>
        </w:rPr>
        <w:t xml:space="preserve"> up</w:t>
      </w:r>
      <w:ins w:id="104" w:author="Clay" w:date="2020-07-27T10:28:00Z">
        <w:r w:rsidR="000462FC">
          <w:rPr>
            <w:rFonts w:ascii="Times New Roman" w:eastAsia="Times New Roman" w:hAnsi="Times New Roman" w:cs="Times New Roman"/>
            <w:sz w:val="24"/>
            <w:szCs w:val="24"/>
          </w:rPr>
          <w:t>take</w:t>
        </w:r>
      </w:ins>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by plants </w:t>
      </w:r>
      <w:del w:id="105" w:author="Clay" w:date="2020-07-27T10:28:00Z">
        <w:r w:rsidR="00191A6A" w:rsidDel="000462FC">
          <w:rPr>
            <w:rFonts w:ascii="Times New Roman" w:eastAsia="Times New Roman" w:hAnsi="Times New Roman" w:cs="Times New Roman"/>
            <w:sz w:val="24"/>
            <w:szCs w:val="24"/>
          </w:rPr>
          <w:delText xml:space="preserve">and </w:delText>
        </w:r>
      </w:del>
      <w:ins w:id="106" w:author="Clay" w:date="2020-07-27T10:28:00Z">
        <w:r w:rsidR="000462FC">
          <w:rPr>
            <w:rFonts w:ascii="Times New Roman" w:eastAsia="Times New Roman" w:hAnsi="Times New Roman" w:cs="Times New Roman"/>
            <w:sz w:val="24"/>
            <w:szCs w:val="24"/>
          </w:rPr>
          <w:t xml:space="preserve">that </w:t>
        </w:r>
      </w:ins>
      <w:del w:id="107" w:author="Clay" w:date="2020-07-27T10:28:00Z">
        <w:r w:rsidR="00191A6A" w:rsidDel="000462FC">
          <w:rPr>
            <w:rFonts w:ascii="Times New Roman" w:eastAsia="Times New Roman" w:hAnsi="Times New Roman" w:cs="Times New Roman"/>
            <w:sz w:val="24"/>
            <w:szCs w:val="24"/>
          </w:rPr>
          <w:delText xml:space="preserve">converted </w:delText>
        </w:r>
      </w:del>
      <w:ins w:id="108" w:author="Clay" w:date="2020-07-27T10:28:00Z">
        <w:r w:rsidR="000462FC">
          <w:rPr>
            <w:rFonts w:ascii="Times New Roman" w:eastAsia="Times New Roman" w:hAnsi="Times New Roman" w:cs="Times New Roman"/>
            <w:sz w:val="24"/>
            <w:szCs w:val="24"/>
          </w:rPr>
          <w:t xml:space="preserve">converts nutrients </w:t>
        </w:r>
      </w:ins>
      <w:r w:rsidR="00191A6A">
        <w:rPr>
          <w:rFonts w:ascii="Times New Roman" w:eastAsia="Times New Roman" w:hAnsi="Times New Roman" w:cs="Times New Roman"/>
          <w:sz w:val="24"/>
          <w:szCs w:val="24"/>
        </w:rPr>
        <w:t xml:space="preserve">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r w:rsidR="002D2BC4">
        <w:rPr>
          <w:rFonts w:ascii="Times New Roman" w:eastAsia="Times New Roman" w:hAnsi="Times New Roman" w:cs="Times New Roman"/>
          <w:sz w:val="24"/>
          <w:szCs w:val="24"/>
        </w:rPr>
        <w:t>Vitousek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ins w:id="109" w:author="Clay" w:date="2020-07-27T10:30:00Z">
        <w:r w:rsidR="00D61E18">
          <w:rPr>
            <w:rFonts w:ascii="Times New Roman" w:eastAsia="Times New Roman" w:hAnsi="Times New Roman" w:cs="Times New Roman"/>
            <w:sz w:val="24"/>
            <w:szCs w:val="24"/>
          </w:rPr>
          <w:t xml:space="preserve">clear cut logging, </w:t>
        </w:r>
      </w:ins>
      <w:r w:rsidR="00191A6A">
        <w:rPr>
          <w:rFonts w:ascii="Times New Roman" w:eastAsia="Times New Roman" w:hAnsi="Times New Roman" w:cs="Times New Roman"/>
          <w:sz w:val="24"/>
          <w:szCs w:val="24"/>
        </w:rPr>
        <w:t xml:space="preserve">fire, </w:t>
      </w:r>
      <w:del w:id="110" w:author="Clay" w:date="2020-07-27T10:29:00Z">
        <w:r w:rsidR="00F23B10" w:rsidDel="00D61E18">
          <w:rPr>
            <w:rFonts w:ascii="Times New Roman" w:eastAsia="Times New Roman" w:hAnsi="Times New Roman" w:cs="Times New Roman"/>
            <w:sz w:val="24"/>
            <w:szCs w:val="24"/>
          </w:rPr>
          <w:delText>clear cut logging,</w:delText>
        </w:r>
        <w:r w:rsidR="00191A6A" w:rsidDel="00D61E18">
          <w:rPr>
            <w:rFonts w:ascii="Times New Roman" w:eastAsia="Times New Roman" w:hAnsi="Times New Roman" w:cs="Times New Roman"/>
            <w:sz w:val="24"/>
            <w:szCs w:val="24"/>
          </w:rPr>
          <w:delText xml:space="preserve"> </w:delText>
        </w:r>
      </w:del>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ins w:id="111" w:author="Clay" w:date="2020-07-27T10:29:00Z">
        <w:r w:rsidR="00D61E18">
          <w:rPr>
            <w:rFonts w:ascii="Times New Roman" w:eastAsia="Times New Roman" w:hAnsi="Times New Roman" w:cs="Times New Roman"/>
            <w:sz w:val="24"/>
            <w:szCs w:val="24"/>
          </w:rPr>
          <w:t xml:space="preserve"> </w:t>
        </w:r>
      </w:ins>
      <w:commentRangeStart w:id="112"/>
      <w:r w:rsidR="005137FB">
        <w:rPr>
          <w:rFonts w:ascii="Times New Roman" w:eastAsia="Times New Roman" w:hAnsi="Times New Roman" w:cs="Times New Roman"/>
          <w:sz w:val="24"/>
          <w:szCs w:val="24"/>
        </w:rPr>
        <w:t>The central Cascades are prone to drought</w:t>
      </w:r>
      <w:ins w:id="113" w:author="Clay" w:date="2020-07-27T10:30:00Z">
        <w:r w:rsidR="00D61E18">
          <w:rPr>
            <w:rFonts w:ascii="Times New Roman" w:eastAsia="Times New Roman" w:hAnsi="Times New Roman" w:cs="Times New Roman"/>
            <w:sz w:val="24"/>
            <w:szCs w:val="24"/>
          </w:rPr>
          <w:t xml:space="preserve"> </w:t>
        </w:r>
      </w:ins>
      <w:del w:id="114" w:author="Clay" w:date="2020-07-27T10:30:00Z">
        <w:r w:rsidR="005137FB" w:rsidDel="00D61E18">
          <w:rPr>
            <w:rFonts w:ascii="Times New Roman" w:eastAsia="Times New Roman" w:hAnsi="Times New Roman" w:cs="Times New Roman"/>
            <w:sz w:val="24"/>
            <w:szCs w:val="24"/>
          </w:rPr>
          <w:delText xml:space="preserve">, </w:delText>
        </w:r>
      </w:del>
      <w:r w:rsidR="005137FB">
        <w:rPr>
          <w:rFonts w:ascii="Times New Roman" w:eastAsia="Times New Roman" w:hAnsi="Times New Roman" w:cs="Times New Roman"/>
          <w:sz w:val="24"/>
          <w:szCs w:val="24"/>
        </w:rPr>
        <w:t xml:space="preserve">and </w:t>
      </w:r>
      <w:del w:id="115" w:author="Clay" w:date="2020-07-27T10:30:00Z">
        <w:r w:rsidR="005137FB" w:rsidDel="00D61E18">
          <w:rPr>
            <w:rFonts w:ascii="Times New Roman" w:eastAsia="Times New Roman" w:hAnsi="Times New Roman" w:cs="Times New Roman"/>
            <w:sz w:val="24"/>
            <w:szCs w:val="24"/>
          </w:rPr>
          <w:delText xml:space="preserve">as climate continues to warm, drought is likely to intensify. With increased drought severity, it </w:delText>
        </w:r>
        <w:r w:rsidR="00FC32A7" w:rsidDel="00D61E18">
          <w:rPr>
            <w:rFonts w:ascii="Times New Roman" w:eastAsia="Times New Roman" w:hAnsi="Times New Roman" w:cs="Times New Roman"/>
            <w:sz w:val="24"/>
            <w:szCs w:val="24"/>
          </w:rPr>
          <w:delText>has</w:delText>
        </w:r>
        <w:r w:rsidR="005137FB" w:rsidDel="00D61E18">
          <w:rPr>
            <w:rFonts w:ascii="Times New Roman" w:eastAsia="Times New Roman" w:hAnsi="Times New Roman" w:cs="Times New Roman"/>
            <w:sz w:val="24"/>
            <w:szCs w:val="24"/>
          </w:rPr>
          <w:delText xml:space="preserve"> been shown that </w:delText>
        </w:r>
      </w:del>
      <w:ins w:id="116" w:author="Clay" w:date="2020-07-27T10:30:00Z">
        <w:r w:rsidR="00D61E18">
          <w:rPr>
            <w:rFonts w:ascii="Times New Roman" w:eastAsia="Times New Roman" w:hAnsi="Times New Roman" w:cs="Times New Roman"/>
            <w:sz w:val="24"/>
            <w:szCs w:val="24"/>
          </w:rPr>
          <w:t xml:space="preserve">regular </w:t>
        </w:r>
      </w:ins>
      <w:r w:rsidR="005137FB">
        <w:rPr>
          <w:rFonts w:ascii="Times New Roman" w:eastAsia="Times New Roman" w:hAnsi="Times New Roman" w:cs="Times New Roman"/>
          <w:sz w:val="24"/>
          <w:szCs w:val="24"/>
        </w:rPr>
        <w:t>fire</w:t>
      </w:r>
      <w:ins w:id="117" w:author="Clay" w:date="2020-07-27T10:30:00Z">
        <w:r w:rsidR="00D61E18">
          <w:rPr>
            <w:rFonts w:ascii="Times New Roman" w:eastAsia="Times New Roman" w:hAnsi="Times New Roman" w:cs="Times New Roman"/>
            <w:sz w:val="24"/>
            <w:szCs w:val="24"/>
          </w:rPr>
          <w:t>s</w:t>
        </w:r>
      </w:ins>
      <w:r w:rsidR="005137FB">
        <w:rPr>
          <w:rFonts w:ascii="Times New Roman" w:eastAsia="Times New Roman" w:hAnsi="Times New Roman" w:cs="Times New Roman"/>
          <w:sz w:val="24"/>
          <w:szCs w:val="24"/>
        </w:rPr>
        <w:t xml:space="preserve"> </w:t>
      </w:r>
      <w:del w:id="118" w:author="Clay" w:date="2020-07-27T10:31:00Z">
        <w:r w:rsidR="005137FB" w:rsidDel="00D61E18">
          <w:rPr>
            <w:rFonts w:ascii="Times New Roman" w:eastAsia="Times New Roman" w:hAnsi="Times New Roman" w:cs="Times New Roman"/>
            <w:sz w:val="24"/>
            <w:szCs w:val="24"/>
          </w:rPr>
          <w:delText>severity increases (</w:delText>
        </w:r>
        <w:r w:rsidR="00313D6C" w:rsidDel="00D61E18">
          <w:rPr>
            <w:rFonts w:ascii="Times New Roman" w:eastAsia="Times New Roman" w:hAnsi="Times New Roman" w:cs="Times New Roman"/>
            <w:sz w:val="24"/>
            <w:szCs w:val="24"/>
          </w:rPr>
          <w:delText>Clarke et al, 2016). Increased fires have the potential to</w:delText>
        </w:r>
      </w:del>
      <w:ins w:id="119" w:author="Clay" w:date="2020-07-27T10:31:00Z">
        <w:r w:rsidR="00D61E18">
          <w:rPr>
            <w:rFonts w:ascii="Times New Roman" w:eastAsia="Times New Roman" w:hAnsi="Times New Roman" w:cs="Times New Roman"/>
            <w:sz w:val="24"/>
            <w:szCs w:val="24"/>
          </w:rPr>
          <w:t>that can</w:t>
        </w:r>
      </w:ins>
      <w:r w:rsidR="00313D6C">
        <w:rPr>
          <w:rFonts w:ascii="Times New Roman" w:eastAsia="Times New Roman" w:hAnsi="Times New Roman" w:cs="Times New Roman"/>
          <w:sz w:val="24"/>
          <w:szCs w:val="24"/>
        </w:rPr>
        <w:t xml:space="preserve"> decrease biodiversity, </w:t>
      </w:r>
      <w:ins w:id="120" w:author="Clay" w:date="2020-07-27T10:31:00Z">
        <w:r w:rsidR="00D61E18">
          <w:rPr>
            <w:rFonts w:ascii="Times New Roman" w:eastAsia="Times New Roman" w:hAnsi="Times New Roman" w:cs="Times New Roman"/>
            <w:sz w:val="24"/>
            <w:szCs w:val="24"/>
          </w:rPr>
          <w:t xml:space="preserve">and alter </w:t>
        </w:r>
      </w:ins>
      <w:r w:rsidR="00313D6C">
        <w:rPr>
          <w:rFonts w:ascii="Times New Roman" w:eastAsia="Times New Roman" w:hAnsi="Times New Roman" w:cs="Times New Roman"/>
          <w:sz w:val="24"/>
          <w:szCs w:val="24"/>
        </w:rPr>
        <w:t>species distribution</w:t>
      </w:r>
      <w:del w:id="121" w:author="Clay" w:date="2020-07-27T10:31:00Z">
        <w:r w:rsidR="00313D6C" w:rsidDel="00D61E18">
          <w:rPr>
            <w:rFonts w:ascii="Times New Roman" w:eastAsia="Times New Roman" w:hAnsi="Times New Roman" w:cs="Times New Roman"/>
            <w:sz w:val="24"/>
            <w:szCs w:val="24"/>
          </w:rPr>
          <w:delText>,</w:delText>
        </w:r>
      </w:del>
      <w:r w:rsidR="00313D6C">
        <w:rPr>
          <w:rFonts w:ascii="Times New Roman" w:eastAsia="Times New Roman" w:hAnsi="Times New Roman" w:cs="Times New Roman"/>
          <w:sz w:val="24"/>
          <w:szCs w:val="24"/>
        </w:rPr>
        <w:t xml:space="preserve"> and forest dynamics (Clarke et al, 2016). </w:t>
      </w:r>
      <w:commentRangeEnd w:id="112"/>
      <w:r w:rsidR="00D61E18">
        <w:rPr>
          <w:rStyle w:val="CommentReference"/>
        </w:rPr>
        <w:commentReference w:id="112"/>
      </w:r>
      <w:ins w:id="122" w:author="Clay" w:date="2020-07-27T10:31:00Z">
        <w:r w:rsidR="00D61E18">
          <w:rPr>
            <w:rFonts w:ascii="Times New Roman" w:eastAsia="Times New Roman" w:hAnsi="Times New Roman" w:cs="Times New Roman"/>
            <w:sz w:val="24"/>
            <w:szCs w:val="24"/>
          </w:rPr>
          <w:t xml:space="preserve"> </w:t>
        </w:r>
      </w:ins>
      <w:del w:id="123" w:author="Clay" w:date="2020-07-27T10:32:00Z">
        <w:r w:rsidR="00313D6C" w:rsidDel="00D61E18">
          <w:rPr>
            <w:rFonts w:ascii="Times New Roman" w:eastAsia="Times New Roman" w:hAnsi="Times New Roman" w:cs="Times New Roman"/>
            <w:sz w:val="24"/>
            <w:szCs w:val="24"/>
          </w:rPr>
          <w:delText xml:space="preserve">Fires </w:delText>
        </w:r>
        <w:r w:rsidR="005A6921" w:rsidDel="00D61E18">
          <w:rPr>
            <w:rFonts w:ascii="Times New Roman" w:eastAsia="Times New Roman" w:hAnsi="Times New Roman" w:cs="Times New Roman"/>
            <w:sz w:val="24"/>
            <w:szCs w:val="24"/>
          </w:rPr>
          <w:delText>can</w:delText>
        </w:r>
        <w:r w:rsidR="00313D6C" w:rsidDel="00D61E18">
          <w:rPr>
            <w:rFonts w:ascii="Times New Roman" w:eastAsia="Times New Roman" w:hAnsi="Times New Roman" w:cs="Times New Roman"/>
            <w:sz w:val="24"/>
            <w:szCs w:val="24"/>
          </w:rPr>
          <w:delText xml:space="preserve"> change how herbivores interact with forests as well. In some cases, plant growth after fires has shown that reg</w:delText>
        </w:r>
        <w:r w:rsidR="00643708" w:rsidDel="00D61E18">
          <w:rPr>
            <w:rFonts w:ascii="Times New Roman" w:eastAsia="Times New Roman" w:hAnsi="Times New Roman" w:cs="Times New Roman"/>
            <w:sz w:val="24"/>
            <w:szCs w:val="24"/>
          </w:rPr>
          <w:delText>enerating</w:delText>
        </w:r>
        <w:r w:rsidR="00313D6C" w:rsidDel="00D61E18">
          <w:rPr>
            <w:rFonts w:ascii="Times New Roman" w:eastAsia="Times New Roman" w:hAnsi="Times New Roman" w:cs="Times New Roman"/>
            <w:sz w:val="24"/>
            <w:szCs w:val="24"/>
          </w:rPr>
          <w:delText xml:space="preserve"> areas can </w:delText>
        </w:r>
        <w:r w:rsidR="00643708" w:rsidDel="00D61E18">
          <w:rPr>
            <w:rFonts w:ascii="Times New Roman" w:eastAsia="Times New Roman" w:hAnsi="Times New Roman" w:cs="Times New Roman"/>
            <w:sz w:val="24"/>
            <w:szCs w:val="24"/>
          </w:rPr>
          <w:delText>sustain</w:delText>
        </w:r>
        <w:r w:rsidR="00313D6C" w:rsidDel="00D61E18">
          <w:rPr>
            <w:rFonts w:ascii="Times New Roman" w:eastAsia="Times New Roman" w:hAnsi="Times New Roman" w:cs="Times New Roman"/>
            <w:sz w:val="24"/>
            <w:szCs w:val="24"/>
          </w:rPr>
          <w:delText xml:space="preserve"> more </w:delText>
        </w:r>
        <w:r w:rsidR="00643708" w:rsidDel="00D61E18">
          <w:rPr>
            <w:rFonts w:ascii="Times New Roman" w:eastAsia="Times New Roman" w:hAnsi="Times New Roman" w:cs="Times New Roman"/>
            <w:sz w:val="24"/>
            <w:szCs w:val="24"/>
          </w:rPr>
          <w:delText>herbivores</w:delText>
        </w:r>
        <w:r w:rsidR="00313D6C" w:rsidDel="00D61E18">
          <w:rPr>
            <w:rFonts w:ascii="Times New Roman" w:eastAsia="Times New Roman" w:hAnsi="Times New Roman" w:cs="Times New Roman"/>
            <w:sz w:val="24"/>
            <w:szCs w:val="24"/>
          </w:rPr>
          <w:delText xml:space="preserve"> due to higher quality </w:delText>
        </w:r>
        <w:r w:rsidR="00643708" w:rsidDel="00D61E18">
          <w:rPr>
            <w:rFonts w:ascii="Times New Roman" w:eastAsia="Times New Roman" w:hAnsi="Times New Roman" w:cs="Times New Roman"/>
            <w:sz w:val="24"/>
            <w:szCs w:val="24"/>
          </w:rPr>
          <w:delText>food sources of new growth (</w:delText>
        </w:r>
        <w:r w:rsidR="00643708" w:rsidRPr="00643708" w:rsidDel="00D61E18">
          <w:rPr>
            <w:rFonts w:ascii="Times New Roman" w:eastAsia="Times New Roman" w:hAnsi="Times New Roman" w:cs="Times New Roman"/>
            <w:sz w:val="24"/>
            <w:szCs w:val="24"/>
          </w:rPr>
          <w:delText>Alves-Silva</w:delText>
        </w:r>
        <w:r w:rsidR="00643708" w:rsidDel="00D61E18">
          <w:rPr>
            <w:rFonts w:ascii="Times New Roman" w:eastAsia="Times New Roman" w:hAnsi="Times New Roman" w:cs="Times New Roman"/>
            <w:sz w:val="24"/>
            <w:szCs w:val="24"/>
          </w:rPr>
          <w:delText>, et al, 2013).</w:delText>
        </w:r>
        <w:r w:rsidR="00EB7F06" w:rsidDel="00D61E18">
          <w:rPr>
            <w:rFonts w:ascii="Times New Roman" w:eastAsia="Times New Roman" w:hAnsi="Times New Roman" w:cs="Times New Roman"/>
            <w:sz w:val="24"/>
            <w:szCs w:val="24"/>
          </w:rPr>
          <w:delText xml:space="preserve"> </w:delText>
        </w:r>
      </w:del>
      <w:r w:rsidR="001174C2">
        <w:rPr>
          <w:rFonts w:ascii="Times New Roman" w:eastAsia="Times New Roman" w:hAnsi="Times New Roman" w:cs="Times New Roman"/>
          <w:sz w:val="24"/>
          <w:szCs w:val="24"/>
        </w:rPr>
        <w:t xml:space="preserve">Herbivory </w:t>
      </w:r>
      <w:ins w:id="124" w:author="Clay" w:date="2020-07-27T10:32:00Z">
        <w:r w:rsidR="00D61E18">
          <w:rPr>
            <w:rFonts w:ascii="Times New Roman" w:eastAsia="Times New Roman" w:hAnsi="Times New Roman" w:cs="Times New Roman"/>
            <w:sz w:val="24"/>
            <w:szCs w:val="24"/>
          </w:rPr>
          <w:t xml:space="preserve">by forest insects can also increase loss </w:t>
        </w:r>
      </w:ins>
      <w:del w:id="125" w:author="Clay" w:date="2020-07-27T10:32:00Z">
        <w:r w:rsidR="001174C2" w:rsidDel="00D61E18">
          <w:rPr>
            <w:rFonts w:ascii="Times New Roman" w:eastAsia="Times New Roman" w:hAnsi="Times New Roman" w:cs="Times New Roman"/>
            <w:sz w:val="24"/>
            <w:szCs w:val="24"/>
          </w:rPr>
          <w:delText xml:space="preserve">has been shown </w:delText>
        </w:r>
        <w:r w:rsidR="005137FB" w:rsidDel="00D61E18">
          <w:rPr>
            <w:rFonts w:ascii="Times New Roman" w:eastAsia="Times New Roman" w:hAnsi="Times New Roman" w:cs="Times New Roman"/>
            <w:sz w:val="24"/>
            <w:szCs w:val="24"/>
          </w:rPr>
          <w:delText>it can</w:delText>
        </w:r>
        <w:r w:rsidR="001174C2" w:rsidDel="00D61E18">
          <w:rPr>
            <w:rFonts w:ascii="Times New Roman" w:eastAsia="Times New Roman" w:hAnsi="Times New Roman" w:cs="Times New Roman"/>
            <w:sz w:val="24"/>
            <w:szCs w:val="24"/>
          </w:rPr>
          <w:delText xml:space="preserve"> reduce retention </w:delText>
        </w:r>
      </w:del>
      <w:r w:rsidR="001174C2">
        <w:rPr>
          <w:rFonts w:ascii="Times New Roman" w:eastAsia="Times New Roman" w:hAnsi="Times New Roman" w:cs="Times New Roman"/>
          <w:sz w:val="24"/>
          <w:szCs w:val="24"/>
        </w:rPr>
        <w:t xml:space="preserve">of P and N </w:t>
      </w:r>
      <w:ins w:id="126" w:author="Clay" w:date="2020-07-27T13:51:00Z">
        <w:r w:rsidR="002B66EF">
          <w:rPr>
            <w:rFonts w:ascii="Times New Roman" w:eastAsia="Times New Roman" w:hAnsi="Times New Roman" w:cs="Times New Roman"/>
            <w:sz w:val="24"/>
            <w:szCs w:val="24"/>
          </w:rPr>
          <w:t xml:space="preserve">to downstream ecosystems </w:t>
        </w:r>
      </w:ins>
      <w:r w:rsidR="001174C2">
        <w:rPr>
          <w:rFonts w:ascii="Times New Roman" w:eastAsia="Times New Roman" w:hAnsi="Times New Roman" w:cs="Times New Roman"/>
          <w:sz w:val="24"/>
          <w:szCs w:val="24"/>
        </w:rPr>
        <w:t xml:space="preserve">(Hunter, 2001; Metcalfe et al, 2016) </w:t>
      </w:r>
      <w:del w:id="127" w:author="Clay" w:date="2020-07-27T10:33:00Z">
        <w:r w:rsidR="001174C2" w:rsidDel="00D61E18">
          <w:rPr>
            <w:rFonts w:ascii="Times New Roman" w:eastAsia="Times New Roman" w:hAnsi="Times New Roman" w:cs="Times New Roman"/>
            <w:sz w:val="24"/>
            <w:szCs w:val="24"/>
          </w:rPr>
          <w:delText>in some forests, and it is possible tha</w:delText>
        </w:r>
        <w:r w:rsidR="005137FB" w:rsidDel="00D61E18">
          <w:rPr>
            <w:rFonts w:ascii="Times New Roman" w:eastAsia="Times New Roman" w:hAnsi="Times New Roman" w:cs="Times New Roman"/>
            <w:sz w:val="24"/>
            <w:szCs w:val="24"/>
          </w:rPr>
          <w:delText>t an outbreak may have a significant effect on forest ecosystems.</w:delText>
        </w:r>
        <w:r w:rsidR="001174C2" w:rsidDel="00D61E18">
          <w:rPr>
            <w:rFonts w:ascii="Times New Roman" w:eastAsia="Times New Roman" w:hAnsi="Times New Roman" w:cs="Times New Roman"/>
            <w:sz w:val="24"/>
            <w:szCs w:val="24"/>
          </w:rPr>
          <w:delText xml:space="preserve"> </w:delText>
        </w:r>
        <w:r w:rsidR="00DD3085" w:rsidDel="00D61E18">
          <w:rPr>
            <w:rFonts w:ascii="Times New Roman" w:eastAsia="Times New Roman" w:hAnsi="Times New Roman" w:cs="Times New Roman"/>
            <w:sz w:val="24"/>
            <w:szCs w:val="24"/>
          </w:rPr>
          <w:delText xml:space="preserve"> </w:delText>
        </w:r>
        <w:r w:rsidR="00EB7F06" w:rsidDel="00D61E18">
          <w:rPr>
            <w:rFonts w:ascii="Times New Roman" w:eastAsia="Times New Roman" w:hAnsi="Times New Roman" w:cs="Times New Roman"/>
            <w:sz w:val="24"/>
            <w:szCs w:val="24"/>
          </w:rPr>
          <w:delText xml:space="preserve">In these clear cut watersheds, Likens and others also found that the disturbed watershed had higher stream temperatures, as </w:delText>
        </w:r>
        <w:r w:rsidR="00EB7F06" w:rsidDel="00D61E18">
          <w:rPr>
            <w:rFonts w:ascii="Times New Roman" w:eastAsia="Times New Roman" w:hAnsi="Times New Roman" w:cs="Times New Roman"/>
            <w:sz w:val="24"/>
            <w:szCs w:val="24"/>
          </w:rPr>
          <w:lastRenderedPageBreak/>
          <w:delText>there was less shade, and saw an increase in turbidity, which lead to an increase in dissolved oxygen concentrations. If less canopy cover due to clear cutting can lead to increased temperature, increased decomposition rates, and increased nutrients, then it is possible that defoliating insects can also cause similar changes to forest ecosystem watersheds by removal of canopy cover.</w:delText>
        </w:r>
        <w:r w:rsidR="00DD3085" w:rsidDel="00D61E18">
          <w:rPr>
            <w:rFonts w:ascii="Times New Roman" w:eastAsia="Times New Roman" w:hAnsi="Times New Roman" w:cs="Times New Roman"/>
            <w:sz w:val="24"/>
            <w:szCs w:val="24"/>
          </w:rPr>
          <w:delText xml:space="preserve">  </w:delText>
        </w:r>
      </w:del>
      <w:ins w:id="128" w:author="Clay" w:date="2020-07-27T10:33:00Z">
        <w:r w:rsidR="00D61E18">
          <w:rPr>
            <w:rFonts w:ascii="Times New Roman" w:eastAsia="Times New Roman" w:hAnsi="Times New Roman" w:cs="Times New Roman"/>
            <w:sz w:val="24"/>
            <w:szCs w:val="24"/>
          </w:rPr>
          <w:t xml:space="preserve">  </w:t>
        </w:r>
      </w:ins>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FAEBC72"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ins w:id="129" w:author="Clay" w:date="2020-07-27T10:39:00Z">
        <w:r w:rsidR="00D61E1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(Abatzolou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ins w:id="130" w:author="Clay" w:date="2020-07-27T10:39:00Z">
        <w:r w:rsidR="00D61E18">
          <w:rPr>
            <w:rFonts w:ascii="Times New Roman" w:eastAsia="Times New Roman" w:hAnsi="Times New Roman" w:cs="Times New Roman"/>
            <w:sz w:val="24"/>
            <w:szCs w:val="24"/>
          </w:rPr>
          <w:t xml:space="preserve">in the western United States </w:t>
        </w:r>
      </w:ins>
      <w:r>
        <w:rPr>
          <w:rFonts w:ascii="Times New Roman" w:eastAsia="Times New Roman" w:hAnsi="Times New Roman" w:cs="Times New Roman"/>
          <w:sz w:val="24"/>
          <w:szCs w:val="24"/>
        </w:rPr>
        <w:t>(Senf et al. 2016).</w:t>
      </w:r>
    </w:p>
    <w:p w14:paraId="3C3D0E9F" w14:textId="3CA24C64"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ins w:id="131" w:author="Clay" w:date="2020-07-27T10:43:00Z">
        <w:r w:rsidR="00FF0539">
          <w:rPr>
            <w:rFonts w:ascii="Times New Roman" w:eastAsia="Times New Roman" w:hAnsi="Times New Roman" w:cs="Times New Roman"/>
            <w:sz w:val="24"/>
            <w:szCs w:val="24"/>
          </w:rPr>
          <w:t xml:space="preserve"> </w:t>
        </w:r>
      </w:ins>
      <w:del w:id="132" w:author="Clay" w:date="2020-07-27T10:43:00Z">
        <w:r w:rsidDel="00FF0539">
          <w:rPr>
            <w:rFonts w:ascii="Times New Roman" w:eastAsia="Times New Roman" w:hAnsi="Times New Roman" w:cs="Times New Roman"/>
            <w:sz w:val="24"/>
            <w:szCs w:val="24"/>
          </w:rPr>
          <w:delText xml:space="preserve">, naturally </w:delText>
        </w:r>
        <w:r w:rsidR="004E6BB4" w:rsidDel="00FF0539">
          <w:rPr>
            <w:rFonts w:ascii="Times New Roman" w:eastAsia="Times New Roman" w:hAnsi="Times New Roman" w:cs="Times New Roman"/>
            <w:sz w:val="24"/>
            <w:szCs w:val="24"/>
          </w:rPr>
          <w:delText xml:space="preserve">caused </w:delText>
        </w:r>
      </w:del>
      <w:r w:rsidR="004E6BB4">
        <w:rPr>
          <w:rFonts w:ascii="Times New Roman" w:eastAsia="Times New Roman" w:hAnsi="Times New Roman" w:cs="Times New Roman"/>
          <w:sz w:val="24"/>
          <w:szCs w:val="24"/>
        </w:rPr>
        <w:t>fires</w:t>
      </w:r>
      <w:ins w:id="133" w:author="Clay" w:date="2020-07-27T10:43:00Z">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ins>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del w:id="134" w:author="Clay" w:date="2020-07-27T10:43:00Z">
        <w:r w:rsidDel="00FF0539">
          <w:rPr>
            <w:rFonts w:ascii="Times New Roman" w:eastAsia="Times New Roman" w:hAnsi="Times New Roman" w:cs="Times New Roman"/>
            <w:sz w:val="24"/>
            <w:szCs w:val="24"/>
          </w:rPr>
          <w:delText xml:space="preserve">fires </w:delText>
        </w:r>
      </w:del>
      <w:ins w:id="135" w:author="Clay" w:date="2020-07-27T10:43:00Z">
        <w:r w:rsidR="00FF0539">
          <w:rPr>
            <w:rFonts w:ascii="Times New Roman" w:eastAsia="Times New Roman" w:hAnsi="Times New Roman" w:cs="Times New Roman"/>
            <w:sz w:val="24"/>
            <w:szCs w:val="24"/>
          </w:rPr>
          <w:t xml:space="preserve">some </w:t>
        </w:r>
      </w:ins>
      <w:r>
        <w:rPr>
          <w:rFonts w:ascii="Times New Roman" w:eastAsia="Times New Roman" w:hAnsi="Times New Roman" w:cs="Times New Roman"/>
          <w:sz w:val="24"/>
          <w:szCs w:val="24"/>
        </w:rPr>
        <w:t>ignited for landscape management by indigenous people</w:t>
      </w:r>
      <w:ins w:id="136" w:author="Clay" w:date="2020-07-27T10:43:00Z">
        <w:r w:rsidR="00FF053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137" w:author="Clay" w:date="2020-07-27T10:43:00Z">
        <w:r w:rsidR="004E6BB4" w:rsidDel="00FF0539">
          <w:rPr>
            <w:rFonts w:ascii="Times New Roman" w:eastAsia="Times New Roman" w:hAnsi="Times New Roman" w:cs="Times New Roman"/>
            <w:sz w:val="24"/>
            <w:szCs w:val="24"/>
          </w:rPr>
          <w:delText xml:space="preserve">have </w:delText>
        </w:r>
      </w:del>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(Klenner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del w:id="138" w:author="Clay" w:date="2020-07-27T10:43:00Z">
        <w:r w:rsidDel="00FF0539">
          <w:rPr>
            <w:rFonts w:ascii="Times New Roman" w:eastAsia="Times New Roman" w:hAnsi="Times New Roman" w:cs="Times New Roman"/>
            <w:sz w:val="24"/>
            <w:szCs w:val="24"/>
          </w:rPr>
          <w:delText xml:space="preserve">many </w:delText>
        </w:r>
      </w:del>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del w:id="139" w:author="Clay" w:date="2020-07-27T10:44:00Z">
        <w:r w:rsidDel="00FF0539">
          <w:rPr>
            <w:rFonts w:ascii="Times New Roman" w:eastAsia="Times New Roman" w:hAnsi="Times New Roman" w:cs="Times New Roman"/>
            <w:sz w:val="24"/>
            <w:szCs w:val="24"/>
          </w:rPr>
          <w:delText xml:space="preserve"> </w:delText>
        </w:r>
      </w:del>
      <w:ins w:id="140" w:author="Clay" w:date="2020-07-27T10:44:00Z">
        <w:r w:rsidR="00FF0539">
          <w:rPr>
            <w:rFonts w:ascii="Times New Roman" w:eastAsia="Times New Roman" w:hAnsi="Times New Roman" w:cs="Times New Roman"/>
            <w:sz w:val="24"/>
            <w:szCs w:val="24"/>
          </w:rPr>
          <w:t xml:space="preserve">Under these </w:t>
        </w:r>
      </w:ins>
      <w:del w:id="141" w:author="Clay" w:date="2020-07-27T10:44:00Z">
        <w:r w:rsidDel="00FF0539">
          <w:rPr>
            <w:rFonts w:ascii="Times New Roman" w:eastAsia="Times New Roman" w:hAnsi="Times New Roman" w:cs="Times New Roman"/>
            <w:sz w:val="24"/>
            <w:szCs w:val="24"/>
          </w:rPr>
          <w:delText xml:space="preserve">Historic </w:delText>
        </w:r>
      </w:del>
      <w:ins w:id="142" w:author="Clay" w:date="2020-07-27T10:44:00Z">
        <w:r w:rsidR="00FF0539">
          <w:rPr>
            <w:rFonts w:ascii="Times New Roman" w:eastAsia="Times New Roman" w:hAnsi="Times New Roman" w:cs="Times New Roman"/>
            <w:sz w:val="24"/>
            <w:szCs w:val="24"/>
          </w:rPr>
          <w:t xml:space="preserve">historic </w:t>
        </w:r>
      </w:ins>
      <w:r>
        <w:rPr>
          <w:rFonts w:ascii="Times New Roman" w:eastAsia="Times New Roman" w:hAnsi="Times New Roman" w:cs="Times New Roman"/>
          <w:sz w:val="24"/>
          <w:szCs w:val="24"/>
        </w:rPr>
        <w:t>fire regimes</w:t>
      </w:r>
      <w:ins w:id="143" w:author="Clay" w:date="2020-07-27T10:44:00Z">
        <w:r w:rsidR="00FF053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144" w:author="Clay" w:date="2020-07-27T10:44:00Z">
        <w:r w:rsidDel="00FF0539">
          <w:rPr>
            <w:rFonts w:ascii="Times New Roman" w:eastAsia="Times New Roman" w:hAnsi="Times New Roman" w:cs="Times New Roman"/>
            <w:sz w:val="24"/>
            <w:szCs w:val="24"/>
          </w:rPr>
          <w:delText xml:space="preserve">used to maintain </w:delText>
        </w:r>
      </w:del>
      <w:r>
        <w:rPr>
          <w:rFonts w:ascii="Times New Roman" w:eastAsia="Times New Roman" w:hAnsi="Times New Roman" w:cs="Times New Roman"/>
          <w:sz w:val="24"/>
          <w:szCs w:val="24"/>
        </w:rPr>
        <w:t xml:space="preserve">insect pests </w:t>
      </w:r>
      <w:ins w:id="145" w:author="Clay" w:date="2020-07-27T10:44:00Z">
        <w:r w:rsidR="00FF0539">
          <w:rPr>
            <w:rFonts w:ascii="Times New Roman" w:eastAsia="Times New Roman" w:hAnsi="Times New Roman" w:cs="Times New Roman"/>
            <w:sz w:val="24"/>
            <w:szCs w:val="24"/>
          </w:rPr>
          <w:t xml:space="preserve">were maintained </w:t>
        </w:r>
      </w:ins>
      <w:r>
        <w:rPr>
          <w:rFonts w:ascii="Times New Roman" w:eastAsia="Times New Roman" w:hAnsi="Times New Roman" w:cs="Times New Roman"/>
          <w:sz w:val="24"/>
          <w:szCs w:val="24"/>
        </w:rPr>
        <w:t xml:space="preserve">via two avenues. </w:t>
      </w:r>
      <w:ins w:id="146" w:author="Clay" w:date="2020-07-27T10:44:00Z">
        <w:r w:rsidR="00FF053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First, frequent low intensity fires increased distance between trees making it challenging for </w:t>
      </w:r>
      <w:r>
        <w:rPr>
          <w:rFonts w:ascii="Times New Roman" w:eastAsia="Times New Roman" w:hAnsi="Times New Roman" w:cs="Times New Roman"/>
          <w:sz w:val="24"/>
          <w:szCs w:val="24"/>
        </w:rPr>
        <w:lastRenderedPageBreak/>
        <w:t>insects to disperse</w:t>
      </w:r>
      <w:ins w:id="147" w:author="Clay" w:date="2020-07-27T10:44:00Z">
        <w:r w:rsidR="00FF0539">
          <w:rPr>
            <w:rFonts w:ascii="Times New Roman" w:eastAsia="Times New Roman" w:hAnsi="Times New Roman" w:cs="Times New Roman"/>
            <w:sz w:val="24"/>
            <w:szCs w:val="24"/>
          </w:rPr>
          <w:t xml:space="preserve"> and</w:t>
        </w:r>
      </w:ins>
      <w:del w:id="148" w:author="Clay" w:date="2020-07-27T10:44:00Z">
        <w:r w:rsidDel="00FF0539">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ins w:id="149" w:author="Clay" w:date="2020-07-27T10:45:00Z">
        <w:r w:rsidR="00FF0539">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Secondly, fires killed pests directly</w:t>
      </w:r>
      <w:ins w:id="150" w:author="Clay" w:date="2020-07-27T10:45:00Z">
        <w:r w:rsidR="00FF0539">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del w:id="151" w:author="Clay" w:date="2020-07-27T10:45:00Z">
        <w:r w:rsidDel="00FF0539">
          <w:rPr>
            <w:rFonts w:ascii="Times New Roman" w:eastAsia="Times New Roman" w:hAnsi="Times New Roman" w:cs="Times New Roman"/>
            <w:sz w:val="24"/>
            <w:szCs w:val="24"/>
          </w:rPr>
          <w:delText xml:space="preserve"> </w:delText>
        </w:r>
        <w:r w:rsidR="00AC3C34" w:rsidDel="00FF0539">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Moreover, decreases in winter severity due to climate change </w:t>
      </w:r>
      <w:del w:id="152" w:author="Clay" w:date="2020-07-27T10:49:00Z">
        <w:r w:rsidR="002C1830" w:rsidDel="00FF0539">
          <w:rPr>
            <w:rFonts w:ascii="Times New Roman" w:eastAsia="Times New Roman" w:hAnsi="Times New Roman" w:cs="Times New Roman"/>
            <w:sz w:val="24"/>
            <w:szCs w:val="24"/>
          </w:rPr>
          <w:delText xml:space="preserve">has </w:delText>
        </w:r>
      </w:del>
      <w:ins w:id="153" w:author="Clay" w:date="2020-07-27T10:49:00Z">
        <w:r w:rsidR="00FF0539">
          <w:rPr>
            <w:rFonts w:ascii="Times New Roman" w:eastAsia="Times New Roman" w:hAnsi="Times New Roman" w:cs="Times New Roman"/>
            <w:sz w:val="24"/>
            <w:szCs w:val="24"/>
          </w:rPr>
          <w:t xml:space="preserve">have </w:t>
        </w:r>
      </w:ins>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ins w:id="154" w:author="Clay" w:date="2020-07-27T10:49:00Z">
        <w:r w:rsidR="00FF0539">
          <w:rPr>
            <w:rFonts w:ascii="Times New Roman" w:eastAsia="Times New Roman" w:hAnsi="Times New Roman" w:cs="Times New Roman"/>
            <w:sz w:val="24"/>
            <w:szCs w:val="24"/>
          </w:rPr>
          <w:t xml:space="preserve">the frequency of </w:t>
        </w:r>
      </w:ins>
      <w:r w:rsidR="00704EAB">
        <w:rPr>
          <w:rFonts w:ascii="Times New Roman" w:eastAsia="Times New Roman" w:hAnsi="Times New Roman" w:cs="Times New Roman"/>
          <w:sz w:val="24"/>
          <w:szCs w:val="24"/>
        </w:rPr>
        <w:t xml:space="preserve">cold winters that can </w:t>
      </w:r>
      <w:ins w:id="155" w:author="Clay" w:date="2020-07-27T10:49:00Z">
        <w:r w:rsidR="00FF0539">
          <w:rPr>
            <w:rFonts w:ascii="Times New Roman" w:eastAsia="Times New Roman" w:hAnsi="Times New Roman" w:cs="Times New Roman"/>
            <w:sz w:val="24"/>
            <w:szCs w:val="24"/>
          </w:rPr>
          <w:t xml:space="preserve">also </w:t>
        </w:r>
      </w:ins>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132FA58A"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56" w:name="_gjdgxs" w:colFirst="0" w:colLast="0"/>
      <w:bookmarkEnd w:id="156"/>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(Senf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r>
        <w:rPr>
          <w:rFonts w:ascii="Times New Roman" w:eastAsia="Times New Roman" w:hAnsi="Times New Roman" w:cs="Times New Roman"/>
          <w:i/>
          <w:color w:val="000000"/>
          <w:sz w:val="24"/>
          <w:szCs w:val="24"/>
          <w:highlight w:val="white"/>
        </w:rPr>
        <w:t xml:space="preserve">Choristoneura </w:t>
      </w:r>
      <w:r w:rsidR="00A618C4">
        <w:rPr>
          <w:rFonts w:ascii="Times New Roman" w:eastAsia="Times New Roman" w:hAnsi="Times New Roman" w:cs="Times New Roman"/>
          <w:i/>
          <w:color w:val="000000"/>
          <w:sz w:val="24"/>
          <w:szCs w:val="24"/>
          <w:highlight w:val="white"/>
        </w:rPr>
        <w:t>freemani</w:t>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a native lepidopteran that ranges from Southern British Columbia to Arizona and New Mexico (Fellin and Dewey, 1982). </w:t>
      </w:r>
      <w:ins w:id="157"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r>
        <w:rPr>
          <w:rFonts w:ascii="Times New Roman" w:eastAsia="Times New Roman" w:hAnsi="Times New Roman" w:cs="Times New Roman"/>
          <w:i/>
          <w:color w:val="000000"/>
          <w:sz w:val="24"/>
          <w:szCs w:val="24"/>
          <w:highlight w:val="white"/>
        </w:rPr>
        <w:t>Pseudotsuga menziesii</w:t>
      </w:r>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r>
        <w:rPr>
          <w:rFonts w:ascii="Times New Roman" w:eastAsia="Times New Roman" w:hAnsi="Times New Roman" w:cs="Times New Roman"/>
          <w:i/>
          <w:color w:val="000000"/>
          <w:sz w:val="24"/>
          <w:szCs w:val="24"/>
          <w:highlight w:val="white"/>
        </w:rPr>
        <w:t>Abies grandis</w:t>
      </w:r>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del w:id="158" w:author="Clay" w:date="2020-07-27T10:50:00Z">
        <w:r w:rsidR="00111A6C" w:rsidDel="00FF0539">
          <w:rPr>
            <w:rFonts w:ascii="Times New Roman" w:eastAsia="Times New Roman" w:hAnsi="Times New Roman" w:cs="Times New Roman"/>
            <w:color w:val="000000"/>
            <w:sz w:val="24"/>
            <w:szCs w:val="24"/>
            <w:highlight w:val="white"/>
          </w:rPr>
          <w:delText>needles</w:delText>
        </w:r>
        <w:r w:rsidDel="00FF0539">
          <w:rPr>
            <w:rFonts w:ascii="Times New Roman" w:eastAsia="Times New Roman" w:hAnsi="Times New Roman" w:cs="Times New Roman"/>
            <w:color w:val="000000"/>
            <w:sz w:val="24"/>
            <w:szCs w:val="24"/>
            <w:highlight w:val="white"/>
          </w:rPr>
          <w:delText xml:space="preserve"> </w:delText>
        </w:r>
      </w:del>
      <w:ins w:id="159" w:author="Clay" w:date="2020-07-27T10:50:00Z">
        <w:r w:rsidR="00FF0539">
          <w:rPr>
            <w:rFonts w:ascii="Times New Roman" w:eastAsia="Times New Roman" w:hAnsi="Times New Roman" w:cs="Times New Roman"/>
            <w:color w:val="000000"/>
            <w:sz w:val="24"/>
            <w:szCs w:val="24"/>
            <w:highlight w:val="white"/>
          </w:rPr>
          <w:t>(</w:t>
        </w:r>
        <w:r w:rsidR="00FF0539" w:rsidRPr="00FF0539">
          <w:rPr>
            <w:rFonts w:ascii="Times New Roman" w:eastAsia="Times New Roman" w:hAnsi="Times New Roman" w:cs="Times New Roman"/>
            <w:i/>
            <w:color w:val="000000"/>
            <w:sz w:val="24"/>
            <w:szCs w:val="24"/>
            <w:highlight w:val="white"/>
            <w:rPrChange w:id="160" w:author="Clay" w:date="2020-07-27T10:51:00Z">
              <w:rPr>
                <w:rFonts w:ascii="Times New Roman" w:eastAsia="Times New Roman" w:hAnsi="Times New Roman" w:cs="Times New Roman"/>
                <w:color w:val="000000"/>
                <w:sz w:val="24"/>
                <w:szCs w:val="24"/>
                <w:highlight w:val="white"/>
              </w:rPr>
            </w:rPrChange>
          </w:rPr>
          <w:t>Picea</w:t>
        </w:r>
        <w:r w:rsidR="00FF0539">
          <w:rPr>
            <w:rFonts w:ascii="Times New Roman" w:eastAsia="Times New Roman" w:hAnsi="Times New Roman" w:cs="Times New Roman"/>
            <w:color w:val="000000"/>
            <w:sz w:val="24"/>
            <w:szCs w:val="24"/>
            <w:highlight w:val="white"/>
          </w:rPr>
          <w:t xml:space="preserve"> spp.</w:t>
        </w:r>
      </w:ins>
      <w:ins w:id="161" w:author="Clay" w:date="2020-07-27T10:51:00Z">
        <w:r w:rsidR="00FF0539">
          <w:rPr>
            <w:rFonts w:ascii="Times New Roman" w:eastAsia="Times New Roman" w:hAnsi="Times New Roman" w:cs="Times New Roman"/>
            <w:color w:val="000000"/>
            <w:sz w:val="24"/>
            <w:szCs w:val="24"/>
            <w:highlight w:val="white"/>
          </w:rPr>
          <w:t xml:space="preserve">) trees </w:t>
        </w:r>
      </w:ins>
      <w:r>
        <w:rPr>
          <w:rFonts w:ascii="Times New Roman" w:eastAsia="Times New Roman" w:hAnsi="Times New Roman" w:cs="Times New Roman"/>
          <w:color w:val="000000"/>
          <w:sz w:val="24"/>
          <w:szCs w:val="24"/>
          <w:highlight w:val="white"/>
        </w:rPr>
        <w:t xml:space="preserve">(Fellin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ins w:id="162" w:author="Clay" w:date="2020-07-27T10:51:00Z">
        <w:r w:rsidR="00FF0539">
          <w:rPr>
            <w:rFonts w:ascii="Times New Roman" w:eastAsia="Times New Roman" w:hAnsi="Times New Roman" w:cs="Times New Roman"/>
            <w:color w:val="000000"/>
            <w:sz w:val="24"/>
            <w:szCs w:val="24"/>
            <w:highlight w:val="white"/>
          </w:rPr>
          <w:t xml:space="preserve"> and last for XX years</w:t>
        </w:r>
      </w:ins>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ins w:id="163" w:author="Clay" w:date="2020-07-27T10:52:00Z">
        <w:r w:rsidR="00FF0539">
          <w:rPr>
            <w:rFonts w:ascii="Times New Roman" w:eastAsia="Times New Roman" w:hAnsi="Times New Roman" w:cs="Times New Roman"/>
            <w:sz w:val="24"/>
            <w:szCs w:val="24"/>
          </w:rPr>
          <w:t>,</w:t>
        </w:r>
      </w:ins>
      <w:r w:rsidR="00E23D8F">
        <w:rPr>
          <w:rFonts w:ascii="Times New Roman" w:eastAsia="Times New Roman" w:hAnsi="Times New Roman" w:cs="Times New Roman"/>
          <w:sz w:val="24"/>
          <w:szCs w:val="24"/>
        </w:rPr>
        <w:t xml:space="preserve"> </w:t>
      </w:r>
      <w:del w:id="164" w:author="Clay" w:date="2020-07-27T10:52:00Z">
        <w:r w:rsidR="00E23D8F" w:rsidDel="00FF0539">
          <w:rPr>
            <w:rFonts w:ascii="Times New Roman" w:eastAsia="Times New Roman" w:hAnsi="Times New Roman" w:cs="Times New Roman"/>
            <w:sz w:val="24"/>
            <w:szCs w:val="24"/>
          </w:rPr>
          <w:delText xml:space="preserve">and </w:delText>
        </w:r>
      </w:del>
      <w:r w:rsidR="00A618C4">
        <w:rPr>
          <w:rFonts w:ascii="Times New Roman" w:eastAsia="Times New Roman" w:hAnsi="Times New Roman" w:cs="Times New Roman"/>
          <w:sz w:val="24"/>
          <w:szCs w:val="24"/>
        </w:rPr>
        <w:t>widespread</w:t>
      </w:r>
      <w:ins w:id="165" w:author="Clay" w:date="2020-07-27T10:52:00Z">
        <w:r w:rsidR="00FF0539">
          <w:rPr>
            <w:rFonts w:ascii="Times New Roman" w:eastAsia="Times New Roman" w:hAnsi="Times New Roman" w:cs="Times New Roman"/>
            <w:sz w:val="24"/>
            <w:szCs w:val="24"/>
          </w:rPr>
          <w:t>, and longer</w:t>
        </w:r>
      </w:ins>
      <w:r>
        <w:rPr>
          <w:rFonts w:ascii="Times New Roman" w:eastAsia="Times New Roman" w:hAnsi="Times New Roman" w:cs="Times New Roman"/>
          <w:sz w:val="24"/>
          <w:szCs w:val="24"/>
        </w:rPr>
        <w:t xml:space="preserve"> WSB outbreaks (Willis et al, 2008; </w:t>
      </w:r>
      <w:r>
        <w:rPr>
          <w:rFonts w:ascii="Times New Roman" w:eastAsia="Times New Roman" w:hAnsi="Times New Roman" w:cs="Times New Roman"/>
          <w:sz w:val="24"/>
          <w:szCs w:val="24"/>
        </w:rPr>
        <w:lastRenderedPageBreak/>
        <w:t xml:space="preserve">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04F5DF67" w:rsidR="00E02A5A" w:rsidRDefault="00704EAB">
      <w:pPr>
        <w:pBdr>
          <w:top w:val="nil"/>
          <w:left w:val="nil"/>
          <w:bottom w:val="nil"/>
          <w:right w:val="nil"/>
          <w:between w:val="nil"/>
        </w:pBdr>
        <w:spacing w:line="480" w:lineRule="auto"/>
        <w:ind w:firstLine="720"/>
        <w:contextualSpacing/>
      </w:pPr>
      <w:del w:id="166" w:author="Clay" w:date="2020-07-27T10:57:00Z">
        <w:r w:rsidDel="00750557">
          <w:rPr>
            <w:rFonts w:ascii="Times New Roman" w:eastAsia="Times New Roman" w:hAnsi="Times New Roman" w:cs="Times New Roman"/>
            <w:sz w:val="24"/>
            <w:szCs w:val="24"/>
          </w:rPr>
          <w:delText>Sustained WSB herbivory could alter internal forest nutrient cycling and/or forest-stream ecological connectivity through a variety of mechanisms</w:delText>
        </w:r>
        <w:r w:rsidR="00AC3C34" w:rsidDel="00750557">
          <w:rPr>
            <w:rFonts w:ascii="Times New Roman" w:eastAsia="Times New Roman" w:hAnsi="Times New Roman" w:cs="Times New Roman"/>
            <w:sz w:val="24"/>
            <w:szCs w:val="24"/>
          </w:rPr>
          <w:delText>.</w:delText>
        </w:r>
        <w:r w:rsidDel="00750557">
          <w:rPr>
            <w:rFonts w:ascii="Times New Roman" w:eastAsia="Times New Roman" w:hAnsi="Times New Roman" w:cs="Times New Roman"/>
            <w:sz w:val="24"/>
            <w:szCs w:val="24"/>
          </w:rPr>
          <w:delText xml:space="preserve"> </w:delText>
        </w:r>
        <w:r w:rsidR="00AC3C34" w:rsidDel="00750557">
          <w:rPr>
            <w:rFonts w:ascii="Times New Roman" w:eastAsia="Times New Roman" w:hAnsi="Times New Roman" w:cs="Times New Roman"/>
            <w:sz w:val="24"/>
            <w:szCs w:val="24"/>
          </w:rPr>
          <w:delText xml:space="preserve"> </w:delText>
        </w:r>
      </w:del>
      <w:r w:rsidR="00AC3C34">
        <w:rPr>
          <w:rFonts w:ascii="Times New Roman" w:eastAsia="Times New Roman" w:hAnsi="Times New Roman" w:cs="Times New Roman"/>
          <w:sz w:val="24"/>
          <w:szCs w:val="24"/>
        </w:rPr>
        <w:t>Under conditions</w:t>
      </w:r>
      <w:r>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sidR="00AC3C34">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w:t>
      </w:r>
      <w:del w:id="167" w:author="Clay" w:date="2020-07-27T10:57:00Z">
        <w:r w:rsidR="001324EA" w:rsidDel="00750557">
          <w:rPr>
            <w:rFonts w:ascii="Times New Roman" w:eastAsia="Times New Roman" w:hAnsi="Times New Roman" w:cs="Times New Roman"/>
            <w:sz w:val="24"/>
            <w:szCs w:val="24"/>
          </w:rPr>
          <w:delText xml:space="preserve">, in combination with the increasing drought stress via </w:delText>
        </w:r>
        <w:r w:rsidR="002C1830" w:rsidDel="00750557">
          <w:rPr>
            <w:rFonts w:ascii="Times New Roman" w:eastAsia="Times New Roman" w:hAnsi="Times New Roman" w:cs="Times New Roman"/>
            <w:sz w:val="24"/>
            <w:szCs w:val="24"/>
          </w:rPr>
          <w:delText>climate</w:delText>
        </w:r>
        <w:r w:rsidR="001324EA" w:rsidDel="00750557">
          <w:rPr>
            <w:rFonts w:ascii="Times New Roman" w:eastAsia="Times New Roman" w:hAnsi="Times New Roman" w:cs="Times New Roman"/>
            <w:sz w:val="24"/>
            <w:szCs w:val="24"/>
          </w:rPr>
          <w:delText xml:space="preserve"> change,</w:delText>
        </w:r>
      </w:del>
      <w:r w:rsidR="001324EA">
        <w:rPr>
          <w:rFonts w:ascii="Times New Roman" w:eastAsia="Times New Roman" w:hAnsi="Times New Roman" w:cs="Times New Roman"/>
          <w:sz w:val="24"/>
          <w:szCs w:val="24"/>
        </w:rPr>
        <w:t xml:space="preserve"> are likely to alter the nutrient cycle in forest soils (Schlesinger et al, 2015).  For example</w:t>
      </w:r>
      <w:r>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sidR="00AC3C34">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sidR="00AC3C34">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sidR="00AC3C34">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sidR="00AC3C34">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sidR="00AC3C34">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E23D8F">
        <w:rPr>
          <w:rFonts w:ascii="Times New Roman" w:eastAsia="Times New Roman" w:hAnsi="Times New Roman" w:cs="Times New Roman"/>
          <w:sz w:val="24"/>
          <w:szCs w:val="24"/>
        </w:rPr>
        <w:t xml:space="preserve">, making </w:t>
      </w:r>
      <w:r w:rsidR="00AC3C34">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ins w:id="168" w:author="Clay" w:date="2020-07-27T10:58:00Z">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ins>
      <w:r w:rsidR="00002CBD">
        <w:rPr>
          <w:rFonts w:ascii="Times New Roman" w:eastAsia="Times New Roman" w:hAnsi="Times New Roman" w:cs="Times New Roman"/>
          <w:sz w:val="24"/>
          <w:szCs w:val="24"/>
        </w:rPr>
        <w:t>or nitrate</w:t>
      </w:r>
      <w:ins w:id="169" w:author="Clay" w:date="2020-07-27T10:58:00Z">
        <w:r w:rsidR="00750557">
          <w:rPr>
            <w:rFonts w:ascii="Times New Roman" w:eastAsia="Times New Roman" w:hAnsi="Times New Roman" w:cs="Times New Roman"/>
            <w:sz w:val="24"/>
            <w:szCs w:val="24"/>
          </w:rPr>
          <w:t xml:space="preserve"> (NO</w:t>
        </w:r>
        <w:r w:rsidR="00750557" w:rsidRPr="00750557">
          <w:rPr>
            <w:rFonts w:ascii="Times New Roman" w:eastAsia="Times New Roman" w:hAnsi="Times New Roman" w:cs="Times New Roman"/>
            <w:sz w:val="24"/>
            <w:szCs w:val="24"/>
            <w:vertAlign w:val="subscript"/>
            <w:rPrChange w:id="170" w:author="Clay" w:date="2020-07-27T10:58:00Z">
              <w:rPr>
                <w:rFonts w:ascii="Times New Roman" w:eastAsia="Times New Roman" w:hAnsi="Times New Roman" w:cs="Times New Roman"/>
                <w:sz w:val="24"/>
                <w:szCs w:val="24"/>
              </w:rPr>
            </w:rPrChange>
          </w:rPr>
          <w:t>3</w:t>
        </w:r>
        <w:r w:rsidR="00750557" w:rsidRPr="00750557">
          <w:rPr>
            <w:rFonts w:ascii="Times New Roman" w:eastAsia="Times New Roman" w:hAnsi="Times New Roman" w:cs="Times New Roman"/>
            <w:sz w:val="24"/>
            <w:szCs w:val="24"/>
            <w:vertAlign w:val="superscript"/>
            <w:rPrChange w:id="171" w:author="Clay" w:date="2020-07-27T10:58:00Z">
              <w:rPr>
                <w:rFonts w:ascii="Times New Roman" w:eastAsia="Times New Roman" w:hAnsi="Times New Roman" w:cs="Times New Roman"/>
                <w:sz w:val="24"/>
                <w:szCs w:val="24"/>
              </w:rPr>
            </w:rPrChange>
          </w:rPr>
          <w:t>-</w:t>
        </w:r>
        <w:r w:rsidR="00750557">
          <w:rPr>
            <w:rFonts w:ascii="Times New Roman" w:eastAsia="Times New Roman" w:hAnsi="Times New Roman" w:cs="Times New Roman"/>
            <w:sz w:val="24"/>
            <w:szCs w:val="24"/>
          </w:rPr>
          <w:t>)</w:t>
        </w:r>
      </w:ins>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del w:id="172" w:author="Clay" w:date="2020-07-27T10:58:00Z">
        <w:r w:rsidR="00002CBD" w:rsidDel="00750557">
          <w:rPr>
            <w:rFonts w:ascii="Times New Roman" w:eastAsia="Times New Roman" w:hAnsi="Times New Roman" w:cs="Times New Roman"/>
            <w:sz w:val="24"/>
            <w:szCs w:val="24"/>
          </w:rPr>
          <w:delText>(NH</w:delText>
        </w:r>
        <w:r w:rsidR="00002CBD" w:rsidDel="00750557">
          <w:rPr>
            <w:rFonts w:ascii="Times New Roman" w:eastAsia="Times New Roman" w:hAnsi="Times New Roman" w:cs="Times New Roman"/>
            <w:sz w:val="24"/>
            <w:szCs w:val="24"/>
            <w:vertAlign w:val="subscript"/>
          </w:rPr>
          <w:delText>4</w:delText>
        </w:r>
        <w:r w:rsidR="00002CBD" w:rsidDel="00750557">
          <w:rPr>
            <w:rFonts w:ascii="Times New Roman" w:eastAsia="Times New Roman" w:hAnsi="Times New Roman" w:cs="Times New Roman"/>
            <w:sz w:val="24"/>
            <w:szCs w:val="24"/>
            <w:vertAlign w:val="superscript"/>
          </w:rPr>
          <w:delText>+</w:delText>
        </w:r>
        <w:r w:rsidR="00002CBD" w:rsidDel="00750557">
          <w:rPr>
            <w:rFonts w:ascii="Times New Roman" w:eastAsia="Times New Roman" w:hAnsi="Times New Roman" w:cs="Times New Roman"/>
            <w:sz w:val="24"/>
            <w:szCs w:val="24"/>
          </w:rPr>
          <w:delText xml:space="preserve">) </w:delText>
        </w:r>
      </w:del>
      <w:r w:rsidR="00002CBD">
        <w:rPr>
          <w:rFonts w:ascii="Times New Roman" w:eastAsia="Times New Roman" w:hAnsi="Times New Roman" w:cs="Times New Roman"/>
          <w:sz w:val="24"/>
          <w:szCs w:val="24"/>
        </w:rPr>
        <w:t xml:space="preserve">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sidR="00AC3C34">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sidR="00AC3C34">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ins w:id="173" w:author="Clay" w:date="2020-07-27T10:59:00Z">
        <w:r w:rsidR="00750557">
          <w:rPr>
            <w:rFonts w:ascii="Times New Roman" w:eastAsia="Times New Roman" w:hAnsi="Times New Roman" w:cs="Times New Roman"/>
            <w:sz w:val="24"/>
            <w:szCs w:val="24"/>
          </w:rPr>
          <w:t xml:space="preserve">temperature and moisture increases </w:t>
        </w:r>
      </w:ins>
      <w:r w:rsidR="00002CBD">
        <w:rPr>
          <w:rFonts w:ascii="Times New Roman" w:eastAsia="Times New Roman" w:hAnsi="Times New Roman" w:cs="Times New Roman"/>
          <w:sz w:val="24"/>
          <w:szCs w:val="24"/>
        </w:rPr>
        <w:t xml:space="preserve">and </w:t>
      </w:r>
      <w:r w:rsidR="00AC3C34">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sidR="00AC3C34">
        <w:rPr>
          <w:rFonts w:ascii="Times New Roman" w:eastAsia="Times New Roman" w:hAnsi="Times New Roman" w:cs="Times New Roman"/>
          <w:sz w:val="24"/>
          <w:szCs w:val="24"/>
        </w:rPr>
        <w:t xml:space="preserve">(Chapman et al, 2013). </w:t>
      </w:r>
      <w:ins w:id="174" w:author="Clay" w:date="2020-07-22T19:28:00Z">
        <w:r w:rsidR="00002CBD">
          <w:rPr>
            <w:rFonts w:ascii="Times New Roman" w:eastAsia="Times New Roman" w:hAnsi="Times New Roman" w:cs="Times New Roman"/>
            <w:sz w:val="24"/>
            <w:szCs w:val="24"/>
          </w:rPr>
          <w:t xml:space="preserve"> </w:t>
        </w:r>
      </w:ins>
    </w:p>
    <w:p w14:paraId="415A3106" w14:textId="1DD3EB33" w:rsidR="00E02A5A" w:rsidDel="00750557" w:rsidRDefault="00AC3C34" w:rsidP="00750557">
      <w:pPr>
        <w:pBdr>
          <w:top w:val="nil"/>
          <w:left w:val="nil"/>
          <w:bottom w:val="nil"/>
          <w:right w:val="nil"/>
          <w:between w:val="nil"/>
        </w:pBdr>
        <w:spacing w:line="480" w:lineRule="auto"/>
        <w:ind w:firstLine="720"/>
        <w:contextualSpacing/>
        <w:rPr>
          <w:del w:id="175" w:author="Clay" w:date="2020-07-27T11:0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del w:id="176" w:author="Clay" w:date="2020-07-27T11:01:00Z">
        <w:r w:rsidR="00360CCB" w:rsidDel="00750557">
          <w:rPr>
            <w:rFonts w:ascii="Times New Roman" w:eastAsia="Times New Roman" w:hAnsi="Times New Roman" w:cs="Times New Roman"/>
            <w:sz w:val="24"/>
            <w:szCs w:val="24"/>
          </w:rPr>
          <w:delText xml:space="preserve">As human population continues to grow, having healthy natural ecosystems and well </w:delText>
        </w:r>
        <w:r w:rsidR="00360CCB" w:rsidDel="00750557">
          <w:rPr>
            <w:rFonts w:ascii="Times New Roman" w:eastAsia="Times New Roman" w:hAnsi="Times New Roman" w:cs="Times New Roman"/>
            <w:sz w:val="24"/>
            <w:szCs w:val="24"/>
          </w:rPr>
          <w:lastRenderedPageBreak/>
          <w:delText>managed systems are more important than ever, as they provide food, freshwater, and other natural resources that are essential for a healthy existence.</w:delText>
        </w:r>
        <w:r w:rsidDel="00750557">
          <w:rPr>
            <w:rFonts w:ascii="Times New Roman" w:eastAsia="Times New Roman" w:hAnsi="Times New Roman" w:cs="Times New Roman"/>
            <w:sz w:val="24"/>
            <w:szCs w:val="24"/>
          </w:rPr>
          <w:delText xml:space="preserve"> </w:delText>
        </w:r>
        <w:r w:rsidR="001324EA" w:rsidDel="00750557">
          <w:rPr>
            <w:rFonts w:ascii="Times New Roman" w:eastAsia="Times New Roman" w:hAnsi="Times New Roman" w:cs="Times New Roman"/>
            <w:sz w:val="24"/>
            <w:szCs w:val="24"/>
          </w:rPr>
          <w:delText xml:space="preserve"> </w:delText>
        </w:r>
      </w:del>
    </w:p>
    <w:p w14:paraId="3C179C01" w14:textId="0CC7EA12"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del w:id="177" w:author="Clay" w:date="2020-07-27T11:00:00Z">
        <w:r w:rsidDel="00750557">
          <w:rPr>
            <w:rFonts w:ascii="Times New Roman" w:eastAsia="Times New Roman" w:hAnsi="Times New Roman" w:cs="Times New Roman"/>
            <w:sz w:val="24"/>
            <w:szCs w:val="24"/>
          </w:rPr>
          <w:delText xml:space="preserve">Griffin and Turner (2012) did an extensive field study on </w:delText>
        </w:r>
        <w:r w:rsidDel="00750557">
          <w:rPr>
            <w:rFonts w:ascii="Times New Roman" w:eastAsia="Times New Roman" w:hAnsi="Times New Roman" w:cs="Times New Roman"/>
            <w:i/>
            <w:sz w:val="24"/>
            <w:szCs w:val="24"/>
          </w:rPr>
          <w:delText>Dendroctonus pseudotsugae</w:delText>
        </w:r>
        <w:r w:rsidDel="00750557">
          <w:rPr>
            <w:rFonts w:ascii="Times New Roman" w:eastAsia="Times New Roman" w:hAnsi="Times New Roman" w:cs="Times New Roman"/>
            <w:sz w:val="24"/>
            <w:szCs w:val="24"/>
          </w:rPr>
          <w:delText xml:space="preserve"> (Douglas fir beetle) and </w:delText>
        </w:r>
        <w:r w:rsidDel="00750557">
          <w:rPr>
            <w:rFonts w:ascii="Times New Roman" w:eastAsia="Times New Roman" w:hAnsi="Times New Roman" w:cs="Times New Roman"/>
            <w:i/>
            <w:sz w:val="24"/>
            <w:szCs w:val="24"/>
          </w:rPr>
          <w:delText>Dendroctonus ponderosae</w:delText>
        </w:r>
        <w:r w:rsidDel="00750557">
          <w:rPr>
            <w:rFonts w:ascii="Times New Roman" w:eastAsia="Times New Roman" w:hAnsi="Times New Roman" w:cs="Times New Roman"/>
            <w:sz w:val="24"/>
            <w:szCs w:val="24"/>
          </w:rPr>
          <w:delText xml:space="preserve"> (Mountain pine beetle) and found that herbivorous insect outbreaks cause noticeable changes to soil nitrogen cycling (2012).</w:delText>
        </w:r>
        <w:r w:rsidR="008D0608" w:rsidDel="00750557">
          <w:rPr>
            <w:rFonts w:ascii="Times New Roman" w:eastAsia="Times New Roman" w:hAnsi="Times New Roman" w:cs="Times New Roman"/>
            <w:sz w:val="24"/>
            <w:szCs w:val="24"/>
          </w:rPr>
          <w:delText xml:space="preserve"> </w:delText>
        </w:r>
      </w:del>
      <w:r w:rsidR="008D0608">
        <w:rPr>
          <w:rFonts w:ascii="Times New Roman" w:eastAsia="Times New Roman" w:hAnsi="Times New Roman" w:cs="Times New Roman"/>
          <w:sz w:val="24"/>
          <w:szCs w:val="24"/>
        </w:rPr>
        <w:t xml:space="preserve">However, little research has been done on </w:t>
      </w:r>
      <w:del w:id="178" w:author="Clay" w:date="2020-07-27T11:01:00Z">
        <w:r w:rsidR="008D0608" w:rsidDel="00750557">
          <w:rPr>
            <w:rFonts w:ascii="Times New Roman" w:eastAsia="Times New Roman" w:hAnsi="Times New Roman" w:cs="Times New Roman"/>
            <w:sz w:val="24"/>
            <w:szCs w:val="24"/>
          </w:rPr>
          <w:delText xml:space="preserve">the western spruce budworm </w:delText>
        </w:r>
      </w:del>
      <w:ins w:id="179" w:author="Clay" w:date="2020-07-27T11:01:00Z">
        <w:r w:rsidR="00750557">
          <w:rPr>
            <w:rFonts w:ascii="Times New Roman" w:eastAsia="Times New Roman" w:hAnsi="Times New Roman" w:cs="Times New Roman"/>
            <w:sz w:val="24"/>
            <w:szCs w:val="24"/>
          </w:rPr>
          <w:t xml:space="preserve">how WSB herbivory disturbs the forest nutrient cycle, </w:t>
        </w:r>
      </w:ins>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ins w:id="180" w:author="Clay" w:date="2020-07-27T11:01:00Z">
        <w:r w:rsidR="00750557">
          <w:rPr>
            <w:rFonts w:ascii="Times New Roman" w:eastAsia="Times New Roman" w:hAnsi="Times New Roman" w:cs="Times New Roman"/>
            <w:sz w:val="24"/>
            <w:szCs w:val="24"/>
          </w:rPr>
          <w:t xml:space="preserve">.  </w:t>
        </w:r>
      </w:ins>
    </w:p>
    <w:p w14:paraId="55886A7C" w14:textId="4F63E3DC"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ins w:id="181" w:author="Clay" w:date="2020-07-27T11:02:00Z">
        <w:r w:rsidR="00750557">
          <w:rPr>
            <w:rFonts w:ascii="Times New Roman" w:eastAsia="Times New Roman" w:hAnsi="Times New Roman" w:cs="Times New Roman"/>
            <w:sz w:val="24"/>
            <w:szCs w:val="24"/>
          </w:rPr>
          <w:t xml:space="preserve"> </w:t>
        </w:r>
      </w:ins>
      <w:r w:rsidR="00CE129E">
        <w:rPr>
          <w:rFonts w:ascii="Times New Roman" w:eastAsia="Times New Roman" w:hAnsi="Times New Roman" w:cs="Times New Roman"/>
          <w:sz w:val="24"/>
          <w:szCs w:val="24"/>
        </w:rPr>
        <w:t>I also hypothesized that canopy 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with seasonal drought </w:t>
      </w:r>
      <w:r>
        <w:rPr>
          <w:rFonts w:ascii="Times New Roman" w:eastAsia="Times New Roman" w:hAnsi="Times New Roman" w:cs="Times New Roman"/>
          <w:sz w:val="24"/>
          <w:szCs w:val="24"/>
        </w:rPr>
        <w:lastRenderedPageBreak/>
        <w:t>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https://www. ncdc.noaa.gov,</w:t>
      </w:r>
      <w:r>
        <w:rPr>
          <w:rFonts w:ascii="Times New Roman" w:eastAsia="Times New Roman" w:hAnsi="Times New Roman" w:cs="Times New Roman"/>
          <w:sz w:val="24"/>
          <w:szCs w:val="24"/>
        </w:rPr>
        <w:t xml:space="preserve">accessed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r w:rsidRPr="001B33B9">
        <w:rPr>
          <w:rFonts w:ascii="Times New Roman" w:eastAsia="Times New Roman" w:hAnsi="Times New Roman" w:cs="Times New Roman"/>
          <w:i/>
          <w:sz w:val="24"/>
          <w:szCs w:val="24"/>
        </w:rPr>
        <w:t>Pseudotsuga menziesii</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Abies grandis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Larix occidentalis</w:t>
      </w:r>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Pinus contorta</w:t>
      </w:r>
      <w:r>
        <w:rPr>
          <w:rFonts w:ascii="Times New Roman" w:eastAsia="Times New Roman" w:hAnsi="Times New Roman" w:cs="Times New Roman"/>
          <w:sz w:val="24"/>
          <w:szCs w:val="24"/>
        </w:rPr>
        <w:t xml:space="preserve">). </w:t>
      </w:r>
    </w:p>
    <w:p w14:paraId="5C4C623C" w14:textId="2EEEFB18" w:rsidR="00D74CAC" w:rsidRDefault="00F105A2" w:rsidP="004162F7">
      <w:pPr>
        <w:spacing w:after="0" w:line="480" w:lineRule="auto"/>
        <w:ind w:firstLine="720"/>
        <w:contextualSpacing/>
        <w:rPr>
          <w:rFonts w:ascii="Times New Roman" w:hAnsi="Times New Roman" w:cs="Times New Roman"/>
          <w:sz w:val="24"/>
          <w:szCs w:val="24"/>
        </w:rPr>
      </w:pPr>
      <w:ins w:id="182"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4AF5F5C6">
                  <wp:simplePos x="0" y="0"/>
                  <wp:positionH relativeFrom="column">
                    <wp:posOffset>19050</wp:posOffset>
                  </wp:positionH>
                  <wp:positionV relativeFrom="paragraph">
                    <wp:posOffset>4686935</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E5752A" w:rsidRPr="001A443B" w:rsidRDefault="00E5752A"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1.5pt;margin-top:369.05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" stroked="f">
                  <v:textbox style="mso-fit-shape-to-text:t" inset="0,0,0,0">
                    <w:txbxContent>
                      <w:p w14:paraId="7E78AFAB" w14:textId="67FF2D66" w:rsidR="00E5752A" w:rsidRPr="001A443B" w:rsidRDefault="00E5752A"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del w:id="183" w:author="Clay" w:date="2020-07-02T11:19:00Z">
        <w:r w:rsidRPr="009356E2" w:rsidDel="009652CB">
          <w:rPr>
            <w:i/>
            <w:iCs/>
            <w:noProof/>
            <w:lang w:eastAsia="ja-JP"/>
          </w:rPr>
          <w:drawing>
            <wp:anchor distT="0" distB="0" distL="114300" distR="114300" simplePos="0" relativeHeight="251655680" behindDoc="0" locked="0" layoutInCell="1" allowOverlap="1" wp14:anchorId="1F6DCD7A" wp14:editId="01F1D40E">
              <wp:simplePos x="0" y="0"/>
              <wp:positionH relativeFrom="margin">
                <wp:posOffset>-159385</wp:posOffset>
              </wp:positionH>
              <wp:positionV relativeFrom="paragraph">
                <wp:posOffset>1905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w:t>
      </w:r>
      <w:del w:id="184" w:author="Clay" w:date="2020-07-27T11:13:00Z">
        <w:r w:rsidR="009652CB" w:rsidDel="002E724E">
          <w:rPr>
            <w:rFonts w:ascii="Times New Roman" w:eastAsia="Times New Roman" w:hAnsi="Times New Roman" w:cs="Times New Roman"/>
            <w:sz w:val="24"/>
            <w:szCs w:val="24"/>
          </w:rPr>
          <w:lastRenderedPageBreak/>
          <w:delText xml:space="preserve">budworm </w:delText>
        </w:r>
      </w:del>
      <w:ins w:id="185" w:author="Clay" w:date="2020-07-27T11:13:00Z">
        <w:r w:rsidR="002E724E">
          <w:rPr>
            <w:rFonts w:ascii="Times New Roman" w:eastAsia="Times New Roman" w:hAnsi="Times New Roman" w:cs="Times New Roman"/>
            <w:sz w:val="24"/>
            <w:szCs w:val="24"/>
          </w:rPr>
          <w:t xml:space="preserve">WSB </w:t>
        </w:r>
      </w:ins>
      <w:r w:rsidR="009652CB">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del w:id="186" w:author="Clay" w:date="2020-07-27T11:13:00Z">
        <w:r w:rsidR="00D74CAC" w:rsidDel="002E724E">
          <w:rPr>
            <w:rFonts w:ascii="Times New Roman" w:eastAsia="Times New Roman" w:hAnsi="Times New Roman" w:cs="Times New Roman"/>
            <w:sz w:val="24"/>
            <w:szCs w:val="24"/>
          </w:rPr>
          <w:delText xml:space="preserve">budworm </w:delText>
        </w:r>
      </w:del>
      <w:ins w:id="187" w:author="Clay" w:date="2020-07-27T11:13:00Z">
        <w:r w:rsidR="002E724E">
          <w:rPr>
            <w:rFonts w:ascii="Times New Roman" w:eastAsia="Times New Roman" w:hAnsi="Times New Roman" w:cs="Times New Roman"/>
            <w:sz w:val="24"/>
            <w:szCs w:val="24"/>
          </w:rPr>
          <w:t xml:space="preserve">WSB </w:t>
        </w:r>
      </w:ins>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Teanaway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a.s.l.) where sites were on a slope with light tree cover, Jungle Creek (824 m a.s.l.) where sites were often disturbed by free range cattle, Jack Creek (963 m a.s.l.) where sites were under moderately heavy tree cover, and Moonbeam Creek (973 m a.s.l.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a.s.l.) where sites were on a slope, Hurley Creek (978 m a.s.l.) where sites were located further away from the stream in comparison to other sites due to the stream being less accessible in a confined valley, Hovey Creek (1050 m a.s.l.) where sites were under moderately heavy tree cover, and Blue Creek (1055 m a.s.l.)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frassfall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xml:space="preserve">, roughly every 6 weeks with a break from sampling when snow pack </w:t>
      </w:r>
      <w:r w:rsidR="009652CB">
        <w:rPr>
          <w:rFonts w:ascii="Times New Roman" w:eastAsia="Times New Roman" w:hAnsi="Times New Roman" w:cs="Times New Roman"/>
          <w:sz w:val="24"/>
          <w:szCs w:val="24"/>
        </w:rPr>
        <w:lastRenderedPageBreak/>
        <w:t>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tygon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r w:rsidR="00E50987">
        <w:rPr>
          <w:rFonts w:ascii="Times New Roman" w:eastAsia="Times New Roman" w:hAnsi="Times New Roman" w:cs="Times New Roman"/>
          <w:sz w:val="24"/>
          <w:szCs w:val="24"/>
        </w:rPr>
        <w:t xml:space="preserve">polywool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μm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w:t>
      </w:r>
      <w:r>
        <w:rPr>
          <w:rFonts w:ascii="Times New Roman" w:eastAsia="Times New Roman" w:hAnsi="Times New Roman" w:cs="Times New Roman"/>
          <w:sz w:val="24"/>
          <w:szCs w:val="24"/>
        </w:rPr>
        <w:lastRenderedPageBreak/>
        <w:t xml:space="preserve">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6EC03F3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frassfall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ins w:id="188" w:author="Clay" w:date="2020-07-27T11:17:00Z">
        <w:r w:rsidR="002E724E">
          <w:rPr>
            <w:rFonts w:ascii="Times New Roman" w:eastAsia="Times New Roman" w:hAnsi="Times New Roman" w:cs="Times New Roman"/>
            <w:sz w:val="24"/>
            <w:szCs w:val="24"/>
          </w:rPr>
          <w:t xml:space="preserve"> However, budworm activity was confirmed by visual observation.</w:t>
        </w:r>
      </w:ins>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replicate plot I deployed twenty 20x20cm mesh litter bags (García-Palacios et al., 2016) with a top sieve size of 2 mm (Genung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r w:rsidRPr="004D0251">
        <w:rPr>
          <w:rFonts w:ascii="Times New Roman" w:eastAsia="Times New Roman" w:hAnsi="Times New Roman" w:cs="Times New Roman"/>
          <w:sz w:val="24"/>
          <w:szCs w:val="24"/>
        </w:rPr>
        <w:t>Graça</w:t>
      </w:r>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5DE6E1A"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 xml:space="preserve">hung on a clothesline in paper bags (Genung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rate of decomposition where </w:t>
      </w:r>
      <w:commentRangeStart w:id="189"/>
      <w:r w:rsidR="00C213DE">
        <w:rPr>
          <w:rFonts w:ascii="Times New Roman" w:eastAsia="Times New Roman" w:hAnsi="Times New Roman" w:cs="Times New Roman"/>
          <w:sz w:val="24"/>
          <w:szCs w:val="24"/>
        </w:rPr>
        <w:t xml:space="preserve">k </w:t>
      </w:r>
      <w:commentRangeEnd w:id="189"/>
      <w:r w:rsidR="00B82B3E">
        <w:rPr>
          <w:rStyle w:val="CommentReference"/>
        </w:rPr>
        <w:commentReference w:id="189"/>
      </w:r>
      <w:r w:rsidR="00C213DE">
        <w:rPr>
          <w:rFonts w:ascii="Times New Roman" w:eastAsia="Times New Roman" w:hAnsi="Times New Roman" w:cs="Times New Roman"/>
          <w:sz w:val="24"/>
          <w:szCs w:val="24"/>
        </w:rPr>
        <w:t>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Homogenized soil </w:t>
      </w:r>
      <w:r w:rsidR="004162F7">
        <w:rPr>
          <w:rFonts w:ascii="Times New Roman" w:eastAsia="Times New Roman" w:hAnsi="Times New Roman" w:cs="Times New Roman"/>
          <w:sz w:val="24"/>
          <w:szCs w:val="24"/>
        </w:rPr>
        <w:t>was sieved at 2 mm and a subsample was placed into an ashed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r w:rsidR="002B549F">
        <w:rPr>
          <w:rFonts w:ascii="Times New Roman" w:eastAsia="Times New Roman" w:hAnsi="Times New Roman" w:cs="Times New Roman"/>
          <w:sz w:val="24"/>
          <w:szCs w:val="24"/>
        </w:rPr>
        <w:t xml:space="preserve">ashed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ashing,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Pans were cooled to room temperature and reweighed to obtain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 difference between dry mass and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6EF71B23"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del w:id="190" w:author="Clay" w:date="2020-07-27T14:07:00Z">
        <w:r w:rsidR="004162F7" w:rsidDel="00F75982">
          <w:rPr>
            <w:rFonts w:ascii="Times New Roman" w:eastAsia="Times New Roman" w:hAnsi="Times New Roman" w:cs="Times New Roman"/>
            <w:sz w:val="24"/>
            <w:szCs w:val="24"/>
          </w:rPr>
          <w:delText xml:space="preserve">November </w:delText>
        </w:r>
      </w:del>
      <w:ins w:id="191" w:author="Clay" w:date="2020-07-27T14:07:00Z">
        <w:r w:rsidR="00F75982">
          <w:rPr>
            <w:rFonts w:ascii="Times New Roman" w:eastAsia="Times New Roman" w:hAnsi="Times New Roman" w:cs="Times New Roman"/>
            <w:sz w:val="24"/>
            <w:szCs w:val="24"/>
          </w:rPr>
          <w:t xml:space="preserve">April </w:t>
        </w:r>
      </w:ins>
      <w:del w:id="192" w:author="Clay" w:date="2020-07-27T14:07:00Z">
        <w:r w:rsidR="004162F7" w:rsidDel="00F75982">
          <w:rPr>
            <w:rFonts w:ascii="Times New Roman" w:eastAsia="Times New Roman" w:hAnsi="Times New Roman" w:cs="Times New Roman"/>
            <w:sz w:val="24"/>
            <w:szCs w:val="24"/>
          </w:rPr>
          <w:lastRenderedPageBreak/>
          <w:delText>2015</w:delText>
        </w:r>
      </w:del>
      <w:ins w:id="193" w:author="Clay" w:date="2020-07-27T14:07:00Z">
        <w:r w:rsidR="00F75982">
          <w:rPr>
            <w:rFonts w:ascii="Times New Roman" w:eastAsia="Times New Roman" w:hAnsi="Times New Roman" w:cs="Times New Roman"/>
            <w:sz w:val="24"/>
            <w:szCs w:val="24"/>
          </w:rPr>
          <w:t xml:space="preserve">2016 to </w:t>
        </w:r>
      </w:ins>
      <w:ins w:id="194" w:author="Clay" w:date="2020-07-27T14:08:00Z">
        <w:r w:rsidR="00F75982">
          <w:rPr>
            <w:rFonts w:ascii="Times New Roman" w:eastAsia="Times New Roman" w:hAnsi="Times New Roman" w:cs="Times New Roman"/>
            <w:sz w:val="24"/>
            <w:szCs w:val="24"/>
          </w:rPr>
          <w:t xml:space="preserve">measure </w:t>
        </w:r>
      </w:ins>
      <w:ins w:id="195" w:author="Clay" w:date="2020-07-27T14:07:00Z">
        <w:r w:rsidR="00F75982">
          <w:rPr>
            <w:rFonts w:ascii="Times New Roman" w:eastAsia="Times New Roman" w:hAnsi="Times New Roman" w:cs="Times New Roman"/>
            <w:sz w:val="24"/>
            <w:szCs w:val="24"/>
          </w:rPr>
          <w:t>changes over winter</w:t>
        </w:r>
      </w:ins>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ins w:id="196" w:author="Clay" w:date="2020-07-27T14:08:00Z">
        <w:r w:rsidR="00F75982">
          <w:rPr>
            <w:rFonts w:ascii="Times New Roman" w:eastAsia="Times New Roman" w:hAnsi="Times New Roman" w:cs="Times New Roman"/>
            <w:sz w:val="24"/>
            <w:szCs w:val="24"/>
          </w:rPr>
          <w:t xml:space="preserve">April 2016 </w:t>
        </w:r>
      </w:ins>
      <w:del w:id="197" w:author="Clay" w:date="2020-07-27T14:08:00Z">
        <w:r w:rsidDel="00F75982">
          <w:rPr>
            <w:rFonts w:ascii="Times New Roman" w:eastAsia="Times New Roman" w:hAnsi="Times New Roman" w:cs="Times New Roman"/>
            <w:sz w:val="24"/>
            <w:szCs w:val="24"/>
          </w:rPr>
          <w:delText xml:space="preserve">November 2015 </w:delText>
        </w:r>
        <w:r w:rsidR="004162F7" w:rsidDel="00F75982">
          <w:rPr>
            <w:rFonts w:ascii="Times New Roman" w:eastAsia="Times New Roman" w:hAnsi="Times New Roman" w:cs="Times New Roman"/>
            <w:sz w:val="24"/>
            <w:szCs w:val="24"/>
          </w:rPr>
          <w:delText xml:space="preserve">and </w:delText>
        </w:r>
        <w:r w:rsidDel="00F75982">
          <w:rPr>
            <w:rFonts w:ascii="Times New Roman" w:eastAsia="Times New Roman" w:hAnsi="Times New Roman" w:cs="Times New Roman"/>
            <w:sz w:val="24"/>
            <w:szCs w:val="24"/>
          </w:rPr>
          <w:delText xml:space="preserve">removed </w:delText>
        </w:r>
        <w:r w:rsidR="004162F7" w:rsidDel="00F75982">
          <w:rPr>
            <w:rFonts w:ascii="Times New Roman" w:eastAsia="Times New Roman" w:hAnsi="Times New Roman" w:cs="Times New Roman"/>
            <w:sz w:val="24"/>
            <w:szCs w:val="24"/>
          </w:rPr>
          <w:delText xml:space="preserve">in April </w:delText>
        </w:r>
      </w:del>
      <w:ins w:id="198" w:author="Clay" w:date="2020-07-27T14:08:00Z">
        <w:r w:rsidR="00F75982">
          <w:rPr>
            <w:rFonts w:ascii="Times New Roman" w:eastAsia="Times New Roman" w:hAnsi="Times New Roman" w:cs="Times New Roman"/>
            <w:sz w:val="24"/>
            <w:szCs w:val="24"/>
          </w:rPr>
          <w:t xml:space="preserve">November </w:t>
        </w:r>
      </w:ins>
      <w:r w:rsidR="004162F7">
        <w:rPr>
          <w:rFonts w:ascii="Times New Roman" w:eastAsia="Times New Roman" w:hAnsi="Times New Roman" w:cs="Times New Roman"/>
          <w:sz w:val="24"/>
          <w:szCs w:val="24"/>
        </w:rPr>
        <w:t>2016</w:t>
      </w:r>
      <w:ins w:id="199" w:author="Clay" w:date="2020-07-27T14:08:00Z">
        <w:r w:rsidR="00F75982">
          <w:rPr>
            <w:rFonts w:ascii="Times New Roman" w:eastAsia="Times New Roman" w:hAnsi="Times New Roman" w:cs="Times New Roman"/>
            <w:sz w:val="24"/>
            <w:szCs w:val="24"/>
          </w:rPr>
          <w:t xml:space="preserve"> to measure changes during the growing season</w:t>
        </w:r>
      </w:ins>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0506031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del w:id="200" w:author="Clay" w:date="2020-07-27T11:35:00Z">
        <w:r w:rsidDel="00292277">
          <w:rPr>
            <w:rFonts w:ascii="Times New Roman" w:eastAsia="Times New Roman" w:hAnsi="Times New Roman" w:cs="Times New Roman"/>
            <w:sz w:val="24"/>
            <w:szCs w:val="24"/>
          </w:rPr>
          <w:delText>Where N is the combination of ammonium and nitrate</w:delText>
        </w:r>
      </w:del>
      <w:ins w:id="201" w:author="Clay" w:date="2020-07-27T11:35:00Z">
        <w:r w:rsidR="00292277">
          <w:rPr>
            <w:rFonts w:ascii="Times New Roman" w:eastAsia="Times New Roman" w:hAnsi="Times New Roman" w:cs="Times New Roman"/>
            <w:sz w:val="24"/>
            <w:szCs w:val="24"/>
          </w:rPr>
          <w:t>Calculation of net changes in soil inorganic nitrogen (N) pool</w:t>
        </w:r>
      </w:ins>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 2M KCl extraction method (Keeney and Nelson 1987) was used to extract inorganic nitrogen from each soil sample.  Five grams of air-dried soil were added to 37.5 mL of 2M KCl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The Bray P1 method was used to extract phosphorus from each soil sample (Bray and Kurtz 1945).  One gram of air dried soil was added to 10 mL of the Bray P1 extractant solution (30 mLs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947FF8B"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 xml:space="preserve">Seal AQ1, Seal Analytical; </w:t>
      </w:r>
      <w:r w:rsidRPr="005F3310">
        <w:rPr>
          <w:rFonts w:ascii="Times New Roman" w:eastAsia="Times New Roman" w:hAnsi="Times New Roman" w:cs="Times New Roman"/>
          <w:sz w:val="24"/>
          <w:szCs w:val="24"/>
        </w:rPr>
        <w:lastRenderedPageBreak/>
        <w:t>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ins w:id="202" w:author="Clay" w:date="2020-07-27T11:37:00Z">
        <w:r w:rsidR="00292277" w:rsidRPr="00292277">
          <w:rPr>
            <w:rFonts w:ascii="Times New Roman" w:eastAsia="Times New Roman" w:hAnsi="Times New Roman" w:cs="Times New Roman"/>
            <w:sz w:val="24"/>
            <w:szCs w:val="24"/>
            <w:rPrChange w:id="203" w:author="Clay" w:date="2020-07-27T11:37:00Z">
              <w:rPr>
                <w:rFonts w:ascii="Times New Roman" w:eastAsia="Times New Roman" w:hAnsi="Times New Roman" w:cs="Times New Roman"/>
                <w:sz w:val="24"/>
                <w:szCs w:val="24"/>
                <w:vertAlign w:val="superscript"/>
              </w:rPr>
            </w:rPrChange>
          </w:rPr>
          <w:t xml:space="preserve"> </w:t>
        </w:r>
      </w:ins>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ins w:id="204" w:author="Clay" w:date="2020-07-27T11:37:00Z">
        <w:r w:rsidR="00292277">
          <w:rPr>
            <w:rFonts w:ascii="Times New Roman" w:eastAsia="Times New Roman" w:hAnsi="Times New Roman" w:cs="Times New Roman"/>
            <w:sz w:val="24"/>
            <w:szCs w:val="24"/>
          </w:rPr>
          <w:t xml:space="preserve">After acidifying the samples to a pH of less than 2 to remove inorganic carbon, </w:t>
        </w:r>
      </w:ins>
      <w:r w:rsidR="00ED685B">
        <w:rPr>
          <w:rFonts w:ascii="Times New Roman" w:eastAsia="Times New Roman" w:hAnsi="Times New Roman" w:cs="Times New Roman"/>
          <w:sz w:val="24"/>
          <w:szCs w:val="24"/>
        </w:rPr>
        <w:t xml:space="preserve">DOC samples were measured using infrared methods </w:t>
      </w:r>
      <w:del w:id="205" w:author="Clay" w:date="2020-07-27T11:37:00Z">
        <w:r w:rsidR="00ED685B" w:rsidDel="00292277">
          <w:rPr>
            <w:rFonts w:ascii="Times New Roman" w:eastAsia="Times New Roman" w:hAnsi="Times New Roman" w:cs="Times New Roman"/>
            <w:sz w:val="24"/>
            <w:szCs w:val="24"/>
          </w:rPr>
          <w:delText xml:space="preserve"> </w:delText>
        </w:r>
      </w:del>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w:t>
      </w:r>
      <w:del w:id="206" w:author="Clay" w:date="2020-07-27T11:37:00Z">
        <w:r w:rsidR="00ED685B" w:rsidDel="00292277">
          <w:rPr>
            <w:rFonts w:ascii="Times New Roman" w:eastAsia="Times New Roman" w:hAnsi="Times New Roman" w:cs="Times New Roman"/>
            <w:sz w:val="24"/>
            <w:szCs w:val="24"/>
          </w:rPr>
          <w:delText xml:space="preserve">after acidifying the samples to a pH of less than 2 to remove inorganic carbon </w:delText>
        </w:r>
      </w:del>
      <w:r w:rsidR="00ED685B">
        <w:rPr>
          <w:rFonts w:ascii="Times New Roman" w:eastAsia="Times New Roman" w:hAnsi="Times New Roman" w:cs="Times New Roman"/>
          <w:sz w:val="24"/>
          <w:szCs w:val="24"/>
        </w:rPr>
        <w:t>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(Senf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(Zuur</w:t>
      </w:r>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anova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analysis was used as a post hoc test </w:t>
      </w:r>
      <w:bookmarkStart w:id="207" w:name="_Hlk24272010"/>
      <w:r>
        <w:rPr>
          <w:rFonts w:ascii="Times New Roman" w:eastAsia="Times New Roman" w:hAnsi="Times New Roman" w:cs="Times New Roman"/>
          <w:sz w:val="24"/>
          <w:szCs w:val="24"/>
        </w:rPr>
        <w:t>to determine which sample events differed significantly.</w:t>
      </w:r>
      <w:bookmarkEnd w:id="207"/>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lastRenderedPageBreak/>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457EF8AE"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t>
      </w:r>
      <w:del w:id="208" w:author="Clay" w:date="2020-07-27T11:40:00Z">
        <w:r w:rsidR="0001670D" w:rsidDel="00292277">
          <w:rPr>
            <w:rFonts w:ascii="Times New Roman" w:eastAsia="Times New Roman" w:hAnsi="Times New Roman" w:cs="Times New Roman"/>
            <w:sz w:val="24"/>
            <w:szCs w:val="24"/>
          </w:rPr>
          <w:delText xml:space="preserve">with </w:delText>
        </w:r>
      </w:del>
      <w:ins w:id="209" w:author="Clay" w:date="2020-07-27T11:40:00Z">
        <w:r w:rsidR="00292277">
          <w:rPr>
            <w:rFonts w:ascii="Times New Roman" w:eastAsia="Times New Roman" w:hAnsi="Times New Roman" w:cs="Times New Roman"/>
            <w:sz w:val="24"/>
            <w:szCs w:val="24"/>
          </w:rPr>
          <w:t xml:space="preserve">where </w:t>
        </w:r>
      </w:ins>
      <w:r w:rsidR="0001670D">
        <w:rPr>
          <w:rFonts w:ascii="Times New Roman" w:eastAsia="Times New Roman" w:hAnsi="Times New Roman" w:cs="Times New Roman"/>
          <w:sz w:val="24"/>
          <w:szCs w:val="24"/>
        </w:rPr>
        <w:t xml:space="preserve">the most water </w:t>
      </w:r>
      <w:ins w:id="210" w:author="Clay" w:date="2020-07-27T11:40:00Z">
        <w:r w:rsidR="00292277">
          <w:rPr>
            <w:rFonts w:ascii="Times New Roman" w:eastAsia="Times New Roman" w:hAnsi="Times New Roman" w:cs="Times New Roman"/>
            <w:sz w:val="24"/>
            <w:szCs w:val="24"/>
          </w:rPr>
          <w:t xml:space="preserve">was </w:t>
        </w:r>
      </w:ins>
      <w:r w:rsidR="0001670D">
        <w:rPr>
          <w:rFonts w:ascii="Times New Roman" w:eastAsia="Times New Roman" w:hAnsi="Times New Roman" w:cs="Times New Roman"/>
          <w:sz w:val="24"/>
          <w:szCs w:val="24"/>
        </w:rPr>
        <w:t>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5"/>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2F8355B6"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ins w:id="211" w:author="Clay" w:date="2020-07-27T13:57:00Z">
        <w:r w:rsidR="002A3C13">
          <w:rPr>
            <w:rFonts w:ascii="Times New Roman" w:eastAsia="Times New Roman" w:hAnsi="Times New Roman" w:cs="Times New Roman"/>
            <w:sz w:val="24"/>
            <w:szCs w:val="24"/>
          </w:rPr>
          <w:t xml:space="preserve">Litterfall and frassfall significantly interacted between budworm activity and time (GLS, p=0.04). </w:t>
        </w:r>
      </w:ins>
      <w:ins w:id="212" w:author="Clay" w:date="2020-07-27T13:58:00Z">
        <w:r w:rsidR="002A3C13">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In high impact sites, frass content was greater than in low impact sites during peak herbivory times</w:t>
      </w:r>
      <w:del w:id="213" w:author="Clay" w:date="2020-07-27T13:58:00Z">
        <w:r w:rsidR="000B5543" w:rsidDel="002A3C13">
          <w:rPr>
            <w:rFonts w:ascii="Times New Roman" w:eastAsia="Times New Roman" w:hAnsi="Times New Roman" w:cs="Times New Roman"/>
            <w:sz w:val="24"/>
            <w:szCs w:val="24"/>
          </w:rPr>
          <w:delText xml:space="preserve"> (GLS p=0.04)</w:delText>
        </w:r>
      </w:del>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 budworm site collectors contained </w:t>
      </w:r>
      <w:r>
        <w:rPr>
          <w:rFonts w:ascii="Times New Roman" w:eastAsia="Times New Roman" w:hAnsi="Times New Roman" w:cs="Times New Roman"/>
          <w:sz w:val="24"/>
          <w:szCs w:val="24"/>
        </w:rPr>
        <w:lastRenderedPageBreak/>
        <w:t>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5C760376"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del w:id="214" w:author="Clay" w:date="2020-07-27T11:44:00Z">
        <w:r w:rsidR="00EB7C4C" w:rsidDel="00DE5011">
          <w:rPr>
            <w:rFonts w:ascii="Times New Roman" w:eastAsia="Times New Roman" w:hAnsi="Times New Roman" w:cs="Times New Roman"/>
            <w:sz w:val="24"/>
            <w:szCs w:val="24"/>
          </w:rPr>
          <w:delText>-</w:delText>
        </w:r>
      </w:del>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4A8A3626"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 xml:space="preserve">with higher concentrations on </w:t>
      </w:r>
      <w:del w:id="215" w:author="Clay" w:date="2020-07-27T11:46:00Z">
        <w:r w:rsidR="00C97580" w:rsidDel="00DE5011">
          <w:rPr>
            <w:rFonts w:ascii="Times New Roman" w:eastAsia="Times New Roman" w:hAnsi="Times New Roman" w:cs="Times New Roman"/>
            <w:sz w:val="24"/>
            <w:szCs w:val="24"/>
          </w:rPr>
          <w:delText xml:space="preserve">8 Nov 15 and </w:delText>
        </w:r>
      </w:del>
      <w:r w:rsidR="00C97580">
        <w:rPr>
          <w:rFonts w:ascii="Times New Roman" w:eastAsia="Times New Roman" w:hAnsi="Times New Roman" w:cs="Times New Roman"/>
          <w:sz w:val="24"/>
          <w:szCs w:val="24"/>
        </w:rPr>
        <w:t xml:space="preserve">8 May 16 </w:t>
      </w:r>
      <w:ins w:id="216" w:author="Clay" w:date="2020-07-27T11:46:00Z">
        <w:r w:rsidR="00DE5011">
          <w:rPr>
            <w:rFonts w:ascii="Times New Roman" w:eastAsia="Times New Roman" w:hAnsi="Times New Roman" w:cs="Times New Roman"/>
            <w:sz w:val="24"/>
            <w:szCs w:val="24"/>
          </w:rPr>
          <w:t xml:space="preserve">and </w:t>
        </w:r>
      </w:ins>
      <w:ins w:id="217" w:author="Clay" w:date="2020-07-27T11:47:00Z">
        <w:r w:rsidR="00DE5011">
          <w:rPr>
            <w:rFonts w:ascii="Times New Roman" w:eastAsia="Times New Roman" w:hAnsi="Times New Roman" w:cs="Times New Roman"/>
            <w:sz w:val="24"/>
            <w:szCs w:val="24"/>
          </w:rPr>
          <w:t>6</w:t>
        </w:r>
      </w:ins>
      <w:ins w:id="218" w:author="Clay" w:date="2020-07-27T11:46:00Z">
        <w:r w:rsidR="00DE5011">
          <w:rPr>
            <w:rFonts w:ascii="Times New Roman" w:eastAsia="Times New Roman" w:hAnsi="Times New Roman" w:cs="Times New Roman"/>
            <w:sz w:val="24"/>
            <w:szCs w:val="24"/>
          </w:rPr>
          <w:t xml:space="preserve"> Nov 1</w:t>
        </w:r>
      </w:ins>
      <w:ins w:id="219" w:author="Clay" w:date="2020-07-27T11:47:00Z">
        <w:r w:rsidR="00DE5011">
          <w:rPr>
            <w:rFonts w:ascii="Times New Roman" w:eastAsia="Times New Roman" w:hAnsi="Times New Roman" w:cs="Times New Roman"/>
            <w:sz w:val="24"/>
            <w:szCs w:val="24"/>
          </w:rPr>
          <w:t>6</w:t>
        </w:r>
      </w:ins>
      <w:del w:id="220" w:author="Clay" w:date="2020-07-27T11:46:00Z">
        <w:r w:rsidR="00C97580" w:rsidDel="00DE5011">
          <w:rPr>
            <w:rFonts w:ascii="Times New Roman" w:eastAsia="Times New Roman" w:hAnsi="Times New Roman" w:cs="Times New Roman"/>
            <w:sz w:val="24"/>
            <w:szCs w:val="24"/>
          </w:rPr>
          <w:delText>compared to 13 Jun 16</w:delText>
        </w:r>
      </w:del>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w:t>
      </w:r>
      <w:ins w:id="221" w:author="Clay" w:date="2020-07-27T11:47:00Z">
        <w:r w:rsidR="00DE5011">
          <w:rPr>
            <w:rFonts w:ascii="Times New Roman" w:eastAsia="Times New Roman" w:hAnsi="Times New Roman" w:cs="Times New Roman"/>
            <w:sz w:val="24"/>
            <w:szCs w:val="24"/>
          </w:rPr>
          <w:t xml:space="preserve">beginning of </w:t>
        </w:r>
      </w:ins>
      <w:del w:id="222" w:author="Clay" w:date="2020-07-27T11:47:00Z">
        <w:r w:rsidR="000E2596" w:rsidDel="00DE5011">
          <w:rPr>
            <w:rFonts w:ascii="Times New Roman" w:eastAsia="Times New Roman" w:hAnsi="Times New Roman" w:cs="Times New Roman"/>
            <w:sz w:val="24"/>
            <w:szCs w:val="24"/>
          </w:rPr>
          <w:delText xml:space="preserve">end of </w:delText>
        </w:r>
      </w:del>
      <w:r w:rsidR="000E2596">
        <w:rPr>
          <w:rFonts w:ascii="Times New Roman" w:eastAsia="Times New Roman" w:hAnsi="Times New Roman" w:cs="Times New Roman"/>
          <w:sz w:val="24"/>
          <w:szCs w:val="24"/>
        </w:rPr>
        <w:lastRenderedPageBreak/>
        <w:t xml:space="preserve">and the </w:t>
      </w:r>
      <w:del w:id="223" w:author="Clay" w:date="2020-07-27T11:47:00Z">
        <w:r w:rsidR="000E2596" w:rsidDel="00DE5011">
          <w:rPr>
            <w:rFonts w:ascii="Times New Roman" w:eastAsia="Times New Roman" w:hAnsi="Times New Roman" w:cs="Times New Roman"/>
            <w:sz w:val="24"/>
            <w:szCs w:val="24"/>
          </w:rPr>
          <w:delText xml:space="preserve">beginning of </w:delText>
        </w:r>
      </w:del>
      <w:ins w:id="224" w:author="Clay" w:date="2020-07-27T11:47:00Z">
        <w:r w:rsidR="00DE5011">
          <w:rPr>
            <w:rFonts w:ascii="Times New Roman" w:eastAsia="Times New Roman" w:hAnsi="Times New Roman" w:cs="Times New Roman"/>
            <w:sz w:val="24"/>
            <w:szCs w:val="24"/>
          </w:rPr>
          <w:t xml:space="preserve">end of </w:t>
        </w:r>
      </w:ins>
      <w:r w:rsidR="000E2596">
        <w:rPr>
          <w:rFonts w:ascii="Times New Roman" w:eastAsia="Times New Roman" w:hAnsi="Times New Roman" w:cs="Times New Roman"/>
          <w:sz w:val="24"/>
          <w:szCs w:val="24"/>
        </w:rPr>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225"/>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commentRangeEnd w:id="225"/>
      <w:r w:rsidR="00DE5011">
        <w:rPr>
          <w:rStyle w:val="CommentReference"/>
        </w:rPr>
        <w:commentReference w:id="225"/>
      </w:r>
      <w:ins w:id="226" w:author="Clay" w:date="2020-07-27T14:09:00Z">
        <w:r w:rsidR="00F75982">
          <w:rPr>
            <w:rFonts w:ascii="Times New Roman" w:eastAsia="Times New Roman" w:hAnsi="Times New Roman" w:cs="Times New Roman"/>
            <w:sz w:val="24"/>
            <w:szCs w:val="24"/>
          </w:rPr>
          <w:t xml:space="preserve">in all sites, </w:t>
        </w:r>
      </w:ins>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w:t>
      </w:r>
      <w:ins w:id="227" w:author="Clay" w:date="2020-07-27T11:48:00Z">
        <w:r w:rsidR="00DE5011">
          <w:rPr>
            <w:rFonts w:ascii="Times New Roman" w:eastAsia="Times New Roman" w:hAnsi="Times New Roman" w:cs="Times New Roman"/>
            <w:sz w:val="24"/>
            <w:szCs w:val="24"/>
          </w:rPr>
          <w:t xml:space="preserve"> activity level.</w:t>
        </w:r>
      </w:ins>
      <w:r w:rsidR="006238CE">
        <w:rPr>
          <w:rFonts w:ascii="Times New Roman" w:eastAsia="Times New Roman" w:hAnsi="Times New Roman" w:cs="Times New Roman"/>
          <w:sz w:val="24"/>
          <w:szCs w:val="24"/>
        </w:rPr>
        <w:t xml:space="preserve"> </w:t>
      </w:r>
      <w:ins w:id="228" w:author="Clay" w:date="2020-07-27T11:48:00Z">
        <w:r w:rsidR="00DE5011">
          <w:rPr>
            <w:rFonts w:ascii="Times New Roman" w:eastAsia="Times New Roman" w:hAnsi="Times New Roman" w:cs="Times New Roman"/>
            <w:sz w:val="24"/>
            <w:szCs w:val="24"/>
          </w:rPr>
          <w:t xml:space="preserve"> </w:t>
        </w:r>
      </w:ins>
      <w:ins w:id="229" w:author="Clay" w:date="2020-07-27T14:09:00Z">
        <w:r w:rsidR="00F75982">
          <w:rPr>
            <w:rFonts w:ascii="Times New Roman" w:eastAsia="Times New Roman" w:hAnsi="Times New Roman" w:cs="Times New Roman"/>
            <w:sz w:val="24"/>
            <w:szCs w:val="24"/>
          </w:rPr>
          <w:t xml:space="preserve">Net mineralization significantly interacted with time (p = 0.03) whereby low budworm sites has higher rates of mineralization over the winter. </w:t>
        </w:r>
      </w:ins>
      <w:ins w:id="230" w:author="Clay" w:date="2020-07-27T14:10:00Z">
        <w:r w:rsidR="00F75982">
          <w:rPr>
            <w:rFonts w:ascii="Times New Roman" w:eastAsia="Times New Roman" w:hAnsi="Times New Roman" w:cs="Times New Roman"/>
            <w:sz w:val="24"/>
            <w:szCs w:val="24"/>
          </w:rPr>
          <w:t xml:space="preserve"> Net nitrification was highest across sites in fall (p &lt;</w:t>
        </w:r>
      </w:ins>
      <w:ins w:id="231" w:author="Clay" w:date="2020-07-27T14:11:00Z">
        <w:r w:rsidR="00F75982">
          <w:rPr>
            <w:rFonts w:ascii="Times New Roman" w:eastAsia="Times New Roman" w:hAnsi="Times New Roman" w:cs="Times New Roman"/>
            <w:sz w:val="24"/>
            <w:szCs w:val="24"/>
          </w:rPr>
          <w:t xml:space="preserve"> </w:t>
        </w:r>
      </w:ins>
      <w:ins w:id="232" w:author="Clay" w:date="2020-07-27T14:10:00Z">
        <w:r w:rsidR="00F75982">
          <w:rPr>
            <w:rFonts w:ascii="Times New Roman" w:eastAsia="Times New Roman" w:hAnsi="Times New Roman" w:cs="Times New Roman"/>
            <w:sz w:val="24"/>
            <w:szCs w:val="24"/>
          </w:rPr>
          <w:t>0.0001)</w:t>
        </w:r>
      </w:ins>
      <w:ins w:id="233" w:author="Clay" w:date="2020-07-27T14:11:00Z">
        <w:r w:rsidR="00F75982">
          <w:rPr>
            <w:rFonts w:ascii="Times New Roman" w:eastAsia="Times New Roman" w:hAnsi="Times New Roman" w:cs="Times New Roman"/>
            <w:sz w:val="24"/>
            <w:szCs w:val="24"/>
          </w:rPr>
          <w:t>.</w:t>
        </w:r>
      </w:ins>
      <w:del w:id="234" w:author="Clay" w:date="2020-07-27T14:11:00Z">
        <w:r w:rsidR="000772C8" w:rsidDel="00F75982">
          <w:rPr>
            <w:rFonts w:ascii="Times New Roman" w:eastAsia="Times New Roman" w:hAnsi="Times New Roman" w:cs="Times New Roman"/>
            <w:sz w:val="24"/>
            <w:szCs w:val="24"/>
          </w:rPr>
          <w:delText xml:space="preserve">Although </w:delText>
        </w:r>
        <w:r w:rsidR="000E2596" w:rsidDel="00F75982">
          <w:rPr>
            <w:rFonts w:ascii="Times New Roman" w:eastAsia="Times New Roman" w:hAnsi="Times New Roman" w:cs="Times New Roman"/>
            <w:sz w:val="24"/>
            <w:szCs w:val="24"/>
          </w:rPr>
          <w:delText>the very high NO</w:delText>
        </w:r>
        <w:r w:rsidR="000E2596" w:rsidRPr="001A443B" w:rsidDel="00F75982">
          <w:rPr>
            <w:rFonts w:ascii="Times New Roman" w:eastAsia="Times New Roman" w:hAnsi="Times New Roman" w:cs="Times New Roman"/>
            <w:sz w:val="24"/>
            <w:szCs w:val="24"/>
            <w:vertAlign w:val="subscript"/>
          </w:rPr>
          <w:delText>3</w:delText>
        </w:r>
        <w:r w:rsidR="000E2596" w:rsidRPr="001A443B" w:rsidDel="00F75982">
          <w:rPr>
            <w:rFonts w:ascii="Times New Roman" w:eastAsia="Times New Roman" w:hAnsi="Times New Roman" w:cs="Times New Roman"/>
            <w:sz w:val="24"/>
            <w:szCs w:val="24"/>
            <w:vertAlign w:val="superscript"/>
          </w:rPr>
          <w:delText>-</w:delText>
        </w:r>
        <w:r w:rsidR="000E2596" w:rsidDel="00F75982">
          <w:rPr>
            <w:rFonts w:ascii="Times New Roman" w:eastAsia="Times New Roman" w:hAnsi="Times New Roman" w:cs="Times New Roman"/>
            <w:sz w:val="24"/>
            <w:szCs w:val="24"/>
          </w:rPr>
          <w:delText xml:space="preserve"> value on 6 Nov 16</w:delText>
        </w:r>
        <w:r w:rsidR="00761844" w:rsidDel="00F75982">
          <w:rPr>
            <w:rFonts w:ascii="Times New Roman" w:eastAsia="Times New Roman" w:hAnsi="Times New Roman" w:cs="Times New Roman"/>
            <w:sz w:val="24"/>
            <w:szCs w:val="24"/>
          </w:rPr>
          <w:delText xml:space="preserve">, </w:delText>
        </w:r>
        <w:r w:rsidR="000772C8" w:rsidDel="00F75982">
          <w:rPr>
            <w:rFonts w:ascii="Times New Roman" w:eastAsia="Times New Roman" w:hAnsi="Times New Roman" w:cs="Times New Roman"/>
            <w:sz w:val="24"/>
            <w:szCs w:val="24"/>
          </w:rPr>
          <w:delText xml:space="preserve">suggested </w:delText>
        </w:r>
        <w:r w:rsidR="004943EC" w:rsidDel="00F75982">
          <w:rPr>
            <w:rFonts w:ascii="Times New Roman" w:eastAsia="Times New Roman" w:hAnsi="Times New Roman" w:cs="Times New Roman"/>
            <w:sz w:val="24"/>
            <w:szCs w:val="24"/>
          </w:rPr>
          <w:delText>nitrification</w:delText>
        </w:r>
        <w:r w:rsidR="00761844" w:rsidDel="00F75982">
          <w:rPr>
            <w:rFonts w:ascii="Times New Roman" w:eastAsia="Times New Roman" w:hAnsi="Times New Roman" w:cs="Times New Roman"/>
            <w:sz w:val="24"/>
            <w:szCs w:val="24"/>
          </w:rPr>
          <w:delText xml:space="preserve"> for that recorded NO</w:delText>
        </w:r>
        <w:r w:rsidR="00761844" w:rsidRPr="00834553" w:rsidDel="00F75982">
          <w:rPr>
            <w:rFonts w:ascii="Times New Roman" w:eastAsia="Times New Roman" w:hAnsi="Times New Roman" w:cs="Times New Roman"/>
            <w:sz w:val="24"/>
            <w:szCs w:val="24"/>
            <w:vertAlign w:val="subscript"/>
          </w:rPr>
          <w:delText>3</w:delText>
        </w:r>
        <w:r w:rsidR="00761844" w:rsidRPr="00834553" w:rsidDel="00F75982">
          <w:rPr>
            <w:rFonts w:ascii="Times New Roman" w:eastAsia="Times New Roman" w:hAnsi="Times New Roman" w:cs="Times New Roman"/>
            <w:sz w:val="24"/>
            <w:szCs w:val="24"/>
            <w:vertAlign w:val="superscript"/>
          </w:rPr>
          <w:delText>-</w:delText>
        </w:r>
        <w:r w:rsidR="00761844" w:rsidDel="00F75982">
          <w:rPr>
            <w:rFonts w:ascii="Times New Roman" w:eastAsia="Times New Roman" w:hAnsi="Times New Roman" w:cs="Times New Roman"/>
            <w:sz w:val="24"/>
            <w:szCs w:val="24"/>
          </w:rPr>
          <w:delText xml:space="preserve"> spike</w:delText>
        </w:r>
        <w:r w:rsidR="004943EC" w:rsidDel="00F75982">
          <w:rPr>
            <w:rFonts w:ascii="Times New Roman" w:eastAsia="Times New Roman" w:hAnsi="Times New Roman" w:cs="Times New Roman"/>
            <w:sz w:val="24"/>
            <w:szCs w:val="24"/>
          </w:rPr>
          <w:delText>, it did not differ between high and low</w:delText>
        </w:r>
        <w:r w:rsidR="000772C8" w:rsidDel="00F75982">
          <w:rPr>
            <w:rFonts w:ascii="Times New Roman" w:eastAsia="Times New Roman" w:hAnsi="Times New Roman" w:cs="Times New Roman"/>
            <w:sz w:val="24"/>
            <w:szCs w:val="24"/>
          </w:rPr>
          <w:delText xml:space="preserve"> budworm</w:delText>
        </w:r>
        <w:r w:rsidR="009C21F1" w:rsidDel="00F75982">
          <w:rPr>
            <w:rFonts w:ascii="Times New Roman" w:eastAsia="Times New Roman" w:hAnsi="Times New Roman" w:cs="Times New Roman"/>
            <w:sz w:val="24"/>
            <w:szCs w:val="24"/>
          </w:rPr>
          <w:delText>.</w:delText>
        </w:r>
      </w:del>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23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17963141"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ins w:id="236" w:author="Clay" w:date="2020-07-27T11:54:00Z">
        <w:r w:rsidR="006B2F1B">
          <w:rPr>
            <w:rFonts w:ascii="Times New Roman" w:eastAsia="Times New Roman" w:hAnsi="Times New Roman" w:cs="Times New Roman"/>
            <w:sz w:val="24"/>
            <w:szCs w:val="24"/>
          </w:rPr>
          <w:t xml:space="preserve"> via throughfall</w:t>
        </w:r>
      </w:ins>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ins w:id="237" w:author="Clay" w:date="2020-07-27T11:58:00Z">
        <w:r w:rsidR="006B2F1B">
          <w:rPr>
            <w:rFonts w:ascii="Times New Roman" w:eastAsia="Times New Roman" w:hAnsi="Times New Roman" w:cs="Times New Roman"/>
            <w:sz w:val="24"/>
            <w:szCs w:val="24"/>
          </w:rPr>
          <w:t xml:space="preserve">Although all sites experience net mineralization and net nitrification in soils, </w:t>
        </w:r>
      </w:ins>
      <w:del w:id="238" w:author="Clay" w:date="2020-07-27T11:59:00Z">
        <w:r w:rsidR="006B24B5" w:rsidDel="006B2F1B">
          <w:rPr>
            <w:rFonts w:ascii="Times New Roman" w:eastAsia="Times New Roman" w:hAnsi="Times New Roman" w:cs="Times New Roman"/>
            <w:sz w:val="24"/>
            <w:szCs w:val="24"/>
          </w:rPr>
          <w:delText>Unexpectedly</w:delText>
        </w:r>
      </w:del>
      <w:ins w:id="239" w:author="Clay" w:date="2020-07-27T11:59:00Z">
        <w:r w:rsidR="006B2F1B">
          <w:rPr>
            <w:rFonts w:ascii="Times New Roman" w:eastAsia="Times New Roman" w:hAnsi="Times New Roman" w:cs="Times New Roman"/>
            <w:sz w:val="24"/>
            <w:szCs w:val="24"/>
          </w:rPr>
          <w:t>unexpectedly</w:t>
        </w:r>
      </w:ins>
      <w:r w:rsidR="006B24B5">
        <w:rPr>
          <w:rFonts w:ascii="Times New Roman" w:eastAsia="Times New Roman" w:hAnsi="Times New Roman" w:cs="Times New Roman"/>
          <w:sz w:val="24"/>
          <w:szCs w:val="24"/>
        </w:rPr>
        <w:t>, budworm</w:t>
      </w:r>
      <w:ins w:id="240" w:author="Clay" w:date="2020-07-27T11:59:00Z">
        <w:r w:rsidR="006B2F1B">
          <w:rPr>
            <w:rFonts w:ascii="Times New Roman" w:eastAsia="Times New Roman" w:hAnsi="Times New Roman" w:cs="Times New Roman"/>
            <w:sz w:val="24"/>
            <w:szCs w:val="24"/>
          </w:rPr>
          <w:t xml:space="preserve"> activity </w:t>
        </w:r>
      </w:ins>
      <w:del w:id="241" w:author="Clay" w:date="2020-07-27T11:59:00Z">
        <w:r w:rsidR="006B24B5" w:rsidDel="006B2F1B">
          <w:rPr>
            <w:rFonts w:ascii="Times New Roman" w:eastAsia="Times New Roman" w:hAnsi="Times New Roman" w:cs="Times New Roman"/>
            <w:sz w:val="24"/>
            <w:szCs w:val="24"/>
          </w:rPr>
          <w:delText xml:space="preserve">s </w:delText>
        </w:r>
      </w:del>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059E0D7E"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del w:id="242" w:author="Clay" w:date="2020-07-27T12:01:00Z">
        <w:r w:rsidR="008E480E" w:rsidDel="006B2F1B">
          <w:rPr>
            <w:rFonts w:ascii="Times New Roman" w:eastAsia="Times New Roman" w:hAnsi="Times New Roman" w:cs="Times New Roman"/>
            <w:sz w:val="24"/>
            <w:szCs w:val="24"/>
          </w:rPr>
          <w:delText xml:space="preserve">DIN </w:delText>
        </w:r>
      </w:del>
      <w:ins w:id="243" w:author="Clay" w:date="2020-07-27T12:01:00Z">
        <w:r w:rsidR="006B2F1B">
          <w:rPr>
            <w:rFonts w:ascii="Times New Roman" w:eastAsia="Times New Roman" w:hAnsi="Times New Roman" w:cs="Times New Roman"/>
            <w:sz w:val="24"/>
            <w:szCs w:val="24"/>
          </w:rPr>
          <w:t xml:space="preserve">ammonium and nitrate </w:t>
        </w:r>
      </w:ins>
      <w:r w:rsidR="008E480E">
        <w:rPr>
          <w:rFonts w:ascii="Times New Roman" w:eastAsia="Times New Roman" w:hAnsi="Times New Roman" w:cs="Times New Roman"/>
          <w:sz w:val="24"/>
          <w:szCs w:val="24"/>
        </w:rPr>
        <w:t xml:space="preserve">in throughfall, and </w:t>
      </w:r>
      <w:del w:id="244" w:author="Clay" w:date="2020-07-27T12:01:00Z">
        <w:r w:rsidR="00F0423F" w:rsidDel="006B2F1B">
          <w:rPr>
            <w:rFonts w:ascii="Times New Roman" w:hAnsi="Times New Roman" w:cs="Times New Roman" w:hint="eastAsia"/>
            <w:sz w:val="24"/>
            <w:szCs w:val="24"/>
            <w:lang w:eastAsia="ja-JP"/>
          </w:rPr>
          <w:delText>t</w:delText>
        </w:r>
        <w:r w:rsidR="00F0423F" w:rsidDel="006B2F1B">
          <w:rPr>
            <w:rFonts w:ascii="Times New Roman" w:eastAsia="Times New Roman" w:hAnsi="Times New Roman" w:cs="Times New Roman"/>
            <w:sz w:val="24"/>
            <w:szCs w:val="24"/>
          </w:rPr>
          <w:delText xml:space="preserve">hroughout this study, there was </w:delText>
        </w:r>
      </w:del>
      <w:ins w:id="245" w:author="Clay" w:date="2020-07-27T12:01:00Z">
        <w:r w:rsidR="006B2F1B">
          <w:rPr>
            <w:rFonts w:ascii="Times New Roman" w:hAnsi="Times New Roman" w:cs="Times New Roman"/>
            <w:sz w:val="24"/>
            <w:szCs w:val="24"/>
            <w:lang w:eastAsia="ja-JP"/>
          </w:rPr>
          <w:t xml:space="preserve">I observed </w:t>
        </w:r>
      </w:ins>
      <w:r w:rsidR="00F0423F">
        <w:rPr>
          <w:rFonts w:ascii="Times New Roman" w:eastAsia="Times New Roman" w:hAnsi="Times New Roman" w:cs="Times New Roman"/>
          <w:sz w:val="24"/>
          <w:szCs w:val="24"/>
        </w:rPr>
        <w:t xml:space="preserve">an interaction between WSB </w:t>
      </w:r>
      <w:ins w:id="246" w:author="Clay" w:date="2020-07-27T12:01:00Z">
        <w:r w:rsidR="006B2F1B">
          <w:rPr>
            <w:rFonts w:ascii="Times New Roman" w:eastAsia="Times New Roman" w:hAnsi="Times New Roman" w:cs="Times New Roman"/>
            <w:sz w:val="24"/>
            <w:szCs w:val="24"/>
          </w:rPr>
          <w:t xml:space="preserve">activity </w:t>
        </w:r>
      </w:ins>
      <w:del w:id="247" w:author="Clay" w:date="2020-07-27T12:01:00Z">
        <w:r w:rsidR="00F0423F" w:rsidDel="006B2F1B">
          <w:rPr>
            <w:rFonts w:ascii="Times New Roman" w:hAnsi="Times New Roman" w:cs="Times New Roman" w:hint="eastAsia"/>
            <w:sz w:val="24"/>
            <w:szCs w:val="24"/>
            <w:lang w:eastAsia="ja-JP"/>
          </w:rPr>
          <w:delText xml:space="preserve">level </w:delText>
        </w:r>
      </w:del>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r w:rsidR="00107FF3" w:rsidRPr="00107FF3">
        <w:rPr>
          <w:rFonts w:ascii="Times New Roman" w:eastAsia="Times New Roman" w:hAnsi="Times New Roman" w:cs="Times New Roman"/>
          <w:sz w:val="24"/>
          <w:szCs w:val="24"/>
        </w:rPr>
        <w:t>Grüning</w:t>
      </w:r>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lastRenderedPageBreak/>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ins w:id="248" w:author="Clay" w:date="2020-07-27T12:02:00Z">
        <w:r w:rsidR="006B2F1B">
          <w:rPr>
            <w:rFonts w:ascii="Times New Roman" w:eastAsia="Times New Roman" w:hAnsi="Times New Roman" w:cs="Times New Roman"/>
            <w:sz w:val="24"/>
            <w:szCs w:val="24"/>
          </w:rPr>
          <w:t xml:space="preserve"> </w:t>
        </w:r>
      </w:ins>
      <w:r w:rsidR="007C6D86">
        <w:rPr>
          <w:rFonts w:ascii="Times New Roman" w:eastAsia="Times New Roman" w:hAnsi="Times New Roman" w:cs="Times New Roman"/>
          <w:sz w:val="24"/>
          <w:szCs w:val="24"/>
        </w:rPr>
        <w:t xml:space="preserve">Aphids and </w:t>
      </w:r>
      <w:del w:id="249" w:author="Clay" w:date="2020-07-27T12:02:00Z">
        <w:r w:rsidR="007C6D86" w:rsidDel="006B2F1B">
          <w:rPr>
            <w:rFonts w:ascii="Times New Roman" w:eastAsia="Times New Roman" w:hAnsi="Times New Roman" w:cs="Times New Roman"/>
            <w:sz w:val="24"/>
            <w:szCs w:val="24"/>
          </w:rPr>
          <w:delText>L</w:delText>
        </w:r>
        <w:r w:rsidR="007C6D86" w:rsidRPr="004311F1" w:rsidDel="006B2F1B">
          <w:rPr>
            <w:rFonts w:ascii="Times New Roman" w:eastAsia="Times New Roman" w:hAnsi="Times New Roman" w:cs="Times New Roman"/>
            <w:sz w:val="24"/>
            <w:szCs w:val="24"/>
          </w:rPr>
          <w:delText xml:space="preserve">epidopterous </w:delText>
        </w:r>
      </w:del>
      <w:ins w:id="250" w:author="Clay" w:date="2020-07-27T12:02:00Z">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ins>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w:t>
      </w:r>
      <w:ins w:id="251" w:author="Clay" w:date="2020-07-27T12:02:00Z">
        <w:r w:rsidR="006B2F1B">
          <w:rPr>
            <w:rFonts w:ascii="Times New Roman" w:eastAsia="Times New Roman" w:hAnsi="Times New Roman" w:cs="Times New Roman"/>
            <w:sz w:val="24"/>
            <w:szCs w:val="24"/>
          </w:rPr>
          <w:t xml:space="preserve">, so it is possible that the initial phases of larval feeding </w:t>
        </w:r>
      </w:ins>
      <w:ins w:id="252" w:author="Clay" w:date="2020-07-27T12:08:00Z">
        <w:r w:rsidR="00847E44">
          <w:rPr>
            <w:rFonts w:ascii="Times New Roman" w:eastAsia="Times New Roman" w:hAnsi="Times New Roman" w:cs="Times New Roman"/>
            <w:sz w:val="24"/>
            <w:szCs w:val="24"/>
          </w:rPr>
          <w:t xml:space="preserve">released DOC from plant tissues that </w:t>
        </w:r>
      </w:ins>
      <w:ins w:id="253" w:author="Clay" w:date="2020-07-27T12:02:00Z">
        <w:r w:rsidR="006B2F1B">
          <w:rPr>
            <w:rFonts w:ascii="Times New Roman" w:eastAsia="Times New Roman" w:hAnsi="Times New Roman" w:cs="Times New Roman"/>
            <w:sz w:val="24"/>
            <w:szCs w:val="24"/>
          </w:rPr>
          <w:t xml:space="preserve">stimulated </w:t>
        </w:r>
      </w:ins>
      <w:ins w:id="254" w:author="Clay" w:date="2020-07-27T12:03:00Z">
        <w:r w:rsidR="00847E44">
          <w:rPr>
            <w:rFonts w:ascii="Times New Roman" w:eastAsia="Times New Roman" w:hAnsi="Times New Roman" w:cs="Times New Roman"/>
            <w:sz w:val="24"/>
            <w:szCs w:val="24"/>
          </w:rPr>
          <w:t>ammonium uptake.</w:t>
        </w:r>
      </w:ins>
      <w:del w:id="255" w:author="Clay" w:date="2020-07-27T12:02:00Z">
        <w:r w:rsidR="007C6D86" w:rsidDel="006B2F1B">
          <w:rPr>
            <w:rFonts w:ascii="Times New Roman" w:eastAsia="Times New Roman" w:hAnsi="Times New Roman" w:cs="Times New Roman"/>
            <w:sz w:val="24"/>
            <w:szCs w:val="24"/>
          </w:rPr>
          <w:delText>. Michalzik and Standler showed this same trend again using aphids in a temperate forest</w:delText>
        </w:r>
      </w:del>
      <w:r w:rsidR="007C6D86">
        <w:rPr>
          <w:rFonts w:ascii="Times New Roman" w:eastAsia="Times New Roman" w:hAnsi="Times New Roman" w:cs="Times New Roman"/>
          <w:sz w:val="24"/>
          <w:szCs w:val="24"/>
        </w:rPr>
        <w:t xml:space="preserve">. </w:t>
      </w:r>
    </w:p>
    <w:p w14:paraId="3F7262F0" w14:textId="6FE423A3"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ins w:id="256" w:author="Clay" w:date="2020-07-27T12:08:00Z">
        <w:r w:rsidR="00847E44">
          <w:rPr>
            <w:rFonts w:ascii="Times New Roman" w:hAnsi="Times New Roman" w:cs="Times New Roman"/>
            <w:sz w:val="24"/>
            <w:szCs w:val="24"/>
            <w:lang w:eastAsia="ja-JP"/>
          </w:rPr>
          <w:t xml:space="preserve">patterns in throughfall </w:t>
        </w:r>
      </w:ins>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budworm</w:t>
      </w:r>
      <w:del w:id="257" w:author="Clay" w:date="2020-07-27T12:08:00Z">
        <w:r w:rsidR="008E480E" w:rsidDel="00847E44">
          <w:rPr>
            <w:rFonts w:ascii="Times New Roman" w:eastAsia="Times New Roman" w:hAnsi="Times New Roman" w:cs="Times New Roman"/>
            <w:sz w:val="24"/>
            <w:szCs w:val="24"/>
          </w:rPr>
          <w:delText>s</w:delText>
        </w:r>
      </w:del>
      <w:r w:rsidR="008E480E">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del w:id="258" w:author="Clay" w:date="2020-07-27T12:09:00Z">
        <w:r w:rsidR="005722DF" w:rsidDel="00847E44">
          <w:rPr>
            <w:rFonts w:ascii="Times New Roman" w:eastAsia="Times New Roman" w:hAnsi="Times New Roman" w:cs="Times New Roman"/>
            <w:sz w:val="24"/>
            <w:szCs w:val="24"/>
          </w:rPr>
          <w:delText xml:space="preserve">allowing </w:delText>
        </w:r>
      </w:del>
      <w:ins w:id="259" w:author="Clay" w:date="2020-07-27T12:09:00Z">
        <w:r w:rsidR="00847E44">
          <w:rPr>
            <w:rFonts w:ascii="Times New Roman" w:eastAsia="Times New Roman" w:hAnsi="Times New Roman" w:cs="Times New Roman"/>
            <w:sz w:val="24"/>
            <w:szCs w:val="24"/>
          </w:rPr>
          <w:t xml:space="preserve">allows </w:t>
        </w:r>
      </w:ins>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del w:id="260" w:author="Clay" w:date="2020-07-27T12:09:00Z">
        <w:r w:rsidR="007F6806" w:rsidDel="00847E44">
          <w:rPr>
            <w:rFonts w:ascii="Times New Roman" w:eastAsia="Times New Roman" w:hAnsi="Times New Roman" w:cs="Times New Roman"/>
            <w:sz w:val="24"/>
            <w:szCs w:val="24"/>
          </w:rPr>
          <w:delText>?</w:delText>
        </w:r>
      </w:del>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ins w:id="261" w:author="Clay" w:date="2020-07-27T12:10:00Z">
        <w:r w:rsidR="00847E44">
          <w:rPr>
            <w:rFonts w:ascii="Times New Roman" w:eastAsia="Times New Roman" w:hAnsi="Times New Roman" w:cs="Times New Roman"/>
            <w:sz w:val="24"/>
            <w:szCs w:val="24"/>
          </w:rPr>
          <w:t xml:space="preserve">nitrate in </w:t>
        </w:r>
      </w:ins>
      <w:r w:rsidR="00C12932">
        <w:rPr>
          <w:rFonts w:ascii="Times New Roman" w:eastAsia="Times New Roman" w:hAnsi="Times New Roman" w:cs="Times New Roman"/>
          <w:sz w:val="24"/>
          <w:szCs w:val="24"/>
        </w:rPr>
        <w:t xml:space="preserve">dry deposition </w:t>
      </w:r>
      <w:del w:id="262" w:author="Clay" w:date="2020-07-27T12:10:00Z">
        <w:r w:rsidR="00C12932" w:rsidDel="00847E44">
          <w:rPr>
            <w:rFonts w:ascii="Times New Roman" w:eastAsia="Times New Roman" w:hAnsi="Times New Roman" w:cs="Times New Roman"/>
            <w:sz w:val="24"/>
            <w:szCs w:val="24"/>
          </w:rPr>
          <w:delText xml:space="preserve">of nitrate </w:delText>
        </w:r>
      </w:del>
      <w:r w:rsidR="00C12932">
        <w:rPr>
          <w:rFonts w:ascii="Times New Roman" w:eastAsia="Times New Roman" w:hAnsi="Times New Roman" w:cs="Times New Roman"/>
          <w:sz w:val="24"/>
          <w:szCs w:val="24"/>
        </w:rPr>
        <w:t xml:space="preserve">washed off by rain events (Gaige, et al </w:t>
      </w:r>
      <w:r w:rsidR="00C12932">
        <w:rPr>
          <w:rFonts w:ascii="Times New Roman" w:eastAsia="Times New Roman" w:hAnsi="Times New Roman" w:cs="Times New Roman"/>
          <w:sz w:val="24"/>
          <w:szCs w:val="24"/>
        </w:rPr>
        <w:lastRenderedPageBreak/>
        <w:t>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847E44">
        <w:rPr>
          <w:rFonts w:ascii="Times New Roman" w:eastAsia="Times New Roman" w:hAnsi="Times New Roman" w:cs="Times New Roman"/>
          <w:sz w:val="24"/>
          <w:szCs w:val="24"/>
          <w:vertAlign w:val="subscript"/>
          <w:rPrChange w:id="263" w:author="Clay" w:date="2020-07-27T12:10:00Z">
            <w:rPr>
              <w:rFonts w:ascii="Times New Roman" w:eastAsia="Times New Roman" w:hAnsi="Times New Roman" w:cs="Times New Roman"/>
              <w:sz w:val="24"/>
              <w:szCs w:val="24"/>
            </w:rPr>
          </w:rPrChange>
        </w:rPr>
        <w:t>3</w:t>
      </w:r>
      <w:r w:rsidR="007F6806" w:rsidRPr="00847E44">
        <w:rPr>
          <w:rFonts w:ascii="Times New Roman" w:eastAsia="Times New Roman" w:hAnsi="Times New Roman" w:cs="Times New Roman"/>
          <w:sz w:val="24"/>
          <w:szCs w:val="24"/>
          <w:vertAlign w:val="superscript"/>
          <w:rPrChange w:id="264" w:author="Clay" w:date="2020-07-27T12:10:00Z">
            <w:rPr>
              <w:rFonts w:ascii="Times New Roman" w:eastAsia="Times New Roman" w:hAnsi="Times New Roman" w:cs="Times New Roman"/>
              <w:sz w:val="24"/>
              <w:szCs w:val="24"/>
            </w:rPr>
          </w:rPrChange>
        </w:rPr>
        <w:t>-</w:t>
      </w:r>
      <w:r w:rsidR="007F6806">
        <w:rPr>
          <w:rFonts w:ascii="Times New Roman" w:eastAsia="Times New Roman" w:hAnsi="Times New Roman" w:cs="Times New Roman"/>
          <w:sz w:val="24"/>
          <w:szCs w:val="24"/>
        </w:rPr>
        <w:t xml:space="preserve"> loss from the canopy, the data I did collect suggest that WSB herbivory is associated with </w:t>
      </w:r>
      <w:ins w:id="265" w:author="Clay" w:date="2020-07-27T12:10:00Z">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ins>
      <w:del w:id="266" w:author="Clay" w:date="2020-07-27T12:10:00Z">
        <w:r w:rsidR="007F6806" w:rsidDel="00847E44">
          <w:rPr>
            <w:rFonts w:ascii="Times New Roman" w:eastAsia="Times New Roman" w:hAnsi="Times New Roman" w:cs="Times New Roman"/>
            <w:sz w:val="24"/>
            <w:szCs w:val="24"/>
          </w:rPr>
          <w:delText>NO3-</w:delText>
        </w:r>
      </w:del>
      <w:r w:rsidR="007F6806">
        <w:rPr>
          <w:rFonts w:ascii="Times New Roman" w:eastAsia="Times New Roman" w:hAnsi="Times New Roman" w:cs="Times New Roman"/>
          <w:sz w:val="24"/>
          <w:szCs w:val="24"/>
        </w:rPr>
        <w:t xml:space="preserve"> loss from the canopy to forest floor.</w:t>
      </w:r>
    </w:p>
    <w:p w14:paraId="2FD8CC45" w14:textId="16516743"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del w:id="267" w:author="Clay" w:date="2020-07-27T12:13:00Z">
        <w:r w:rsidR="007F6806" w:rsidDel="00945589">
          <w:rPr>
            <w:rFonts w:ascii="Times New Roman" w:eastAsia="Times New Roman" w:hAnsi="Times New Roman" w:cs="Times New Roman"/>
            <w:sz w:val="24"/>
            <w:szCs w:val="24"/>
          </w:rPr>
          <w:delText>times</w:delText>
        </w:r>
      </w:del>
      <w:ins w:id="268" w:author="Clay" w:date="2020-07-27T12:13:00Z">
        <w:r w:rsidR="00945589">
          <w:rPr>
            <w:rFonts w:ascii="Times New Roman" w:eastAsia="Times New Roman" w:hAnsi="Times New Roman" w:cs="Times New Roman"/>
            <w:sz w:val="24"/>
            <w:szCs w:val="24"/>
          </w:rPr>
          <w:t>activity</w:t>
        </w:r>
      </w:ins>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del w:id="269" w:author="Clay" w:date="2020-07-27T12:19:00Z">
        <w:r w:rsidR="00252772" w:rsidDel="00945589">
          <w:rPr>
            <w:rFonts w:ascii="Times New Roman" w:eastAsia="Times New Roman" w:hAnsi="Times New Roman" w:cs="Times New Roman"/>
            <w:sz w:val="24"/>
            <w:szCs w:val="24"/>
          </w:rPr>
          <w:delText xml:space="preserve">Winter </w:delText>
        </w:r>
      </w:del>
      <w:ins w:id="270" w:author="Clay" w:date="2020-07-27T12:19:00Z">
        <w:r w:rsidR="00945589">
          <w:rPr>
            <w:rFonts w:ascii="Times New Roman" w:eastAsia="Times New Roman" w:hAnsi="Times New Roman" w:cs="Times New Roman"/>
            <w:sz w:val="24"/>
            <w:szCs w:val="24"/>
          </w:rPr>
          <w:t xml:space="preserve">winter </w:t>
        </w:r>
      </w:ins>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r w:rsidR="00514F1A" w:rsidRPr="00514F1A">
        <w:rPr>
          <w:rFonts w:ascii="Times New Roman" w:eastAsia="Times New Roman" w:hAnsi="Times New Roman" w:cs="Times New Roman"/>
          <w:i/>
          <w:iCs/>
          <w:sz w:val="24"/>
          <w:szCs w:val="24"/>
        </w:rPr>
        <w:t>Operophtera brumata</w:t>
      </w:r>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r w:rsidR="00514F1A" w:rsidRPr="00514F1A">
        <w:rPr>
          <w:rFonts w:ascii="Times New Roman" w:eastAsia="Times New Roman" w:hAnsi="Times New Roman" w:cs="Times New Roman"/>
          <w:i/>
          <w:iCs/>
          <w:sz w:val="24"/>
          <w:szCs w:val="24"/>
        </w:rPr>
        <w:t>Eranis defoliaria</w:t>
      </w:r>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w:t>
      </w:r>
      <w:del w:id="271" w:author="Clay" w:date="2020-07-27T12:13:00Z">
        <w:r w:rsidR="00252772" w:rsidDel="00945589">
          <w:rPr>
            <w:rFonts w:ascii="Times New Roman" w:eastAsia="Times New Roman" w:hAnsi="Times New Roman" w:cs="Times New Roman"/>
            <w:sz w:val="24"/>
            <w:szCs w:val="24"/>
          </w:rPr>
          <w:delText xml:space="preserve">and claimed </w:delText>
        </w:r>
      </w:del>
      <w:ins w:id="272" w:author="Clay" w:date="2020-07-27T12:13:00Z">
        <w:r w:rsidR="00945589">
          <w:rPr>
            <w:rFonts w:ascii="Times New Roman" w:eastAsia="Times New Roman" w:hAnsi="Times New Roman" w:cs="Times New Roman"/>
            <w:sz w:val="24"/>
            <w:szCs w:val="24"/>
          </w:rPr>
          <w:t xml:space="preserve">with evidence </w:t>
        </w:r>
      </w:ins>
      <w:r w:rsidR="00252772">
        <w:rPr>
          <w:rFonts w:ascii="Times New Roman" w:eastAsia="Times New Roman" w:hAnsi="Times New Roman" w:cs="Times New Roman"/>
          <w:sz w:val="24"/>
          <w:szCs w:val="24"/>
        </w:rPr>
        <w:t>that herbivores affect the canopy much more than they do soils (LeMellec et al,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An experiment using Gala apples showed that photosynthesis rates </w:t>
      </w:r>
      <w:del w:id="273" w:author="Clay" w:date="2020-07-27T12:19:00Z">
        <w:r w:rsidR="00CC13BF" w:rsidDel="00945589">
          <w:rPr>
            <w:rFonts w:ascii="Times New Roman" w:eastAsia="Times New Roman" w:hAnsi="Times New Roman" w:cs="Times New Roman"/>
            <w:sz w:val="24"/>
            <w:szCs w:val="24"/>
          </w:rPr>
          <w:delText xml:space="preserve">do </w:delText>
        </w:r>
      </w:del>
      <w:r w:rsidR="00CC13BF">
        <w:rPr>
          <w:rFonts w:ascii="Times New Roman" w:eastAsia="Times New Roman" w:hAnsi="Times New Roman" w:cs="Times New Roman"/>
          <w:sz w:val="24"/>
          <w:szCs w:val="24"/>
        </w:rPr>
        <w:t>increase</w:t>
      </w:r>
      <w:r w:rsidR="007F6806">
        <w:rPr>
          <w:rFonts w:ascii="Times New Roman" w:eastAsia="Times New Roman" w:hAnsi="Times New Roman" w:cs="Times New Roman"/>
          <w:sz w:val="24"/>
          <w:szCs w:val="24"/>
        </w:rPr>
        <w:t xml:space="preserve"> </w:t>
      </w:r>
      <w:del w:id="274" w:author="Clay" w:date="2020-07-27T12:19:00Z">
        <w:r w:rsidR="007F6806" w:rsidDel="00945589">
          <w:rPr>
            <w:rFonts w:ascii="Times New Roman" w:eastAsia="Times New Roman" w:hAnsi="Times New Roman" w:cs="Times New Roman"/>
            <w:sz w:val="24"/>
            <w:szCs w:val="24"/>
          </w:rPr>
          <w:delText xml:space="preserve">with </w:delText>
        </w:r>
        <w:r w:rsidR="00553537" w:rsidDel="00945589">
          <w:rPr>
            <w:rFonts w:ascii="Times New Roman" w:eastAsia="Times New Roman" w:hAnsi="Times New Roman" w:cs="Times New Roman"/>
            <w:sz w:val="24"/>
            <w:szCs w:val="24"/>
          </w:rPr>
          <w:delText>what?</w:delText>
        </w:r>
        <w:r w:rsidR="00CC13BF" w:rsidDel="00945589">
          <w:rPr>
            <w:rFonts w:ascii="Times New Roman" w:eastAsia="Times New Roman" w:hAnsi="Times New Roman" w:cs="Times New Roman"/>
            <w:sz w:val="24"/>
            <w:szCs w:val="24"/>
          </w:rPr>
          <w:delText xml:space="preserve"> </w:delText>
        </w:r>
      </w:del>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r w:rsidR="00CC13BF" w:rsidRPr="00CC13BF">
        <w:rPr>
          <w:rFonts w:ascii="Times New Roman" w:eastAsia="Times New Roman" w:hAnsi="Times New Roman" w:cs="Times New Roman"/>
          <w:sz w:val="24"/>
          <w:szCs w:val="24"/>
        </w:rPr>
        <w:t>Quebedeaux</w:t>
      </w:r>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4EF2680D"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 xml:space="preserve">hroughfall SRP </w:t>
      </w:r>
      <w:del w:id="275" w:author="Clay" w:date="2020-07-27T12:21:00Z">
        <w:r w:rsidDel="00945589">
          <w:rPr>
            <w:rFonts w:ascii="Times New Roman" w:eastAsia="Times New Roman" w:hAnsi="Times New Roman" w:cs="Times New Roman"/>
            <w:sz w:val="24"/>
            <w:szCs w:val="24"/>
          </w:rPr>
          <w:delText xml:space="preserve">data </w:delText>
        </w:r>
      </w:del>
      <w:r>
        <w:rPr>
          <w:rFonts w:ascii="Times New Roman" w:eastAsia="Times New Roman" w:hAnsi="Times New Roman" w:cs="Times New Roman"/>
          <w:sz w:val="24"/>
          <w:szCs w:val="24"/>
        </w:rPr>
        <w:t>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 xml:space="preserve">partially consumed </w:t>
      </w:r>
      <w:r>
        <w:rPr>
          <w:rFonts w:ascii="Times New Roman" w:eastAsia="Times New Roman" w:hAnsi="Times New Roman" w:cs="Times New Roman"/>
          <w:sz w:val="24"/>
          <w:szCs w:val="24"/>
        </w:rPr>
        <w:lastRenderedPageBreak/>
        <w:t>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(Schowalter,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ins w:id="276" w:author="Clay" w:date="2020-07-27T12:22:00Z">
        <w:r w:rsidR="00945589">
          <w:rPr>
            <w:rFonts w:ascii="Times New Roman" w:eastAsia="Times New Roman" w:hAnsi="Times New Roman" w:cs="Times New Roman"/>
            <w:sz w:val="24"/>
            <w:szCs w:val="24"/>
          </w:rPr>
          <w:t xml:space="preserve">the authors of that study </w:t>
        </w:r>
      </w:ins>
      <w:r w:rsidR="002923FD">
        <w:rPr>
          <w:rFonts w:ascii="Times New Roman" w:eastAsia="Times New Roman" w:hAnsi="Times New Roman" w:cs="Times New Roman"/>
          <w:sz w:val="24"/>
          <w:szCs w:val="24"/>
        </w:rPr>
        <w:t xml:space="preserve">attributed imprecise method design for a potential reason for not being up to </w:t>
      </w:r>
      <w:del w:id="277" w:author="Clay" w:date="2020-07-27T12:22:00Z">
        <w:r w:rsidR="002923FD" w:rsidDel="00945589">
          <w:rPr>
            <w:rFonts w:ascii="Times New Roman" w:eastAsia="Times New Roman" w:hAnsi="Times New Roman" w:cs="Times New Roman"/>
            <w:sz w:val="24"/>
            <w:szCs w:val="24"/>
          </w:rPr>
          <w:delText xml:space="preserve">pick up </w:delText>
        </w:r>
      </w:del>
      <w:ins w:id="278" w:author="Clay" w:date="2020-07-27T12:22:00Z">
        <w:r w:rsidR="00945589">
          <w:rPr>
            <w:rFonts w:ascii="Times New Roman" w:eastAsia="Times New Roman" w:hAnsi="Times New Roman" w:cs="Times New Roman"/>
            <w:sz w:val="24"/>
            <w:szCs w:val="24"/>
          </w:rPr>
          <w:t xml:space="preserve">detect </w:t>
        </w:r>
      </w:ins>
      <w:r w:rsidR="002923FD">
        <w:rPr>
          <w:rFonts w:ascii="Times New Roman" w:eastAsia="Times New Roman" w:hAnsi="Times New Roman" w:cs="Times New Roman"/>
          <w:sz w:val="24"/>
          <w:szCs w:val="24"/>
        </w:rPr>
        <w:t>small changes (Seastedt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D8CE27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LeMellec et al, 2011</w:t>
      </w:r>
      <w:r w:rsidR="00A83065">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Kindlmann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Michalzik,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LeMellec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r w:rsidRPr="007A2BDD">
        <w:rPr>
          <w:rFonts w:ascii="Times New Roman" w:eastAsia="Times New Roman" w:hAnsi="Times New Roman" w:cs="Times New Roman"/>
          <w:sz w:val="24"/>
          <w:szCs w:val="24"/>
          <w:u w:val="single"/>
        </w:rPr>
        <w:t>Frassfall and Litterfall</w:t>
      </w:r>
    </w:p>
    <w:p w14:paraId="01D0C412" w14:textId="14E0896E"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 xml:space="preserve">eak frass </w:t>
      </w:r>
      <w:r w:rsidRPr="00704DFA">
        <w:rPr>
          <w:rFonts w:ascii="Times New Roman" w:eastAsia="Times New Roman" w:hAnsi="Times New Roman" w:cs="Times New Roman"/>
          <w:sz w:val="24"/>
          <w:szCs w:val="24"/>
        </w:rPr>
        <w:lastRenderedPageBreak/>
        <w:t>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 xml:space="preserve">(Hunter et al,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ins w:id="279" w:author="Clay" w:date="2020-07-27T12:24:00Z">
        <w:r w:rsidR="00600432">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 xml:space="preserve">While this study showed </w:t>
      </w:r>
      <w:ins w:id="280" w:author="Clay" w:date="2020-07-27T12:25:00Z">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ins>
      <w:del w:id="281" w:author="Clay" w:date="2020-07-27T12:25:00Z">
        <w:r w:rsidR="00302A72" w:rsidRPr="00704DFA" w:rsidDel="00600432">
          <w:rPr>
            <w:rFonts w:ascii="Times New Roman" w:eastAsia="Times New Roman" w:hAnsi="Times New Roman" w:cs="Times New Roman"/>
            <w:sz w:val="24"/>
            <w:szCs w:val="24"/>
          </w:rPr>
          <w:delText xml:space="preserve">that </w:delText>
        </w:r>
      </w:del>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r w:rsidR="00302A72" w:rsidRPr="00704DFA">
        <w:rPr>
          <w:rFonts w:ascii="Times New Roman" w:eastAsia="Times New Roman" w:hAnsi="Times New Roman" w:cs="Times New Roman"/>
          <w:sz w:val="24"/>
          <w:szCs w:val="24"/>
        </w:rPr>
        <w:t>-temporal</w:t>
      </w:r>
      <w:ins w:id="282" w:author="Clay" w:date="2020-07-27T12:25:00Z">
        <w:r w:rsidR="00600432">
          <w:rPr>
            <w:rFonts w:ascii="Times New Roman" w:eastAsia="Times New Roman" w:hAnsi="Times New Roman" w:cs="Times New Roman"/>
            <w:sz w:val="24"/>
            <w:szCs w:val="24"/>
          </w:rPr>
          <w:t>ly</w:t>
        </w:r>
      </w:ins>
      <w:r w:rsidR="00302A72" w:rsidRPr="00704DFA">
        <w:rPr>
          <w:rFonts w:ascii="Times New Roman" w:eastAsia="Times New Roman" w:hAnsi="Times New Roman" w:cs="Times New Roman"/>
          <w:sz w:val="24"/>
          <w:szCs w:val="24"/>
        </w:rPr>
        <w:t xml:space="preserve"> </w:t>
      </w:r>
      <w:del w:id="283" w:author="Clay" w:date="2020-07-27T12:25:00Z">
        <w:r w:rsidR="00302A72" w:rsidRPr="00704DFA" w:rsidDel="00600432">
          <w:rPr>
            <w:rFonts w:ascii="Times New Roman" w:eastAsia="Times New Roman" w:hAnsi="Times New Roman" w:cs="Times New Roman"/>
            <w:sz w:val="24"/>
            <w:szCs w:val="24"/>
          </w:rPr>
          <w:delText>effects also played a large role</w:delText>
        </w:r>
        <w:r w:rsidR="0064744E" w:rsidDel="00600432">
          <w:rPr>
            <w:rFonts w:ascii="Times New Roman" w:eastAsia="Times New Roman" w:hAnsi="Times New Roman" w:cs="Times New Roman"/>
            <w:sz w:val="24"/>
            <w:szCs w:val="24"/>
          </w:rPr>
          <w:delText xml:space="preserve"> </w:delText>
        </w:r>
        <w:r w:rsidR="0008731F" w:rsidDel="00600432">
          <w:rPr>
            <w:rFonts w:ascii="Times New Roman" w:eastAsia="Times New Roman" w:hAnsi="Times New Roman" w:cs="Times New Roman"/>
            <w:sz w:val="24"/>
            <w:szCs w:val="24"/>
          </w:rPr>
          <w:delText>in?</w:delText>
        </w:r>
        <w:r w:rsidR="00302A72" w:rsidRPr="00704DFA" w:rsidDel="00600432">
          <w:rPr>
            <w:rFonts w:ascii="Times New Roman" w:eastAsia="Times New Roman" w:hAnsi="Times New Roman" w:cs="Times New Roman"/>
            <w:sz w:val="24"/>
            <w:szCs w:val="24"/>
          </w:rPr>
          <w:delText xml:space="preserve"> when they did see positive correlations between frass inputs and nutrient availability, they were relatively strong </w:delText>
        </w:r>
      </w:del>
      <w:ins w:id="284" w:author="Clay" w:date="2020-07-27T12:25:00Z">
        <w:r w:rsidR="00600432">
          <w:rPr>
            <w:rFonts w:ascii="Times New Roman" w:eastAsia="Times New Roman" w:hAnsi="Times New Roman" w:cs="Times New Roman"/>
            <w:sz w:val="24"/>
            <w:szCs w:val="24"/>
          </w:rPr>
          <w:t xml:space="preserve">the </w:t>
        </w:r>
      </w:ins>
      <w:r w:rsidR="00302A72" w:rsidRPr="00704DFA">
        <w:rPr>
          <w:rFonts w:ascii="Times New Roman" w:eastAsia="Times New Roman" w:hAnsi="Times New Roman" w:cs="Times New Roman"/>
          <w:sz w:val="24"/>
          <w:szCs w:val="24"/>
        </w:rPr>
        <w:t>correlation</w:t>
      </w:r>
      <w:ins w:id="285" w:author="Clay" w:date="2020-07-27T12:25:00Z">
        <w:r w:rsidR="00600432">
          <w:rPr>
            <w:rFonts w:ascii="Times New Roman" w:eastAsia="Times New Roman" w:hAnsi="Times New Roman" w:cs="Times New Roman"/>
            <w:sz w:val="24"/>
            <w:szCs w:val="24"/>
          </w:rPr>
          <w:t xml:space="preserve"> was relatively strong</w:t>
        </w:r>
      </w:ins>
      <w:del w:id="286" w:author="Clay" w:date="2020-07-27T12:25:00Z">
        <w:r w:rsidR="00302A72" w:rsidRPr="00704DFA" w:rsidDel="00600432">
          <w:rPr>
            <w:rFonts w:ascii="Times New Roman" w:eastAsia="Times New Roman" w:hAnsi="Times New Roman" w:cs="Times New Roman"/>
            <w:sz w:val="24"/>
            <w:szCs w:val="24"/>
          </w:rPr>
          <w:delText>s</w:delText>
        </w:r>
      </w:del>
      <w:ins w:id="287" w:author="Clay" w:date="2020-07-27T12:25:00Z">
        <w:r w:rsidR="00600432">
          <w:rPr>
            <w:rFonts w:ascii="Times New Roman" w:eastAsia="Times New Roman" w:hAnsi="Times New Roman" w:cs="Times New Roman"/>
            <w:sz w:val="24"/>
            <w:szCs w:val="24"/>
          </w:rPr>
          <w:t xml:space="preserve"> (Hunter et al. 2003)</w:t>
        </w:r>
      </w:ins>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del w:id="288" w:author="Clay" w:date="2020-07-27T12:26:00Z">
        <w:r w:rsidR="00302A72" w:rsidRPr="00704DFA" w:rsidDel="00600432">
          <w:rPr>
            <w:rFonts w:ascii="Times New Roman" w:eastAsia="Times New Roman" w:hAnsi="Times New Roman" w:cs="Times New Roman"/>
            <w:sz w:val="24"/>
            <w:szCs w:val="24"/>
          </w:rPr>
          <w:delText xml:space="preserve">, </w:delText>
        </w:r>
      </w:del>
      <w:ins w:id="289" w:author="Clay" w:date="2020-07-27T12:26:00Z">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 xml:space="preserve">2003) allowing for quick microbial immobilization of ammonium, and </w:t>
      </w:r>
      <w:ins w:id="290" w:author="Clay" w:date="2020-07-27T12:26:00Z">
        <w:r w:rsidR="00600432">
          <w:rPr>
            <w:rFonts w:ascii="Times New Roman" w:eastAsia="Times New Roman" w:hAnsi="Times New Roman" w:cs="Times New Roman"/>
            <w:sz w:val="24"/>
            <w:szCs w:val="24"/>
          </w:rPr>
          <w:t xml:space="preserve">the possibility of </w:t>
        </w:r>
      </w:ins>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20421774"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ins w:id="291" w:author="Clay" w:date="2020-07-27T12:36:00Z">
        <w:r w:rsidR="0066465A">
          <w:rPr>
            <w:rFonts w:ascii="Times New Roman" w:eastAsia="Times New Roman" w:hAnsi="Times New Roman" w:cs="Times New Roman"/>
            <w:sz w:val="24"/>
            <w:szCs w:val="24"/>
          </w:rPr>
          <w:t xml:space="preserve"> to</w:t>
        </w:r>
      </w:ins>
      <w:r w:rsidRPr="008E480E">
        <w:rPr>
          <w:rFonts w:ascii="Times New Roman" w:eastAsia="Times New Roman" w:hAnsi="Times New Roman" w:cs="Times New Roman"/>
          <w:sz w:val="24"/>
          <w:szCs w:val="24"/>
        </w:rPr>
        <w:t xml:space="preserve"> </w:t>
      </w:r>
      <w:del w:id="292" w:author="Clay" w:date="2020-07-27T12:36:00Z">
        <w:r w:rsidRPr="008E480E" w:rsidDel="0066465A">
          <w:rPr>
            <w:rFonts w:ascii="Times New Roman" w:eastAsia="Times New Roman" w:hAnsi="Times New Roman" w:cs="Times New Roman"/>
            <w:sz w:val="24"/>
            <w:szCs w:val="24"/>
          </w:rPr>
          <w:delText xml:space="preserve">simulating </w:delText>
        </w:r>
        <w:r w:rsidR="00163180" w:rsidDel="0066465A">
          <w:rPr>
            <w:rFonts w:ascii="Times New Roman" w:eastAsia="Times New Roman" w:hAnsi="Times New Roman" w:cs="Times New Roman"/>
            <w:sz w:val="24"/>
            <w:szCs w:val="24"/>
          </w:rPr>
          <w:delText xml:space="preserve">to </w:delText>
        </w:r>
      </w:del>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del w:id="293" w:author="Clay" w:date="2020-07-27T12:36:00Z">
        <w:r w:rsidR="00F1246B" w:rsidDel="0066465A">
          <w:rPr>
            <w:rFonts w:ascii="Times New Roman" w:eastAsia="Times New Roman" w:hAnsi="Times New Roman" w:cs="Times New Roman"/>
            <w:sz w:val="24"/>
            <w:szCs w:val="24"/>
          </w:rPr>
          <w:delText xml:space="preserve"> </w:delText>
        </w:r>
      </w:del>
      <w:r w:rsidR="00F1246B">
        <w:rPr>
          <w:rFonts w:ascii="Times New Roman" w:eastAsia="Times New Roman" w:hAnsi="Times New Roman" w:cs="Times New Roman"/>
          <w:sz w:val="24"/>
          <w:szCs w:val="24"/>
        </w:rPr>
        <w:t>cottonwood leaf litter decomposition</w:t>
      </w:r>
      <w:ins w:id="294" w:author="Clay" w:date="2020-07-27T12:37:00Z">
        <w:r w:rsidR="0066465A">
          <w:rPr>
            <w:rFonts w:ascii="Times New Roman" w:eastAsia="Times New Roman" w:hAnsi="Times New Roman" w:cs="Times New Roman"/>
            <w:sz w:val="24"/>
            <w:szCs w:val="24"/>
          </w:rPr>
          <w:t xml:space="preserve"> rates in</w:t>
        </w:r>
      </w:ins>
      <w:r w:rsidR="00F1246B">
        <w:rPr>
          <w:rFonts w:ascii="Times New Roman" w:eastAsia="Times New Roman" w:hAnsi="Times New Roman" w:cs="Times New Roman"/>
          <w:sz w:val="24"/>
          <w:szCs w:val="24"/>
        </w:rPr>
        <w:t xml:space="preserve"> response to galling aphids (</w:t>
      </w:r>
      <w:commentRangeStart w:id="295"/>
      <w:r w:rsidR="00F1246B" w:rsidRPr="00CE77D0">
        <w:rPr>
          <w:rFonts w:ascii="Times New Roman" w:eastAsia="Times New Roman" w:hAnsi="Times New Roman" w:cs="Times New Roman"/>
          <w:i/>
          <w:iCs/>
          <w:sz w:val="24"/>
          <w:szCs w:val="24"/>
        </w:rPr>
        <w:t xml:space="preserve">P. </w:t>
      </w:r>
      <w:commentRangeEnd w:id="295"/>
      <w:r w:rsidR="0066465A">
        <w:rPr>
          <w:rStyle w:val="CommentReference"/>
        </w:rPr>
        <w:commentReference w:id="295"/>
      </w:r>
      <w:r w:rsidR="00F1246B" w:rsidRPr="00CE77D0">
        <w:rPr>
          <w:rFonts w:ascii="Times New Roman" w:eastAsia="Times New Roman" w:hAnsi="Times New Roman" w:cs="Times New Roman"/>
          <w:i/>
          <w:iCs/>
          <w:sz w:val="24"/>
          <w:szCs w:val="24"/>
        </w:rPr>
        <w:t>betae</w:t>
      </w:r>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del w:id="296" w:author="Clay" w:date="2020-07-27T12:37:00Z">
        <w:r w:rsidR="00163180" w:rsidDel="0066465A">
          <w:rPr>
            <w:rFonts w:ascii="Times New Roman" w:eastAsia="Times New Roman" w:hAnsi="Times New Roman" w:cs="Times New Roman"/>
            <w:sz w:val="24"/>
            <w:szCs w:val="24"/>
          </w:rPr>
          <w:delText xml:space="preserve">where </w:delText>
        </w:r>
        <w:r w:rsidR="00F1246B" w:rsidDel="0066465A">
          <w:rPr>
            <w:rFonts w:ascii="Times New Roman" w:eastAsia="Times New Roman" w:hAnsi="Times New Roman" w:cs="Times New Roman"/>
            <w:sz w:val="24"/>
            <w:szCs w:val="24"/>
          </w:rPr>
          <w:delText xml:space="preserve">galled leaf litter decomposed </w:delText>
        </w:r>
      </w:del>
      <w:ins w:id="297" w:author="Clay" w:date="2020-07-27T12:37:00Z">
        <w:r w:rsidR="0066465A">
          <w:rPr>
            <w:rFonts w:ascii="Times New Roman" w:eastAsia="Times New Roman" w:hAnsi="Times New Roman" w:cs="Times New Roman"/>
            <w:sz w:val="24"/>
            <w:szCs w:val="24"/>
          </w:rPr>
          <w:t xml:space="preserve">were </w:t>
        </w:r>
      </w:ins>
      <w:r w:rsidR="00F1246B">
        <w:rPr>
          <w:rFonts w:ascii="Times New Roman" w:eastAsia="Times New Roman" w:hAnsi="Times New Roman" w:cs="Times New Roman"/>
          <w:sz w:val="24"/>
          <w:szCs w:val="24"/>
        </w:rPr>
        <w:t xml:space="preserve">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lastRenderedPageBreak/>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del w:id="298" w:author="Clay" w:date="2020-07-27T12:38:00Z">
        <w:r w:rsidR="00163180" w:rsidDel="0066465A">
          <w:rPr>
            <w:rFonts w:ascii="Times New Roman" w:eastAsia="Times New Roman" w:hAnsi="Times New Roman" w:cs="Times New Roman"/>
            <w:sz w:val="24"/>
            <w:szCs w:val="24"/>
          </w:rPr>
          <w:delText xml:space="preserve">DOC leached </w:delText>
        </w:r>
      </w:del>
      <w:ins w:id="299" w:author="Clay" w:date="2020-07-27T12:38:00Z">
        <w:r w:rsidR="0066465A">
          <w:rPr>
            <w:rFonts w:ascii="Times New Roman" w:eastAsia="Times New Roman" w:hAnsi="Times New Roman" w:cs="Times New Roman"/>
            <w:sz w:val="24"/>
            <w:szCs w:val="24"/>
          </w:rPr>
          <w:t xml:space="preserve">leachates </w:t>
        </w:r>
      </w:ins>
      <w:r w:rsidR="00163180">
        <w:rPr>
          <w:rFonts w:ascii="Times New Roman" w:eastAsia="Times New Roman" w:hAnsi="Times New Roman" w:cs="Times New Roman"/>
          <w:sz w:val="24"/>
          <w:szCs w:val="24"/>
        </w:rPr>
        <w:t>from defoliated trees slowed decomposition</w:t>
      </w:r>
      <w:ins w:id="300" w:author="Clay" w:date="2020-07-27T12:38:00Z">
        <w:r w:rsidR="0066465A">
          <w:rPr>
            <w:rFonts w:ascii="Times New Roman" w:eastAsia="Times New Roman" w:hAnsi="Times New Roman" w:cs="Times New Roman"/>
            <w:sz w:val="24"/>
            <w:szCs w:val="24"/>
          </w:rPr>
          <w:t>, however</w:t>
        </w:r>
      </w:ins>
      <w:del w:id="301" w:author="Clay" w:date="2020-07-27T12:38:00Z">
        <w:r w:rsidR="00163180" w:rsidDel="0066465A">
          <w:rPr>
            <w:rFonts w:ascii="Times New Roman" w:eastAsia="Times New Roman" w:hAnsi="Times New Roman" w:cs="Times New Roman"/>
            <w:sz w:val="24"/>
            <w:szCs w:val="24"/>
          </w:rPr>
          <w:delText xml:space="preserve">. </w:delText>
        </w:r>
      </w:del>
      <w:r w:rsidR="00163180">
        <w:rPr>
          <w:rFonts w:ascii="Times New Roman" w:eastAsia="Times New Roman" w:hAnsi="Times New Roman" w:cs="Times New Roman"/>
          <w:sz w:val="24"/>
          <w:szCs w:val="24"/>
        </w:rPr>
        <w:t xml:space="preserve"> I cannot test that hypothesis because I only measured DOC concentration and not DOC quality.  </w:t>
      </w:r>
      <w:del w:id="302" w:author="Clay" w:date="2020-07-27T12:38:00Z">
        <w:r w:rsidR="00163180" w:rsidDel="0066465A">
          <w:rPr>
            <w:rFonts w:ascii="Times New Roman" w:eastAsia="Times New Roman" w:hAnsi="Times New Roman" w:cs="Times New Roman"/>
            <w:sz w:val="24"/>
            <w:szCs w:val="24"/>
          </w:rPr>
          <w:delText xml:space="preserve">Whereas </w:delText>
        </w:r>
      </w:del>
      <w:ins w:id="303" w:author="Clay" w:date="2020-07-27T14:13:00Z">
        <w:r w:rsidR="00F75982">
          <w:rPr>
            <w:rFonts w:ascii="Times New Roman" w:eastAsia="Times New Roman" w:hAnsi="Times New Roman" w:cs="Times New Roman"/>
            <w:sz w:val="24"/>
            <w:szCs w:val="24"/>
          </w:rPr>
          <w:t xml:space="preserve">Fungi are less able to contribute to decomposition in N rich environments (Diepen et al 2017), suggesting that as more N enters the soil from throughfall, decomposition rates could decrease, which could also decrease decomposition in high budworm sites.  </w:t>
        </w:r>
      </w:ins>
      <w:ins w:id="304" w:author="Clay" w:date="2020-07-27T14:15:00Z">
        <w:r w:rsidR="00F75982">
          <w:rPr>
            <w:rFonts w:ascii="Times New Roman" w:eastAsia="Times New Roman" w:hAnsi="Times New Roman" w:cs="Times New Roman"/>
            <w:sz w:val="24"/>
            <w:szCs w:val="24"/>
          </w:rPr>
          <w:t xml:space="preserve">However, I found that higher rates of N delivery via throughfall were associated with faster decomposition, which may indicate that fungi are playing less of a role than other soil microbes and decomposers.  </w:t>
        </w:r>
      </w:ins>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ins w:id="305" w:author="Clay" w:date="2020-07-27T12:38:00Z">
        <w:r w:rsidR="0066465A">
          <w:rPr>
            <w:rFonts w:ascii="Times New Roman" w:eastAsia="Times New Roman" w:hAnsi="Times New Roman" w:cs="Times New Roman"/>
            <w:sz w:val="24"/>
            <w:szCs w:val="24"/>
          </w:rPr>
          <w:t xml:space="preserve"> would influence decomposition</w:t>
        </w:r>
      </w:ins>
      <w:r w:rsidR="00163180">
        <w:rPr>
          <w:rFonts w:ascii="Times New Roman" w:eastAsia="Times New Roman" w:hAnsi="Times New Roman" w:cs="Times New Roman"/>
          <w:sz w:val="24"/>
          <w:szCs w:val="24"/>
        </w:rPr>
        <w:t xml:space="preserve">, ultimately </w:t>
      </w:r>
      <w:ins w:id="306" w:author="Clay" w:date="2020-07-27T12:38:00Z">
        <w:r w:rsidR="0066465A">
          <w:rPr>
            <w:rFonts w:ascii="Times New Roman" w:eastAsia="Times New Roman" w:hAnsi="Times New Roman" w:cs="Times New Roman"/>
            <w:sz w:val="24"/>
            <w:szCs w:val="24"/>
          </w:rPr>
          <w:t xml:space="preserve">but others have argued that </w:t>
        </w:r>
      </w:ins>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ins w:id="307" w:author="Clay" w:date="2020-07-27T12:39:00Z">
        <w:r w:rsidR="0066465A">
          <w:rPr>
            <w:rFonts w:ascii="Times New Roman" w:eastAsia="Times New Roman" w:hAnsi="Times New Roman" w:cs="Times New Roman"/>
            <w:sz w:val="24"/>
            <w:szCs w:val="24"/>
          </w:rPr>
          <w:t xml:space="preserve"> </w:t>
        </w:r>
      </w:ins>
      <w:del w:id="308" w:author="Clay" w:date="2020-07-27T12:39:00Z">
        <w:r w:rsidR="007A2DDE" w:rsidDel="0066465A">
          <w:rPr>
            <w:rFonts w:ascii="Times New Roman" w:eastAsia="Times New Roman" w:hAnsi="Times New Roman" w:cs="Times New Roman"/>
            <w:sz w:val="24"/>
            <w:szCs w:val="24"/>
          </w:rPr>
          <w:delText xml:space="preserve">; </w:delText>
        </w:r>
        <w:r w:rsidR="00CE77D0" w:rsidDel="0066465A">
          <w:rPr>
            <w:rFonts w:ascii="Times New Roman" w:eastAsia="Times New Roman" w:hAnsi="Times New Roman" w:cs="Times New Roman"/>
            <w:sz w:val="24"/>
            <w:szCs w:val="24"/>
          </w:rPr>
          <w:delText>even with</w:delText>
        </w:r>
        <w:r w:rsidDel="0066465A">
          <w:rPr>
            <w:rFonts w:ascii="Times New Roman" w:eastAsia="Times New Roman" w:hAnsi="Times New Roman" w:cs="Times New Roman"/>
            <w:sz w:val="24"/>
            <w:szCs w:val="24"/>
          </w:rPr>
          <w:delText xml:space="preserve"> less</w:delText>
        </w:r>
        <w:r w:rsidR="00F3455F" w:rsidDel="0066465A">
          <w:rPr>
            <w:rFonts w:ascii="Times New Roman" w:eastAsia="Times New Roman" w:hAnsi="Times New Roman" w:cs="Times New Roman"/>
            <w:sz w:val="24"/>
            <w:szCs w:val="24"/>
          </w:rPr>
          <w:delText xml:space="preserve"> </w:delText>
        </w:r>
        <w:r w:rsidR="007A2DDE" w:rsidDel="0066465A">
          <w:rPr>
            <w:rFonts w:ascii="Times New Roman" w:eastAsia="Times New Roman" w:hAnsi="Times New Roman" w:cs="Times New Roman"/>
            <w:sz w:val="24"/>
            <w:szCs w:val="24"/>
          </w:rPr>
          <w:delText xml:space="preserve">canopy </w:delText>
        </w:r>
        <w:r w:rsidDel="0066465A">
          <w:rPr>
            <w:rFonts w:ascii="Times New Roman" w:eastAsia="Times New Roman" w:hAnsi="Times New Roman" w:cs="Times New Roman"/>
            <w:sz w:val="24"/>
            <w:szCs w:val="24"/>
          </w:rPr>
          <w:delText>cover, greater amounts of light reach</w:delText>
        </w:r>
        <w:r w:rsidR="00F3455F" w:rsidDel="0066465A">
          <w:rPr>
            <w:rFonts w:ascii="Times New Roman" w:eastAsia="Times New Roman" w:hAnsi="Times New Roman" w:cs="Times New Roman"/>
            <w:sz w:val="24"/>
            <w:szCs w:val="24"/>
          </w:rPr>
          <w:delText>ing</w:delText>
        </w:r>
        <w:r w:rsidDel="0066465A">
          <w:rPr>
            <w:rFonts w:ascii="Times New Roman" w:eastAsia="Times New Roman" w:hAnsi="Times New Roman" w:cs="Times New Roman"/>
            <w:sz w:val="24"/>
            <w:szCs w:val="24"/>
          </w:rPr>
          <w:delText xml:space="preserve"> the forest floor</w:delText>
        </w:r>
        <w:r w:rsidR="00F3455F" w:rsidDel="0066465A">
          <w:rPr>
            <w:rFonts w:ascii="Times New Roman" w:eastAsia="Times New Roman" w:hAnsi="Times New Roman" w:cs="Times New Roman"/>
            <w:sz w:val="24"/>
            <w:szCs w:val="24"/>
          </w:rPr>
          <w:delText>, and warm dry months</w:delText>
        </w:r>
        <w:r w:rsidDel="0066465A">
          <w:rPr>
            <w:rFonts w:ascii="Times New Roman" w:eastAsia="Times New Roman" w:hAnsi="Times New Roman" w:cs="Times New Roman"/>
            <w:sz w:val="24"/>
            <w:szCs w:val="24"/>
          </w:rPr>
          <w:delText xml:space="preserve">, </w:delText>
        </w:r>
      </w:del>
      <w:ins w:id="309" w:author="Clay" w:date="2020-07-27T12:39:00Z">
        <w:r w:rsidR="0066465A">
          <w:rPr>
            <w:rFonts w:ascii="Times New Roman" w:eastAsia="Times New Roman" w:hAnsi="Times New Roman" w:cs="Times New Roman"/>
            <w:sz w:val="24"/>
            <w:szCs w:val="24"/>
          </w:rPr>
          <w:t xml:space="preserve">so </w:t>
        </w:r>
      </w:ins>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Berg and Meentemeyer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del w:id="310" w:author="Clay" w:date="2020-07-27T14:13:00Z">
        <w:r w:rsidR="000B1000" w:rsidDel="00F75982">
          <w:rPr>
            <w:rFonts w:ascii="Times New Roman" w:eastAsia="Times New Roman" w:hAnsi="Times New Roman" w:cs="Times New Roman"/>
            <w:sz w:val="24"/>
            <w:szCs w:val="24"/>
          </w:rPr>
          <w:delText>F</w:delText>
        </w:r>
        <w:r w:rsidR="00CE77D0" w:rsidDel="00F75982">
          <w:rPr>
            <w:rFonts w:ascii="Times New Roman" w:eastAsia="Times New Roman" w:hAnsi="Times New Roman" w:cs="Times New Roman"/>
            <w:sz w:val="24"/>
            <w:szCs w:val="24"/>
          </w:rPr>
          <w:delText>ungi are less able to contribute to decomposition in N rich environments (Diepen et al 2017), suggesting that as more N enters the soil from throughfall, decomposition rates could decrease.</w:delText>
        </w:r>
      </w:del>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ins w:id="311" w:author="Clay" w:date="2020-07-27T14:16:00Z">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ins>
      <w:ins w:id="312" w:author="Clay" w:date="2020-07-27T14:17:00Z">
        <w:r w:rsidR="00F75982">
          <w:rPr>
            <w:rFonts w:ascii="Times New Roman" w:eastAsia="Times New Roman" w:hAnsi="Times New Roman" w:cs="Times New Roman"/>
            <w:sz w:val="24"/>
            <w:szCs w:val="24"/>
          </w:rPr>
          <w:t xml:space="preserve"> </w:t>
        </w:r>
      </w:ins>
      <w:commentRangeStart w:id="313"/>
      <w:del w:id="314" w:author="Clay" w:date="2020-07-27T14:17:00Z">
        <w:r w:rsidR="00CE77D0" w:rsidDel="00F75982">
          <w:rPr>
            <w:rFonts w:ascii="Times New Roman" w:eastAsia="Times New Roman" w:hAnsi="Times New Roman" w:cs="Times New Roman"/>
            <w:sz w:val="24"/>
            <w:szCs w:val="24"/>
          </w:rPr>
          <w:delText>My findings are consistent with literature in that decomposition rates are</w:delText>
        </w:r>
        <w:r w:rsidR="007A2DDE" w:rsidDel="00F75982">
          <w:rPr>
            <w:rFonts w:ascii="Times New Roman" w:eastAsia="Times New Roman" w:hAnsi="Times New Roman" w:cs="Times New Roman"/>
            <w:sz w:val="24"/>
            <w:szCs w:val="24"/>
          </w:rPr>
          <w:delText xml:space="preserve"> faster in</w:delText>
        </w:r>
        <w:r w:rsidR="00CE77D0" w:rsidDel="00F75982">
          <w:rPr>
            <w:rFonts w:ascii="Times New Roman" w:eastAsia="Times New Roman" w:hAnsi="Times New Roman" w:cs="Times New Roman"/>
            <w:sz w:val="24"/>
            <w:szCs w:val="24"/>
          </w:rPr>
          <w:delText xml:space="preserve"> low budworm impact areas compared to high due to high budworm sites having lower quality leaf litter, and having high concentrations of N overall, lessening fungal decomposition ability</w:delText>
        </w:r>
        <w:r w:rsidR="005B48A4" w:rsidDel="00F75982">
          <w:rPr>
            <w:rFonts w:ascii="Times New Roman" w:eastAsia="Times New Roman" w:hAnsi="Times New Roman" w:cs="Times New Roman"/>
            <w:sz w:val="24"/>
            <w:szCs w:val="24"/>
          </w:rPr>
          <w:delText xml:space="preserve">, and suggest that WSB could </w:delText>
        </w:r>
        <w:commentRangeStart w:id="315"/>
        <w:r w:rsidR="005B48A4" w:rsidDel="00F75982">
          <w:rPr>
            <w:rFonts w:ascii="Times New Roman" w:eastAsia="Times New Roman" w:hAnsi="Times New Roman" w:cs="Times New Roman"/>
            <w:sz w:val="24"/>
            <w:szCs w:val="24"/>
          </w:rPr>
          <w:delText>have the potential to alter ecosystem nutrient dynamics</w:delText>
        </w:r>
        <w:r w:rsidR="00FB1E81" w:rsidDel="00F75982">
          <w:rPr>
            <w:rFonts w:ascii="Times New Roman" w:eastAsia="Times New Roman" w:hAnsi="Times New Roman" w:cs="Times New Roman"/>
            <w:sz w:val="24"/>
            <w:szCs w:val="24"/>
          </w:rPr>
          <w:delText xml:space="preserve"> by increasing soil nutrients</w:delText>
        </w:r>
        <w:r w:rsidR="006C10E8" w:rsidDel="00F75982">
          <w:rPr>
            <w:rFonts w:ascii="Times New Roman" w:eastAsia="Times New Roman" w:hAnsi="Times New Roman" w:cs="Times New Roman"/>
            <w:sz w:val="24"/>
            <w:szCs w:val="24"/>
          </w:rPr>
          <w:delText xml:space="preserve"> if their current outbreak cycles </w:delText>
        </w:r>
        <w:r w:rsidR="006C10E8" w:rsidDel="00F75982">
          <w:rPr>
            <w:rFonts w:ascii="Times New Roman" w:eastAsia="Times New Roman" w:hAnsi="Times New Roman" w:cs="Times New Roman"/>
            <w:sz w:val="24"/>
            <w:szCs w:val="24"/>
          </w:rPr>
          <w:lastRenderedPageBreak/>
          <w:delText>continue</w:delText>
        </w:r>
        <w:r w:rsidR="00FB1E81" w:rsidDel="00F75982">
          <w:rPr>
            <w:rFonts w:ascii="Times New Roman" w:eastAsia="Times New Roman" w:hAnsi="Times New Roman" w:cs="Times New Roman"/>
            <w:sz w:val="24"/>
            <w:szCs w:val="24"/>
          </w:rPr>
          <w:delText xml:space="preserve">. </w:delText>
        </w:r>
        <w:r w:rsidR="006C10E8" w:rsidDel="00F75982">
          <w:rPr>
            <w:rFonts w:ascii="Times New Roman" w:eastAsia="Times New Roman" w:hAnsi="Times New Roman" w:cs="Times New Roman"/>
            <w:sz w:val="24"/>
            <w:szCs w:val="24"/>
          </w:rPr>
          <w:delText xml:space="preserve"> </w:delText>
        </w:r>
        <w:commentRangeStart w:id="316"/>
        <w:r w:rsidR="001A61C3" w:rsidDel="00F75982">
          <w:rPr>
            <w:rFonts w:ascii="Times New Roman" w:eastAsia="Times New Roman" w:hAnsi="Times New Roman" w:cs="Times New Roman"/>
            <w:sz w:val="24"/>
            <w:szCs w:val="24"/>
          </w:rPr>
          <w:delText xml:space="preserve">My resin bags showed an increase in </w:delText>
        </w:r>
        <w:r w:rsidR="00FB1E81" w:rsidDel="00F75982">
          <w:rPr>
            <w:rFonts w:ascii="Times New Roman" w:eastAsia="Times New Roman" w:hAnsi="Times New Roman" w:cs="Times New Roman"/>
            <w:sz w:val="24"/>
            <w:szCs w:val="24"/>
          </w:rPr>
          <w:delText>NO</w:delText>
        </w:r>
        <w:r w:rsidR="00FB1E81" w:rsidRPr="006C10E8" w:rsidDel="00F75982">
          <w:rPr>
            <w:rFonts w:ascii="Times New Roman" w:eastAsia="Times New Roman" w:hAnsi="Times New Roman" w:cs="Times New Roman"/>
            <w:sz w:val="24"/>
            <w:szCs w:val="24"/>
            <w:vertAlign w:val="subscript"/>
          </w:rPr>
          <w:delText>3</w:delText>
        </w:r>
        <w:r w:rsidR="00FB1E81" w:rsidRPr="006C10E8" w:rsidDel="00F75982">
          <w:rPr>
            <w:rFonts w:ascii="Times New Roman" w:eastAsia="Times New Roman" w:hAnsi="Times New Roman" w:cs="Times New Roman"/>
            <w:sz w:val="24"/>
            <w:szCs w:val="24"/>
            <w:vertAlign w:val="superscript"/>
          </w:rPr>
          <w:delText>-</w:delText>
        </w:r>
        <w:r w:rsidR="00FB1E81" w:rsidDel="00F75982">
          <w:rPr>
            <w:rFonts w:ascii="Times New Roman" w:eastAsia="Times New Roman" w:hAnsi="Times New Roman" w:cs="Times New Roman"/>
            <w:sz w:val="24"/>
            <w:szCs w:val="24"/>
          </w:rPr>
          <w:delText xml:space="preserve"> </w:delText>
        </w:r>
        <w:r w:rsidR="001A61C3" w:rsidDel="00F75982">
          <w:rPr>
            <w:rFonts w:ascii="Times New Roman" w:eastAsia="Times New Roman" w:hAnsi="Times New Roman" w:cs="Times New Roman"/>
            <w:sz w:val="24"/>
            <w:szCs w:val="24"/>
          </w:rPr>
          <w:delText xml:space="preserve"> </w:delText>
        </w:r>
        <w:commentRangeEnd w:id="313"/>
        <w:commentRangeEnd w:id="315"/>
        <w:r w:rsidR="0066465A" w:rsidDel="00F75982">
          <w:rPr>
            <w:rStyle w:val="CommentReference"/>
          </w:rPr>
          <w:commentReference w:id="313"/>
        </w:r>
        <w:r w:rsidR="001A61C3" w:rsidDel="00F75982">
          <w:rPr>
            <w:rFonts w:ascii="Times New Roman" w:eastAsia="Times New Roman" w:hAnsi="Times New Roman" w:cs="Times New Roman"/>
            <w:sz w:val="24"/>
            <w:szCs w:val="24"/>
          </w:rPr>
          <w:delText>which could</w:delText>
        </w:r>
        <w:r w:rsidR="002415B8" w:rsidDel="00F75982">
          <w:rPr>
            <w:rFonts w:ascii="Times New Roman" w:eastAsia="Times New Roman" w:hAnsi="Times New Roman" w:cs="Times New Roman"/>
            <w:sz w:val="24"/>
            <w:szCs w:val="24"/>
          </w:rPr>
          <w:delText xml:space="preserve"> lead to nutrient export to watersheds during precipitation events, affecting aquatic ecosystem dynamics.</w:delText>
        </w:r>
        <w:r w:rsidR="00F93FCF" w:rsidDel="00F75982">
          <w:rPr>
            <w:rStyle w:val="CommentReference"/>
          </w:rPr>
          <w:commentReference w:id="315"/>
        </w:r>
      </w:del>
      <w:ins w:id="317" w:author="Neziri Izak - OHS" w:date="2020-07-26T14:32:00Z">
        <w:del w:id="318" w:author="Clay" w:date="2020-07-27T14:17:00Z">
          <w:r w:rsidR="006C10E8" w:rsidDel="00F75982">
            <w:rPr>
              <w:rFonts w:ascii="Times New Roman" w:eastAsia="Times New Roman" w:hAnsi="Times New Roman" w:cs="Times New Roman"/>
              <w:sz w:val="24"/>
              <w:szCs w:val="24"/>
            </w:rPr>
            <w:delText xml:space="preserve"> </w:delText>
          </w:r>
        </w:del>
      </w:ins>
      <w:commentRangeEnd w:id="316"/>
      <w:del w:id="319" w:author="Clay" w:date="2020-07-27T14:17:00Z">
        <w:r w:rsidR="0066465A" w:rsidDel="00F75982">
          <w:rPr>
            <w:rStyle w:val="CommentReference"/>
          </w:rPr>
          <w:commentReference w:id="316"/>
        </w:r>
      </w:del>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2644BB7B"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ins w:id="320" w:author="Clay" w:date="2020-07-27T13:13:00Z">
        <w:r w:rsidR="001D08B1">
          <w:rPr>
            <w:rFonts w:ascii="Times New Roman" w:eastAsia="Times New Roman" w:hAnsi="Times New Roman" w:cs="Times New Roman"/>
            <w:sz w:val="24"/>
            <w:szCs w:val="24"/>
          </w:rPr>
          <w:t xml:space="preserve">differences in </w:t>
        </w:r>
      </w:ins>
      <w:r w:rsidR="00B7721F">
        <w:rPr>
          <w:rFonts w:ascii="Times New Roman" w:eastAsia="Times New Roman" w:hAnsi="Times New Roman" w:cs="Times New Roman"/>
          <w:sz w:val="24"/>
          <w:szCs w:val="24"/>
        </w:rPr>
        <w:t xml:space="preserve">microclimate </w:t>
      </w:r>
      <w:del w:id="321" w:author="Clay" w:date="2020-07-27T13:13:00Z">
        <w:r w:rsidR="008276E2" w:rsidDel="001D08B1">
          <w:rPr>
            <w:rFonts w:ascii="Times New Roman" w:eastAsia="Times New Roman" w:hAnsi="Times New Roman" w:cs="Times New Roman"/>
            <w:sz w:val="24"/>
            <w:szCs w:val="24"/>
          </w:rPr>
          <w:delText>differences</w:delText>
        </w:r>
        <w:r w:rsidR="00B7721F" w:rsidDel="001D08B1">
          <w:rPr>
            <w:rFonts w:ascii="Times New Roman" w:eastAsia="Times New Roman" w:hAnsi="Times New Roman" w:cs="Times New Roman"/>
            <w:sz w:val="24"/>
            <w:szCs w:val="24"/>
          </w:rPr>
          <w:delText xml:space="preserve"> </w:delText>
        </w:r>
      </w:del>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157F5002"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ins w:id="322" w:author="Clay" w:date="2020-07-27T13:13:00Z">
        <w:r w:rsidR="001D08B1">
          <w:rPr>
            <w:rFonts w:ascii="Times New Roman" w:eastAsia="Times New Roman" w:hAnsi="Times New Roman" w:cs="Times New Roman"/>
            <w:sz w:val="24"/>
            <w:szCs w:val="24"/>
          </w:rPr>
          <w:t xml:space="preserve">soil </w:t>
        </w:r>
      </w:ins>
      <w:r w:rsidR="00EC1C75">
        <w:rPr>
          <w:rFonts w:ascii="Times New Roman" w:eastAsia="Times New Roman" w:hAnsi="Times New Roman" w:cs="Times New Roman"/>
          <w:sz w:val="24"/>
          <w:szCs w:val="24"/>
        </w:rPr>
        <w:t xml:space="preserve">organic matter </w:t>
      </w:r>
      <w:ins w:id="323" w:author="Clay" w:date="2020-07-27T13:13:00Z">
        <w:r w:rsidR="001D08B1">
          <w:rPr>
            <w:rFonts w:ascii="Times New Roman" w:eastAsia="Times New Roman" w:hAnsi="Times New Roman" w:cs="Times New Roman"/>
            <w:sz w:val="24"/>
            <w:szCs w:val="24"/>
          </w:rPr>
          <w:t xml:space="preserve">content </w:t>
        </w:r>
      </w:ins>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w:t>
      </w:r>
      <w:del w:id="324" w:author="Clay" w:date="2020-07-27T13:13:00Z">
        <w:r w:rsidR="000D68A9" w:rsidDel="001D08B1">
          <w:rPr>
            <w:rFonts w:ascii="Times New Roman" w:eastAsia="Times New Roman" w:hAnsi="Times New Roman" w:cs="Times New Roman"/>
            <w:sz w:val="24"/>
            <w:szCs w:val="24"/>
          </w:rPr>
          <w:delText xml:space="preserve">pool as </w:delText>
        </w:r>
      </w:del>
      <w:r w:rsidR="000D68A9">
        <w:rPr>
          <w:rFonts w:ascii="Times New Roman" w:eastAsia="Times New Roman" w:hAnsi="Times New Roman" w:cs="Times New Roman"/>
          <w:sz w:val="24"/>
          <w:szCs w:val="24"/>
        </w:rPr>
        <w:t xml:space="preserve">organic matter </w:t>
      </w:r>
      <w:ins w:id="325" w:author="Clay" w:date="2020-07-27T13:13:00Z">
        <w:r w:rsidR="001D08B1">
          <w:rPr>
            <w:rFonts w:ascii="Times New Roman" w:eastAsia="Times New Roman" w:hAnsi="Times New Roman" w:cs="Times New Roman"/>
            <w:sz w:val="24"/>
            <w:szCs w:val="24"/>
          </w:rPr>
          <w:t xml:space="preserve">pool </w:t>
        </w:r>
      </w:ins>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 xml:space="preserve">eiro </w:t>
      </w:r>
      <w:r w:rsidR="00D20FEC">
        <w:rPr>
          <w:rFonts w:ascii="Times New Roman" w:eastAsia="Times New Roman" w:hAnsi="Times New Roman" w:cs="Times New Roman"/>
          <w:sz w:val="24"/>
          <w:szCs w:val="24"/>
        </w:rPr>
        <w:t xml:space="preserve">et </w:t>
      </w:r>
      <w:r w:rsidR="00D20FEC">
        <w:rPr>
          <w:rFonts w:ascii="Times New Roman" w:eastAsia="Times New Roman" w:hAnsi="Times New Roman" w:cs="Times New Roman"/>
          <w:sz w:val="24"/>
          <w:szCs w:val="24"/>
        </w:rPr>
        <w:lastRenderedPageBreak/>
        <w:t xml:space="preserve">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w:t>
      </w:r>
      <w:del w:id="326" w:author="Clay" w:date="2020-07-27T13:14:00Z">
        <w:r w:rsidR="00EC1C75" w:rsidDel="001D08B1">
          <w:rPr>
            <w:rFonts w:ascii="Times New Roman" w:eastAsia="Times New Roman" w:hAnsi="Times New Roman" w:cs="Times New Roman"/>
            <w:sz w:val="24"/>
            <w:szCs w:val="24"/>
          </w:rPr>
          <w:delText xml:space="preserve">  </w:delText>
        </w:r>
      </w:del>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37EE5C7C"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ins w:id="327" w:author="Clay" w:date="2020-07-27T13:19:00Z">
        <w:r w:rsidR="001D08B1">
          <w:rPr>
            <w:rFonts w:ascii="Times New Roman" w:eastAsia="Times New Roman" w:hAnsi="Times New Roman" w:cs="Times New Roman"/>
            <w:sz w:val="24"/>
            <w:szCs w:val="24"/>
          </w:rPr>
          <w:t xml:space="preserve">rates of </w:t>
        </w:r>
      </w:ins>
      <w:r w:rsidR="000D68A9">
        <w:rPr>
          <w:rFonts w:ascii="Times New Roman" w:eastAsia="Times New Roman" w:hAnsi="Times New Roman" w:cs="Times New Roman"/>
          <w:sz w:val="24"/>
          <w:szCs w:val="24"/>
        </w:rPr>
        <w:t xml:space="preserve">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ins w:id="328" w:author="Clay" w:date="2020-07-27T14:17:00Z">
        <w:r w:rsidR="00B7537C">
          <w:rPr>
            <w:rFonts w:ascii="Times New Roman" w:eastAsia="Times New Roman" w:hAnsi="Times New Roman" w:cs="Times New Roman"/>
            <w:sz w:val="24"/>
            <w:szCs w:val="24"/>
          </w:rPr>
          <w:t xml:space="preserve"> especially over winter when high soil moisture could support microbial activity</w:t>
        </w:r>
      </w:ins>
      <w:r w:rsidR="001A61C3">
        <w:rPr>
          <w:rFonts w:ascii="Times New Roman" w:eastAsia="Times New Roman" w:hAnsi="Times New Roman" w:cs="Times New Roman"/>
          <w:sz w:val="24"/>
          <w:szCs w:val="24"/>
        </w:rPr>
        <w:t>, but that it was not significantly affected by budworms</w:t>
      </w:r>
      <w:ins w:id="329" w:author="Clay" w:date="2020-07-27T13:20:00Z">
        <w:r w:rsidR="001D08B1">
          <w:rPr>
            <w:rFonts w:ascii="Times New Roman" w:eastAsia="Times New Roman" w:hAnsi="Times New Roman" w:cs="Times New Roman"/>
            <w:sz w:val="24"/>
            <w:szCs w:val="24"/>
          </w:rPr>
          <w:t>, which is consistent with the observed patterns</w:t>
        </w:r>
      </w:ins>
      <w:ins w:id="330" w:author="Clay" w:date="2020-07-27T14:18:00Z">
        <w:r w:rsidR="00B7537C">
          <w:rPr>
            <w:rFonts w:ascii="Times New Roman" w:eastAsia="Times New Roman" w:hAnsi="Times New Roman" w:cs="Times New Roman"/>
            <w:sz w:val="24"/>
            <w:szCs w:val="24"/>
          </w:rPr>
          <w:t xml:space="preserve"> in bulk soil ammonium</w:t>
        </w:r>
      </w:ins>
      <w:r w:rsidR="001A61C3">
        <w:rPr>
          <w:rFonts w:ascii="Times New Roman" w:eastAsia="Times New Roman" w:hAnsi="Times New Roman" w:cs="Times New Roman"/>
          <w:sz w:val="24"/>
          <w:szCs w:val="24"/>
        </w:rPr>
        <w:t xml:space="preserve">. </w:t>
      </w:r>
      <w:ins w:id="331" w:author="Clay" w:date="2020-07-27T13:20:00Z">
        <w:r w:rsidR="001D08B1">
          <w:rPr>
            <w:rFonts w:ascii="Times New Roman" w:eastAsia="Times New Roman" w:hAnsi="Times New Roman" w:cs="Times New Roman"/>
            <w:sz w:val="24"/>
            <w:szCs w:val="24"/>
          </w:rPr>
          <w:t xml:space="preserve"> </w:t>
        </w:r>
      </w:ins>
      <w:r w:rsidR="001A61C3">
        <w:rPr>
          <w:rFonts w:ascii="Times New Roman" w:eastAsia="Times New Roman" w:hAnsi="Times New Roman" w:cs="Times New Roman"/>
          <w:sz w:val="24"/>
          <w:szCs w:val="24"/>
        </w:rPr>
        <w:t>A study in Puerto Rico found similar results</w:t>
      </w:r>
      <w:del w:id="332" w:author="Clay" w:date="2020-07-27T13:20:00Z">
        <w:r w:rsidR="001A61C3" w:rsidDel="001D08B1">
          <w:rPr>
            <w:rFonts w:ascii="Times New Roman" w:eastAsia="Times New Roman" w:hAnsi="Times New Roman" w:cs="Times New Roman"/>
            <w:sz w:val="24"/>
            <w:szCs w:val="24"/>
          </w:rPr>
          <w:delText xml:space="preserve">; </w:delText>
        </w:r>
      </w:del>
      <w:ins w:id="333" w:author="Clay" w:date="2020-07-27T13:20:00Z">
        <w:r w:rsidR="001D08B1">
          <w:rPr>
            <w:rFonts w:ascii="Times New Roman" w:eastAsia="Times New Roman" w:hAnsi="Times New Roman" w:cs="Times New Roman"/>
            <w:sz w:val="24"/>
            <w:szCs w:val="24"/>
          </w:rPr>
          <w:t xml:space="preserve"> whereby </w:t>
        </w:r>
      </w:ins>
      <w:r w:rsidR="001A61C3">
        <w:rPr>
          <w:rFonts w:ascii="Times New Roman" w:eastAsia="Times New Roman" w:hAnsi="Times New Roman" w:cs="Times New Roman"/>
          <w:sz w:val="24"/>
          <w:szCs w:val="24"/>
        </w:rPr>
        <w:t xml:space="preserve">increases in </w:t>
      </w:r>
      <w:ins w:id="334" w:author="Clay" w:date="2020-07-27T13:20:00Z">
        <w:r w:rsidR="001D08B1">
          <w:rPr>
            <w:rFonts w:ascii="Times New Roman" w:eastAsia="Times New Roman" w:hAnsi="Times New Roman" w:cs="Times New Roman"/>
            <w:sz w:val="24"/>
            <w:szCs w:val="24"/>
          </w:rPr>
          <w:t xml:space="preserve">soil </w:t>
        </w:r>
      </w:ins>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del w:id="335" w:author="Clay" w:date="2020-07-27T13:20:00Z">
        <w:r w:rsidR="001A61C3" w:rsidDel="001D08B1">
          <w:rPr>
            <w:rFonts w:ascii="Times New Roman" w:eastAsia="Times New Roman" w:hAnsi="Times New Roman" w:cs="Times New Roman"/>
            <w:sz w:val="24"/>
            <w:szCs w:val="24"/>
          </w:rPr>
          <w:delText xml:space="preserve">but not significantly </w:delText>
        </w:r>
      </w:del>
      <w:ins w:id="336" w:author="Clay" w:date="2020-07-27T13:20:00Z">
        <w:r w:rsidR="001D08B1">
          <w:rPr>
            <w:rFonts w:ascii="Times New Roman" w:eastAsia="Times New Roman" w:hAnsi="Times New Roman" w:cs="Times New Roman"/>
            <w:sz w:val="24"/>
            <w:szCs w:val="24"/>
          </w:rPr>
          <w:t xml:space="preserve">were not </w:t>
        </w:r>
      </w:ins>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2D78B979"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r w:rsidR="001D207E" w:rsidRPr="00937E5D">
        <w:rPr>
          <w:rFonts w:ascii="Times New Roman" w:eastAsia="Times New Roman" w:hAnsi="Times New Roman" w:cs="Times New Roman"/>
          <w:sz w:val="24"/>
          <w:szCs w:val="24"/>
        </w:rPr>
        <w:t>Nadelhoffer</w:t>
      </w:r>
      <w:r w:rsidR="001D207E">
        <w:rPr>
          <w:rFonts w:ascii="Times New Roman" w:eastAsia="Times New Roman" w:hAnsi="Times New Roman" w:cs="Times New Roman"/>
          <w:sz w:val="24"/>
          <w:szCs w:val="24"/>
        </w:rPr>
        <w:t xml:space="preserve"> et al, 1984), which could explain the low concentrations for most of the sample dates.  Similar to ammonium, there did not seem to be a concordance between throughfall and soil nitrate concentration.  For example, on 8 May 2016 and </w:t>
      </w:r>
      <w:commentRangeStart w:id="337"/>
      <w:r w:rsidR="001D207E">
        <w:rPr>
          <w:rFonts w:ascii="Times New Roman" w:eastAsia="Times New Roman" w:hAnsi="Times New Roman" w:cs="Times New Roman"/>
          <w:sz w:val="24"/>
          <w:szCs w:val="24"/>
        </w:rPr>
        <w:t>XX J</w:t>
      </w:r>
      <w:commentRangeEnd w:id="337"/>
      <w:r w:rsidR="005930ED">
        <w:rPr>
          <w:rStyle w:val="CommentReference"/>
        </w:rPr>
        <w:commentReference w:id="337"/>
      </w:r>
      <w:r w:rsidR="001D207E">
        <w:rPr>
          <w:rFonts w:ascii="Times New Roman" w:eastAsia="Times New Roman" w:hAnsi="Times New Roman" w:cs="Times New Roman"/>
          <w:sz w:val="24"/>
          <w:szCs w:val="24"/>
        </w:rPr>
        <w:t xml:space="preserve">une 2016 pulses of throughfall nitrate were not seen in the soil, suggesting rapid microbial immobilization or plant uptake into biomass. </w:t>
      </w:r>
      <w:ins w:id="338" w:author="Clay" w:date="2020-07-27T13:33:00Z">
        <w:r w:rsidR="00FC4F6F">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lastRenderedPageBreak/>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ins w:id="339" w:author="Clay" w:date="2020-07-27T13:33:00Z">
        <w:r w:rsidR="00FC4F6F">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ins w:id="340" w:author="Clay" w:date="2020-07-27T14:19:00Z">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w:t>
        </w:r>
      </w:ins>
      <w:ins w:id="341" w:author="Clay" w:date="2020-07-27T14:20:00Z">
        <w:r w:rsidR="00B7537C">
          <w:rPr>
            <w:rFonts w:ascii="Times New Roman" w:eastAsia="Times New Roman" w:hAnsi="Times New Roman" w:cs="Times New Roman"/>
            <w:sz w:val="24"/>
            <w:szCs w:val="24"/>
          </w:rPr>
          <w:t>studies</w:t>
        </w:r>
      </w:ins>
      <w:ins w:id="342" w:author="Clay" w:date="2020-07-27T14:19:00Z">
        <w:r w:rsidR="00B7537C">
          <w:rPr>
            <w:rFonts w:ascii="Times New Roman" w:eastAsia="Times New Roman" w:hAnsi="Times New Roman" w:cs="Times New Roman"/>
            <w:sz w:val="24"/>
            <w:szCs w:val="24"/>
          </w:rPr>
          <w:t xml:space="preserve"> that showed a significant </w:t>
        </w:r>
      </w:ins>
      <w:ins w:id="343" w:author="Clay" w:date="2020-07-27T14:20:00Z">
        <w:r w:rsidR="00B7537C">
          <w:rPr>
            <w:rFonts w:ascii="Times New Roman" w:eastAsia="Times New Roman" w:hAnsi="Times New Roman" w:cs="Times New Roman"/>
            <w:sz w:val="24"/>
            <w:szCs w:val="24"/>
          </w:rPr>
          <w:t xml:space="preserve">link </w:t>
        </w:r>
      </w:ins>
      <w:ins w:id="344" w:author="Clay" w:date="2020-07-27T14:19:00Z">
        <w:r w:rsidR="00B7537C">
          <w:rPr>
            <w:rFonts w:ascii="Times New Roman" w:eastAsia="Times New Roman" w:hAnsi="Times New Roman" w:cs="Times New Roman"/>
            <w:sz w:val="24"/>
            <w:szCs w:val="24"/>
          </w:rPr>
          <w:t>(CITATION)</w:t>
        </w:r>
      </w:ins>
      <w:ins w:id="345" w:author="Clay" w:date="2020-07-27T14:20:00Z">
        <w:r w:rsidR="00B7537C">
          <w:rPr>
            <w:rFonts w:ascii="Times New Roman" w:eastAsia="Times New Roman" w:hAnsi="Times New Roman" w:cs="Times New Roman"/>
            <w:sz w:val="24"/>
            <w:szCs w:val="24"/>
          </w:rPr>
          <w:t>, consistent with what appears to be rapid immobilization</w:t>
        </w:r>
      </w:ins>
      <w:ins w:id="346" w:author="Clay" w:date="2020-07-27T14:19:00Z">
        <w:r w:rsidR="00B7537C">
          <w:rPr>
            <w:rFonts w:ascii="Times New Roman" w:eastAsia="Times New Roman" w:hAnsi="Times New Roman" w:cs="Times New Roman"/>
            <w:sz w:val="24"/>
            <w:szCs w:val="24"/>
          </w:rPr>
          <w:t>.</w:t>
        </w:r>
      </w:ins>
    </w:p>
    <w:p w14:paraId="5240BECB" w14:textId="16CF2761"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 xml:space="preserve">been seen in tropical forests experiencing herbivory (Metcalfe et al,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xml:space="preserve">, it suggests that </w:t>
      </w:r>
      <w:del w:id="347" w:author="Clay" w:date="2020-07-27T13:35:00Z">
        <w:r w:rsidR="00746D96" w:rsidDel="00FC4F6F">
          <w:rPr>
            <w:rFonts w:ascii="Times New Roman" w:eastAsia="Times New Roman" w:hAnsi="Times New Roman" w:cs="Times New Roman"/>
            <w:sz w:val="24"/>
            <w:szCs w:val="24"/>
          </w:rPr>
          <w:delText xml:space="preserve">the </w:delText>
        </w:r>
      </w:del>
      <w:r w:rsidR="00746D96">
        <w:rPr>
          <w:rFonts w:ascii="Times New Roman" w:eastAsia="Times New Roman" w:hAnsi="Times New Roman" w:cs="Times New Roman"/>
          <w:sz w:val="24"/>
          <w:szCs w:val="24"/>
        </w:rPr>
        <w:t>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del w:id="348" w:author="Clay" w:date="2020-07-27T13:34:00Z">
        <w:r w:rsidR="00746D96" w:rsidDel="00FC4F6F">
          <w:rPr>
            <w:rFonts w:ascii="Times New Roman" w:eastAsia="Times New Roman" w:hAnsi="Times New Roman" w:cs="Times New Roman"/>
            <w:sz w:val="24"/>
            <w:szCs w:val="24"/>
          </w:rPr>
          <w:delText xml:space="preserve"> </w:delText>
        </w:r>
      </w:del>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t>
      </w:r>
      <w:r w:rsidR="00A86A15">
        <w:rPr>
          <w:rFonts w:ascii="Times New Roman" w:eastAsia="Times New Roman" w:hAnsi="Times New Roman" w:cs="Times New Roman"/>
          <w:sz w:val="24"/>
          <w:szCs w:val="24"/>
        </w:rPr>
        <w:lastRenderedPageBreak/>
        <w:t>WSB to influence soil P concentration, because my study sites are not interspersed between the Swauk and Teanaway drainages due to where budworms were active, I cannot dismiss the possibility that Swauk soils generally have higher P than Teanaway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17DBDF95" w14:textId="24268157" w:rsidR="00462FD5" w:rsidDel="00FC4F6F" w:rsidRDefault="00A57681" w:rsidP="00A57681">
      <w:pPr>
        <w:spacing w:line="480" w:lineRule="auto"/>
        <w:contextualSpacing/>
        <w:rPr>
          <w:del w:id="349" w:author="Clay" w:date="2020-07-27T13:36:00Z"/>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ins w:id="350" w:author="Clay" w:date="2020-07-27T13:36:00Z">
        <w:r w:rsidR="00FC4F6F">
          <w:rPr>
            <w:rFonts w:ascii="Times New Roman" w:eastAsia="Times New Roman" w:hAnsi="Times New Roman" w:cs="Times New Roman"/>
            <w:sz w:val="24"/>
            <w:szCs w:val="24"/>
          </w:rPr>
          <w:t xml:space="preserve">  </w:t>
        </w:r>
      </w:ins>
    </w:p>
    <w:p w14:paraId="54AD208F" w14:textId="500AD88B" w:rsidR="00F63A0D" w:rsidDel="00FC4F6F" w:rsidRDefault="00F63A0D" w:rsidP="00FC4F6F">
      <w:pPr>
        <w:spacing w:line="480" w:lineRule="auto"/>
        <w:contextualSpacing/>
        <w:rPr>
          <w:del w:id="351" w:author="Clay" w:date="2020-07-27T13:38:00Z"/>
          <w:rFonts w:ascii="Times New Roman" w:eastAsia="Times New Roman" w:hAnsi="Times New Roman" w:cs="Times New Roman"/>
          <w:sz w:val="24"/>
          <w:szCs w:val="24"/>
        </w:rPr>
      </w:pPr>
      <w:del w:id="352" w:author="Clay" w:date="2020-07-27T13:36:00Z">
        <w:r w:rsidDel="00FC4F6F">
          <w:rPr>
            <w:rFonts w:ascii="Times New Roman" w:eastAsia="Times New Roman" w:hAnsi="Times New Roman" w:cs="Times New Roman"/>
            <w:sz w:val="24"/>
            <w:szCs w:val="24"/>
          </w:rPr>
          <w:tab/>
        </w:r>
      </w:del>
      <w:r>
        <w:rPr>
          <w:rFonts w:ascii="Times New Roman" w:eastAsia="Times New Roman" w:hAnsi="Times New Roman" w:cs="Times New Roman"/>
          <w:sz w:val="24"/>
          <w:szCs w:val="24"/>
        </w:rPr>
        <w:t xml:space="preserve">Unfortunately, I sampled the last two years of a major WSB outbreak, and due to a decline in severity, it </w:t>
      </w:r>
      <w:ins w:id="353" w:author="Clay" w:date="2020-07-27T13:36:00Z">
        <w:r w:rsidR="00FC4F6F">
          <w:rPr>
            <w:rFonts w:ascii="Times New Roman" w:eastAsia="Times New Roman" w:hAnsi="Times New Roman" w:cs="Times New Roman"/>
            <w:sz w:val="24"/>
            <w:szCs w:val="24"/>
          </w:rPr>
          <w:t xml:space="preserve">is </w:t>
        </w:r>
      </w:ins>
      <w:r>
        <w:rPr>
          <w:rFonts w:ascii="Times New Roman" w:eastAsia="Times New Roman" w:hAnsi="Times New Roman" w:cs="Times New Roman"/>
          <w:sz w:val="24"/>
          <w:szCs w:val="24"/>
        </w:rPr>
        <w:t xml:space="preserve">possible that I was not able to capture the full effect of WSB on the forest ecosystem that I studied. </w:t>
      </w:r>
      <w:ins w:id="354" w:author="Clay" w:date="2020-07-27T13:36:00Z">
        <w:r w:rsidR="00FC4F6F">
          <w:rPr>
            <w:rFonts w:ascii="Times New Roman" w:eastAsia="Times New Roman" w:hAnsi="Times New Roman" w:cs="Times New Roman"/>
            <w:sz w:val="24"/>
            <w:szCs w:val="24"/>
          </w:rPr>
          <w:t xml:space="preserve"> Moreover, while I studied the budworm outbreak in Swauk drainage, in prior years budworms were active in the Teanaway </w:t>
        </w:r>
      </w:ins>
      <w:ins w:id="355" w:author="Clay" w:date="2020-07-27T13:37:00Z">
        <w:r w:rsidR="00FC4F6F">
          <w:rPr>
            <w:rFonts w:ascii="Times New Roman" w:eastAsia="Times New Roman" w:hAnsi="Times New Roman" w:cs="Times New Roman"/>
            <w:sz w:val="24"/>
            <w:szCs w:val="24"/>
          </w:rPr>
          <w:t xml:space="preserve">(my low budworm sites) </w:t>
        </w:r>
      </w:ins>
      <w:ins w:id="356" w:author="Clay" w:date="2020-07-27T13:36:00Z">
        <w:r w:rsidR="00FC4F6F">
          <w:rPr>
            <w:rFonts w:ascii="Times New Roman" w:eastAsia="Times New Roman" w:hAnsi="Times New Roman" w:cs="Times New Roman"/>
            <w:sz w:val="24"/>
            <w:szCs w:val="24"/>
          </w:rPr>
          <w:t xml:space="preserve">so there might have been lingering </w:t>
        </w:r>
      </w:ins>
      <w:ins w:id="357" w:author="Clay" w:date="2020-07-27T13:37:00Z">
        <w:r w:rsidR="00FC4F6F">
          <w:rPr>
            <w:rFonts w:ascii="Times New Roman" w:eastAsia="Times New Roman" w:hAnsi="Times New Roman" w:cs="Times New Roman"/>
            <w:sz w:val="24"/>
            <w:szCs w:val="24"/>
          </w:rPr>
          <w:t xml:space="preserve">budworm </w:t>
        </w:r>
      </w:ins>
      <w:ins w:id="358" w:author="Clay" w:date="2020-07-27T13:36:00Z">
        <w:r w:rsidR="00FC4F6F">
          <w:rPr>
            <w:rFonts w:ascii="Times New Roman" w:eastAsia="Times New Roman" w:hAnsi="Times New Roman" w:cs="Times New Roman"/>
            <w:sz w:val="24"/>
            <w:szCs w:val="24"/>
          </w:rPr>
          <w:t xml:space="preserve">effects </w:t>
        </w:r>
      </w:ins>
      <w:ins w:id="359" w:author="Clay" w:date="2020-07-27T13:37:00Z">
        <w:r w:rsidR="00FC4F6F">
          <w:rPr>
            <w:rFonts w:ascii="Times New Roman" w:eastAsia="Times New Roman" w:hAnsi="Times New Roman" w:cs="Times New Roman"/>
            <w:sz w:val="24"/>
            <w:szCs w:val="24"/>
          </w:rPr>
          <w:t xml:space="preserve">despite no active defoliation.  </w:t>
        </w:r>
      </w:ins>
      <w:r>
        <w:rPr>
          <w:rFonts w:ascii="Times New Roman" w:eastAsia="Times New Roman" w:hAnsi="Times New Roman" w:cs="Times New Roman"/>
          <w:sz w:val="24"/>
          <w:szCs w:val="24"/>
        </w:rPr>
        <w:t>Future studies that include sampling at the beginning, during the peak, and at the end of an outbreak would be able to provide more evidence as to whether or not these native herbivores have a significant effect on Central Washington terrestrial forest systems.</w:t>
      </w:r>
      <w:ins w:id="360" w:author="Clay" w:date="2020-07-27T13:38:00Z">
        <w:r w:rsidR="00FC4F6F">
          <w:rPr>
            <w:rFonts w:ascii="Times New Roman" w:eastAsia="Times New Roman" w:hAnsi="Times New Roman" w:cs="Times New Roman"/>
            <w:sz w:val="24"/>
            <w:szCs w:val="24"/>
          </w:rPr>
          <w:t xml:space="preserve">  Based on my data, I can conclude that </w:t>
        </w:r>
      </w:ins>
    </w:p>
    <w:p w14:paraId="308AF108" w14:textId="45C9D609" w:rsidR="00F63A0D" w:rsidRPr="00573D7B" w:rsidRDefault="00F63A0D">
      <w:pPr>
        <w:spacing w:line="480" w:lineRule="auto"/>
        <w:contextualSpacing/>
        <w:rPr>
          <w:rFonts w:ascii="Times New Roman" w:eastAsia="Times New Roman" w:hAnsi="Times New Roman" w:cs="Times New Roman"/>
          <w:sz w:val="24"/>
          <w:szCs w:val="24"/>
        </w:rPr>
      </w:pPr>
      <w:del w:id="361" w:author="Clay" w:date="2020-07-27T13:38:00Z">
        <w:r w:rsidDel="00FC4F6F">
          <w:rPr>
            <w:rFonts w:ascii="Times New Roman" w:eastAsia="Times New Roman" w:hAnsi="Times New Roman" w:cs="Times New Roman"/>
            <w:sz w:val="24"/>
            <w:szCs w:val="24"/>
          </w:rPr>
          <w:tab/>
          <w:delText xml:space="preserve">As many studied has shown, </w:delText>
        </w:r>
      </w:del>
      <w:r>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ins w:id="362" w:author="Clay" w:date="2020-07-27T13:39:00Z">
        <w:r w:rsidR="00FC4F6F">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 xml:space="preserve">N </w:t>
      </w:r>
      <w:ins w:id="363" w:author="Clay" w:date="2020-07-27T13:39:00Z">
        <w:r w:rsidR="00FC4F6F">
          <w:rPr>
            <w:rFonts w:ascii="Times New Roman" w:eastAsia="Times New Roman" w:hAnsi="Times New Roman" w:cs="Times New Roman"/>
            <w:sz w:val="24"/>
            <w:szCs w:val="24"/>
          </w:rPr>
          <w:t xml:space="preserve">cycle within the </w:t>
        </w:r>
        <w:r w:rsidR="00FC4F6F">
          <w:rPr>
            <w:rFonts w:ascii="Times New Roman" w:eastAsia="Times New Roman" w:hAnsi="Times New Roman" w:cs="Times New Roman"/>
            <w:sz w:val="24"/>
            <w:szCs w:val="24"/>
          </w:rPr>
          <w:lastRenderedPageBreak/>
          <w:t>forest</w:t>
        </w:r>
      </w:ins>
      <w:del w:id="364" w:author="Clay" w:date="2020-07-27T13:39:00Z">
        <w:r w:rsidDel="00FC4F6F">
          <w:rPr>
            <w:rFonts w:ascii="Times New Roman" w:eastAsia="Times New Roman" w:hAnsi="Times New Roman" w:cs="Times New Roman"/>
            <w:sz w:val="24"/>
            <w:szCs w:val="24"/>
          </w:rPr>
          <w:delText>levels</w:delText>
        </w:r>
      </w:del>
      <w:ins w:id="365" w:author="Clay" w:date="2020-07-27T13:39:00Z">
        <w:r w:rsidR="00FC4F6F">
          <w:rPr>
            <w:rFonts w:ascii="Times New Roman" w:eastAsia="Times New Roman" w:hAnsi="Times New Roman" w:cs="Times New Roman"/>
            <w:sz w:val="24"/>
            <w:szCs w:val="24"/>
          </w:rPr>
          <w:t xml:space="preserve"> increasing the possibility that </w:t>
        </w:r>
      </w:ins>
      <w:ins w:id="366" w:author="Clay" w:date="2020-07-27T13:40:00Z">
        <w:r w:rsidR="00FC4F6F">
          <w:rPr>
            <w:rFonts w:ascii="Times New Roman" w:eastAsia="Times New Roman" w:hAnsi="Times New Roman" w:cs="Times New Roman"/>
            <w:sz w:val="24"/>
            <w:szCs w:val="24"/>
          </w:rPr>
          <w:t xml:space="preserve">they could </w:t>
        </w:r>
      </w:ins>
      <w:del w:id="367" w:author="Clay" w:date="2020-07-27T13:40:00Z">
        <w:r w:rsidDel="00FC4F6F">
          <w:rPr>
            <w:rFonts w:ascii="Times New Roman" w:eastAsia="Times New Roman" w:hAnsi="Times New Roman" w:cs="Times New Roman"/>
            <w:sz w:val="24"/>
            <w:szCs w:val="24"/>
          </w:rPr>
          <w:delText xml:space="preserve"> that then have the potential to </w:delText>
        </w:r>
      </w:del>
      <w:r>
        <w:rPr>
          <w:rFonts w:ascii="Times New Roman" w:eastAsia="Times New Roman" w:hAnsi="Times New Roman" w:cs="Times New Roman"/>
          <w:sz w:val="24"/>
          <w:szCs w:val="24"/>
        </w:rPr>
        <w:t>affect forest streams</w:t>
      </w:r>
      <w:del w:id="368" w:author="Clay" w:date="2020-07-27T13:40:00Z">
        <w:r w:rsidDel="00FC4F6F">
          <w:rPr>
            <w:rFonts w:ascii="Times New Roman" w:eastAsia="Times New Roman" w:hAnsi="Times New Roman" w:cs="Times New Roman"/>
            <w:sz w:val="24"/>
            <w:szCs w:val="24"/>
          </w:rPr>
          <w:delText>, disturbing only terrestrial systems but aquatic systems</w:delText>
        </w:r>
      </w:del>
      <w:r>
        <w:rPr>
          <w:rFonts w:ascii="Times New Roman" w:eastAsia="Times New Roman" w:hAnsi="Times New Roman" w:cs="Times New Roman"/>
          <w:sz w:val="24"/>
          <w:szCs w:val="24"/>
        </w:rPr>
        <w:t xml:space="preserve">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5EB6F4D" w14:textId="1BDC9CA2" w:rsidR="00643708" w:rsidRPr="00F63A0D" w:rsidRDefault="00643708" w:rsidP="003E7416">
      <w:pPr>
        <w:pBdr>
          <w:top w:val="nil"/>
          <w:left w:val="nil"/>
          <w:bottom w:val="nil"/>
          <w:right w:val="nil"/>
          <w:between w:val="nil"/>
        </w:pBdr>
        <w:spacing w:line="240" w:lineRule="auto"/>
        <w:contextualSpacing/>
        <w:rPr>
          <w:ins w:id="369" w:author="Neziri Izak - OHS" w:date="2020-07-26T14:12:00Z"/>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resprouting on leaf fluctuating asymmetry, extrafloral nectar quality, and ant–plant–herbivore interactions. Naturwissenschaften 100, 525–532 (2013). </w:t>
      </w:r>
      <w:r w:rsidR="003C0C85" w:rsidRPr="00F63A0D">
        <w:rPr>
          <w:rFonts w:ascii="Times New Roman" w:eastAsia="Times New Roman" w:hAnsi="Times New Roman" w:cs="Times New Roman"/>
          <w:sz w:val="24"/>
          <w:szCs w:val="24"/>
        </w:rPr>
        <w:fldChar w:fldCharType="begin"/>
      </w:r>
      <w:r w:rsidR="003C0C85" w:rsidRPr="003B0297">
        <w:rPr>
          <w:rFonts w:ascii="Times New Roman" w:eastAsia="Times New Roman" w:hAnsi="Times New Roman" w:cs="Times New Roman"/>
          <w:sz w:val="24"/>
          <w:szCs w:val="24"/>
        </w:rPr>
        <w:instrText xml:space="preserve"> HYPERLINK "https://doi.org/10.1007/s00114-013-1048-z" </w:instrText>
      </w:r>
      <w:r w:rsidR="003C0C85" w:rsidRPr="00F63A0D">
        <w:rPr>
          <w:rFonts w:ascii="Times New Roman" w:eastAsia="Times New Roman" w:hAnsi="Times New Roman" w:cs="Times New Roman"/>
          <w:sz w:val="24"/>
          <w:szCs w:val="24"/>
        </w:rPr>
        <w:fldChar w:fldCharType="separate"/>
      </w:r>
      <w:r w:rsidR="003C0C85" w:rsidRPr="003B0297">
        <w:rPr>
          <w:rStyle w:val="Hyperlink"/>
          <w:rFonts w:ascii="Times New Roman" w:eastAsia="Times New Roman" w:hAnsi="Times New Roman" w:cs="Times New Roman"/>
          <w:color w:val="auto"/>
          <w:sz w:val="24"/>
          <w:szCs w:val="24"/>
          <w:u w:val="none"/>
        </w:rPr>
        <w:t>https://doi.org/10.1007/s00114-013-1048-z</w:t>
      </w:r>
      <w:ins w:id="370" w:author="Neziri Izak - OHS" w:date="2020-07-26T14:12:00Z">
        <w:r w:rsidR="003C0C85" w:rsidRPr="00F63A0D">
          <w:rPr>
            <w:rFonts w:ascii="Times New Roman" w:eastAsia="Times New Roman" w:hAnsi="Times New Roman" w:cs="Times New Roman"/>
            <w:sz w:val="24"/>
            <w:szCs w:val="24"/>
          </w:rPr>
          <w:fldChar w:fldCharType="end"/>
        </w:r>
      </w:ins>
    </w:p>
    <w:p w14:paraId="1EC1179B" w14:textId="77777777" w:rsidR="003C0C85" w:rsidRDefault="003C0C8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Andresen, L.C., Michelsen, A. Off-season uptake of nitrogen in temperate heath vegetation. Oecologia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Ponette-González,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doi: </w:t>
      </w:r>
      <w:hyperlink r:id="rId21"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371"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372" w:name="_Hlk45015072"/>
      <w:r w:rsidRPr="000F75AD">
        <w:rPr>
          <w:rFonts w:ascii="Times New Roman" w:eastAsia="Times New Roman" w:hAnsi="Times New Roman" w:cs="Times New Roman"/>
          <w:sz w:val="24"/>
          <w:szCs w:val="24"/>
        </w:rPr>
        <w:t>Bordeleau, L.M., Prévost</w:t>
      </w:r>
      <w:bookmarkEnd w:id="372"/>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 2013. Leaf Litter Mixtures Alter Microbial Community Development: Mechanisms for Non-Additive Effects in Litter Decomposition. Plos,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Chen, C. W., Hudson, R. J. M., Gherini,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Clark, J.S., Iverson, L., Woodall, C.W., Allen, C.D., Bell, D.M., Bragg, D.C., D'Amato, A.W., Davis, F.W., Hersh, M.H., Ibanez, I., Jackson, S.T., Matthews, S., Pederson, N., Peters, M., Schwartz, M.W., Waring, K.M. and Zimmermann, N.E. (2016), The impacts of increasing 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Flower, A., Gavin, D.G., Heyerdahl, E.K., Parsons, R.A., and Cohn, G.M. 2014. Drought-triggeredwesternsprucebudwormoutbreaksintheinteriorPaciﬁc Northwest: a multi-century dendrochronological record. For. Ecol. and Manage. 324: 16–27. doi:10.1016/j.foreco.2014.03.042.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Gaige, E., Dail,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Genung, M. A. Bailey, J. K. Schweitzer, J. A. 2013. The Afterlife of Interspecific Indirect Genetic Effects: Genotype Interactions Alter Litter Quality with Consequences for Decomposition and Nutrient Dynamics. Plos,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Graça, Manuel A.S., Bärlocher,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Goodale, C. L. Fredriksen, G. Weiss, M. S. McCalley,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Griffin, J. M. Turner, M. G. 2012. Changes to the N cycle following bark beetle outbreaks in two contrasting conifer forest types. Oecologia,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r w:rsidR="00336636">
        <w:rPr>
          <w:rFonts w:ascii="Times New Roman" w:eastAsia="Times New Roman" w:hAnsi="Times New Roman" w:cs="Times New Roman"/>
          <w:sz w:val="24"/>
          <w:szCs w:val="24"/>
        </w:rPr>
        <w:t>Linnen, C.R. Reynolds, B.C. Effects of endemic densities of canopy herbivores on nutrient dynamics along a gradient in elevation in the southern Appalachians. Pedo biologia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lastRenderedPageBreak/>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 xml:space="preserve">Kindlmann,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Johnson, L. T. Tank, J. L. Dodds, W. K. 2009. The influence of land use on stream biofilm nutrient limitation across eight North American ecoregions. Can. J. Fish. Aquat.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leMellec, A., Gerold, G. &amp; Michalzik,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Liu, L. Wang, X. Lajeunesse, M. J. Miao, G. Piao, S. Wan, S. Wu, Y. Wang, Z. Yand,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Lovett, G. M. Canham, C. D. Arthur, M. A, Weathers, K. C. Fitzhuge, R. D. 2006. Forest Ecosystem Response to Exotic Pests and Pathogens in Eastern North America. BioScience,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Ruesink,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Gypsy Moth Frass. Oecologia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Metcalfe D.B. Crutsinger, G.M. Kumordzi, B.B. Wardle, D.A. 2016. Nutirent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Del="004311F1" w:rsidRDefault="003E7416" w:rsidP="003E7416">
      <w:pPr>
        <w:pBdr>
          <w:top w:val="nil"/>
          <w:left w:val="nil"/>
          <w:bottom w:val="nil"/>
          <w:right w:val="nil"/>
          <w:between w:val="nil"/>
        </w:pBdr>
        <w:spacing w:line="240" w:lineRule="auto"/>
        <w:contextualSpacing/>
        <w:rPr>
          <w:del w:id="373"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Michalzik,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particulate organic matter fluxes to the forest floor.  Geoderma 127, 227-236</w:t>
      </w:r>
    </w:p>
    <w:p w14:paraId="741C9066" w14:textId="5DA39E32" w:rsidR="007A1270" w:rsidDel="00937E5D" w:rsidRDefault="007A1270" w:rsidP="003E7416">
      <w:pPr>
        <w:pBdr>
          <w:top w:val="nil"/>
          <w:left w:val="nil"/>
          <w:bottom w:val="nil"/>
          <w:right w:val="nil"/>
          <w:between w:val="nil"/>
        </w:pBdr>
        <w:spacing w:line="240" w:lineRule="auto"/>
        <w:contextualSpacing/>
        <w:rPr>
          <w:del w:id="374" w:author="Neziri Izak - OHS" w:date="2020-07-03T13:49:00Z"/>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937E5D">
        <w:rPr>
          <w:rFonts w:ascii="Times New Roman" w:eastAsia="Times New Roman" w:hAnsi="Times New Roman" w:cs="Times New Roman"/>
          <w:sz w:val="24"/>
          <w:szCs w:val="24"/>
        </w:rPr>
        <w:t>Nadelhoffer</w:t>
      </w:r>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2"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8CCAE8D" w:rsidR="00B92C7D" w:rsidDel="009F3101" w:rsidRDefault="00B92C7D" w:rsidP="003E7416">
      <w:pPr>
        <w:pBdr>
          <w:top w:val="nil"/>
          <w:left w:val="nil"/>
          <w:bottom w:val="nil"/>
          <w:right w:val="nil"/>
          <w:between w:val="nil"/>
        </w:pBdr>
        <w:spacing w:line="240" w:lineRule="auto"/>
        <w:contextualSpacing/>
        <w:rPr>
          <w:del w:id="375" w:author="Neziri Izak - OHS" w:date="2020-07-26T18:00:00Z"/>
          <w:rStyle w:val="Hyperlink"/>
          <w:rFonts w:ascii="Times New Roman" w:eastAsia="Times New Roman" w:hAnsi="Times New Roman" w:cs="Times New Roman"/>
          <w:color w:val="auto"/>
          <w:sz w:val="24"/>
          <w:szCs w:val="24"/>
          <w:u w:val="none"/>
        </w:rPr>
      </w:pP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60CCB">
        <w:rPr>
          <w:rFonts w:ascii="Times New Roman" w:eastAsia="Times New Roman" w:hAnsi="Times New Roman" w:cs="Times New Roman"/>
          <w:sz w:val="24"/>
          <w:szCs w:val="24"/>
        </w:rPr>
        <w:t>Pecl, G. T., Araujo, M. B., Bell, J., Blanchard, J., Bonebrake,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Danielsen, F., Evengard,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3AD29228" w14:textId="77777777" w:rsidR="00A10723" w:rsidRDefault="00A10723" w:rsidP="00433FA3">
      <w:pPr>
        <w:pBdr>
          <w:top w:val="nil"/>
          <w:left w:val="nil"/>
          <w:bottom w:val="nil"/>
          <w:right w:val="nil"/>
          <w:between w:val="nil"/>
        </w:pBdr>
        <w:spacing w:line="240" w:lineRule="auto"/>
        <w:contextualSpacing/>
        <w:rPr>
          <w:ins w:id="376" w:author="Neziri Izak - OHS" w:date="2020-07-26T09:54:00Z"/>
          <w:rFonts w:ascii="Times New Roman" w:eastAsia="Times New Roman" w:hAnsi="Times New Roman" w:cs="Times New Roman"/>
          <w:sz w:val="24"/>
          <w:szCs w:val="24"/>
        </w:rPr>
      </w:pP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Piñeiro</w:t>
      </w:r>
      <w:r>
        <w:rPr>
          <w:rFonts w:ascii="Times New Roman" w:eastAsia="Times New Roman" w:hAnsi="Times New Roman" w:cs="Times New Roman"/>
          <w:sz w:val="24"/>
          <w:szCs w:val="24"/>
        </w:rPr>
        <w:t xml:space="preserve">, G. </w:t>
      </w:r>
      <w:r w:rsidRPr="00433FA3">
        <w:rPr>
          <w:rFonts w:ascii="Times New Roman" w:eastAsia="Times New Roman" w:hAnsi="Times New Roman" w:cs="Times New Roman"/>
          <w:sz w:val="24"/>
          <w:szCs w:val="24"/>
        </w:rPr>
        <w:t>Paruelo</w:t>
      </w:r>
      <w:r>
        <w:rPr>
          <w:rFonts w:ascii="Times New Roman" w:eastAsia="Times New Roman" w:hAnsi="Times New Roman" w:cs="Times New Roman"/>
          <w:sz w:val="24"/>
          <w:szCs w:val="24"/>
        </w:rPr>
        <w:t xml:space="preserve">, J.M. </w:t>
      </w:r>
      <w:r w:rsidRPr="00433FA3">
        <w:rPr>
          <w:rFonts w:ascii="Times New Roman" w:eastAsia="Times New Roman" w:hAnsi="Times New Roman" w:cs="Times New Roman"/>
          <w:sz w:val="24"/>
          <w:szCs w:val="24"/>
        </w:rPr>
        <w:t>Oesterheld,</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Jobbágy</w:t>
      </w:r>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377"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Poirier, L.M. 2017. Production of epicormic buds by Douglas-fir in central British Columbia, Canada, following defoliation by western spruce budworm (Lepidoptera: Tortricidae</w:t>
      </w:r>
      <w:r w:rsidR="00100763">
        <w:rPr>
          <w:rFonts w:ascii="Times New Roman" w:eastAsia="Times New Roman" w:hAnsi="Times New Roman" w:cs="Times New Roman"/>
          <w:sz w:val="24"/>
          <w:szCs w:val="24"/>
        </w:rPr>
        <w:t>). J.Entomol.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378"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Reynolds, B. C. Hunter, M. D. Crossley, D. A. Jr. 2000. Effects of Canopy Herbivory on Nutrient Cycling in a Northern Hardwood Forest in Western North Carolina. Selbyana,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379"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doi:10.1890/0012-9658(1998)079[0165:HEOPAN]2.0.CO;2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Stadler, Bernhard &amp; Solinger, Stephan &amp; Michalzik, Beate. (2001). Insect herbivores and the nutrient flow from the canopy to the soil in coniferous and deciduous forests. Oecologia.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Schlesinger, W. H. Dietze, M. C. Jackson, R. B. Phillips, R. P. Rhoades, C. C. Rustad, L. E. Vose,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380"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381"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382"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1352B1">
        <w:rPr>
          <w:rFonts w:ascii="Times New Roman" w:eastAsia="Times New Roman" w:hAnsi="Times New Roman" w:cs="Times New Roman"/>
          <w:sz w:val="24"/>
          <w:szCs w:val="24"/>
        </w:rPr>
        <w:t>Schowalter,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Seastedt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Senf, C. Campbell, E. M. Pflugmacher, D. Wulder, M. A. Hostert,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383"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A multi-scale analysis of western spruce budworm outbreak dynamics. Landscape Ecol,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Solinger, S. &amp; Michalzik,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the Canopy to the Soil in Coniferous and Deciduous Forests. Oecologia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Taylor, B. W. Flecker,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U.S. Environmental Protection Agency (EPA). 1993. Determination of nitrate– nitrite nitrogen by automated colorimetery. Method 353.2, Revision 2.0. Environmental Monitoring Systems Laboratory, Ofﬁce of Research and Development, Cincinnati,Ohio.</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Solórzano, L. 1969. Determination of ammonia in natural waters by the phenolhypochlorite method. Limnol. Oceanogr.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Vitousek, P.M. Gosz, J. R. Grier, C. C. Melillo, J.M. Reiners,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Huanyuan Wang, Xiaotang Ju, Yongping Wei, Baoguo Li, Lulu Zhao, Kelin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384"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385"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Zhao, T. Krokene, P. Hu, J. Christiansen, E. Bjorklund, N. Langstrom, B. Solheim, H. Borg-Karlson, A.K. (2011). Induced Terpene Accumulation in Norway Spruce Inhibits Bark Beetle Colonization in a Dose-Dependent Manner. Plos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Zhong-Jun Wang, Si-Liang Li, Fu-Jun Yue, Cai-Qing Qin, Sarah Buckerfield, Jie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Webster, J. R. Ehrman,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Willis, C. G. Ruhfel,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Zuur, A.F., Ieno, E.N., Walker, N.J., Saveliev,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7" w:author="Clay" w:date="2020-07-27T11:35:00Z" w:initials="C">
    <w:p w14:paraId="1C277A57" w14:textId="08CE008E" w:rsidR="00E5752A" w:rsidRDefault="00E5752A">
      <w:pPr>
        <w:pStyle w:val="CommentText"/>
      </w:pPr>
      <w:r>
        <w:rPr>
          <w:rStyle w:val="CommentReference"/>
        </w:rPr>
        <w:annotationRef/>
      </w:r>
      <w:r>
        <w:t>Replace with the change I made to Eqn 4</w:t>
      </w:r>
    </w:p>
  </w:comment>
  <w:comment w:id="112" w:author="Clay" w:date="2020-07-27T10:31:00Z" w:initials="C">
    <w:p w14:paraId="03877605" w14:textId="16F159F1" w:rsidR="00E5752A" w:rsidRDefault="00E5752A">
      <w:pPr>
        <w:pStyle w:val="CommentText"/>
      </w:pPr>
      <w:r>
        <w:rPr>
          <w:rStyle w:val="CommentReference"/>
        </w:rPr>
        <w:annotationRef/>
      </w:r>
      <w:r>
        <w:t>We talked about nutrient loss…that’s the thread of this paragraph.  You need a citation that says “fires cause nutrient loss from ecosystems”</w:t>
      </w:r>
    </w:p>
  </w:comment>
  <w:comment w:id="189" w:author="Clay" w:date="2020-07-27T11:29:00Z" w:initials="C">
    <w:p w14:paraId="35D92EC0" w14:textId="3749153F" w:rsidR="00E5752A" w:rsidRDefault="00E5752A">
      <w:pPr>
        <w:pStyle w:val="CommentText"/>
      </w:pPr>
      <w:r>
        <w:rPr>
          <w:rStyle w:val="CommentReference"/>
        </w:rPr>
        <w:annotationRef/>
      </w:r>
      <w:r>
        <w:t>But the rate is k which is the negative slope….it’s not –k.  fix the formula</w:t>
      </w:r>
    </w:p>
  </w:comment>
  <w:comment w:id="225" w:author="Clay" w:date="2020-07-27T11:48:00Z" w:initials="C">
    <w:p w14:paraId="3DBDA8B6" w14:textId="362BA4DE" w:rsidR="00E5752A" w:rsidRDefault="00E5752A">
      <w:pPr>
        <w:pStyle w:val="CommentText"/>
      </w:pPr>
      <w:r>
        <w:rPr>
          <w:rStyle w:val="CommentReference"/>
        </w:rPr>
        <w:annotationRef/>
      </w:r>
      <w:r>
        <w:t>For both time periods?</w:t>
      </w:r>
    </w:p>
  </w:comment>
  <w:comment w:id="295" w:author="Clay" w:date="2020-07-27T12:37:00Z" w:initials="C">
    <w:p w14:paraId="2450A175" w14:textId="0088203D" w:rsidR="00E5752A" w:rsidRDefault="00E5752A">
      <w:pPr>
        <w:pStyle w:val="CommentText"/>
      </w:pPr>
      <w:r>
        <w:rPr>
          <w:rStyle w:val="CommentReference"/>
        </w:rPr>
        <w:annotationRef/>
      </w:r>
      <w:r>
        <w:t>Need to spell out the genus</w:t>
      </w:r>
    </w:p>
  </w:comment>
  <w:comment w:id="313" w:author="Clay" w:date="2020-07-27T12:41:00Z" w:initials="C">
    <w:p w14:paraId="7ECEF6D2" w14:textId="662D82C6" w:rsidR="00E5752A" w:rsidRDefault="00E5752A">
      <w:pPr>
        <w:pStyle w:val="CommentText"/>
      </w:pPr>
      <w:r>
        <w:rPr>
          <w:rStyle w:val="CommentReference"/>
        </w:rPr>
        <w:annotationRef/>
      </w:r>
      <w:r>
        <w:t>We need to fix this transition</w:t>
      </w:r>
    </w:p>
  </w:comment>
  <w:comment w:id="315" w:author="Clay" w:date="2020-07-22T19:41:00Z" w:initials="C">
    <w:p w14:paraId="3648CA97" w14:textId="0E1350A1" w:rsidR="00E5752A" w:rsidRDefault="00E5752A">
      <w:pPr>
        <w:pStyle w:val="CommentText"/>
      </w:pPr>
      <w:r>
        <w:rPr>
          <w:rStyle w:val="CommentReference"/>
        </w:rPr>
        <w:annotationRef/>
      </w:r>
      <w:r>
        <w:t>How?  Increase, decrease?  Implications for soils or export to watersheds?</w:t>
      </w:r>
    </w:p>
  </w:comment>
  <w:comment w:id="316" w:author="Clay" w:date="2020-07-27T12:42:00Z" w:initials="C">
    <w:p w14:paraId="645C8D35" w14:textId="7F10E11A" w:rsidR="00E5752A" w:rsidRDefault="00E5752A">
      <w:pPr>
        <w:pStyle w:val="CommentText"/>
      </w:pPr>
      <w:r>
        <w:rPr>
          <w:rStyle w:val="CommentReference"/>
        </w:rPr>
        <w:annotationRef/>
      </w:r>
      <w:r>
        <w:t>This should be in the soil nutrient section</w:t>
      </w:r>
    </w:p>
  </w:comment>
  <w:comment w:id="337" w:author="Clay" w:date="2020-07-27T13:33:00Z" w:initials="C">
    <w:p w14:paraId="220A8A94" w14:textId="2FEF78A3" w:rsidR="00E5752A" w:rsidRDefault="00E5752A">
      <w:pPr>
        <w:pStyle w:val="CommentText"/>
      </w:pPr>
      <w:r>
        <w:rPr>
          <w:rStyle w:val="CommentReference"/>
        </w:rPr>
        <w:annotationRef/>
      </w:r>
      <w:r>
        <w:t>What is this 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D1E4CD" w15:done="0"/>
  <w15:commentEx w15:paraId="7D828261" w15:paraIdParent="73D1E4CD" w15:done="0"/>
  <w15:commentEx w15:paraId="21C73775" w15:done="1"/>
  <w15:commentEx w15:paraId="5DEE9963" w15:done="1"/>
  <w15:commentEx w15:paraId="487F6F8C" w15:done="0"/>
  <w15:commentEx w15:paraId="0ABBBEC7" w15:paraIdParent="487F6F8C" w15:done="0"/>
  <w15:commentEx w15:paraId="3648CA97" w15:done="1"/>
  <w15:commentEx w15:paraId="451E53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84410" w16cex:dateUtc="2020-07-27T01:04:00Z"/>
  <w16cex:commentExtensible w16cex:durableId="22C84317" w16cex:dateUtc="2020-07-27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D1E4CD" w16cid:durableId="22C42756"/>
  <w16cid:commentId w16cid:paraId="7D828261" w16cid:durableId="22C84410"/>
  <w16cid:commentId w16cid:paraId="21C73775" w16cid:durableId="22C42761"/>
  <w16cid:commentId w16cid:paraId="5DEE9963" w16cid:durableId="22C42765"/>
  <w16cid:commentId w16cid:paraId="487F6F8C" w16cid:durableId="22C42769"/>
  <w16cid:commentId w16cid:paraId="0ABBBEC7" w16cid:durableId="22C84317"/>
  <w16cid:commentId w16cid:paraId="3648CA97" w16cid:durableId="22B6CC39"/>
  <w16cid:commentId w16cid:paraId="451E53EF" w16cid:durableId="22C4276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FD71A0" w14:textId="77777777" w:rsidR="005B384D" w:rsidRDefault="005B384D">
      <w:pPr>
        <w:spacing w:after="0" w:line="240" w:lineRule="auto"/>
      </w:pPr>
      <w:r>
        <w:separator/>
      </w:r>
    </w:p>
  </w:endnote>
  <w:endnote w:type="continuationSeparator" w:id="0">
    <w:p w14:paraId="063ABF4B" w14:textId="77777777" w:rsidR="005B384D" w:rsidRDefault="005B38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E5752A" w:rsidRDefault="00E5752A">
        <w:pPr>
          <w:pStyle w:val="Footer"/>
          <w:jc w:val="center"/>
        </w:pPr>
        <w:r>
          <w:fldChar w:fldCharType="begin"/>
        </w:r>
        <w:r>
          <w:instrText xml:space="preserve"> PAGE   \* MERGEFORMAT </w:instrText>
        </w:r>
        <w:r>
          <w:fldChar w:fldCharType="separate"/>
        </w:r>
        <w:r w:rsidR="002378CE">
          <w:rPr>
            <w:noProof/>
          </w:rPr>
          <w:t>v</w:t>
        </w:r>
        <w:r>
          <w:rPr>
            <w:noProof/>
          </w:rPr>
          <w:fldChar w:fldCharType="end"/>
        </w:r>
      </w:p>
    </w:sdtContent>
  </w:sdt>
  <w:p w14:paraId="098B9F08" w14:textId="77777777" w:rsidR="00E5752A" w:rsidRDefault="00E5752A">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E5752A" w:rsidRDefault="00E5752A">
        <w:pPr>
          <w:pStyle w:val="Footer"/>
          <w:jc w:val="center"/>
        </w:pPr>
        <w:r>
          <w:fldChar w:fldCharType="begin"/>
        </w:r>
        <w:r>
          <w:instrText xml:space="preserve"> PAGE   \* MERGEFORMAT </w:instrText>
        </w:r>
        <w:r>
          <w:fldChar w:fldCharType="separate"/>
        </w:r>
        <w:r w:rsidR="00895FE0">
          <w:rPr>
            <w:noProof/>
          </w:rPr>
          <w:t>1</w:t>
        </w:r>
        <w:r>
          <w:rPr>
            <w:noProof/>
          </w:rPr>
          <w:fldChar w:fldCharType="end"/>
        </w:r>
      </w:p>
    </w:sdtContent>
  </w:sdt>
  <w:p w14:paraId="1186F56B" w14:textId="77777777" w:rsidR="00E5752A" w:rsidRDefault="00E575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9D9EF" w14:textId="77777777" w:rsidR="005B384D" w:rsidRDefault="005B384D">
      <w:pPr>
        <w:spacing w:after="0" w:line="240" w:lineRule="auto"/>
      </w:pPr>
      <w:r>
        <w:separator/>
      </w:r>
    </w:p>
  </w:footnote>
  <w:footnote w:type="continuationSeparator" w:id="0">
    <w:p w14:paraId="73515261" w14:textId="77777777" w:rsidR="005B384D" w:rsidRDefault="005B384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462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126"/>
    <w:rsid w:val="000F538E"/>
    <w:rsid w:val="000F7550"/>
    <w:rsid w:val="000F75AD"/>
    <w:rsid w:val="00100763"/>
    <w:rsid w:val="001061B0"/>
    <w:rsid w:val="00107FF3"/>
    <w:rsid w:val="00111A6C"/>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B10C3"/>
    <w:rsid w:val="001B7749"/>
    <w:rsid w:val="001D08B1"/>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378CE"/>
    <w:rsid w:val="002414A3"/>
    <w:rsid w:val="002415B8"/>
    <w:rsid w:val="00243CE1"/>
    <w:rsid w:val="00244BD8"/>
    <w:rsid w:val="00250ECA"/>
    <w:rsid w:val="00252772"/>
    <w:rsid w:val="00257055"/>
    <w:rsid w:val="002714A2"/>
    <w:rsid w:val="00272062"/>
    <w:rsid w:val="00281141"/>
    <w:rsid w:val="00282F8B"/>
    <w:rsid w:val="002849AB"/>
    <w:rsid w:val="00292277"/>
    <w:rsid w:val="002923FD"/>
    <w:rsid w:val="002942DB"/>
    <w:rsid w:val="002A3C13"/>
    <w:rsid w:val="002A43F0"/>
    <w:rsid w:val="002B0546"/>
    <w:rsid w:val="002B549F"/>
    <w:rsid w:val="002B66EF"/>
    <w:rsid w:val="002C1830"/>
    <w:rsid w:val="002C284D"/>
    <w:rsid w:val="002D2BC4"/>
    <w:rsid w:val="002D6B05"/>
    <w:rsid w:val="002E09C5"/>
    <w:rsid w:val="002E11AF"/>
    <w:rsid w:val="002E6C81"/>
    <w:rsid w:val="002E724E"/>
    <w:rsid w:val="002E78C6"/>
    <w:rsid w:val="002F3E7B"/>
    <w:rsid w:val="002F4509"/>
    <w:rsid w:val="002F5AD9"/>
    <w:rsid w:val="00302A72"/>
    <w:rsid w:val="00310614"/>
    <w:rsid w:val="00313D6C"/>
    <w:rsid w:val="00314DEC"/>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11F1"/>
    <w:rsid w:val="00433FA3"/>
    <w:rsid w:val="00441437"/>
    <w:rsid w:val="0044640C"/>
    <w:rsid w:val="00452631"/>
    <w:rsid w:val="004541A4"/>
    <w:rsid w:val="004545ED"/>
    <w:rsid w:val="00462FD5"/>
    <w:rsid w:val="004726F9"/>
    <w:rsid w:val="00472771"/>
    <w:rsid w:val="00481569"/>
    <w:rsid w:val="00482066"/>
    <w:rsid w:val="004901A2"/>
    <w:rsid w:val="004943EC"/>
    <w:rsid w:val="004A26E2"/>
    <w:rsid w:val="004A5C50"/>
    <w:rsid w:val="004A7A0A"/>
    <w:rsid w:val="004B0453"/>
    <w:rsid w:val="004B2A0F"/>
    <w:rsid w:val="004D0407"/>
    <w:rsid w:val="004D0687"/>
    <w:rsid w:val="004D3C6E"/>
    <w:rsid w:val="004E2B05"/>
    <w:rsid w:val="004E4F96"/>
    <w:rsid w:val="004E6BB4"/>
    <w:rsid w:val="004F0ECC"/>
    <w:rsid w:val="004F5D64"/>
    <w:rsid w:val="004F6786"/>
    <w:rsid w:val="00513527"/>
    <w:rsid w:val="005137FB"/>
    <w:rsid w:val="00514F1A"/>
    <w:rsid w:val="00515E08"/>
    <w:rsid w:val="00522A9B"/>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30ED"/>
    <w:rsid w:val="005940EF"/>
    <w:rsid w:val="00597A2A"/>
    <w:rsid w:val="00597DF9"/>
    <w:rsid w:val="005A26EC"/>
    <w:rsid w:val="005A4ADD"/>
    <w:rsid w:val="005A62BD"/>
    <w:rsid w:val="005A68F6"/>
    <w:rsid w:val="005A6921"/>
    <w:rsid w:val="005B04A4"/>
    <w:rsid w:val="005B384D"/>
    <w:rsid w:val="005B48A4"/>
    <w:rsid w:val="005B4BB7"/>
    <w:rsid w:val="005C5449"/>
    <w:rsid w:val="005C5AFF"/>
    <w:rsid w:val="005C6D9C"/>
    <w:rsid w:val="005C7664"/>
    <w:rsid w:val="005D237C"/>
    <w:rsid w:val="005D3D4C"/>
    <w:rsid w:val="005E0D9D"/>
    <w:rsid w:val="005E78C4"/>
    <w:rsid w:val="005E7E67"/>
    <w:rsid w:val="00600432"/>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465A"/>
    <w:rsid w:val="00667969"/>
    <w:rsid w:val="0067052F"/>
    <w:rsid w:val="00672BA5"/>
    <w:rsid w:val="006740C8"/>
    <w:rsid w:val="006767D3"/>
    <w:rsid w:val="00684F3D"/>
    <w:rsid w:val="00695E66"/>
    <w:rsid w:val="006A1EA4"/>
    <w:rsid w:val="006A30E7"/>
    <w:rsid w:val="006B24B5"/>
    <w:rsid w:val="006B2F1B"/>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326E"/>
    <w:rsid w:val="00733838"/>
    <w:rsid w:val="00746AB7"/>
    <w:rsid w:val="00746D96"/>
    <w:rsid w:val="00750557"/>
    <w:rsid w:val="00753C2F"/>
    <w:rsid w:val="00754A94"/>
    <w:rsid w:val="00761844"/>
    <w:rsid w:val="007626F7"/>
    <w:rsid w:val="00784890"/>
    <w:rsid w:val="00793901"/>
    <w:rsid w:val="00794F2B"/>
    <w:rsid w:val="00795CA7"/>
    <w:rsid w:val="007A1270"/>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47E44"/>
    <w:rsid w:val="0085150C"/>
    <w:rsid w:val="00870866"/>
    <w:rsid w:val="00875519"/>
    <w:rsid w:val="00893CC9"/>
    <w:rsid w:val="00894AD8"/>
    <w:rsid w:val="008957DC"/>
    <w:rsid w:val="00895FE0"/>
    <w:rsid w:val="0089758C"/>
    <w:rsid w:val="008C298B"/>
    <w:rsid w:val="008D0608"/>
    <w:rsid w:val="008D0FEF"/>
    <w:rsid w:val="008D36EA"/>
    <w:rsid w:val="008D796E"/>
    <w:rsid w:val="008E349C"/>
    <w:rsid w:val="008E480E"/>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45589"/>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496B"/>
    <w:rsid w:val="00A05F0D"/>
    <w:rsid w:val="00A06F9E"/>
    <w:rsid w:val="00A10723"/>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B723F"/>
    <w:rsid w:val="00AC3C34"/>
    <w:rsid w:val="00AC4678"/>
    <w:rsid w:val="00B04664"/>
    <w:rsid w:val="00B06E8D"/>
    <w:rsid w:val="00B121CA"/>
    <w:rsid w:val="00B13FC2"/>
    <w:rsid w:val="00B257F9"/>
    <w:rsid w:val="00B25CA4"/>
    <w:rsid w:val="00B3142A"/>
    <w:rsid w:val="00B424F2"/>
    <w:rsid w:val="00B471E5"/>
    <w:rsid w:val="00B5362A"/>
    <w:rsid w:val="00B5515F"/>
    <w:rsid w:val="00B71FED"/>
    <w:rsid w:val="00B7537C"/>
    <w:rsid w:val="00B75B3C"/>
    <w:rsid w:val="00B7721F"/>
    <w:rsid w:val="00B82B3E"/>
    <w:rsid w:val="00B92C7D"/>
    <w:rsid w:val="00B97BA9"/>
    <w:rsid w:val="00BB3B2B"/>
    <w:rsid w:val="00BC4BA4"/>
    <w:rsid w:val="00BC7435"/>
    <w:rsid w:val="00BE0DC5"/>
    <w:rsid w:val="00BE16B0"/>
    <w:rsid w:val="00BE6FDD"/>
    <w:rsid w:val="00C020A1"/>
    <w:rsid w:val="00C027C4"/>
    <w:rsid w:val="00C028A3"/>
    <w:rsid w:val="00C03521"/>
    <w:rsid w:val="00C12932"/>
    <w:rsid w:val="00C12E3F"/>
    <w:rsid w:val="00C13198"/>
    <w:rsid w:val="00C213DE"/>
    <w:rsid w:val="00C24DD2"/>
    <w:rsid w:val="00C32B58"/>
    <w:rsid w:val="00C4366C"/>
    <w:rsid w:val="00C4658D"/>
    <w:rsid w:val="00C55CE6"/>
    <w:rsid w:val="00C55EDC"/>
    <w:rsid w:val="00C5783D"/>
    <w:rsid w:val="00C60594"/>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61E18"/>
    <w:rsid w:val="00D70F01"/>
    <w:rsid w:val="00D72EB8"/>
    <w:rsid w:val="00D7438B"/>
    <w:rsid w:val="00D74CAC"/>
    <w:rsid w:val="00D75D82"/>
    <w:rsid w:val="00D765D3"/>
    <w:rsid w:val="00D76DA6"/>
    <w:rsid w:val="00D76E1E"/>
    <w:rsid w:val="00D84619"/>
    <w:rsid w:val="00D87A2C"/>
    <w:rsid w:val="00D91838"/>
    <w:rsid w:val="00D93B08"/>
    <w:rsid w:val="00D96C1A"/>
    <w:rsid w:val="00DA1B40"/>
    <w:rsid w:val="00DA2F5A"/>
    <w:rsid w:val="00DA66B0"/>
    <w:rsid w:val="00DB599A"/>
    <w:rsid w:val="00DB5F36"/>
    <w:rsid w:val="00DC3D92"/>
    <w:rsid w:val="00DD3085"/>
    <w:rsid w:val="00DD7134"/>
    <w:rsid w:val="00DE10F3"/>
    <w:rsid w:val="00DE1705"/>
    <w:rsid w:val="00DE5011"/>
    <w:rsid w:val="00E00AC6"/>
    <w:rsid w:val="00E02A5A"/>
    <w:rsid w:val="00E04BCB"/>
    <w:rsid w:val="00E0657B"/>
    <w:rsid w:val="00E10E0D"/>
    <w:rsid w:val="00E1157A"/>
    <w:rsid w:val="00E12682"/>
    <w:rsid w:val="00E148BF"/>
    <w:rsid w:val="00E23D8F"/>
    <w:rsid w:val="00E30CB6"/>
    <w:rsid w:val="00E50987"/>
    <w:rsid w:val="00E53C38"/>
    <w:rsid w:val="00E5752A"/>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77CC"/>
    <w:rsid w:val="00F5320C"/>
    <w:rsid w:val="00F53E32"/>
    <w:rsid w:val="00F63A0D"/>
    <w:rsid w:val="00F65CA4"/>
    <w:rsid w:val="00F75982"/>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C4F6F"/>
    <w:rsid w:val="00FD155F"/>
    <w:rsid w:val="00FE75C2"/>
    <w:rsid w:val="00FF0539"/>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
    <w:name w:val="Unresolved Mention"/>
    <w:basedOn w:val="DefaultParagraphFont"/>
    <w:uiPriority w:val="99"/>
    <w:semiHidden/>
    <w:unhideWhenUsed/>
    <w:rsid w:val="003C0C8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
    <w:name w:val="Unresolved Mention"/>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image" Target="media/image7.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dx.doi.org/10.1139/cjfr-2018-0523" TargetMode="External"/><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6.tiff"/><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28" Type="http://schemas.microsoft.com/office/2011/relationships/commentsExtended" Target="commentsExtended.xml"/><Relationship Id="rId10" Type="http://schemas.openxmlformats.org/officeDocument/2006/relationships/footer" Target="footer1.xml"/><Relationship Id="rId19" Type="http://schemas.openxmlformats.org/officeDocument/2006/relationships/image" Target="media/image8.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hyperlink" Target="https://DOI.org/10.1007/BF02140039"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B320-6FC2-45E2-981F-C17DF87A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2149</TotalTime>
  <Pages>49</Pages>
  <Words>11149</Words>
  <Characters>63552</Characters>
  <Application>Microsoft Office Word</Application>
  <DocSecurity>0</DocSecurity>
  <Lines>529</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39</cp:revision>
  <dcterms:created xsi:type="dcterms:W3CDTF">2020-07-23T22:59:00Z</dcterms:created>
  <dcterms:modified xsi:type="dcterms:W3CDTF">2020-07-27T22:11:00Z</dcterms:modified>
</cp:coreProperties>
</file>