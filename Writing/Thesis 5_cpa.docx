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3E901985" w14:textId="392FD4EA" w:rsidR="005314C2"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1A275ADE" w14:textId="77777777" w:rsidR="00D12355" w:rsidRDefault="00D12355" w:rsidP="006522D5">
      <w:pPr>
        <w:widowControl w:val="0"/>
        <w:spacing w:after="0" w:line="480" w:lineRule="auto"/>
        <w:jc w:val="center"/>
        <w:rPr>
          <w:ins w:id="4" w:author="Neziri Izak - OHS" w:date="2020-07-01T14:20:00Z"/>
          <w:rFonts w:eastAsia="Times New Roman" w:cs="Times New Roman"/>
          <w:snapToGrid w:val="0"/>
          <w:sz w:val="24"/>
          <w:szCs w:val="24"/>
        </w:rPr>
      </w:pPr>
    </w:p>
    <w:p w14:paraId="0DD4B24B" w14:textId="77777777" w:rsidR="00D12355" w:rsidRDefault="00D12355" w:rsidP="006522D5">
      <w:pPr>
        <w:widowControl w:val="0"/>
        <w:spacing w:after="0" w:line="480" w:lineRule="auto"/>
        <w:jc w:val="center"/>
        <w:rPr>
          <w:ins w:id="5" w:author="Neziri Izak - OHS" w:date="2020-07-01T14:20:00Z"/>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9"/>
          <w:footerReference w:type="first" r:id="rId10"/>
          <w:pgSz w:w="12240" w:h="15840"/>
          <w:pgMar w:top="1440" w:right="1440" w:bottom="1440" w:left="1440" w:header="0" w:footer="720" w:gutter="0"/>
          <w:pgNumType w:fmt="lowerRoman"/>
          <w:cols w:space="720"/>
          <w:titlePg/>
        </w:sectPr>
      </w:pPr>
    </w:p>
    <w:p w14:paraId="0F7E2A3A" w14:textId="74CE17E5" w:rsidR="006522D5" w:rsidRDefault="000B4100" w:rsidP="00D614C5">
      <w:pPr>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6"/>
      <w:r>
        <w:rPr>
          <w:rFonts w:ascii="Times New Roman" w:eastAsia="Times New Roman" w:hAnsi="Times New Roman" w:cs="Times New Roman"/>
          <w:b/>
          <w:sz w:val="28"/>
          <w:szCs w:val="28"/>
        </w:rPr>
        <w:t>INTRODUCTION</w:t>
      </w:r>
      <w:commentRangeEnd w:id="6"/>
      <w:r w:rsidR="00597DF9">
        <w:rPr>
          <w:rStyle w:val="CommentReference"/>
        </w:rPr>
        <w:commentReference w:id="6"/>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7"/>
      <w:r w:rsidR="00A76A2D">
        <w:rPr>
          <w:rStyle w:val="CommentReference"/>
        </w:rPr>
        <w:commentReference w:id="7"/>
      </w:r>
      <w:r w:rsidR="004A5C50">
        <w:rPr>
          <w:rFonts w:ascii="Times New Roman" w:eastAsia="Times New Roman" w:hAnsi="Times New Roman" w:cs="Times New Roman"/>
          <w:sz w:val="24"/>
          <w:szCs w:val="24"/>
        </w:rPr>
        <w:t xml:space="preserve">. 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8"/>
      <w:commentRangeEnd w:id="8"/>
      <w:r w:rsidR="00597DF9">
        <w:rPr>
          <w:rStyle w:val="CommentReference"/>
        </w:rPr>
        <w:commentReference w:id="8"/>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9" w:name="_gjdgxs" w:colFirst="0" w:colLast="0"/>
      <w:bookmarkEnd w:id="9"/>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w:t>
      </w:r>
      <w:r>
        <w:rPr>
          <w:rFonts w:ascii="Times New Roman" w:eastAsia="Times New Roman" w:hAnsi="Times New Roman" w:cs="Times New Roman"/>
          <w:color w:val="000000"/>
          <w:sz w:val="24"/>
          <w:szCs w:val="24"/>
          <w:highlight w:val="white"/>
        </w:rPr>
        <w:lastRenderedPageBreak/>
        <w:t>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0"/>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0"/>
      <w:r w:rsidR="00A618C4">
        <w:rPr>
          <w:rStyle w:val="CommentReference"/>
        </w:rPr>
        <w:commentReference w:id="10"/>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gramStart"/>
      <w:r w:rsidR="00A618C4">
        <w:rPr>
          <w:rFonts w:ascii="Times New Roman" w:eastAsia="Times New Roman" w:hAnsi="Times New Roman" w:cs="Times New Roman"/>
          <w:color w:val="000000"/>
          <w:sz w:val="24"/>
          <w:szCs w:val="24"/>
          <w:highlight w:val="white"/>
        </w:rPr>
        <w:t>..</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1"/>
      <w:r>
        <w:rPr>
          <w:rFonts w:ascii="Times New Roman" w:eastAsia="Times New Roman" w:hAnsi="Times New Roman" w:cs="Times New Roman"/>
          <w:sz w:val="24"/>
          <w:szCs w:val="24"/>
        </w:rPr>
        <w:t>forest-stream connectivity</w:t>
      </w:r>
      <w:commentRangeEnd w:id="11"/>
      <w:r w:rsidR="004726F9">
        <w:rPr>
          <w:rStyle w:val="CommentReference"/>
        </w:rPr>
        <w:commentReference w:id="11"/>
      </w:r>
      <w:r>
        <w:rPr>
          <w:rFonts w:ascii="Times New Roman" w:eastAsia="Times New Roman" w:hAnsi="Times New Roman" w:cs="Times New Roman"/>
          <w:sz w:val="24"/>
          <w:szCs w:val="24"/>
        </w:rPr>
        <w:t xml:space="preserve">. </w:t>
      </w:r>
      <w:commentRangeStart w:id="12"/>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2"/>
      <w:r w:rsidR="00A618C4">
        <w:rPr>
          <w:rStyle w:val="CommentReference"/>
        </w:rPr>
        <w:commentReference w:id="12"/>
      </w:r>
    </w:p>
    <w:p w14:paraId="3B36D370" w14:textId="4BBCE08C" w:rsidR="00E02A5A" w:rsidRDefault="00AC3C34">
      <w:pPr>
        <w:pBdr>
          <w:top w:val="nil"/>
          <w:left w:val="nil"/>
          <w:bottom w:val="nil"/>
          <w:right w:val="nil"/>
          <w:between w:val="nil"/>
        </w:pBdr>
        <w:spacing w:line="480" w:lineRule="auto"/>
        <w:ind w:firstLine="720"/>
        <w:contextualSpacing/>
      </w:pPr>
      <w:commentRangeStart w:id="13"/>
      <w:r>
        <w:rPr>
          <w:rFonts w:ascii="Times New Roman" w:eastAsia="Times New Roman" w:hAnsi="Times New Roman" w:cs="Times New Roman"/>
          <w:sz w:val="24"/>
          <w:szCs w:val="24"/>
        </w:rPr>
        <w:t xml:space="preserve">This study </w:t>
      </w:r>
      <w:commentRangeEnd w:id="13"/>
      <w:r w:rsidR="004726F9">
        <w:rPr>
          <w:rStyle w:val="CommentReference"/>
        </w:rPr>
        <w:commentReference w:id="13"/>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including the rate of decomposition of mixed conifer needles to see whether or not that rate is increasing in areas highly impacted by WSB meaning that more nutrients would be 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w:t>
      </w:r>
      <w:r>
        <w:rPr>
          <w:rFonts w:ascii="Times New Roman" w:eastAsia="Times New Roman" w:hAnsi="Times New Roman" w:cs="Times New Roman"/>
          <w:sz w:val="24"/>
          <w:szCs w:val="24"/>
        </w:rPr>
        <w:lastRenderedPageBreak/>
        <w:t xml:space="preserve">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4"/>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4"/>
      <w:r w:rsidR="004726F9">
        <w:rPr>
          <w:rStyle w:val="CommentReference"/>
        </w:rPr>
        <w:commentReference w:id="14"/>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6"/>
      <w:r>
        <w:rPr>
          <w:rFonts w:ascii="Times New Roman" w:eastAsia="Times New Roman" w:hAnsi="Times New Roman" w:cs="Times New Roman"/>
          <w:sz w:val="24"/>
          <w:szCs w:val="24"/>
        </w:rPr>
        <w:t>to manage this pest outbreak</w:t>
      </w:r>
      <w:commentRangeEnd w:id="16"/>
      <w:r w:rsidR="002E09C5">
        <w:rPr>
          <w:rStyle w:val="CommentReference"/>
        </w:rPr>
        <w:commentReference w:id="16"/>
      </w:r>
      <w:r>
        <w:rPr>
          <w:rFonts w:ascii="Times New Roman" w:eastAsia="Times New Roman" w:hAnsi="Times New Roman" w:cs="Times New Roman"/>
          <w:sz w:val="24"/>
          <w:szCs w:val="24"/>
        </w:rPr>
        <w:t>. As outbreaks occur, 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5"/>
      <w:r w:rsidR="002E09C5">
        <w:rPr>
          <w:rStyle w:val="CommentReference"/>
        </w:rPr>
        <w:commentReference w:id="15"/>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7"/>
      <w:r>
        <w:rPr>
          <w:rFonts w:ascii="Times New Roman" w:eastAsia="Times New Roman" w:hAnsi="Times New Roman" w:cs="Times New Roman"/>
          <w:sz w:val="24"/>
          <w:szCs w:val="24"/>
        </w:rPr>
        <w:lastRenderedPageBreak/>
        <w:t xml:space="preserve">Little research has been done on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18"/>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18"/>
      <w:r w:rsidR="002E09C5">
        <w:rPr>
          <w:rStyle w:val="CommentReference"/>
        </w:rPr>
        <w:commentReference w:id="18"/>
      </w:r>
      <w:r>
        <w:rPr>
          <w:rFonts w:ascii="Times New Roman" w:eastAsia="Times New Roman" w:hAnsi="Times New Roman" w:cs="Times New Roman"/>
          <w:sz w:val="24"/>
          <w:szCs w:val="24"/>
        </w:rPr>
        <w:t>).</w:t>
      </w:r>
      <w:commentRangeEnd w:id="17"/>
      <w:r w:rsidR="002E09C5">
        <w:rPr>
          <w:rStyle w:val="CommentReference"/>
        </w:rPr>
        <w:commentReference w:id="17"/>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0F43920C" w:rsidR="00E953B1" w:rsidRDefault="00452631" w:rsidP="00452631">
      <w:pPr>
        <w:spacing w:line="480" w:lineRule="auto"/>
        <w:ind w:firstLine="720"/>
        <w:contextualSpacing/>
        <w:rPr>
          <w:rFonts w:ascii="Times New Roman" w:eastAsia="Times New Roman" w:hAnsi="Times New Roman" w:cs="Times New Roman"/>
          <w:sz w:val="24"/>
          <w:szCs w:val="24"/>
        </w:rPr>
        <w:pPrChange w:id="19" w:author="Clay" w:date="2020-07-02T10:43:00Z">
          <w:pPr>
            <w:spacing w:line="480" w:lineRule="auto"/>
            <w:ind w:firstLine="720"/>
            <w:contextualSpacing/>
            <w:jc w:val="both"/>
          </w:pPr>
        </w:pPrChange>
      </w:pPr>
      <w:ins w:id="20" w:author="Clay" w:date="2020-07-02T10:42:00Z">
        <w:r>
          <w:rPr>
            <w:rFonts w:ascii="Times New Roman" w:eastAsia="Times New Roman" w:hAnsi="Times New Roman" w:cs="Times New Roman"/>
            <w:sz w:val="24"/>
            <w:szCs w:val="24"/>
          </w:rPr>
          <w:t xml:space="preserve">In order to </w:t>
        </w:r>
        <w:proofErr w:type="spellStart"/>
        <w:r>
          <w:rPr>
            <w:rFonts w:ascii="Times New Roman" w:eastAsia="Times New Roman" w:hAnsi="Times New Roman" w:cs="Times New Roman"/>
            <w:sz w:val="24"/>
            <w:szCs w:val="24"/>
          </w:rPr>
          <w:t>belter</w:t>
        </w:r>
        <w:proofErr w:type="spellEnd"/>
        <w:r>
          <w:rPr>
            <w:rFonts w:ascii="Times New Roman" w:eastAsia="Times New Roman" w:hAnsi="Times New Roman" w:cs="Times New Roman"/>
            <w:sz w:val="24"/>
            <w:szCs w:val="24"/>
          </w:rPr>
          <w:t xml:space="preserve"> understand </w:t>
        </w:r>
      </w:ins>
      <w:ins w:id="21" w:author="Clay" w:date="2020-07-02T10:43:00Z">
        <w:r>
          <w:rPr>
            <w:rFonts w:ascii="Times New Roman" w:eastAsia="Times New Roman" w:hAnsi="Times New Roman" w:cs="Times New Roman"/>
            <w:sz w:val="24"/>
            <w:szCs w:val="24"/>
          </w:rPr>
          <w:t xml:space="preserve">how outbreak insects affect forest internal forest nutrient cycles, I studied how WSB feeding affected </w:t>
        </w:r>
      </w:ins>
      <w:del w:id="22" w:author="Clay" w:date="2020-07-02T10:44:00Z">
        <w:r w:rsidR="00E953B1" w:rsidDel="00452631">
          <w:rPr>
            <w:rFonts w:ascii="Times New Roman" w:eastAsia="Times New Roman" w:hAnsi="Times New Roman" w:cs="Times New Roman"/>
            <w:sz w:val="24"/>
            <w:szCs w:val="24"/>
          </w:rPr>
          <w:delText>This project was intended to help provide more data on WSB activity and their effect on PNW ecosystems. The main question</w:delText>
        </w:r>
        <w:r w:rsidR="00EF47A4" w:rsidDel="00452631">
          <w:rPr>
            <w:rFonts w:ascii="Times New Roman" w:eastAsia="Times New Roman" w:hAnsi="Times New Roman" w:cs="Times New Roman"/>
            <w:sz w:val="24"/>
            <w:szCs w:val="24"/>
          </w:rPr>
          <w:delText>s</w:delText>
        </w:r>
        <w:r w:rsidR="00E953B1" w:rsidDel="00452631">
          <w:rPr>
            <w:rFonts w:ascii="Times New Roman" w:eastAsia="Times New Roman" w:hAnsi="Times New Roman" w:cs="Times New Roman"/>
            <w:sz w:val="24"/>
            <w:szCs w:val="24"/>
          </w:rPr>
          <w:delText xml:space="preserve"> being addressed w</w:delText>
        </w:r>
        <w:r w:rsidR="00EF47A4" w:rsidDel="00452631">
          <w:rPr>
            <w:rFonts w:ascii="Times New Roman" w:eastAsia="Times New Roman" w:hAnsi="Times New Roman" w:cs="Times New Roman"/>
            <w:sz w:val="24"/>
            <w:szCs w:val="24"/>
          </w:rPr>
          <w:delText>ere</w:delText>
        </w:r>
        <w:r w:rsidR="00E953B1" w:rsidDel="00452631">
          <w:rPr>
            <w:rFonts w:ascii="Times New Roman" w:eastAsia="Times New Roman" w:hAnsi="Times New Roman" w:cs="Times New Roman"/>
            <w:sz w:val="24"/>
            <w:szCs w:val="24"/>
          </w:rPr>
          <w:delText xml:space="preserve">; are the WSB affecting </w:delText>
        </w:r>
      </w:del>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del w:id="23" w:author="Clay" w:date="2020-07-02T10:44:00Z">
        <w:r w:rsidR="00EF47A4" w:rsidDel="00452631">
          <w:rPr>
            <w:rFonts w:ascii="Times New Roman" w:eastAsia="Times New Roman" w:hAnsi="Times New Roman" w:cs="Times New Roman"/>
            <w:sz w:val="24"/>
            <w:szCs w:val="24"/>
          </w:rPr>
          <w:delText>depositions</w:delText>
        </w:r>
      </w:del>
      <w:ins w:id="24" w:author="Clay" w:date="2020-07-02T10:44:00Z">
        <w:r>
          <w:rPr>
            <w:rFonts w:ascii="Times New Roman" w:eastAsia="Times New Roman" w:hAnsi="Times New Roman" w:cs="Times New Roman"/>
            <w:sz w:val="24"/>
            <w:szCs w:val="24"/>
          </w:rPr>
          <w:t>composition</w:t>
        </w:r>
      </w:ins>
      <w:r w:rsidR="00EF47A4">
        <w:rPr>
          <w:rFonts w:ascii="Times New Roman" w:eastAsia="Times New Roman" w:hAnsi="Times New Roman" w:cs="Times New Roman"/>
          <w:sz w:val="24"/>
          <w:szCs w:val="24"/>
        </w:rPr>
        <w:t>, leaf litter decomposition rate</w:t>
      </w:r>
      <w:del w:id="25" w:author="Clay" w:date="2020-07-02T10:44:00Z">
        <w:r w:rsidR="00EF47A4" w:rsidDel="00452631">
          <w:rPr>
            <w:rFonts w:ascii="Times New Roman" w:eastAsia="Times New Roman" w:hAnsi="Times New Roman" w:cs="Times New Roman"/>
            <w:sz w:val="24"/>
            <w:szCs w:val="24"/>
          </w:rPr>
          <w:delText>s</w:delText>
        </w:r>
      </w:del>
      <w:r w:rsidR="00EF47A4">
        <w:rPr>
          <w:rFonts w:ascii="Times New Roman" w:eastAsia="Times New Roman" w:hAnsi="Times New Roman" w:cs="Times New Roman"/>
          <w:sz w:val="24"/>
          <w:szCs w:val="24"/>
        </w:rPr>
        <w:t xml:space="preserve">, </w:t>
      </w:r>
      <w:del w:id="26" w:author="Clay" w:date="2020-07-02T10:44:00Z">
        <w:r w:rsidR="00EF47A4" w:rsidDel="00452631">
          <w:rPr>
            <w:rFonts w:ascii="Times New Roman" w:eastAsia="Times New Roman" w:hAnsi="Times New Roman" w:cs="Times New Roman"/>
            <w:sz w:val="24"/>
            <w:szCs w:val="24"/>
          </w:rPr>
          <w:delText xml:space="preserve">and </w:delText>
        </w:r>
      </w:del>
      <w:r w:rsidR="00EF47A4">
        <w:rPr>
          <w:rFonts w:ascii="Times New Roman" w:eastAsia="Times New Roman" w:hAnsi="Times New Roman" w:cs="Times New Roman"/>
          <w:sz w:val="24"/>
          <w:szCs w:val="24"/>
        </w:rPr>
        <w:t>soil chemistry</w:t>
      </w:r>
      <w:ins w:id="27" w:author="Clay" w:date="2020-07-02T10:44:00Z">
        <w:r>
          <w:rPr>
            <w:rFonts w:ascii="Times New Roman" w:eastAsia="Times New Roman" w:hAnsi="Times New Roman" w:cs="Times New Roman"/>
            <w:sz w:val="24"/>
            <w:szCs w:val="24"/>
          </w:rPr>
          <w:t xml:space="preserve">, and </w:t>
        </w:r>
      </w:ins>
      <w:ins w:id="28" w:author="Clay" w:date="2020-07-02T10:48:00Z">
        <w:r>
          <w:rPr>
            <w:rFonts w:ascii="Times New Roman" w:eastAsia="Times New Roman" w:hAnsi="Times New Roman" w:cs="Times New Roman"/>
            <w:sz w:val="24"/>
            <w:szCs w:val="24"/>
          </w:rPr>
          <w:t xml:space="preserve">net </w:t>
        </w:r>
      </w:ins>
      <w:ins w:id="29" w:author="Clay" w:date="2020-07-02T10:44:00Z">
        <w:r>
          <w:rPr>
            <w:rFonts w:ascii="Times New Roman" w:eastAsia="Times New Roman" w:hAnsi="Times New Roman" w:cs="Times New Roman"/>
            <w:sz w:val="24"/>
            <w:szCs w:val="24"/>
          </w:rPr>
          <w:t>nitrification</w:t>
        </w:r>
      </w:ins>
      <w:r w:rsidR="00EF47A4">
        <w:rPr>
          <w:rFonts w:ascii="Times New Roman" w:eastAsia="Times New Roman" w:hAnsi="Times New Roman" w:cs="Times New Roman"/>
          <w:sz w:val="24"/>
          <w:szCs w:val="24"/>
        </w:rPr>
        <w:t xml:space="preserve"> in the </w:t>
      </w:r>
      <w:del w:id="30" w:author="Clay" w:date="2020-07-02T10:52:00Z">
        <w:r w:rsidR="00EF47A4" w:rsidDel="00452631">
          <w:rPr>
            <w:rFonts w:ascii="Times New Roman" w:eastAsia="Times New Roman" w:hAnsi="Times New Roman" w:cs="Times New Roman"/>
            <w:sz w:val="24"/>
            <w:szCs w:val="24"/>
          </w:rPr>
          <w:delText xml:space="preserve">Central </w:delText>
        </w:r>
      </w:del>
      <w:ins w:id="31" w:author="Clay" w:date="2020-07-02T10:52:00Z">
        <w:r>
          <w:rPr>
            <w:rFonts w:ascii="Times New Roman" w:eastAsia="Times New Roman" w:hAnsi="Times New Roman" w:cs="Times New Roman"/>
            <w:sz w:val="24"/>
            <w:szCs w:val="24"/>
          </w:rPr>
          <w:t xml:space="preserve">eastern </w:t>
        </w:r>
      </w:ins>
      <w:r w:rsidR="00EF47A4">
        <w:rPr>
          <w:rFonts w:ascii="Times New Roman" w:eastAsia="Times New Roman" w:hAnsi="Times New Roman" w:cs="Times New Roman"/>
          <w:sz w:val="24"/>
          <w:szCs w:val="24"/>
        </w:rPr>
        <w:t>Cascades</w:t>
      </w:r>
      <w:ins w:id="32" w:author="Clay" w:date="2020-07-02T10:52:00Z">
        <w:r>
          <w:rPr>
            <w:rFonts w:ascii="Times New Roman" w:eastAsia="Times New Roman" w:hAnsi="Times New Roman" w:cs="Times New Roman"/>
            <w:sz w:val="24"/>
            <w:szCs w:val="24"/>
          </w:rPr>
          <w:t xml:space="preserve"> of central Washington</w:t>
        </w:r>
      </w:ins>
      <w:r w:rsidR="00E953B1">
        <w:rPr>
          <w:rFonts w:ascii="Times New Roman" w:eastAsia="Times New Roman" w:hAnsi="Times New Roman" w:cs="Times New Roman"/>
          <w:sz w:val="24"/>
          <w:szCs w:val="24"/>
        </w:rPr>
        <w:t xml:space="preserve">. </w:t>
      </w:r>
      <w:del w:id="33" w:author="Clay" w:date="2020-07-02T10:49:00Z">
        <w:r w:rsidR="00EF47A4" w:rsidDel="00452631">
          <w:rPr>
            <w:rFonts w:ascii="Times New Roman" w:eastAsia="Times New Roman" w:hAnsi="Times New Roman" w:cs="Times New Roman"/>
            <w:sz w:val="24"/>
            <w:szCs w:val="24"/>
          </w:rPr>
          <w:delText xml:space="preserve">During this study </w:delText>
        </w:r>
      </w:del>
      <w:ins w:id="34" w:author="Clay" w:date="2020-07-02T10:49:00Z">
        <w:r>
          <w:rPr>
            <w:rFonts w:ascii="Times New Roman" w:eastAsia="Times New Roman" w:hAnsi="Times New Roman" w:cs="Times New Roman"/>
            <w:sz w:val="24"/>
            <w:szCs w:val="24"/>
          </w:rPr>
          <w:t xml:space="preserve">In general, I hypothesized that WSB activity would:  </w:t>
        </w:r>
      </w:ins>
      <w:ins w:id="35" w:author="Clay" w:date="2020-07-02T10:50:00Z">
        <w:r>
          <w:rPr>
            <w:rFonts w:ascii="Times New Roman" w:eastAsia="Times New Roman" w:hAnsi="Times New Roman" w:cs="Times New Roman"/>
            <w:sz w:val="24"/>
            <w:szCs w:val="24"/>
          </w:rPr>
          <w:t xml:space="preserve">1) </w:t>
        </w:r>
      </w:ins>
      <w:ins w:id="36" w:author="Clay" w:date="2020-07-02T10:49:00Z">
        <w:r>
          <w:rPr>
            <w:rFonts w:ascii="Times New Roman" w:eastAsia="Times New Roman" w:hAnsi="Times New Roman" w:cs="Times New Roman"/>
            <w:sz w:val="24"/>
            <w:szCs w:val="24"/>
          </w:rPr>
          <w:t xml:space="preserve">increase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nutrient concentration, </w:t>
        </w:r>
      </w:ins>
      <w:ins w:id="37" w:author="Clay" w:date="2020-07-02T10:50:00Z">
        <w:r>
          <w:rPr>
            <w:rFonts w:ascii="Times New Roman" w:eastAsia="Times New Roman" w:hAnsi="Times New Roman" w:cs="Times New Roman"/>
            <w:sz w:val="24"/>
            <w:szCs w:val="24"/>
          </w:rPr>
          <w:t xml:space="preserve">2) </w:t>
        </w:r>
      </w:ins>
      <w:ins w:id="38" w:author="Clay" w:date="2020-07-02T10:49:00Z">
        <w:r>
          <w:rPr>
            <w:rFonts w:ascii="Times New Roman" w:eastAsia="Times New Roman" w:hAnsi="Times New Roman" w:cs="Times New Roman"/>
            <w:sz w:val="24"/>
            <w:szCs w:val="24"/>
          </w:rPr>
          <w:t xml:space="preserve">increase </w:t>
        </w:r>
      </w:ins>
      <w:del w:id="39" w:author="Clay" w:date="2020-07-02T10:50:00Z">
        <w:r w:rsidR="00EF47A4" w:rsidDel="00452631">
          <w:rPr>
            <w:rFonts w:ascii="Times New Roman" w:eastAsia="Times New Roman" w:hAnsi="Times New Roman" w:cs="Times New Roman"/>
            <w:sz w:val="24"/>
            <w:szCs w:val="24"/>
          </w:rPr>
          <w:delText xml:space="preserve">I tested several hypotheses which included; WSB presence will increase the </w:delText>
        </w:r>
      </w:del>
      <w:ins w:id="40" w:author="Clay" w:date="2020-07-02T10:50:00Z">
        <w:r>
          <w:rPr>
            <w:rFonts w:ascii="Times New Roman" w:eastAsia="Times New Roman" w:hAnsi="Times New Roman" w:cs="Times New Roman"/>
            <w:sz w:val="24"/>
            <w:szCs w:val="24"/>
          </w:rPr>
          <w:t xml:space="preserve">litter </w:t>
        </w:r>
      </w:ins>
      <w:del w:id="41" w:author="Clay" w:date="2020-07-02T10:50:00Z">
        <w:r w:rsidR="00EF47A4" w:rsidDel="00452631">
          <w:rPr>
            <w:rFonts w:ascii="Times New Roman" w:eastAsia="Times New Roman" w:hAnsi="Times New Roman" w:cs="Times New Roman"/>
            <w:sz w:val="24"/>
            <w:szCs w:val="24"/>
          </w:rPr>
          <w:delText xml:space="preserve">rate of </w:delText>
        </w:r>
      </w:del>
      <w:r w:rsidR="00EF47A4">
        <w:rPr>
          <w:rFonts w:ascii="Times New Roman" w:eastAsia="Times New Roman" w:hAnsi="Times New Roman" w:cs="Times New Roman"/>
          <w:sz w:val="24"/>
          <w:szCs w:val="24"/>
        </w:rPr>
        <w:t xml:space="preserve">decomposition </w:t>
      </w:r>
      <w:ins w:id="42" w:author="Clay" w:date="2020-07-02T10:50:00Z">
        <w:r>
          <w:rPr>
            <w:rFonts w:ascii="Times New Roman" w:eastAsia="Times New Roman" w:hAnsi="Times New Roman" w:cs="Times New Roman"/>
            <w:sz w:val="24"/>
            <w:szCs w:val="24"/>
          </w:rPr>
          <w:t>rate</w:t>
        </w:r>
      </w:ins>
      <w:del w:id="43" w:author="Clay" w:date="2020-07-02T10:50:00Z">
        <w:r w:rsidR="00EF47A4" w:rsidDel="00452631">
          <w:rPr>
            <w:rFonts w:ascii="Times New Roman" w:eastAsia="Times New Roman" w:hAnsi="Times New Roman" w:cs="Times New Roman"/>
            <w:sz w:val="24"/>
            <w:szCs w:val="24"/>
          </w:rPr>
          <w:delText>in conifer leaf litter</w:delText>
        </w:r>
      </w:del>
      <w:r w:rsidR="00EF47A4">
        <w:rPr>
          <w:rFonts w:ascii="Times New Roman" w:eastAsia="Times New Roman" w:hAnsi="Times New Roman" w:cs="Times New Roman"/>
          <w:sz w:val="24"/>
          <w:szCs w:val="24"/>
        </w:rPr>
        <w:t xml:space="preserve">, </w:t>
      </w:r>
      <w:ins w:id="44" w:author="Clay" w:date="2020-07-02T10:51:00Z">
        <w:r>
          <w:rPr>
            <w:rFonts w:ascii="Times New Roman" w:eastAsia="Times New Roman" w:hAnsi="Times New Roman" w:cs="Times New Roman"/>
            <w:sz w:val="24"/>
            <w:szCs w:val="24"/>
          </w:rPr>
          <w:t xml:space="preserve">3) </w:t>
        </w:r>
      </w:ins>
      <w:del w:id="45" w:author="Clay" w:date="2020-07-02T10:51:00Z">
        <w:r w:rsidR="00EF47A4" w:rsidDel="00452631">
          <w:rPr>
            <w:rFonts w:ascii="Times New Roman" w:eastAsia="Times New Roman" w:hAnsi="Times New Roman" w:cs="Times New Roman"/>
            <w:sz w:val="24"/>
            <w:szCs w:val="24"/>
          </w:rPr>
          <w:delText xml:space="preserve">WSB presence will increase throughfall nutrient deposition, and WSB presence will </w:delText>
        </w:r>
      </w:del>
      <w:ins w:id="46" w:author="Clay" w:date="2020-07-02T10:51:00Z">
        <w:r>
          <w:rPr>
            <w:rFonts w:ascii="Times New Roman" w:eastAsia="Times New Roman" w:hAnsi="Times New Roman" w:cs="Times New Roman"/>
            <w:sz w:val="24"/>
            <w:szCs w:val="24"/>
          </w:rPr>
          <w:t xml:space="preserve">increase soil </w:t>
        </w:r>
      </w:ins>
      <w:del w:id="47" w:author="Clay" w:date="2020-07-02T10:51:00Z">
        <w:r w:rsidR="00EF47A4" w:rsidDel="00452631">
          <w:rPr>
            <w:rFonts w:ascii="Times New Roman" w:eastAsia="Times New Roman" w:hAnsi="Times New Roman" w:cs="Times New Roman"/>
            <w:sz w:val="24"/>
            <w:szCs w:val="24"/>
          </w:rPr>
          <w:delText xml:space="preserve">affect soil </w:delText>
        </w:r>
        <w:r w:rsidR="00EF47A4" w:rsidDel="00452631">
          <w:rPr>
            <w:rFonts w:ascii="Times New Roman" w:eastAsia="Times New Roman" w:hAnsi="Times New Roman" w:cs="Times New Roman"/>
            <w:sz w:val="24"/>
            <w:szCs w:val="24"/>
          </w:rPr>
          <w:lastRenderedPageBreak/>
          <w:delText>chemistry</w:delText>
        </w:r>
      </w:del>
      <w:ins w:id="48" w:author="Clay" w:date="2020-07-02T10:51:00Z">
        <w:r>
          <w:rPr>
            <w:rFonts w:ascii="Times New Roman" w:eastAsia="Times New Roman" w:hAnsi="Times New Roman" w:cs="Times New Roman"/>
            <w:sz w:val="24"/>
            <w:szCs w:val="24"/>
          </w:rPr>
          <w:t>nutrient concentrations, and 4) increase net nitrification in soils</w:t>
        </w:r>
      </w:ins>
      <w:r w:rsidR="00EF47A4">
        <w:rPr>
          <w:rFonts w:ascii="Times New Roman" w:eastAsia="Times New Roman" w:hAnsi="Times New Roman" w:cs="Times New Roman"/>
          <w:sz w:val="24"/>
          <w:szCs w:val="24"/>
        </w:rPr>
        <w:t xml:space="preserve">. </w:t>
      </w:r>
      <w:del w:id="49" w:author="Clay" w:date="2020-07-02T10:51:00Z">
        <w:r w:rsidR="00E953B1" w:rsidDel="00452631">
          <w:rPr>
            <w:rFonts w:ascii="Times New Roman" w:eastAsia="Times New Roman" w:hAnsi="Times New Roman" w:cs="Times New Roman"/>
            <w:sz w:val="24"/>
            <w:szCs w:val="24"/>
          </w:rPr>
          <w:delText>the areas being investigated. This will also be tested against the null hypothesis of no change.</w:delText>
        </w:r>
      </w:del>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4E815AAE"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ins w:id="50" w:author="Clay" w:date="2020-07-02T10:52:00Z">
        <w:r w:rsidR="00452631">
          <w:rPr>
            <w:rFonts w:ascii="Times New Roman" w:eastAsia="Times New Roman" w:hAnsi="Times New Roman" w:cs="Times New Roman"/>
            <w:sz w:val="24"/>
            <w:szCs w:val="24"/>
          </w:rPr>
          <w:t xml:space="preserve">central </w:t>
        </w:r>
      </w:ins>
      <w:r>
        <w:rPr>
          <w:rFonts w:ascii="Times New Roman" w:eastAsia="Times New Roman" w:hAnsi="Times New Roman" w:cs="Times New Roman"/>
          <w:sz w:val="24"/>
          <w:szCs w:val="24"/>
        </w:rPr>
        <w:t xml:space="preserve">Washington </w:t>
      </w:r>
      <w:del w:id="51" w:author="Clay" w:date="2020-07-02T10:52:00Z">
        <w:r w:rsidDel="00452631">
          <w:rPr>
            <w:rFonts w:ascii="Times New Roman" w:eastAsia="Times New Roman" w:hAnsi="Times New Roman" w:cs="Times New Roman"/>
            <w:sz w:val="24"/>
            <w:szCs w:val="24"/>
          </w:rPr>
          <w:delText>State</w:delText>
        </w:r>
      </w:del>
      <w:proofErr w:type="gramStart"/>
      <w:ins w:id="52" w:author="Clay" w:date="2020-07-02T10:52:00Z">
        <w:r w:rsidR="00452631">
          <w:rPr>
            <w:rFonts w:ascii="Times New Roman" w:eastAsia="Times New Roman" w:hAnsi="Times New Roman" w:cs="Times New Roman"/>
            <w:sz w:val="24"/>
            <w:szCs w:val="24"/>
          </w:rPr>
          <w:t>state</w:t>
        </w:r>
      </w:ins>
      <w:proofErr w:type="gramEnd"/>
      <w:ins w:id="53" w:author="Clay" w:date="2020-07-02T11:07:00Z">
        <w:r w:rsidR="00D74CAC">
          <w:rPr>
            <w:rFonts w:ascii="Times New Roman" w:eastAsia="Times New Roman" w:hAnsi="Times New Roman" w:cs="Times New Roman"/>
            <w:sz w:val="24"/>
            <w:szCs w:val="24"/>
          </w:rPr>
          <w:t xml:space="preserve">.  In the </w:t>
        </w:r>
        <w:proofErr w:type="spellStart"/>
        <w:r w:rsidR="00D74CAC">
          <w:rPr>
            <w:rFonts w:ascii="Times New Roman" w:eastAsia="Times New Roman" w:hAnsi="Times New Roman" w:cs="Times New Roman"/>
            <w:sz w:val="24"/>
            <w:szCs w:val="24"/>
          </w:rPr>
          <w:t>rainshadow</w:t>
        </w:r>
        <w:proofErr w:type="spellEnd"/>
        <w:r w:rsidR="00D74CAC">
          <w:rPr>
            <w:rFonts w:ascii="Times New Roman" w:eastAsia="Times New Roman" w:hAnsi="Times New Roman" w:cs="Times New Roman"/>
            <w:sz w:val="24"/>
            <w:szCs w:val="24"/>
          </w:rPr>
          <w:t xml:space="preserve"> of the Cascades, </w:t>
        </w:r>
      </w:ins>
      <w:del w:id="54" w:author="Clay" w:date="2020-07-02T11:07:00Z">
        <w:r w:rsidDel="00D74CAC">
          <w:rPr>
            <w:rFonts w:ascii="Times New Roman" w:eastAsia="Times New Roman" w:hAnsi="Times New Roman" w:cs="Times New Roman"/>
            <w:sz w:val="24"/>
            <w:szCs w:val="24"/>
          </w:rPr>
          <w:delText>. S</w:delText>
        </w:r>
      </w:del>
      <w:ins w:id="55" w:author="Clay" w:date="2020-07-02T11:07:00Z">
        <w:r w:rsidR="00D74CAC">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ummers (May-September) are relatively dry, with seasonal drought and temperatures ranging from 15°C-25°C</w:t>
      </w:r>
      <w:ins w:id="56" w:author="Clay" w:date="2020-07-02T11:07:00Z">
        <w:r w:rsidR="00D74CAC">
          <w:rPr>
            <w:rFonts w:ascii="Times New Roman" w:eastAsia="Times New Roman" w:hAnsi="Times New Roman" w:cs="Times New Roman"/>
            <w:sz w:val="24"/>
            <w:szCs w:val="24"/>
          </w:rPr>
          <w:t xml:space="preserve"> </w:t>
        </w:r>
      </w:ins>
      <w:del w:id="57" w:author="Clay" w:date="2020-07-02T11:07:00Z">
        <w:r w:rsidDel="00D74CAC">
          <w:rPr>
            <w:rFonts w:ascii="Times New Roman" w:eastAsia="Times New Roman" w:hAnsi="Times New Roman" w:cs="Times New Roman"/>
            <w:sz w:val="24"/>
            <w:szCs w:val="24"/>
          </w:rPr>
          <w:delText xml:space="preserve">, and </w:delText>
        </w:r>
      </w:del>
      <w:ins w:id="58" w:author="Clay" w:date="2020-07-02T11:07:00Z">
        <w:r w:rsidR="00D74CAC">
          <w:rPr>
            <w:rFonts w:ascii="Times New Roman" w:eastAsia="Times New Roman" w:hAnsi="Times New Roman" w:cs="Times New Roman"/>
            <w:sz w:val="24"/>
            <w:szCs w:val="24"/>
          </w:rPr>
          <w:t xml:space="preserve">whereas </w:t>
        </w:r>
      </w:ins>
      <w:r>
        <w:rPr>
          <w:rFonts w:ascii="Times New Roman" w:eastAsia="Times New Roman" w:hAnsi="Times New Roman" w:cs="Times New Roman"/>
          <w:sz w:val="24"/>
          <w:szCs w:val="24"/>
        </w:rPr>
        <w:t xml:space="preserve">winters (October-April) are wet with temperatures ranging from -5°C-11°C. </w:t>
      </w:r>
      <w:ins w:id="59" w:author="Clay" w:date="2020-07-02T11:08:00Z">
        <w:r w:rsidR="00D74CA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ins w:id="60" w:author="Clay" w:date="2020-07-02T11:08:00Z">
        <w:r w:rsidR="00D74CAC">
          <w:rPr>
            <w:rFonts w:ascii="Times New Roman" w:eastAsia="Times New Roman" w:hAnsi="Times New Roman" w:cs="Times New Roman"/>
            <w:sz w:val="24"/>
            <w:szCs w:val="24"/>
          </w:rPr>
          <w:t xml:space="preserve">as snow </w:t>
        </w:r>
      </w:ins>
      <w:r w:rsidR="00E10E0D">
        <w:rPr>
          <w:rFonts w:ascii="Times New Roman" w:eastAsia="Times New Roman" w:hAnsi="Times New Roman" w:cs="Times New Roman"/>
          <w:sz w:val="24"/>
          <w:szCs w:val="24"/>
        </w:rPr>
        <w:t xml:space="preserve">between </w:t>
      </w:r>
      <w:commentRangeStart w:id="61"/>
      <w:r w:rsidR="00E10E0D">
        <w:rPr>
          <w:rFonts w:ascii="Times New Roman" w:eastAsia="Times New Roman" w:hAnsi="Times New Roman" w:cs="Times New Roman"/>
          <w:sz w:val="24"/>
          <w:szCs w:val="24"/>
        </w:rPr>
        <w:t>month-month</w:t>
      </w:r>
      <w:commentRangeEnd w:id="61"/>
      <w:r w:rsidR="00D74CAC">
        <w:rPr>
          <w:rStyle w:val="CommentReference"/>
        </w:rPr>
        <w:commentReference w:id="61"/>
      </w:r>
      <w:r>
        <w:rPr>
          <w:rFonts w:ascii="Times New Roman" w:eastAsia="Times New Roman" w:hAnsi="Times New Roman" w:cs="Times New Roman"/>
          <w:sz w:val="24"/>
          <w:szCs w:val="24"/>
        </w:rPr>
        <w:t xml:space="preserve">. </w:t>
      </w:r>
      <w:ins w:id="62" w:author="Clay" w:date="2020-07-02T11:08:00Z">
        <w:r w:rsidR="00D74CA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ins w:id="63" w:author="Clay" w:date="2020-07-02T11:08:00Z">
        <w:r w:rsidR="00D74CAC">
          <w:rPr>
            <w:rFonts w:ascii="Times New Roman" w:eastAsia="Times New Roman" w:hAnsi="Times New Roman" w:cs="Times New Roman"/>
            <w:sz w:val="24"/>
            <w:szCs w:val="24"/>
          </w:rPr>
          <w:t xml:space="preserve">drought tolerant trees such as </w:t>
        </w:r>
      </w:ins>
      <w:del w:id="64" w:author="Clay" w:date="2020-07-02T11:09:00Z">
        <w:r w:rsidDel="00D74CAC">
          <w:rPr>
            <w:rFonts w:ascii="Times New Roman" w:eastAsia="Times New Roman" w:hAnsi="Times New Roman" w:cs="Times New Roman"/>
            <w:sz w:val="24"/>
            <w:szCs w:val="24"/>
          </w:rPr>
          <w:delText xml:space="preserve">a mix of </w:delText>
        </w:r>
      </w:del>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50028885" w:rsidR="00D74CAC" w:rsidRDefault="009652CB" w:rsidP="004162F7">
      <w:pPr>
        <w:spacing w:after="0" w:line="480" w:lineRule="auto"/>
        <w:ind w:firstLine="720"/>
        <w:contextualSpacing/>
        <w:rPr>
          <w:ins w:id="65" w:author="Clay" w:date="2020-07-02T11:13:00Z"/>
          <w:rFonts w:ascii="Times New Roman" w:hAnsi="Times New Roman" w:cs="Times New Roman"/>
          <w:sz w:val="24"/>
          <w:szCs w:val="24"/>
        </w:rPr>
      </w:pPr>
      <w:del w:id="66" w:author="Clay" w:date="2020-07-02T11:19:00Z">
        <w:r w:rsidRPr="009356E2" w:rsidDel="009652CB">
          <w:rPr>
            <w:i/>
            <w:iCs/>
            <w:noProof/>
            <w:lang w:eastAsia="ja-JP"/>
          </w:rPr>
          <w:lastRenderedPageBreak/>
          <w:drawing>
            <wp:anchor distT="0" distB="0" distL="114300" distR="114300" simplePos="0" relativeHeight="251655680" behindDoc="0" locked="0" layoutInCell="1" allowOverlap="1" wp14:anchorId="1F6DCD7A" wp14:editId="0058F483">
              <wp:simplePos x="0" y="0"/>
              <wp:positionH relativeFrom="margin">
                <wp:posOffset>-85725</wp:posOffset>
              </wp:positionH>
              <wp:positionV relativeFrom="paragraph">
                <wp:posOffset>2954655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ins w:id="67" w:author="Clay" w:date="2020-07-02T11:23:00Z">
        <w:r>
          <w:rPr>
            <w:rFonts w:ascii="Times New Roman" w:eastAsia="Times New Roman" w:hAnsi="Times New Roman" w:cs="Times New Roman"/>
            <w:sz w:val="24"/>
            <w:szCs w:val="24"/>
          </w:rPr>
          <w:t xml:space="preserve">I used a nested study design with repeated sampling through time to investigate how budworm herbivory influenced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composition, litter decomposition, and soil nutrient concentrations.  </w:t>
        </w:r>
      </w:ins>
      <w:ins w:id="68" w:author="Clay" w:date="2020-07-02T11:15:00Z">
        <w:r w:rsidR="00D74CAC">
          <w:rPr>
            <w:rFonts w:ascii="Times New Roman" w:eastAsia="Times New Roman" w:hAnsi="Times New Roman" w:cs="Times New Roman"/>
            <w:sz w:val="24"/>
            <w:szCs w:val="24"/>
          </w:rPr>
          <w:t xml:space="preserve">I established 4 study sites </w:t>
        </w:r>
      </w:ins>
      <w:ins w:id="69" w:author="Clay" w:date="2020-07-02T11:16:00Z">
        <w:r w:rsidR="00D74CAC">
          <w:rPr>
            <w:rFonts w:ascii="Times New Roman" w:eastAsia="Times New Roman" w:hAnsi="Times New Roman" w:cs="Times New Roman"/>
            <w:sz w:val="24"/>
            <w:szCs w:val="24"/>
          </w:rPr>
          <w:t xml:space="preserve">each </w:t>
        </w:r>
      </w:ins>
      <w:ins w:id="70" w:author="Clay" w:date="2020-07-02T11:15:00Z">
        <w:r w:rsidR="00D74CAC">
          <w:rPr>
            <w:rFonts w:ascii="Times New Roman" w:eastAsia="Times New Roman" w:hAnsi="Times New Roman" w:cs="Times New Roman"/>
            <w:sz w:val="24"/>
            <w:szCs w:val="24"/>
          </w:rPr>
          <w:t>w</w:t>
        </w:r>
      </w:ins>
      <w:ins w:id="71" w:author="Clay" w:date="2020-07-02T11:14:00Z">
        <w:r w:rsidR="00D74CAC">
          <w:rPr>
            <w:rFonts w:ascii="Times New Roman" w:eastAsia="Times New Roman" w:hAnsi="Times New Roman" w:cs="Times New Roman"/>
            <w:sz w:val="24"/>
            <w:szCs w:val="24"/>
          </w:rPr>
          <w:t xml:space="preserve">ithin </w:t>
        </w:r>
      </w:ins>
      <w:ins w:id="72" w:author="Clay" w:date="2020-07-02T11:16:00Z">
        <w:r w:rsidR="00D74CAC">
          <w:rPr>
            <w:rFonts w:ascii="Times New Roman" w:eastAsia="Times New Roman" w:hAnsi="Times New Roman" w:cs="Times New Roman"/>
            <w:sz w:val="24"/>
            <w:szCs w:val="24"/>
          </w:rPr>
          <w:t xml:space="preserve">low and high </w:t>
        </w:r>
      </w:ins>
      <w:ins w:id="73" w:author="Clay" w:date="2020-07-02T11:14:00Z">
        <w:r w:rsidR="00D74CAC">
          <w:rPr>
            <w:rFonts w:ascii="Times New Roman" w:eastAsia="Times New Roman" w:hAnsi="Times New Roman" w:cs="Times New Roman"/>
            <w:sz w:val="24"/>
            <w:szCs w:val="24"/>
          </w:rPr>
          <w:t xml:space="preserve">budworm herbivory level </w:t>
        </w:r>
      </w:ins>
      <w:ins w:id="74" w:author="Clay" w:date="2020-07-02T11:16:00Z">
        <w:r w:rsidR="00D74CAC">
          <w:rPr>
            <w:rFonts w:ascii="Times New Roman" w:eastAsia="Times New Roman" w:hAnsi="Times New Roman" w:cs="Times New Roman"/>
            <w:sz w:val="24"/>
            <w:szCs w:val="24"/>
          </w:rPr>
          <w:t>stands (n=8 study sites)</w:t>
        </w:r>
      </w:ins>
      <w:ins w:id="75" w:author="Clay" w:date="2020-07-02T11:24:00Z">
        <w:r>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ins>
      <w:moveToRangeStart w:id="76" w:author="Clay" w:date="2020-07-02T11:13:00Z" w:name="move44580825"/>
      <w:moveTo w:id="77" w:author="Clay" w:date="2020-07-02T11:13:00Z">
        <w:r w:rsidR="00D74CAC" w:rsidRPr="009356E2">
          <w:rPr>
            <w:rFonts w:ascii="Times New Roman" w:eastAsia="Times New Roman" w:hAnsi="Times New Roman" w:cs="Times New Roman"/>
            <w:sz w:val="24"/>
            <w:szCs w:val="24"/>
          </w:rPr>
          <w:t xml:space="preserve">The low budworm sites </w:t>
        </w:r>
        <w:del w:id="78" w:author="Clay" w:date="2020-07-02T11:16:00Z">
          <w:r w:rsidR="00D74CAC" w:rsidRPr="009356E2" w:rsidDel="00D74CAC">
            <w:rPr>
              <w:rFonts w:ascii="Times New Roman" w:eastAsia="Times New Roman" w:hAnsi="Times New Roman" w:cs="Times New Roman"/>
              <w:sz w:val="24"/>
              <w:szCs w:val="24"/>
            </w:rPr>
            <w:delText xml:space="preserve">for this study </w:delText>
          </w:r>
        </w:del>
        <w:r w:rsidR="00D74CAC" w:rsidRPr="009356E2">
          <w:rPr>
            <w:rFonts w:ascii="Times New Roman" w:eastAsia="Times New Roman" w:hAnsi="Times New Roman" w:cs="Times New Roman"/>
            <w:sz w:val="24"/>
            <w:szCs w:val="24"/>
          </w:rPr>
          <w:t xml:space="preserve">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State, approximately 40 miles northeast of Central Washington University </w:t>
        </w:r>
        <w:del w:id="79" w:author="Clay" w:date="2020-07-02T11:16:00Z">
          <w:r w:rsidR="00D74CAC" w:rsidRPr="009356E2" w:rsidDel="00D74CAC">
            <w:rPr>
              <w:rFonts w:ascii="Times New Roman" w:eastAsia="Times New Roman" w:hAnsi="Times New Roman" w:cs="Times New Roman"/>
              <w:sz w:val="24"/>
              <w:szCs w:val="24"/>
            </w:rPr>
            <w:delText xml:space="preserve">on public land </w:delText>
          </w:r>
        </w:del>
        <w:r w:rsidR="00D74CAC" w:rsidRPr="009356E2">
          <w:rPr>
            <w:rFonts w:ascii="Times New Roman" w:eastAsia="Times New Roman" w:hAnsi="Times New Roman" w:cs="Times New Roman"/>
            <w:sz w:val="24"/>
            <w:szCs w:val="24"/>
          </w:rPr>
          <w:t xml:space="preserve">(Figure </w:t>
        </w:r>
        <w:del w:id="80" w:author="Clay" w:date="2020-07-02T11:17:00Z">
          <w:r w:rsidR="00D74CAC" w:rsidRPr="009356E2" w:rsidDel="009652CB">
            <w:rPr>
              <w:rFonts w:ascii="Times New Roman" w:eastAsia="Times New Roman" w:hAnsi="Times New Roman" w:cs="Times New Roman"/>
              <w:sz w:val="24"/>
              <w:szCs w:val="24"/>
            </w:rPr>
            <w:delText>X</w:delText>
          </w:r>
        </w:del>
      </w:moveTo>
      <w:ins w:id="81" w:author="Clay" w:date="2020-07-02T11:17:00Z">
        <w:r>
          <w:rPr>
            <w:rFonts w:ascii="Times New Roman" w:eastAsia="Times New Roman" w:hAnsi="Times New Roman" w:cs="Times New Roman"/>
            <w:sz w:val="24"/>
            <w:szCs w:val="24"/>
          </w:rPr>
          <w:t>1</w:t>
        </w:r>
      </w:ins>
      <w:moveTo w:id="82" w:author="Clay" w:date="2020-07-02T11:13:00Z">
        <w:r w:rsidR="00D74CAC" w:rsidRPr="009356E2">
          <w:rPr>
            <w:rFonts w:ascii="Times New Roman" w:eastAsia="Times New Roman" w:hAnsi="Times New Roman" w:cs="Times New Roman"/>
            <w:sz w:val="24"/>
            <w:szCs w:val="24"/>
          </w:rPr>
          <w:t>)</w:t>
        </w:r>
      </w:moveTo>
      <w:ins w:id="83" w:author="Clay" w:date="2020-07-02T11:17:00Z">
        <w:r w:rsidR="00D74CAC">
          <w:rPr>
            <w:rFonts w:ascii="Times New Roman" w:eastAsia="Times New Roman" w:hAnsi="Times New Roman" w:cs="Times New Roman"/>
            <w:sz w:val="24"/>
            <w:szCs w:val="24"/>
          </w:rPr>
          <w:t xml:space="preserve"> </w:t>
        </w:r>
      </w:ins>
      <w:moveTo w:id="84" w:author="Clay" w:date="2020-07-02T11:13:00Z">
        <w:del w:id="85" w:author="Clay" w:date="2020-07-02T11:17:00Z">
          <w:r w:rsidR="00D74CAC" w:rsidRPr="009356E2" w:rsidDel="00D74CAC">
            <w:rPr>
              <w:rFonts w:ascii="Times New Roman" w:eastAsia="Times New Roman" w:hAnsi="Times New Roman" w:cs="Times New Roman"/>
              <w:sz w:val="24"/>
              <w:szCs w:val="24"/>
            </w:rPr>
            <w:delText xml:space="preserve">.  These study sites were located </w:delText>
          </w:r>
        </w:del>
        <w:r w:rsidR="00D74CAC" w:rsidRPr="009356E2">
          <w:rPr>
            <w:rFonts w:ascii="Times New Roman" w:eastAsia="Times New Roman" w:hAnsi="Times New Roman" w:cs="Times New Roman"/>
            <w:sz w:val="24"/>
            <w:szCs w:val="24"/>
          </w:rPr>
          <w:t xml:space="preserve">near the following creeks: 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w:t>
        </w:r>
        <w:r w:rsidR="00D74CAC" w:rsidRPr="009356E2">
          <w:rPr>
            <w:rFonts w:ascii="Times New Roman" w:eastAsia="Times New Roman" w:hAnsi="Times New Roman" w:cs="Times New Roman"/>
            <w:sz w:val="24"/>
            <w:szCs w:val="24"/>
          </w:rPr>
          <w:lastRenderedPageBreak/>
          <w:t xml:space="preserve">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moveTo>
      <w:ins w:id="86" w:author="Clay" w:date="2020-07-02T11:17:00Z">
        <w:r w:rsidR="00D74CAC">
          <w:rPr>
            <w:rFonts w:ascii="Times New Roman" w:eastAsia="Times New Roman" w:hAnsi="Times New Roman" w:cs="Times New Roman"/>
            <w:sz w:val="24"/>
            <w:szCs w:val="24"/>
          </w:rPr>
          <w:t xml:space="preserve"> </w:t>
        </w:r>
      </w:ins>
      <w:moveTo w:id="87" w:author="Clay" w:date="2020-07-02T11:13:00Z">
        <w:r w:rsidR="00D74CAC" w:rsidRPr="009356E2">
          <w:rPr>
            <w:rFonts w:ascii="Times New Roman" w:eastAsia="Times New Roman" w:hAnsi="Times New Roman" w:cs="Times New Roman"/>
            <w:sz w:val="24"/>
            <w:szCs w:val="24"/>
          </w:rPr>
          <w:t xml:space="preserve">The high budworm sites were located in the </w:t>
        </w:r>
        <w:proofErr w:type="spellStart"/>
        <w:r w:rsidR="00D74CAC" w:rsidRPr="009356E2">
          <w:rPr>
            <w:rFonts w:ascii="Times New Roman" w:eastAsia="Times New Roman" w:hAnsi="Times New Roman" w:cs="Times New Roman"/>
            <w:sz w:val="24"/>
            <w:szCs w:val="24"/>
          </w:rPr>
          <w:t>Swauk</w:t>
        </w:r>
        <w:proofErr w:type="spellEnd"/>
        <w:r w:rsidR="00D74CAC" w:rsidRPr="009356E2">
          <w:rPr>
            <w:rFonts w:ascii="Times New Roman" w:eastAsia="Times New Roman" w:hAnsi="Times New Roman" w:cs="Times New Roman"/>
            <w:sz w:val="24"/>
            <w:szCs w:val="24"/>
          </w:rPr>
          <w:t xml:space="preserve"> drainage in the Okanogan-Wenatchee National Forest in Washington State approximately 45 miles north of Central Washington University and east of the low budworm sites</w:t>
        </w:r>
        <w:del w:id="88" w:author="Clay" w:date="2020-07-02T11:17:00Z">
          <w:r w:rsidR="00D74CAC" w:rsidRPr="009356E2" w:rsidDel="009652CB">
            <w:rPr>
              <w:rFonts w:ascii="Times New Roman" w:eastAsia="Times New Roman" w:hAnsi="Times New Roman" w:cs="Times New Roman"/>
              <w:sz w:val="24"/>
              <w:szCs w:val="24"/>
            </w:rPr>
            <w:delText>, also on public land</w:delText>
          </w:r>
        </w:del>
        <w:r w:rsidR="00D74CAC" w:rsidRPr="009356E2">
          <w:rPr>
            <w:rFonts w:ascii="Times New Roman" w:eastAsia="Times New Roman" w:hAnsi="Times New Roman" w:cs="Times New Roman"/>
            <w:sz w:val="24"/>
            <w:szCs w:val="24"/>
          </w:rPr>
          <w:t xml:space="preserve"> (Figure </w:t>
        </w:r>
        <w:del w:id="89" w:author="Clay" w:date="2020-07-02T11:17:00Z">
          <w:r w:rsidR="00D74CAC" w:rsidRPr="009356E2" w:rsidDel="009652CB">
            <w:rPr>
              <w:rFonts w:ascii="Times New Roman" w:eastAsia="Times New Roman" w:hAnsi="Times New Roman" w:cs="Times New Roman"/>
              <w:sz w:val="24"/>
              <w:szCs w:val="24"/>
            </w:rPr>
            <w:delText>X</w:delText>
          </w:r>
        </w:del>
      </w:moveTo>
      <w:ins w:id="90" w:author="Clay" w:date="2020-07-02T11:17:00Z">
        <w:r>
          <w:rPr>
            <w:rFonts w:ascii="Times New Roman" w:eastAsia="Times New Roman" w:hAnsi="Times New Roman" w:cs="Times New Roman"/>
            <w:sz w:val="24"/>
            <w:szCs w:val="24"/>
          </w:rPr>
          <w:t>1</w:t>
        </w:r>
      </w:ins>
      <w:moveTo w:id="91" w:author="Clay" w:date="2020-07-02T11:13:00Z">
        <w:r w:rsidR="00D74CAC" w:rsidRPr="009356E2">
          <w:rPr>
            <w:rFonts w:ascii="Times New Roman" w:eastAsia="Times New Roman" w:hAnsi="Times New Roman" w:cs="Times New Roman"/>
            <w:sz w:val="24"/>
            <w:szCs w:val="24"/>
          </w:rPr>
          <w:t xml:space="preserve">). These study sites were located near the following creeks: 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del w:id="92" w:author="Clay" w:date="2020-07-02T11:18:00Z">
          <w:r w:rsidR="00D74CAC" w:rsidRPr="009356E2" w:rsidDel="009652CB">
            <w:rPr>
              <w:rFonts w:ascii="Times New Roman" w:eastAsia="Times New Roman" w:hAnsi="Times New Roman" w:cs="Times New Roman"/>
              <w:sz w:val="24"/>
              <w:szCs w:val="24"/>
            </w:rPr>
            <w:delText>where the stream was in comparison to tree cover</w:delText>
          </w:r>
        </w:del>
      </w:moveTo>
      <w:ins w:id="93" w:author="Clay" w:date="2020-07-02T11:18:00Z">
        <w:r>
          <w:rPr>
            <w:rFonts w:ascii="Times New Roman" w:eastAsia="Times New Roman" w:hAnsi="Times New Roman" w:cs="Times New Roman"/>
            <w:sz w:val="24"/>
            <w:szCs w:val="24"/>
          </w:rPr>
          <w:t>access difficulty</w:t>
        </w:r>
      </w:ins>
      <w:moveTo w:id="94" w:author="Clay" w:date="2020-07-02T11:13:00Z">
        <w:r w:rsidR="00D74CAC">
          <w:rPr>
            <w:rFonts w:ascii="Times New Roman" w:eastAsia="Times New Roman" w:hAnsi="Times New Roman" w:cs="Times New Roman"/>
            <w:sz w:val="24"/>
            <w:szCs w:val="24"/>
          </w:rPr>
          <w:t>.</w:t>
        </w:r>
      </w:moveTo>
      <w:ins w:id="95" w:author="Clay" w:date="2020-07-02T11:18:00Z">
        <w:r>
          <w:rPr>
            <w:rFonts w:ascii="Times New Roman" w:eastAsia="Times New Roman" w:hAnsi="Times New Roman" w:cs="Times New Roman"/>
            <w:sz w:val="24"/>
            <w:szCs w:val="24"/>
          </w:rPr>
          <w:t xml:space="preserve"> </w:t>
        </w:r>
      </w:ins>
      <w:moveTo w:id="96" w:author="Clay" w:date="2020-07-02T11:13:00Z">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 xml:space="preserve">Although each individual site varied based on microclimatic factors, sites were exposed to similar temperature and precipitation patterns based on similar elevation and being within </w:t>
        </w:r>
        <w:commentRangeStart w:id="97"/>
        <w:r w:rsidR="00D74CAC" w:rsidRPr="00624841">
          <w:rPr>
            <w:rFonts w:ascii="Times New Roman" w:hAnsi="Times New Roman" w:cs="Times New Roman"/>
            <w:sz w:val="24"/>
            <w:szCs w:val="24"/>
          </w:rPr>
          <w:t xml:space="preserve">X </w:t>
        </w:r>
      </w:moveTo>
      <w:commentRangeEnd w:id="97"/>
      <w:r>
        <w:rPr>
          <w:rStyle w:val="CommentReference"/>
        </w:rPr>
        <w:commentReference w:id="97"/>
      </w:r>
      <w:moveTo w:id="98" w:author="Clay" w:date="2020-07-02T11:13:00Z">
        <w:r w:rsidR="00D74CAC" w:rsidRPr="00624841">
          <w:rPr>
            <w:rFonts w:ascii="Times New Roman" w:hAnsi="Times New Roman" w:cs="Times New Roman"/>
            <w:sz w:val="24"/>
            <w:szCs w:val="24"/>
          </w:rPr>
          <w:t>km of each other.</w:t>
        </w:r>
      </w:moveTo>
      <w:moveToRangeEnd w:id="76"/>
    </w:p>
    <w:p w14:paraId="17235B70" w14:textId="3EA42CC6" w:rsidR="004162F7" w:rsidRDefault="004162F7" w:rsidP="004162F7">
      <w:pPr>
        <w:spacing w:after="0" w:line="480" w:lineRule="auto"/>
        <w:ind w:firstLine="720"/>
        <w:contextualSpacing/>
        <w:rPr>
          <w:rFonts w:ascii="Times New Roman" w:eastAsia="Times New Roman" w:hAnsi="Times New Roman" w:cs="Times New Roman"/>
          <w:sz w:val="24"/>
          <w:szCs w:val="24"/>
        </w:rPr>
      </w:pPr>
      <w:del w:id="99" w:author="Clay" w:date="2020-07-02T11:23:00Z">
        <w:r w:rsidDel="009652CB">
          <w:rPr>
            <w:rFonts w:ascii="Times New Roman" w:eastAsia="Times New Roman" w:hAnsi="Times New Roman" w:cs="Times New Roman"/>
            <w:sz w:val="24"/>
            <w:szCs w:val="24"/>
          </w:rPr>
          <w:delText xml:space="preserve">I used a nested study design with repeated sampling through time to investigate how budworm herbivory influenced throughfall composition, litter decomposition, and soil nutrient </w:delText>
        </w:r>
      </w:del>
      <w:del w:id="100" w:author="Clay" w:date="2020-07-02T11:09:00Z">
        <w:r w:rsidDel="00D74CAC">
          <w:rPr>
            <w:rFonts w:ascii="Times New Roman" w:eastAsia="Times New Roman" w:hAnsi="Times New Roman" w:cs="Times New Roman"/>
            <w:sz w:val="24"/>
            <w:szCs w:val="24"/>
          </w:rPr>
          <w:delText>dynamics</w:delText>
        </w:r>
      </w:del>
      <w:del w:id="101" w:author="Clay" w:date="2020-07-02T11:23:00Z">
        <w:r w:rsidDel="009652CB">
          <w:rPr>
            <w:rFonts w:ascii="Times New Roman" w:eastAsia="Times New Roman" w:hAnsi="Times New Roman" w:cs="Times New Roman"/>
            <w:sz w:val="24"/>
            <w:szCs w:val="24"/>
          </w:rPr>
          <w:delText xml:space="preserve">. </w:delText>
        </w:r>
      </w:del>
      <w:del w:id="102" w:author="Clay" w:date="2020-07-02T11:14:00Z">
        <w:r w:rsidDel="00D74CAC">
          <w:rPr>
            <w:rFonts w:ascii="Times New Roman" w:eastAsia="Times New Roman" w:hAnsi="Times New Roman" w:cs="Times New Roman"/>
            <w:sz w:val="24"/>
            <w:szCs w:val="24"/>
          </w:rPr>
          <w:delText xml:space="preserve">Within each budworm herbivory level (low versus high), I established study sites along 4 different streams (n=8). </w:delText>
        </w:r>
      </w:del>
      <w:del w:id="103" w:author="Clay" w:date="2020-07-02T11:23:00Z">
        <w:r w:rsidDel="009652CB">
          <w:rPr>
            <w:rFonts w:ascii="Times New Roman" w:eastAsia="Times New Roman" w:hAnsi="Times New Roman" w:cs="Times New Roman"/>
            <w:sz w:val="24"/>
            <w:szCs w:val="24"/>
          </w:rPr>
          <w:delText xml:space="preserve">At each </w:delText>
        </w:r>
      </w:del>
      <w:del w:id="104" w:author="Clay" w:date="2020-07-02T11:10:00Z">
        <w:r w:rsidDel="00D74CAC">
          <w:rPr>
            <w:rFonts w:ascii="Times New Roman" w:eastAsia="Times New Roman" w:hAnsi="Times New Roman" w:cs="Times New Roman"/>
            <w:sz w:val="24"/>
            <w:szCs w:val="24"/>
          </w:rPr>
          <w:delText xml:space="preserve">stream </w:delText>
        </w:r>
      </w:del>
      <w:del w:id="105" w:author="Clay" w:date="2020-07-02T11:23:00Z">
        <w:r w:rsidDel="009652CB">
          <w:rPr>
            <w:rFonts w:ascii="Times New Roman" w:eastAsia="Times New Roman" w:hAnsi="Times New Roman" w:cs="Times New Roman"/>
            <w:sz w:val="24"/>
            <w:szCs w:val="24"/>
          </w:rPr>
          <w:delText xml:space="preserve">I established three replicate plots approximately 15 m from each other from upstream to downstream.  </w:delText>
        </w:r>
      </w:del>
      <w:r>
        <w:rPr>
          <w:rFonts w:ascii="Times New Roman" w:eastAsia="Times New Roman" w:hAnsi="Times New Roman" w:cs="Times New Roman"/>
          <w:sz w:val="24"/>
          <w:szCs w:val="24"/>
        </w:rPr>
        <w:t xml:space="preserve">At each replicate plot, I measured </w:t>
      </w:r>
      <w:commentRangeStart w:id="106"/>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commentRangeEnd w:id="106"/>
      <w:proofErr w:type="spellEnd"/>
      <w:r w:rsidR="00D74CAC">
        <w:rPr>
          <w:rStyle w:val="CommentReference"/>
        </w:rPr>
        <w:commentReference w:id="106"/>
      </w:r>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ins w:id="107" w:author="Clay" w:date="2020-07-02T11:25:00Z">
        <w:r w:rsidR="009652CB">
          <w:rPr>
            <w:rFonts w:ascii="Times New Roman" w:eastAsia="Times New Roman" w:hAnsi="Times New Roman" w:cs="Times New Roman"/>
            <w:sz w:val="24"/>
            <w:szCs w:val="24"/>
          </w:rPr>
          <w:t xml:space="preserve">, </w:t>
        </w:r>
        <w:commentRangeStart w:id="108"/>
        <w:r w:rsidR="009652CB">
          <w:rPr>
            <w:rFonts w:ascii="Times New Roman" w:eastAsia="Times New Roman" w:hAnsi="Times New Roman" w:cs="Times New Roman"/>
            <w:sz w:val="24"/>
            <w:szCs w:val="24"/>
          </w:rPr>
          <w:t xml:space="preserve">roughly every 6 weeks </w:t>
        </w:r>
        <w:commentRangeEnd w:id="108"/>
        <w:r w:rsidR="009652CB">
          <w:rPr>
            <w:rStyle w:val="CommentReference"/>
          </w:rPr>
          <w:commentReference w:id="108"/>
        </w:r>
        <w:r w:rsidR="009652CB">
          <w:rPr>
            <w:rFonts w:ascii="Times New Roman" w:eastAsia="Times New Roman" w:hAnsi="Times New Roman" w:cs="Times New Roman"/>
            <w:sz w:val="24"/>
            <w:szCs w:val="24"/>
          </w:rPr>
          <w:t>with a break from sampling when snow pack precluded site access</w:t>
        </w:r>
      </w:ins>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del w:id="109" w:author="Clay" w:date="2020-07-02T11:26:00Z">
        <w:r w:rsidDel="009652CB">
          <w:rPr>
            <w:rFonts w:ascii="Times New Roman" w:eastAsia="Times New Roman" w:hAnsi="Times New Roman" w:cs="Times New Roman"/>
            <w:sz w:val="24"/>
            <w:szCs w:val="24"/>
          </w:rPr>
          <w:delText xml:space="preserve">Throughfall water chemistry was collected when accumulated precipitation allowed (&gt; 100 mL).  </w:delText>
        </w:r>
      </w:del>
      <w:r>
        <w:rPr>
          <w:rFonts w:ascii="Times New Roman" w:eastAsia="Times New Roman" w:hAnsi="Times New Roman" w:cs="Times New Roman"/>
          <w:sz w:val="24"/>
          <w:szCs w:val="24"/>
        </w:rPr>
        <w:t>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ins w:id="110" w:author="Clay" w:date="2020-07-02T11:26:00Z">
        <w:r w:rsidR="009652CB">
          <w:rPr>
            <w:rFonts w:ascii="Times New Roman" w:eastAsia="Times New Roman" w:hAnsi="Times New Roman" w:cs="Times New Roman"/>
            <w:sz w:val="24"/>
            <w:szCs w:val="24"/>
          </w:rPr>
          <w:t xml:space="preserve">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water chemistry was collected on an event basis when accumulated </w:t>
        </w:r>
        <w:r w:rsidR="009652CB">
          <w:rPr>
            <w:rFonts w:ascii="Times New Roman" w:eastAsia="Times New Roman" w:hAnsi="Times New Roman" w:cs="Times New Roman"/>
            <w:sz w:val="24"/>
            <w:szCs w:val="24"/>
          </w:rPr>
          <w:lastRenderedPageBreak/>
          <w:t>precipitation allowed (&gt; 100 mL).  Thus my study design included measurements taken before, during, and after, one complete WSB life cycle</w:t>
        </w:r>
      </w:ins>
      <w:ins w:id="111" w:author="Clay" w:date="2020-07-02T11:27:00Z">
        <w:r w:rsidR="00E50987">
          <w:rPr>
            <w:rFonts w:ascii="Times New Roman" w:eastAsia="Times New Roman" w:hAnsi="Times New Roman" w:cs="Times New Roman"/>
            <w:sz w:val="24"/>
            <w:szCs w:val="24"/>
          </w:rPr>
          <w:t>.</w:t>
        </w:r>
      </w:ins>
    </w:p>
    <w:p w14:paraId="151DE7E2" w14:textId="22D8ADF7"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D614C5">
        <w:rPr>
          <w:rFonts w:ascii="Times New Roman" w:eastAsia="Times New Roman" w:hAnsi="Times New Roman" w:cs="Times New Roman"/>
          <w:b/>
          <w:bCs/>
          <w:i w:val="0"/>
          <w:iCs w:val="0"/>
          <w:color w:val="auto"/>
          <w:sz w:val="24"/>
          <w:szCs w:val="24"/>
        </w:rPr>
        <w:t>Figure 1:</w:t>
      </w:r>
      <w:r w:rsidRPr="00B06E8D">
        <w:rPr>
          <w:rFonts w:ascii="Times New Roman" w:eastAsia="Times New Roman" w:hAnsi="Times New Roman" w:cs="Times New Roman"/>
          <w:i w:val="0"/>
          <w:iCs w:val="0"/>
          <w:color w:val="auto"/>
          <w:sz w:val="24"/>
          <w:szCs w:val="24"/>
        </w:rPr>
        <w:t xml:space="preserve"> Site locations with activity level shown in relation to major </w:t>
      </w:r>
      <w:commentRangeStart w:id="112"/>
      <w:r w:rsidRPr="00B06E8D">
        <w:rPr>
          <w:rFonts w:ascii="Times New Roman" w:eastAsia="Times New Roman" w:hAnsi="Times New Roman" w:cs="Times New Roman"/>
          <w:i w:val="0"/>
          <w:iCs w:val="0"/>
          <w:color w:val="auto"/>
          <w:sz w:val="24"/>
          <w:szCs w:val="24"/>
        </w:rPr>
        <w:t>city</w:t>
      </w:r>
      <w:commentRangeEnd w:id="112"/>
      <w:r w:rsidR="009652CB">
        <w:rPr>
          <w:rStyle w:val="CommentReference"/>
          <w:i w:val="0"/>
          <w:iCs w:val="0"/>
          <w:color w:val="auto"/>
        </w:rPr>
        <w:commentReference w:id="112"/>
      </w:r>
      <w:r w:rsidRPr="00B06E8D">
        <w:rPr>
          <w:rFonts w:ascii="Times New Roman" w:eastAsia="Times New Roman" w:hAnsi="Times New Roman" w:cs="Times New Roman"/>
          <w:i w:val="0"/>
          <w:iCs w:val="0"/>
          <w:color w:val="auto"/>
          <w:sz w:val="24"/>
          <w:szCs w:val="24"/>
        </w:rPr>
        <w:t>.</w:t>
      </w:r>
    </w:p>
    <w:p w14:paraId="025E76B0" w14:textId="041BEF5B"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moveFromRangeStart w:id="113" w:author="Clay" w:date="2020-07-02T11:13:00Z" w:name="move44580825"/>
      <w:moveFrom w:id="114" w:author="Clay" w:date="2020-07-02T11:13:00Z">
        <w:r w:rsidRPr="009356E2" w:rsidDel="00D74CAC">
          <w:rPr>
            <w:rFonts w:ascii="Times New Roman" w:eastAsia="Times New Roman" w:hAnsi="Times New Roman" w:cs="Times New Roman"/>
            <w:i w:val="0"/>
            <w:iCs w:val="0"/>
            <w:color w:val="auto"/>
            <w:sz w:val="24"/>
            <w:szCs w:val="24"/>
          </w:rPr>
          <w:t>The low budworm sites for this study were located in the Teanaway Community Forest in Washington State, approximately 40 miles northeast of Central Washington University on public land (Figure X).  These study sites were located near the following creeks: Stand Up Creek (903 m a.s.l.) where sites were on a slope with light tree cover, Jungle Creek (824 m a.s.l.) where sites were often disturbed by free range cattle, Jack Creek (963 m a.s.l.) where sites were under moderately heavy tree cover, and Moonbeam Creek (973 m a.s.l. where sites were also under moderately heavy tree cover. The high budworm sites were located in the Swauk drainage in the Okanogan-Wenatchee National Forest in Washington State approximately 45 miles north of Central Washington University and east of the low budworm sites, also on public land (Figure X). These study sites were located near the following creeks: Cougar Creek (984 m a.s.l.) where sites were on a slope, Hurley Creek (978 m a.s.l.) where sites were located further away from the stream in comparison to other sites due to the stream being less accessible in a confined valley, Hovey Creek (1050 m a.s.l.) where sites were under moderately heavy tree cover, and Blue Creek (1055 m a.s.l.) where sites were also further away from the stream due to where the stream was in comparison to tree cover</w:t>
        </w:r>
        <w:r w:rsidR="00E10E0D" w:rsidDel="00D74CAC">
          <w:rPr>
            <w:rFonts w:ascii="Times New Roman" w:eastAsia="Times New Roman" w:hAnsi="Times New Roman" w:cs="Times New Roman"/>
            <w:i w:val="0"/>
            <w:iCs w:val="0"/>
            <w:color w:val="auto"/>
            <w:sz w:val="24"/>
            <w:szCs w:val="24"/>
          </w:rPr>
          <w:t xml:space="preserve">. </w:t>
        </w:r>
        <w:r w:rsidRPr="00624841" w:rsidDel="00D74CAC">
          <w:rPr>
            <w:rFonts w:ascii="Times New Roman" w:hAnsi="Times New Roman" w:cs="Times New Roman"/>
            <w:i w:val="0"/>
            <w:iCs w:val="0"/>
            <w:color w:val="auto"/>
            <w:sz w:val="24"/>
            <w:szCs w:val="24"/>
          </w:rPr>
          <w:t>Although each individual site varied based on microclimatic factors, sites were exposed to similar temperature and precipitation patterns</w:t>
        </w:r>
        <w:r w:rsidR="00E10E0D" w:rsidRPr="00624841" w:rsidDel="00D74CAC">
          <w:rPr>
            <w:rFonts w:ascii="Times New Roman" w:hAnsi="Times New Roman" w:cs="Times New Roman"/>
            <w:i w:val="0"/>
            <w:iCs w:val="0"/>
            <w:color w:val="auto"/>
            <w:sz w:val="24"/>
            <w:szCs w:val="24"/>
          </w:rPr>
          <w:t xml:space="preserve"> based on similar elevation and being within X km of each other</w:t>
        </w:r>
        <w:r w:rsidRPr="00624841" w:rsidDel="00D74CAC">
          <w:rPr>
            <w:rFonts w:ascii="Times New Roman" w:hAnsi="Times New Roman" w:cs="Times New Roman"/>
            <w:i w:val="0"/>
            <w:iCs w:val="0"/>
            <w:color w:val="auto"/>
            <w:sz w:val="24"/>
            <w:szCs w:val="24"/>
          </w:rPr>
          <w:t>.</w:t>
        </w:r>
      </w:moveFrom>
      <w:moveFromRangeEnd w:id="113"/>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5DE106F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w:t>
      </w:r>
      <w:del w:id="115" w:author="Clay" w:date="2020-07-02T11:28:00Z">
        <w:r w:rsidDel="00E50987">
          <w:rPr>
            <w:rFonts w:ascii="Times New Roman" w:eastAsia="Times New Roman" w:hAnsi="Times New Roman" w:cs="Times New Roman"/>
            <w:sz w:val="24"/>
            <w:szCs w:val="24"/>
          </w:rPr>
          <w:delText>t each plot (n=24) a</w:delText>
        </w:r>
      </w:del>
      <w:r>
        <w:rPr>
          <w:rFonts w:ascii="Times New Roman" w:eastAsia="Times New Roman" w:hAnsi="Times New Roman" w:cs="Times New Roman"/>
          <w:sz w:val="24"/>
          <w:szCs w:val="24"/>
        </w:rPr>
        <w:t xml:space="preserve"> throughfall collector was installed under the canopy of a randomly selected tree close to each </w:t>
      </w:r>
      <w:del w:id="116" w:author="Clay" w:date="2020-07-02T11:28:00Z">
        <w:r w:rsidDel="00E50987">
          <w:rPr>
            <w:rFonts w:ascii="Times New Roman" w:eastAsia="Times New Roman" w:hAnsi="Times New Roman" w:cs="Times New Roman"/>
            <w:sz w:val="24"/>
            <w:szCs w:val="24"/>
          </w:rPr>
          <w:delText>decomposition site</w:delText>
        </w:r>
      </w:del>
      <w:ins w:id="117" w:author="Clay" w:date="2020-07-02T11:28:00Z">
        <w:r w:rsidR="00E50987">
          <w:rPr>
            <w:rFonts w:ascii="Times New Roman" w:eastAsia="Times New Roman" w:hAnsi="Times New Roman" w:cs="Times New Roman"/>
            <w:sz w:val="24"/>
            <w:szCs w:val="24"/>
          </w:rPr>
          <w:t>sample plot (n=24)</w:t>
        </w:r>
      </w:ins>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w:t>
      </w:r>
      <w:r>
        <w:rPr>
          <w:rFonts w:ascii="Times New Roman" w:eastAsia="Times New Roman" w:hAnsi="Times New Roman" w:cs="Times New Roman"/>
          <w:sz w:val="24"/>
          <w:szCs w:val="24"/>
        </w:rPr>
        <w:lastRenderedPageBreak/>
        <w:t xml:space="preserve">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del w:id="118" w:author="Clay" w:date="2020-07-02T11:29:00Z">
        <w:r w:rsidDel="00E50987">
          <w:rPr>
            <w:rFonts w:ascii="Times New Roman" w:eastAsia="Times New Roman" w:hAnsi="Times New Roman" w:cs="Times New Roman"/>
            <w:sz w:val="24"/>
            <w:szCs w:val="24"/>
          </w:rPr>
          <w:delText>To protect t</w:delText>
        </w:r>
      </w:del>
      <w:ins w:id="119" w:author="Clay" w:date="2020-07-02T11:29:00Z">
        <w:r w:rsidR="00E50987">
          <w:rPr>
            <w:rFonts w:ascii="Times New Roman" w:eastAsia="Times New Roman" w:hAnsi="Times New Roman" w:cs="Times New Roman"/>
            <w:sz w:val="24"/>
            <w:szCs w:val="24"/>
          </w:rPr>
          <w:t>T</w:t>
        </w:r>
      </w:ins>
      <w:r>
        <w:rPr>
          <w:rFonts w:ascii="Times New Roman" w:eastAsia="Times New Roman" w:hAnsi="Times New Roman" w:cs="Times New Roman"/>
          <w:sz w:val="24"/>
          <w:szCs w:val="24"/>
        </w:rPr>
        <w:t>he tubing</w:t>
      </w:r>
      <w:ins w:id="120" w:author="Clay" w:date="2020-07-02T11:29:00Z">
        <w:r w:rsidR="00E50987">
          <w:rPr>
            <w:rFonts w:ascii="Times New Roman" w:eastAsia="Times New Roman" w:hAnsi="Times New Roman" w:cs="Times New Roman"/>
            <w:sz w:val="24"/>
            <w:szCs w:val="24"/>
          </w:rPr>
          <w:t xml:space="preserve"> was protected by feeding </w:t>
        </w:r>
      </w:ins>
      <w:del w:id="121" w:author="Clay" w:date="2020-07-02T11:29:00Z">
        <w:r w:rsidDel="00E50987">
          <w:rPr>
            <w:rFonts w:ascii="Times New Roman" w:eastAsia="Times New Roman" w:hAnsi="Times New Roman" w:cs="Times New Roman"/>
            <w:sz w:val="24"/>
            <w:szCs w:val="24"/>
          </w:rPr>
          <w:delText xml:space="preserve">, I fed </w:delText>
        </w:r>
      </w:del>
      <w:r>
        <w:rPr>
          <w:rFonts w:ascii="Times New Roman" w:eastAsia="Times New Roman" w:hAnsi="Times New Roman" w:cs="Times New Roman"/>
          <w:sz w:val="24"/>
          <w:szCs w:val="24"/>
        </w:rPr>
        <w:t>it through a PVC pipe</w:t>
      </w:r>
      <w:del w:id="122" w:author="Clay" w:date="2020-07-02T11:29:00Z">
        <w:r w:rsidDel="00E509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pounded into the ground with </w:t>
      </w:r>
      <w:ins w:id="123" w:author="Clay" w:date="2020-07-02T11:29:00Z">
        <w:r w:rsidR="00E50987">
          <w:rPr>
            <w:rFonts w:ascii="Times New Roman" w:eastAsia="Times New Roman" w:hAnsi="Times New Roman" w:cs="Times New Roman"/>
            <w:sz w:val="24"/>
            <w:szCs w:val="24"/>
          </w:rPr>
          <w:t xml:space="preserve">a </w:t>
        </w:r>
      </w:ins>
      <w:r>
        <w:rPr>
          <w:rFonts w:ascii="Times New Roman" w:eastAsia="Times New Roman" w:hAnsi="Times New Roman" w:cs="Times New Roman"/>
          <w:sz w:val="24"/>
          <w:szCs w:val="24"/>
        </w:rPr>
        <w:t xml:space="preserve">hole in the side so the tubing could </w:t>
      </w:r>
      <w:ins w:id="124" w:author="Clay" w:date="2020-07-02T11:29:00Z">
        <w:r w:rsidR="00E50987">
          <w:rPr>
            <w:rFonts w:ascii="Times New Roman" w:eastAsia="Times New Roman" w:hAnsi="Times New Roman" w:cs="Times New Roman"/>
            <w:sz w:val="24"/>
            <w:szCs w:val="24"/>
          </w:rPr>
          <w:t xml:space="preserve">leave the PVC and </w:t>
        </w:r>
      </w:ins>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ins w:id="125" w:author="Clay" w:date="2020-07-02T11:30:00Z">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ins>
      <w:r>
        <w:rPr>
          <w:rFonts w:ascii="Times New Roman" w:eastAsia="Times New Roman" w:hAnsi="Times New Roman" w:cs="Times New Roman"/>
          <w:sz w:val="24"/>
          <w:szCs w:val="24"/>
        </w:rPr>
        <w:t xml:space="preserve">the opening </w:t>
      </w:r>
      <w:ins w:id="126" w:author="Clay" w:date="2020-07-02T11:30:00Z">
        <w:r w:rsidR="00E50987">
          <w:rPr>
            <w:rFonts w:ascii="Times New Roman" w:eastAsia="Times New Roman" w:hAnsi="Times New Roman" w:cs="Times New Roman"/>
            <w:sz w:val="24"/>
            <w:szCs w:val="24"/>
          </w:rPr>
          <w:t xml:space="preserve">of the jug </w:t>
        </w:r>
      </w:ins>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ins w:id="127" w:author="Clay" w:date="2020-07-02T11:29:00Z">
        <w:r w:rsidR="00E50987">
          <w:rPr>
            <w:rFonts w:ascii="Times New Roman" w:eastAsia="Times New Roman" w:hAnsi="Times New Roman" w:cs="Times New Roman"/>
            <w:sz w:val="24"/>
            <w:szCs w:val="24"/>
          </w:rPr>
          <w:t xml:space="preserve">which also </w:t>
        </w:r>
      </w:ins>
      <w:del w:id="128" w:author="Clay" w:date="2020-07-02T11:29:00Z">
        <w:r w:rsidDel="00E50987">
          <w:rPr>
            <w:rFonts w:ascii="Times New Roman" w:eastAsia="Times New Roman" w:hAnsi="Times New Roman" w:cs="Times New Roman"/>
            <w:sz w:val="24"/>
            <w:szCs w:val="24"/>
          </w:rPr>
          <w:delText xml:space="preserve">to keep </w:delText>
        </w:r>
      </w:del>
      <w:ins w:id="129" w:author="Clay" w:date="2020-07-02T11:29:00Z">
        <w:r w:rsidR="00E50987">
          <w:rPr>
            <w:rFonts w:ascii="Times New Roman" w:eastAsia="Times New Roman" w:hAnsi="Times New Roman" w:cs="Times New Roman"/>
            <w:sz w:val="24"/>
            <w:szCs w:val="24"/>
          </w:rPr>
          <w:t xml:space="preserve">kept </w:t>
        </w:r>
      </w:ins>
      <w:r>
        <w:rPr>
          <w:rFonts w:ascii="Times New Roman" w:eastAsia="Times New Roman" w:hAnsi="Times New Roman" w:cs="Times New Roman"/>
          <w:sz w:val="24"/>
          <w:szCs w:val="24"/>
        </w:rPr>
        <w:t>the tubing in place</w:t>
      </w:r>
      <w:del w:id="130" w:author="Clay" w:date="2020-07-02T11:31:00Z">
        <w:r w:rsidDel="00E50987">
          <w:rPr>
            <w:rFonts w:ascii="Times New Roman" w:eastAsia="Times New Roman" w:hAnsi="Times New Roman" w:cs="Times New Roman"/>
            <w:sz w:val="24"/>
            <w:szCs w:val="24"/>
          </w:rPr>
          <w:delText xml:space="preserve">, and </w:delText>
        </w:r>
      </w:del>
      <w:del w:id="131" w:author="Clay" w:date="2020-07-02T11:30:00Z">
        <w:r w:rsidDel="00E50987">
          <w:rPr>
            <w:rFonts w:ascii="Times New Roman" w:eastAsia="Times New Roman" w:hAnsi="Times New Roman" w:cs="Times New Roman"/>
            <w:sz w:val="24"/>
            <w:szCs w:val="24"/>
          </w:rPr>
          <w:delText xml:space="preserve">polywool at the base of filter </w:delText>
        </w:r>
      </w:del>
      <w:del w:id="132" w:author="Clay" w:date="2020-07-02T11:31:00Z">
        <w:r w:rsidDel="00E50987">
          <w:rPr>
            <w:rFonts w:ascii="Times New Roman" w:eastAsia="Times New Roman" w:hAnsi="Times New Roman" w:cs="Times New Roman"/>
            <w:sz w:val="24"/>
            <w:szCs w:val="24"/>
          </w:rPr>
          <w:delText>prevented litter from entering the jug from the funnel</w:delText>
        </w:r>
      </w:del>
      <w:r>
        <w:rPr>
          <w:rFonts w:ascii="Times New Roman" w:eastAsia="Times New Roman" w:hAnsi="Times New Roman" w:cs="Times New Roman"/>
          <w:sz w:val="24"/>
          <w:szCs w:val="24"/>
        </w:rPr>
        <w:t xml:space="preserve">. </w:t>
      </w:r>
    </w:p>
    <w:p w14:paraId="5C1D3356" w14:textId="6C072D4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ins w:id="133"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ins w:id="134" w:author="Clay" w:date="2020-07-02T11:36:00Z">
        <w:r w:rsidR="00E5098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frozen until later water chemistry analysis</w:t>
      </w:r>
      <w:ins w:id="135" w:author="Clay" w:date="2020-07-02T11:37:00Z">
        <w:r w:rsidR="00E50987">
          <w:rPr>
            <w:rFonts w:ascii="Times New Roman" w:eastAsia="Times New Roman" w:hAnsi="Times New Roman" w:cs="Times New Roman"/>
            <w:sz w:val="24"/>
            <w:szCs w:val="24"/>
          </w:rPr>
          <w:t xml:space="preserve"> (described below)</w:t>
        </w:r>
      </w:ins>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p>
    <w:p w14:paraId="6747401C" w14:textId="25EFB8AA" w:rsidR="004162F7" w:rsidRDefault="00E50987" w:rsidP="004162F7">
      <w:pPr>
        <w:spacing w:after="0" w:line="480" w:lineRule="auto"/>
        <w:ind w:firstLine="720"/>
        <w:contextualSpacing/>
        <w:rPr>
          <w:rFonts w:ascii="Times New Roman" w:eastAsia="Times New Roman" w:hAnsi="Times New Roman" w:cs="Times New Roman"/>
          <w:sz w:val="24"/>
          <w:szCs w:val="24"/>
        </w:rPr>
      </w:pPr>
      <w:ins w:id="136" w:author="Clay" w:date="2020-07-02T11:37:00Z">
        <w:r>
          <w:rPr>
            <w:rFonts w:ascii="Times New Roman" w:eastAsia="Times New Roman" w:hAnsi="Times New Roman" w:cs="Times New Roman"/>
            <w:sz w:val="24"/>
            <w:szCs w:val="24"/>
          </w:rPr>
          <w:t xml:space="preserve">After 4 samples in 2015, </w:t>
        </w:r>
      </w:ins>
      <w:del w:id="137" w:author="Clay" w:date="2020-07-02T11:37:00Z">
        <w:r w:rsidR="004162F7" w:rsidDel="00E50987">
          <w:rPr>
            <w:rFonts w:ascii="Times New Roman" w:eastAsia="Times New Roman" w:hAnsi="Times New Roman" w:cs="Times New Roman"/>
            <w:sz w:val="24"/>
            <w:szCs w:val="24"/>
          </w:rPr>
          <w:delText xml:space="preserve">Throughfall </w:delText>
        </w:r>
      </w:del>
      <w:proofErr w:type="spellStart"/>
      <w:ins w:id="138" w:author="Clay" w:date="2020-07-02T11:37:00Z">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and rainfall collectors were taken down November </w:t>
      </w:r>
      <w:commentRangeStart w:id="139"/>
      <w:r w:rsidR="004162F7">
        <w:rPr>
          <w:rFonts w:ascii="Times New Roman" w:eastAsia="Times New Roman" w:hAnsi="Times New Roman" w:cs="Times New Roman"/>
          <w:sz w:val="24"/>
          <w:szCs w:val="24"/>
        </w:rPr>
        <w:t>8</w:t>
      </w:r>
      <w:commentRangeEnd w:id="139"/>
      <w:r w:rsidR="00802F59">
        <w:rPr>
          <w:rStyle w:val="CommentReference"/>
        </w:rPr>
        <w:commentReference w:id="139"/>
      </w:r>
      <w:r w:rsidR="004162F7">
        <w:rPr>
          <w:rFonts w:ascii="Times New Roman" w:eastAsia="Times New Roman" w:hAnsi="Times New Roman" w:cs="Times New Roman"/>
          <w:sz w:val="24"/>
          <w:szCs w:val="24"/>
        </w:rPr>
        <w:t xml:space="preserve">, 2015 </w:t>
      </w:r>
      <w:ins w:id="140" w:author="Clay" w:date="2020-07-02T11:37:00Z">
        <w:r w:rsidR="00802F59">
          <w:rPr>
            <w:rFonts w:ascii="Times New Roman" w:eastAsia="Times New Roman" w:hAnsi="Times New Roman" w:cs="Times New Roman"/>
            <w:sz w:val="24"/>
            <w:szCs w:val="24"/>
          </w:rPr>
          <w:t>to prevent damage to the apparatus</w:t>
        </w:r>
        <w:r w:rsidR="00802F59" w:rsidDel="00802F59">
          <w:rPr>
            <w:rFonts w:ascii="Times New Roman" w:eastAsia="Times New Roman" w:hAnsi="Times New Roman" w:cs="Times New Roman"/>
            <w:sz w:val="24"/>
            <w:szCs w:val="24"/>
          </w:rPr>
          <w:t xml:space="preserve"> </w:t>
        </w:r>
      </w:ins>
      <w:del w:id="141" w:author="Clay" w:date="2020-07-02T11:37:00Z">
        <w:r w:rsidR="004162F7" w:rsidDel="00802F59">
          <w:rPr>
            <w:rFonts w:ascii="Times New Roman" w:eastAsia="Times New Roman" w:hAnsi="Times New Roman" w:cs="Times New Roman"/>
            <w:sz w:val="24"/>
            <w:szCs w:val="24"/>
          </w:rPr>
          <w:delText xml:space="preserve">just before </w:delText>
        </w:r>
        <w:r w:rsidR="00DB599A" w:rsidDel="00802F59">
          <w:rPr>
            <w:rFonts w:ascii="Times New Roman" w:eastAsia="Times New Roman" w:hAnsi="Times New Roman" w:cs="Times New Roman"/>
            <w:sz w:val="24"/>
            <w:szCs w:val="24"/>
          </w:rPr>
          <w:delText xml:space="preserve">lack of accessibility to sites </w:delText>
        </w:r>
      </w:del>
      <w:r w:rsidR="00DB599A">
        <w:rPr>
          <w:rFonts w:ascii="Times New Roman" w:eastAsia="Times New Roman" w:hAnsi="Times New Roman" w:cs="Times New Roman"/>
          <w:sz w:val="24"/>
          <w:szCs w:val="24"/>
        </w:rPr>
        <w:t xml:space="preserve">due to </w:t>
      </w:r>
      <w:proofErr w:type="gramStart"/>
      <w:r w:rsidR="004162F7">
        <w:rPr>
          <w:rFonts w:ascii="Times New Roman" w:eastAsia="Times New Roman" w:hAnsi="Times New Roman" w:cs="Times New Roman"/>
          <w:sz w:val="24"/>
          <w:szCs w:val="24"/>
        </w:rPr>
        <w:t xml:space="preserve">snowpack </w:t>
      </w:r>
      <w:proofErr w:type="gramEnd"/>
      <w:del w:id="142" w:author="Clay" w:date="2020-07-02T11:38:00Z">
        <w:r w:rsidR="004162F7" w:rsidDel="00802F59">
          <w:rPr>
            <w:rFonts w:ascii="Times New Roman" w:eastAsia="Times New Roman" w:hAnsi="Times New Roman" w:cs="Times New Roman"/>
            <w:sz w:val="24"/>
            <w:szCs w:val="24"/>
          </w:rPr>
          <w:delText>and</w:delText>
        </w:r>
      </w:del>
      <w:del w:id="143" w:author="Clay" w:date="2020-07-02T11:37:00Z">
        <w:r w:rsidR="004162F7" w:rsidDel="00802F59">
          <w:rPr>
            <w:rFonts w:ascii="Times New Roman" w:eastAsia="Times New Roman" w:hAnsi="Times New Roman" w:cs="Times New Roman"/>
            <w:sz w:val="24"/>
            <w:szCs w:val="24"/>
          </w:rPr>
          <w:delText xml:space="preserve"> to prevent damage to the apparatus</w:delText>
        </w:r>
      </w:del>
      <w:r w:rsidR="004162F7">
        <w:rPr>
          <w:rFonts w:ascii="Times New Roman" w:eastAsia="Times New Roman" w:hAnsi="Times New Roman" w:cs="Times New Roman"/>
          <w:sz w:val="24"/>
          <w:szCs w:val="24"/>
        </w:rPr>
        <w:t>, and they were redeployed April 23, 2016 just after snowmelt to begin sampling again.  All collectors were taken down on November 5, 2016</w:t>
      </w:r>
      <w:ins w:id="144" w:author="Clay" w:date="2020-07-02T11:38:00Z">
        <w:r w:rsidR="00802F59">
          <w:rPr>
            <w:rFonts w:ascii="Times New Roman" w:eastAsia="Times New Roman" w:hAnsi="Times New Roman" w:cs="Times New Roman"/>
            <w:sz w:val="24"/>
            <w:szCs w:val="24"/>
          </w:rPr>
          <w:t xml:space="preserve"> after collecting </w:t>
        </w:r>
        <w:commentRangeStart w:id="145"/>
        <w:r w:rsidR="00802F59">
          <w:rPr>
            <w:rFonts w:ascii="Times New Roman" w:eastAsia="Times New Roman" w:hAnsi="Times New Roman" w:cs="Times New Roman"/>
            <w:sz w:val="24"/>
            <w:szCs w:val="24"/>
          </w:rPr>
          <w:t xml:space="preserve">X </w:t>
        </w:r>
        <w:commentRangeEnd w:id="145"/>
        <w:r w:rsidR="00802F59">
          <w:rPr>
            <w:rStyle w:val="CommentReference"/>
          </w:rPr>
          <w:commentReference w:id="145"/>
        </w:r>
        <w:r w:rsidR="00802F59">
          <w:rPr>
            <w:rFonts w:ascii="Times New Roman" w:eastAsia="Times New Roman" w:hAnsi="Times New Roman" w:cs="Times New Roman"/>
            <w:sz w:val="24"/>
            <w:szCs w:val="24"/>
          </w:rPr>
          <w:t>sample in 2016</w:t>
        </w:r>
      </w:ins>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3310E868"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del w:id="146" w:author="Clay" w:date="2020-07-02T11:38:00Z">
        <w:r w:rsidDel="00802F59">
          <w:rPr>
            <w:rFonts w:ascii="Times New Roman" w:eastAsia="Times New Roman" w:hAnsi="Times New Roman" w:cs="Times New Roman"/>
            <w:sz w:val="24"/>
            <w:szCs w:val="24"/>
          </w:rPr>
          <w:delText xml:space="preserve"> </w:delText>
        </w:r>
      </w:del>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ins w:id="147" w:author="Clay" w:date="2020-07-02T11:38:00Z">
        <w:r w:rsidR="00802F59">
          <w:rPr>
            <w:rFonts w:ascii="Times New Roman" w:eastAsia="Times New Roman" w:hAnsi="Times New Roman" w:cs="Times New Roman"/>
            <w:sz w:val="24"/>
            <w:szCs w:val="24"/>
          </w:rPr>
          <w:t>ed</w:t>
        </w:r>
      </w:ins>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 xml:space="preserve">. </w:t>
      </w:r>
      <w:ins w:id="148" w:author="Clay" w:date="2020-07-02T11:38:00Z">
        <w:r w:rsidR="00802F59">
          <w:rPr>
            <w:rFonts w:ascii="Times New Roman" w:eastAsia="Times New Roman" w:hAnsi="Times New Roman" w:cs="Times New Roman"/>
            <w:sz w:val="24"/>
            <w:szCs w:val="24"/>
          </w:rPr>
          <w:t xml:space="preserve"> </w:t>
        </w:r>
      </w:ins>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w:t>
      </w:r>
      <w:del w:id="149" w:author="Clay" w:date="2020-07-02T11:39:00Z">
        <w:r w:rsidDel="00802F59">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ins w:id="150" w:author="Clay" w:date="2020-07-02T11:39:00Z">
        <w:r w:rsidR="00802F59">
          <w:rPr>
            <w:rFonts w:ascii="Times New Roman" w:eastAsia="Times New Roman" w:hAnsi="Times New Roman" w:cs="Times New Roman"/>
            <w:sz w:val="24"/>
            <w:szCs w:val="24"/>
          </w:rPr>
          <w:t xml:space="preserve">sample </w:t>
        </w:r>
      </w:ins>
      <w:r w:rsidR="00317DE0">
        <w:rPr>
          <w:rFonts w:ascii="Times New Roman" w:eastAsia="Times New Roman" w:hAnsi="Times New Roman" w:cs="Times New Roman"/>
          <w:sz w:val="24"/>
          <w:szCs w:val="24"/>
        </w:rPr>
        <w:t>plot</w:t>
      </w:r>
      <w:ins w:id="151" w:author="Clay" w:date="2020-07-02T11:39:00Z">
        <w:r w:rsidR="00802F59">
          <w:rPr>
            <w:rFonts w:ascii="Times New Roman" w:eastAsia="Times New Roman" w:hAnsi="Times New Roman" w:cs="Times New Roman"/>
            <w:sz w:val="24"/>
            <w:szCs w:val="24"/>
          </w:rPr>
          <w:t xml:space="preserve"> (n=24)</w:t>
        </w:r>
      </w:ins>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w:t>
      </w:r>
      <w:del w:id="152" w:author="Clay" w:date="2020-07-02T11:40:00Z">
        <w:r w:rsidDel="00802F59">
          <w:rPr>
            <w:rFonts w:ascii="Times New Roman" w:eastAsia="Times New Roman" w:hAnsi="Times New Roman" w:cs="Times New Roman"/>
            <w:sz w:val="24"/>
            <w:szCs w:val="24"/>
          </w:rPr>
          <w:delText xml:space="preserve">and </w:delText>
        </w:r>
      </w:del>
      <w:r>
        <w:rPr>
          <w:rFonts w:ascii="Times New Roman" w:eastAsia="Times New Roman" w:hAnsi="Times New Roman" w:cs="Times New Roman"/>
          <w:sz w:val="24"/>
          <w:szCs w:val="24"/>
        </w:rPr>
        <w:t>weighed in the laboratory</w:t>
      </w:r>
      <w:ins w:id="153" w:author="Clay" w:date="2020-07-02T11:40:00Z">
        <w:r w:rsidR="00802F59">
          <w:rPr>
            <w:rFonts w:ascii="Times New Roman" w:eastAsia="Times New Roman" w:hAnsi="Times New Roman" w:cs="Times New Roman"/>
            <w:sz w:val="24"/>
            <w:szCs w:val="24"/>
          </w:rPr>
          <w:t xml:space="preserve">, and </w:t>
        </w:r>
      </w:ins>
      <w:del w:id="154" w:author="Clay" w:date="2020-07-02T11:40:00Z">
        <w:r w:rsidDel="00802F59">
          <w:rPr>
            <w:rFonts w:ascii="Times New Roman" w:eastAsia="Times New Roman" w:hAnsi="Times New Roman" w:cs="Times New Roman"/>
            <w:sz w:val="24"/>
            <w:szCs w:val="24"/>
          </w:rPr>
          <w:delText xml:space="preserve">. Weights were then </w:delText>
        </w:r>
      </w:del>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del w:id="155" w:author="Clay" w:date="2020-07-02T11:40:00Z">
        <w:r w:rsidDel="00802F59">
          <w:rPr>
            <w:rFonts w:ascii="Times New Roman" w:eastAsia="Times New Roman" w:hAnsi="Times New Roman" w:cs="Times New Roman"/>
            <w:sz w:val="24"/>
            <w:szCs w:val="24"/>
          </w:rPr>
          <w:delText xml:space="preserve">by </w:delText>
        </w:r>
      </w:del>
      <w:ins w:id="156"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ins w:id="157" w:author="Clay" w:date="2020-07-02T11:40: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Frass collectors were taken down in November </w:t>
      </w:r>
      <w:commentRangeStart w:id="158"/>
      <w:r>
        <w:rPr>
          <w:rFonts w:ascii="Times New Roman" w:eastAsia="Times New Roman" w:hAnsi="Times New Roman" w:cs="Times New Roman"/>
          <w:sz w:val="24"/>
          <w:szCs w:val="24"/>
        </w:rPr>
        <w:t>5</w:t>
      </w:r>
      <w:commentRangeEnd w:id="158"/>
      <w:r w:rsidR="00802F59">
        <w:rPr>
          <w:rStyle w:val="CommentReference"/>
        </w:rPr>
        <w:commentReference w:id="158"/>
      </w:r>
      <w:r>
        <w:rPr>
          <w:rFonts w:ascii="Times New Roman" w:eastAsia="Times New Roman" w:hAnsi="Times New Roman" w:cs="Times New Roman"/>
          <w:sz w:val="24"/>
          <w:szCs w:val="24"/>
        </w:rPr>
        <w:t xml:space="preserve">, 2015 </w:t>
      </w:r>
      <w:del w:id="159" w:author="Clay" w:date="2020-07-02T11:41:00Z">
        <w:r w:rsidDel="00802F59">
          <w:rPr>
            <w:rFonts w:ascii="Times New Roman" w:eastAsia="Times New Roman" w:hAnsi="Times New Roman" w:cs="Times New Roman"/>
            <w:sz w:val="24"/>
            <w:szCs w:val="24"/>
          </w:rPr>
          <w:delText xml:space="preserve">due to lack of site accessibility and </w:delText>
        </w:r>
      </w:del>
      <w:r>
        <w:rPr>
          <w:rFonts w:ascii="Times New Roman" w:eastAsia="Times New Roman" w:hAnsi="Times New Roman" w:cs="Times New Roman"/>
          <w:sz w:val="24"/>
          <w:szCs w:val="24"/>
        </w:rPr>
        <w:t>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2F8F3B1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del w:id="160" w:author="Clay" w:date="2020-07-02T11:42:00Z">
        <w:r w:rsidDel="00802F59">
          <w:rPr>
            <w:rFonts w:ascii="Times New Roman" w:eastAsia="Times New Roman" w:hAnsi="Times New Roman" w:cs="Times New Roman"/>
            <w:sz w:val="24"/>
            <w:szCs w:val="24"/>
          </w:rPr>
          <w:delText>sites</w:delText>
        </w:r>
      </w:del>
      <w:ins w:id="161" w:author="Clay" w:date="2020-07-02T11:42:00Z">
        <w:r w:rsidR="00802F59">
          <w:rPr>
            <w:rFonts w:ascii="Times New Roman" w:eastAsia="Times New Roman" w:hAnsi="Times New Roman" w:cs="Times New Roman"/>
            <w:sz w:val="24"/>
            <w:szCs w:val="24"/>
          </w:rPr>
          <w:t>plots</w:t>
        </w:r>
      </w:ins>
      <w:r>
        <w:rPr>
          <w:rFonts w:ascii="Times New Roman" w:eastAsia="Times New Roman" w:hAnsi="Times New Roman" w:cs="Times New Roman"/>
          <w:sz w:val="24"/>
          <w:szCs w:val="24"/>
        </w:rPr>
        <w:t xml:space="preserve">. </w:t>
      </w:r>
      <w:ins w:id="162" w:author="Clay" w:date="2020-07-02T11:42:00Z">
        <w:r w:rsidR="00802F5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Ten bags at each </w:t>
      </w:r>
      <w:del w:id="163" w:author="Clay" w:date="2020-07-02T11:42:00Z">
        <w:r w:rsidDel="00802F59">
          <w:rPr>
            <w:rFonts w:ascii="Times New Roman" w:eastAsia="Times New Roman" w:hAnsi="Times New Roman" w:cs="Times New Roman"/>
            <w:sz w:val="24"/>
            <w:szCs w:val="24"/>
          </w:rPr>
          <w:delText xml:space="preserve">site </w:delText>
        </w:r>
      </w:del>
      <w:ins w:id="164" w:author="Clay" w:date="2020-07-02T11:42:00Z">
        <w:r w:rsidR="00802F59">
          <w:rPr>
            <w:rFonts w:ascii="Times New Roman" w:eastAsia="Times New Roman" w:hAnsi="Times New Roman" w:cs="Times New Roman"/>
            <w:sz w:val="24"/>
            <w:szCs w:val="24"/>
          </w:rPr>
          <w:t xml:space="preserve">plot </w:t>
        </w:r>
      </w:ins>
      <w:r>
        <w:rPr>
          <w:rFonts w:ascii="Times New Roman" w:eastAsia="Times New Roman" w:hAnsi="Times New Roman" w:cs="Times New Roman"/>
          <w:sz w:val="24"/>
          <w:szCs w:val="24"/>
        </w:rPr>
        <w:t>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del w:id="165" w:author="Clay" w:date="2020-07-02T11:42:00Z">
        <w:r w:rsidDel="00802F59">
          <w:rPr>
            <w:rFonts w:ascii="Times New Roman" w:eastAsia="Times New Roman" w:hAnsi="Times New Roman" w:cs="Times New Roman"/>
            <w:sz w:val="24"/>
            <w:szCs w:val="24"/>
          </w:rPr>
          <w:delText xml:space="preserve">  </w:delText>
        </w:r>
      </w:del>
    </w:p>
    <w:p w14:paraId="6E6F8E8D" w14:textId="1B6D54A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Within each litter bag, I placed ~3-5 g</w:t>
      </w:r>
      <w:del w:id="166" w:author="Clay" w:date="2020-07-02T11:44:00Z">
        <w:r w:rsidDel="00802F59">
          <w:rPr>
            <w:rFonts w:ascii="Times New Roman" w:eastAsia="Times New Roman" w:hAnsi="Times New Roman" w:cs="Times New Roman"/>
            <w:sz w:val="24"/>
            <w:szCs w:val="24"/>
          </w:rPr>
          <w:delText>rams</w:delText>
        </w:r>
      </w:del>
      <w:r>
        <w:rPr>
          <w:rFonts w:ascii="Times New Roman" w:eastAsia="Times New Roman" w:hAnsi="Times New Roman" w:cs="Times New Roman"/>
          <w:sz w:val="24"/>
          <w:szCs w:val="24"/>
        </w:rPr>
        <w:t xml:space="preserve">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(Benfield, 1996)</w:t>
      </w:r>
      <w:ins w:id="167" w:author="Clay" w:date="2020-07-02T11:44:00Z">
        <w:r w:rsidR="00802F5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168" w:author="Clay" w:date="2020-07-02T11:44:00Z">
        <w:r w:rsidDel="00802F59">
          <w:rPr>
            <w:rFonts w:ascii="Times New Roman" w:eastAsia="Times New Roman" w:hAnsi="Times New Roman" w:cs="Times New Roman"/>
            <w:sz w:val="24"/>
            <w:szCs w:val="24"/>
          </w:rPr>
          <w:delText xml:space="preserve">after recording </w:delText>
        </w:r>
      </w:del>
      <w:ins w:id="169" w:author="Clay" w:date="2020-07-02T11:44:00Z">
        <w:r w:rsidR="00802F59">
          <w:rPr>
            <w:rFonts w:ascii="Times New Roman" w:eastAsia="Times New Roman" w:hAnsi="Times New Roman" w:cs="Times New Roman"/>
            <w:sz w:val="24"/>
            <w:szCs w:val="24"/>
          </w:rPr>
          <w:t xml:space="preserve">recorded </w:t>
        </w:r>
      </w:ins>
      <w:r>
        <w:rPr>
          <w:rFonts w:ascii="Times New Roman" w:eastAsia="Times New Roman" w:hAnsi="Times New Roman" w:cs="Times New Roman"/>
          <w:sz w:val="24"/>
          <w:szCs w:val="24"/>
        </w:rPr>
        <w:t xml:space="preserve">the needle mass, and </w:t>
      </w:r>
      <w:del w:id="170" w:author="Clay" w:date="2020-07-02T11:44:00Z">
        <w:r w:rsidDel="00802F59">
          <w:rPr>
            <w:rFonts w:ascii="Times New Roman" w:eastAsia="Times New Roman" w:hAnsi="Times New Roman" w:cs="Times New Roman"/>
            <w:sz w:val="24"/>
            <w:szCs w:val="24"/>
          </w:rPr>
          <w:delText xml:space="preserve">I </w:delText>
        </w:r>
      </w:del>
      <w:r>
        <w:rPr>
          <w:rFonts w:ascii="Times New Roman" w:eastAsia="Times New Roman" w:hAnsi="Times New Roman" w:cs="Times New Roman"/>
          <w:sz w:val="24"/>
          <w:szCs w:val="24"/>
        </w:rPr>
        <w:t xml:space="preserve">added an aluminum tag with a unique ID.  Bags were assembled by stapling the two sieve sizes together and by reinforcing them with super </w:t>
      </w:r>
      <w:r>
        <w:rPr>
          <w:rFonts w:ascii="Times New Roman" w:eastAsia="Times New Roman" w:hAnsi="Times New Roman" w:cs="Times New Roman"/>
          <w:sz w:val="24"/>
          <w:szCs w:val="24"/>
        </w:rPr>
        <w:lastRenderedPageBreak/>
        <w:t xml:space="preserve">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7F365B1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ins w:id="171" w:author="Clay" w:date="2020-07-02T11:51: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ins w:id="172" w:author="Clay" w:date="2020-07-02T11:51:00Z">
        <w:r w:rsidR="005528A9">
          <w:rPr>
            <w:rFonts w:ascii="Times New Roman" w:eastAsia="Times New Roman" w:hAnsi="Times New Roman" w:cs="Times New Roman"/>
            <w:sz w:val="24"/>
            <w:szCs w:val="24"/>
          </w:rPr>
          <w:t xml:space="preserve"> </w:t>
        </w:r>
      </w:ins>
      <w:r w:rsidR="00314DEC">
        <w:rPr>
          <w:rFonts w:ascii="Times New Roman" w:eastAsia="Times New Roman" w:hAnsi="Times New Roman" w:cs="Times New Roman"/>
          <w:sz w:val="24"/>
          <w:szCs w:val="24"/>
        </w:rPr>
        <w:t xml:space="preserve">To </w:t>
      </w:r>
      <w:ins w:id="173" w:author="Clay" w:date="2020-07-02T11:52:00Z">
        <w:r w:rsidR="005528A9">
          <w:rPr>
            <w:rFonts w:ascii="Times New Roman" w:eastAsia="Times New Roman" w:hAnsi="Times New Roman" w:cs="Times New Roman"/>
            <w:sz w:val="24"/>
            <w:szCs w:val="24"/>
          </w:rPr>
          <w:t>determine mass loss per bag during deployment and extraction</w:t>
        </w:r>
      </w:ins>
      <w:del w:id="174" w:author="Clay" w:date="2020-07-02T11:52:00Z">
        <w:r w:rsidR="00314DEC" w:rsidDel="005528A9">
          <w:rPr>
            <w:rFonts w:ascii="Times New Roman" w:eastAsia="Times New Roman" w:hAnsi="Times New Roman" w:cs="Times New Roman"/>
            <w:sz w:val="24"/>
            <w:szCs w:val="24"/>
          </w:rPr>
          <w:delText xml:space="preserve">quantify handling </w:delText>
        </w:r>
        <w:r w:rsidDel="005528A9">
          <w:rPr>
            <w:rFonts w:ascii="Times New Roman" w:eastAsia="Times New Roman" w:hAnsi="Times New Roman" w:cs="Times New Roman"/>
            <w:sz w:val="24"/>
            <w:szCs w:val="24"/>
          </w:rPr>
          <w:delText>loss</w:delText>
        </w:r>
      </w:del>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w:t>
      </w:r>
      <w:del w:id="175" w:author="Clay" w:date="2020-07-02T11:52:00Z">
        <w:r w:rsidDel="005528A9">
          <w:rPr>
            <w:rFonts w:ascii="Times New Roman" w:eastAsia="Times New Roman" w:hAnsi="Times New Roman" w:cs="Times New Roman"/>
            <w:sz w:val="24"/>
            <w:szCs w:val="24"/>
          </w:rPr>
          <w:delText xml:space="preserve"> to determine mass loss per bag during deployment and extraction</w:delText>
        </w:r>
      </w:del>
      <w:r>
        <w:rPr>
          <w:rFonts w:ascii="Times New Roman" w:eastAsia="Times New Roman" w:hAnsi="Times New Roman" w:cs="Times New Roman"/>
          <w:sz w:val="24"/>
          <w:szCs w:val="24"/>
        </w:rPr>
        <w:t xml:space="preserve">. </w:t>
      </w:r>
      <w:ins w:id="176" w:author="Clay" w:date="2020-07-02T11:52: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Mass loss per bag was averaged and applied to all bags extracted throughout the study</w:t>
      </w:r>
      <w:ins w:id="177" w:author="Clay" w:date="2020-07-02T11:52:00Z">
        <w:r w:rsidR="005528A9">
          <w:rPr>
            <w:rFonts w:ascii="Times New Roman" w:eastAsia="Times New Roman" w:hAnsi="Times New Roman" w:cs="Times New Roman"/>
            <w:sz w:val="24"/>
            <w:szCs w:val="24"/>
          </w:rPr>
          <w:t xml:space="preserve">, with separate </w:t>
        </w:r>
      </w:ins>
      <w:del w:id="178" w:author="Clay" w:date="2020-07-02T11:52:00Z">
        <w:r w:rsidDel="005528A9">
          <w:rPr>
            <w:rFonts w:ascii="Times New Roman" w:eastAsia="Times New Roman" w:hAnsi="Times New Roman" w:cs="Times New Roman"/>
            <w:sz w:val="24"/>
            <w:szCs w:val="24"/>
          </w:rPr>
          <w:delText xml:space="preserve">. This was done separately </w:delText>
        </w:r>
      </w:del>
      <w:ins w:id="179" w:author="Clay" w:date="2020-07-02T11:52:00Z">
        <w:r w:rsidR="005528A9">
          <w:rPr>
            <w:rFonts w:ascii="Times New Roman" w:eastAsia="Times New Roman" w:hAnsi="Times New Roman" w:cs="Times New Roman"/>
            <w:sz w:val="24"/>
            <w:szCs w:val="24"/>
          </w:rPr>
          <w:t xml:space="preserve">calculations </w:t>
        </w:r>
      </w:ins>
      <w:r>
        <w:rPr>
          <w:rFonts w:ascii="Times New Roman" w:eastAsia="Times New Roman" w:hAnsi="Times New Roman" w:cs="Times New Roman"/>
          <w:sz w:val="24"/>
          <w:szCs w:val="24"/>
        </w:rPr>
        <w:t>for conifer and deciduous leaves.</w:t>
      </w:r>
    </w:p>
    <w:p w14:paraId="0A994524" w14:textId="0A81AE6F"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w:t>
      </w:r>
      <w:proofErr w:type="gramStart"/>
      <w:r>
        <w:rPr>
          <w:rFonts w:ascii="Times New Roman" w:eastAsia="Times New Roman" w:hAnsi="Times New Roman" w:cs="Times New Roman"/>
          <w:sz w:val="24"/>
          <w:szCs w:val="24"/>
        </w:rPr>
        <w:t>During each retrieval</w:t>
      </w:r>
      <w:proofErr w:type="gramEnd"/>
      <w:r>
        <w:rPr>
          <w:rFonts w:ascii="Times New Roman" w:eastAsia="Times New Roman" w:hAnsi="Times New Roman" w:cs="Times New Roman"/>
          <w:sz w:val="24"/>
          <w:szCs w:val="24"/>
        </w:rPr>
        <w:t xml:space="preserve">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w:t>
      </w:r>
      <w:del w:id="180" w:author="Clay" w:date="2020-07-02T11:54:00Z">
        <w:r w:rsidDel="005528A9">
          <w:rPr>
            <w:rFonts w:ascii="Times New Roman" w:eastAsia="Times New Roman" w:hAnsi="Times New Roman" w:cs="Times New Roman"/>
            <w:sz w:val="24"/>
            <w:szCs w:val="24"/>
          </w:rPr>
          <w:delText>for a total of 48 bags per sampling time</w:delText>
        </w:r>
        <w:r w:rsidR="00314DEC" w:rsidDel="005528A9">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and returned to the lab in a Ziploc bag to prevent additional leaf mass loss.  On the final collection day, all remaining bags were collected from the sites (n=4 per leaf type at each plot).  </w:t>
      </w:r>
      <w:ins w:id="181" w:author="Clay" w:date="2020-07-02T11:55:00Z">
        <w:r w:rsidR="005528A9">
          <w:rPr>
            <w:rFonts w:ascii="Times New Roman" w:eastAsia="Times New Roman" w:hAnsi="Times New Roman" w:cs="Times New Roman"/>
            <w:sz w:val="24"/>
            <w:szCs w:val="24"/>
          </w:rPr>
          <w:t xml:space="preserve">Upon retrieval </w:t>
        </w:r>
      </w:ins>
      <w:del w:id="182" w:author="Clay" w:date="2020-07-02T11:55:00Z">
        <w:r w:rsidDel="005528A9">
          <w:rPr>
            <w:rFonts w:ascii="Times New Roman" w:eastAsia="Times New Roman" w:hAnsi="Times New Roman" w:cs="Times New Roman"/>
            <w:sz w:val="24"/>
            <w:szCs w:val="24"/>
          </w:rPr>
          <w:delText xml:space="preserve">Decomposition </w:delText>
        </w:r>
      </w:del>
      <w:ins w:id="183" w:author="Clay" w:date="2020-07-02T11:55:00Z">
        <w:r w:rsidR="005528A9">
          <w:rPr>
            <w:rFonts w:ascii="Times New Roman" w:eastAsia="Times New Roman" w:hAnsi="Times New Roman" w:cs="Times New Roman"/>
            <w:sz w:val="24"/>
            <w:szCs w:val="24"/>
          </w:rPr>
          <w:t>d</w:t>
        </w:r>
        <w:r w:rsidR="005528A9">
          <w:rPr>
            <w:rFonts w:ascii="Times New Roman" w:eastAsia="Times New Roman" w:hAnsi="Times New Roman" w:cs="Times New Roman"/>
            <w:sz w:val="24"/>
            <w:szCs w:val="24"/>
          </w:rPr>
          <w:t xml:space="preserve">ecomposition </w:t>
        </w:r>
      </w:ins>
      <w:r>
        <w:rPr>
          <w:rFonts w:ascii="Times New Roman" w:eastAsia="Times New Roman" w:hAnsi="Times New Roman" w:cs="Times New Roman"/>
          <w:sz w:val="24"/>
          <w:szCs w:val="24"/>
        </w:rPr>
        <w:t>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w:t>
      </w:r>
      <w:ins w:id="184" w:author="Clay" w:date="2020-07-02T11:55:00Z">
        <w:r w:rsidR="005528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After air drying, each bag was sorted to remove any noticeable debris that had become incorporated in the </w:t>
      </w:r>
      <w:r>
        <w:rPr>
          <w:rFonts w:ascii="Times New Roman" w:eastAsia="Times New Roman" w:hAnsi="Times New Roman" w:cs="Times New Roman"/>
          <w:sz w:val="24"/>
          <w:szCs w:val="24"/>
        </w:rPr>
        <w:lastRenderedPageBreak/>
        <w:t xml:space="preserve">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rate of decomposition where k is the </w:t>
      </w:r>
      <w:commentRangeStart w:id="185"/>
      <w:r w:rsidR="00C213DE">
        <w:rPr>
          <w:rFonts w:ascii="Times New Roman" w:eastAsia="Times New Roman" w:hAnsi="Times New Roman" w:cs="Times New Roman"/>
          <w:sz w:val="24"/>
          <w:szCs w:val="24"/>
        </w:rPr>
        <w:t>slope</w:t>
      </w:r>
      <w:commentRangeEnd w:id="185"/>
      <w:r w:rsidR="005528A9">
        <w:rPr>
          <w:rStyle w:val="CommentReference"/>
        </w:rPr>
        <w:commentReference w:id="185"/>
      </w:r>
      <w:r w:rsidR="00C213DE">
        <w:rPr>
          <w:rFonts w:ascii="Times New Roman" w:eastAsia="Times New Roman" w:hAnsi="Times New Roman" w:cs="Times New Roman"/>
          <w:sz w:val="24"/>
          <w:szCs w:val="24"/>
        </w:rPr>
        <w:t>.</w:t>
      </w:r>
    </w:p>
    <w:p w14:paraId="34FE1A7F"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Analyses</w:t>
      </w:r>
    </w:p>
    <w:p w14:paraId="134B3841" w14:textId="7B0F9A0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Upon each collection of decomposition bags, I also used a thermocouple to measure temperature at three soil depths:  2 cm, 10 cm, 20 cm</w:t>
      </w:r>
      <w:ins w:id="186" w:author="Clay" w:date="2020-07-02T12:05:00Z">
        <w:r w:rsidR="000D2F64">
          <w:rPr>
            <w:rFonts w:ascii="Times New Roman" w:eastAsia="Times New Roman" w:hAnsi="Times New Roman" w:cs="Times New Roman"/>
            <w:sz w:val="24"/>
            <w:szCs w:val="24"/>
          </w:rPr>
          <w:t xml:space="preserve">, corresponding </w:t>
        </w:r>
      </w:ins>
      <w:del w:id="187" w:author="Clay" w:date="2020-07-02T12:05:00Z">
        <w:r w:rsidDel="000D2F64">
          <w:rPr>
            <w:rFonts w:ascii="Times New Roman" w:eastAsia="Times New Roman" w:hAnsi="Times New Roman" w:cs="Times New Roman"/>
            <w:sz w:val="24"/>
            <w:szCs w:val="24"/>
          </w:rPr>
          <w:delText xml:space="preserve">.  These corresponded </w:delText>
        </w:r>
      </w:del>
      <w:r>
        <w:rPr>
          <w:rFonts w:ascii="Times New Roman" w:eastAsia="Times New Roman" w:hAnsi="Times New Roman" w:cs="Times New Roman"/>
          <w:sz w:val="24"/>
          <w:szCs w:val="24"/>
        </w:rPr>
        <w:t xml:space="preserve">approximately to the O horizon, the top of the A horizon, and within the A horizon respectively. A soil core of ~10 cm depth was also collected from each replicate plot </w:t>
      </w:r>
      <w:del w:id="188" w:author="Clay" w:date="2020-07-02T12:10:00Z">
        <w:r w:rsidDel="00841FDC">
          <w:rPr>
            <w:rFonts w:ascii="Times New Roman" w:eastAsia="Times New Roman" w:hAnsi="Times New Roman" w:cs="Times New Roman"/>
            <w:sz w:val="24"/>
            <w:szCs w:val="24"/>
          </w:rPr>
          <w:delText xml:space="preserve">at each stream site each time </w:delText>
        </w:r>
      </w:del>
      <w:ins w:id="189" w:author="Clay" w:date="2020-07-02T12:10:00Z">
        <w:r w:rsidR="00841FDC">
          <w:rPr>
            <w:rFonts w:ascii="Times New Roman" w:eastAsia="Times New Roman" w:hAnsi="Times New Roman" w:cs="Times New Roman"/>
            <w:sz w:val="24"/>
            <w:szCs w:val="24"/>
          </w:rPr>
          <w:t xml:space="preserve">when </w:t>
        </w:r>
      </w:ins>
      <w:r>
        <w:rPr>
          <w:rFonts w:ascii="Times New Roman" w:eastAsia="Times New Roman" w:hAnsi="Times New Roman" w:cs="Times New Roman"/>
          <w:sz w:val="24"/>
          <w:szCs w:val="24"/>
        </w:rPr>
        <w:t>I collected litter bags.</w:t>
      </w:r>
      <w:ins w:id="190" w:author="Clay" w:date="2020-07-02T12:10: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Soil cores were stored on ice for return to the laboratory whereupon each core was homogenized in a Ziploc bag.  Soils were immediately analyzed for moisture content and percent organic matter, and soils were frozen for later </w:t>
      </w:r>
      <w:proofErr w:type="gramStart"/>
      <w:r>
        <w:rPr>
          <w:rFonts w:ascii="Times New Roman" w:eastAsia="Times New Roman" w:hAnsi="Times New Roman" w:cs="Times New Roman"/>
          <w:sz w:val="24"/>
          <w:szCs w:val="24"/>
        </w:rPr>
        <w:t>analysis of ammoni</w:t>
      </w:r>
      <w:del w:id="191" w:author="Clay" w:date="2020-07-02T12:10:00Z">
        <w:r w:rsidDel="00841FDC">
          <w:rPr>
            <w:rFonts w:ascii="Times New Roman" w:eastAsia="Times New Roman" w:hAnsi="Times New Roman" w:cs="Times New Roman"/>
            <w:sz w:val="24"/>
            <w:szCs w:val="24"/>
          </w:rPr>
          <w:delText>a</w:delText>
        </w:r>
      </w:del>
      <w:ins w:id="192" w:author="Clay" w:date="2020-07-02T12:10:00Z">
        <w:r w:rsidR="00841FDC">
          <w:rPr>
            <w:rFonts w:ascii="Times New Roman" w:eastAsia="Times New Roman" w:hAnsi="Times New Roman" w:cs="Times New Roman"/>
            <w:sz w:val="24"/>
            <w:szCs w:val="24"/>
          </w:rPr>
          <w:t>um</w:t>
        </w:r>
      </w:ins>
      <w:r>
        <w:rPr>
          <w:rFonts w:ascii="Times New Roman" w:eastAsia="Times New Roman" w:hAnsi="Times New Roman" w:cs="Times New Roman"/>
          <w:sz w:val="24"/>
          <w:szCs w:val="24"/>
        </w:rPr>
        <w:t>, nitrate</w:t>
      </w:r>
      <w:proofErr w:type="gramEnd"/>
      <w:r>
        <w:rPr>
          <w:rFonts w:ascii="Times New Roman" w:eastAsia="Times New Roman" w:hAnsi="Times New Roman" w:cs="Times New Roman"/>
          <w:sz w:val="24"/>
          <w:szCs w:val="24"/>
        </w:rPr>
        <w:t xml:space="preserv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2BC8C75" w:rsidR="0063048D" w:rsidRDefault="00841FDC" w:rsidP="00DC3D92">
      <w:pPr>
        <w:spacing w:after="0" w:line="480" w:lineRule="auto"/>
        <w:ind w:firstLine="720"/>
        <w:contextualSpacing/>
        <w:rPr>
          <w:rFonts w:ascii="Times New Roman" w:eastAsia="Times New Roman" w:hAnsi="Times New Roman" w:cs="Times New Roman"/>
          <w:sz w:val="24"/>
          <w:szCs w:val="24"/>
        </w:rPr>
      </w:pPr>
      <w:ins w:id="193" w:author="Clay" w:date="2020-07-02T12:11:00Z">
        <w:r>
          <w:rPr>
            <w:rFonts w:ascii="Times New Roman" w:eastAsia="Times New Roman" w:hAnsi="Times New Roman" w:cs="Times New Roman"/>
            <w:sz w:val="24"/>
            <w:szCs w:val="24"/>
          </w:rPr>
          <w:t xml:space="preserve">Homogenized </w:t>
        </w:r>
      </w:ins>
      <w:del w:id="194" w:author="Clay" w:date="2020-07-02T12:11:00Z">
        <w:r w:rsidR="004162F7" w:rsidDel="00841FDC">
          <w:rPr>
            <w:rFonts w:ascii="Times New Roman" w:eastAsia="Times New Roman" w:hAnsi="Times New Roman" w:cs="Times New Roman"/>
            <w:sz w:val="24"/>
            <w:szCs w:val="24"/>
          </w:rPr>
          <w:delText xml:space="preserve">Soil </w:delText>
        </w:r>
      </w:del>
      <w:ins w:id="195" w:author="Clay" w:date="2020-07-02T12:11:00Z">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oil </w:t>
        </w:r>
      </w:ins>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 </w:t>
      </w:r>
      <w:commentRangeStart w:id="196"/>
      <w:r w:rsidR="004162F7">
        <w:rPr>
          <w:rFonts w:ascii="Times New Roman" w:eastAsia="Times New Roman" w:hAnsi="Times New Roman" w:cs="Times New Roman"/>
          <w:sz w:val="24"/>
          <w:szCs w:val="24"/>
        </w:rPr>
        <w:t xml:space="preserve">field </w:t>
      </w:r>
      <w:commentRangeEnd w:id="196"/>
      <w:r>
        <w:rPr>
          <w:rStyle w:val="CommentReference"/>
        </w:rPr>
        <w:commentReference w:id="196"/>
      </w:r>
      <w:r w:rsidR="004162F7">
        <w:rPr>
          <w:rFonts w:ascii="Times New Roman" w:eastAsia="Times New Roman" w:hAnsi="Times New Roman" w:cs="Times New Roman"/>
          <w:sz w:val="24"/>
          <w:szCs w:val="24"/>
        </w:rPr>
        <w:t xml:space="preserve">mass. </w:t>
      </w:r>
      <w:ins w:id="197" w:author="Clay" w:date="2020-07-02T12:11:00Z">
        <w:r>
          <w:rPr>
            <w:rFonts w:ascii="Times New Roman" w:eastAsia="Times New Roman" w:hAnsi="Times New Roman" w:cs="Times New Roman"/>
            <w:sz w:val="24"/>
            <w:szCs w:val="24"/>
          </w:rPr>
          <w:t xml:space="preserve"> </w:t>
        </w:r>
      </w:ins>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commentRangeStart w:id="198"/>
      <w:r w:rsidR="004162F7">
        <w:rPr>
          <w:rFonts w:ascii="Times New Roman" w:eastAsia="Times New Roman" w:hAnsi="Times New Roman" w:cs="Times New Roman"/>
          <w:sz w:val="24"/>
          <w:szCs w:val="24"/>
        </w:rPr>
        <w:t xml:space="preserve">field </w:t>
      </w:r>
      <w:commentRangeEnd w:id="198"/>
      <w:r>
        <w:rPr>
          <w:rStyle w:val="CommentReference"/>
        </w:rPr>
        <w:commentReference w:id="198"/>
      </w:r>
      <w:r w:rsidR="004162F7">
        <w:rPr>
          <w:rFonts w:ascii="Times New Roman" w:eastAsia="Times New Roman" w:hAnsi="Times New Roman" w:cs="Times New Roman"/>
          <w:sz w:val="24"/>
          <w:szCs w:val="24"/>
        </w:rPr>
        <w:t xml:space="preserve">mass and dry mass was used to calculate percent moisture. </w:t>
      </w:r>
    </w:p>
    <w:p w14:paraId="08AB4AEB" w14:textId="10B8A64B"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w:lastRenderedPageBreak/>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6A1F4212"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ins w:id="199"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ins w:id="200" w:author="Clay" w:date="2020-07-02T12:12:00Z">
        <w:r w:rsidR="00841FD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Pans were cooled to room temperature and reweighed to obtain ash-free dry mass, with the difference between dry mass and ash-free dry mass used to calculate percent organic matter.</w:t>
      </w:r>
    </w:p>
    <w:p w14:paraId="07662D46" w14:textId="57138063"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w:t>
      </w:r>
      <w:commentRangeStart w:id="201"/>
      <w:r w:rsidR="00C213DE">
        <w:rPr>
          <w:rFonts w:ascii="Times New Roman" w:eastAsia="Times New Roman" w:hAnsi="Times New Roman" w:cs="Times New Roman"/>
          <w:sz w:val="24"/>
          <w:szCs w:val="24"/>
        </w:rPr>
        <w:t xml:space="preserve">determination </w:t>
      </w:r>
      <w:commentRangeEnd w:id="201"/>
      <w:r w:rsidR="00841FDC">
        <w:rPr>
          <w:rStyle w:val="CommentReference"/>
        </w:rPr>
        <w:commentReference w:id="201"/>
      </w:r>
      <w:r w:rsidR="00C213DE">
        <w:rPr>
          <w:rFonts w:ascii="Times New Roman" w:eastAsia="Times New Roman" w:hAnsi="Times New Roman" w:cs="Times New Roman"/>
          <w:sz w:val="24"/>
          <w:szCs w:val="24"/>
        </w:rPr>
        <w:t>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05394119"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 measure changes in the soil inorganic N pool</w:t>
      </w:r>
      <w:del w:id="202" w:author="Clay" w:date="2020-07-02T12:14:00Z">
        <w:r w:rsidDel="00841FDC">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at each </w:t>
      </w:r>
      <w:r w:rsidR="004162F7">
        <w:rPr>
          <w:rFonts w:ascii="Times New Roman" w:eastAsia="Times New Roman" w:hAnsi="Times New Roman" w:cs="Times New Roman"/>
          <w:sz w:val="24"/>
          <w:szCs w:val="24"/>
        </w:rPr>
        <w:t>site</w:t>
      </w:r>
      <w:ins w:id="203" w:author="Clay" w:date="2020-07-02T12:14:00Z">
        <w:r w:rsidR="00841FDC">
          <w:rPr>
            <w:rFonts w:ascii="Times New Roman" w:eastAsia="Times New Roman" w:hAnsi="Times New Roman" w:cs="Times New Roman"/>
            <w:sz w:val="24"/>
            <w:szCs w:val="24"/>
          </w:rPr>
          <w:t>,</w:t>
        </w:r>
      </w:ins>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6836D823"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p>
    <w:p w14:paraId="374DA283" w14:textId="47499D46"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(Griffin and Turner, 2012</w:t>
      </w:r>
      <w:commentRangeStart w:id="204"/>
      <w:r w:rsidR="0063048D">
        <w:rPr>
          <w:rFonts w:ascii="Times New Roman" w:eastAsia="Times New Roman" w:hAnsi="Times New Roman" w:cs="Times New Roman"/>
          <w:sz w:val="24"/>
          <w:szCs w:val="24"/>
        </w:rPr>
        <w:t>) Net</w:t>
      </w:r>
      <w:r>
        <w:rPr>
          <w:rFonts w:ascii="Times New Roman" w:eastAsia="Times New Roman" w:hAnsi="Times New Roman" w:cs="Times New Roman"/>
          <w:sz w:val="24"/>
          <w:szCs w:val="24"/>
        </w:rPr>
        <w:t xml:space="preserve"> nitrification was indicated by … and net mineralization</w:t>
      </w:r>
      <w:r w:rsidDel="00CE72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was indicated by … </w:t>
      </w:r>
      <w:commentRangeStart w:id="205"/>
      <w:r>
        <w:rPr>
          <w:rFonts w:ascii="Times New Roman" w:eastAsia="Times New Roman" w:hAnsi="Times New Roman" w:cs="Times New Roman"/>
          <w:sz w:val="24"/>
          <w:szCs w:val="24"/>
        </w:rPr>
        <w:t>etc</w:t>
      </w:r>
      <w:commentRangeEnd w:id="205"/>
      <w:r w:rsidR="00841FDC">
        <w:rPr>
          <w:rStyle w:val="CommentReference"/>
        </w:rPr>
        <w:commentReference w:id="205"/>
      </w:r>
      <w:r>
        <w:rPr>
          <w:rFonts w:ascii="Times New Roman" w:eastAsia="Times New Roman" w:hAnsi="Times New Roman" w:cs="Times New Roman"/>
          <w:sz w:val="24"/>
          <w:szCs w:val="24"/>
        </w:rPr>
        <w:t>.</w:t>
      </w:r>
      <w:commentRangeEnd w:id="204"/>
      <w:r>
        <w:rPr>
          <w:rStyle w:val="CommentReference"/>
        </w:rPr>
        <w:commentReference w:id="204"/>
      </w:r>
    </w:p>
    <w:p w14:paraId="38604971" w14:textId="34DC4675"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Soil Nutrient Chemistry Analyses</w:t>
      </w:r>
    </w:p>
    <w:p w14:paraId="60EE4353" w14:textId="2752577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w:t>
      </w:r>
      <w:ins w:id="206"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Five grams of air-dried soil were added to 37.5 mL</w:t>
      </w:r>
      <w:del w:id="207" w:author="Clay" w:date="2020-07-02T12:34: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w:t>
      </w:r>
      <w:ins w:id="208"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 xml:space="preserve">filter and stored in the freezer until analysis. </w:t>
      </w:r>
      <w:ins w:id="209" w:author="Clay" w:date="2020-07-02T12:34: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w:t>
      </w:r>
      <w:commentRangeStart w:id="210"/>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 xml:space="preserve">(CITATION) </w:t>
      </w:r>
      <w:commentRangeEnd w:id="210"/>
      <w:r w:rsidR="005B4BB7">
        <w:rPr>
          <w:rStyle w:val="CommentReference"/>
        </w:rPr>
        <w:commentReference w:id="210"/>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Phosphorous Analysis</w:t>
      </w:r>
    </w:p>
    <w:p w14:paraId="34C4B64F" w14:textId="274F02B8"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w:t>
      </w:r>
      <w:ins w:id="211" w:author="Clay" w:date="2020-07-02T12:35: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One gram of air dried soil was added to 10 mL</w:t>
      </w:r>
      <w:del w:id="212" w:author="Clay" w:date="2020-07-02T12:35:00Z">
        <w:r w:rsidDel="005B4BB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w:t>
      </w:r>
      <w:del w:id="213" w:author="Clay" w:date="2020-07-02T12:35:00Z">
        <w:r w:rsidDel="005B4BB7">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shaken </w:t>
      </w:r>
      <w:ins w:id="214" w:author="Clay" w:date="2020-07-02T12:35:00Z">
        <w:r w:rsidR="005B4BB7">
          <w:rPr>
            <w:rFonts w:ascii="Times New Roman" w:eastAsia="Times New Roman" w:hAnsi="Times New Roman" w:cs="Times New Roman"/>
            <w:sz w:val="24"/>
            <w:szCs w:val="24"/>
          </w:rPr>
          <w:t xml:space="preserve">at 100 rpm for 15 minutes </w:t>
        </w:r>
      </w:ins>
      <w:r>
        <w:rPr>
          <w:rFonts w:ascii="Times New Roman" w:eastAsia="Times New Roman" w:hAnsi="Times New Roman" w:cs="Times New Roman"/>
          <w:sz w:val="24"/>
          <w:szCs w:val="24"/>
        </w:rPr>
        <w:t xml:space="preserve">on a shaking table </w:t>
      </w:r>
      <w:ins w:id="215" w:author="Clay" w:date="2020-07-02T12:36:00Z">
        <w:r w:rsidR="005B4BB7">
          <w:rPr>
            <w:rFonts w:ascii="Times New Roman" w:eastAsia="Times New Roman" w:hAnsi="Times New Roman" w:cs="Times New Roman"/>
            <w:sz w:val="24"/>
            <w:szCs w:val="24"/>
          </w:rPr>
          <w:t xml:space="preserve">and </w:t>
        </w:r>
      </w:ins>
      <w:del w:id="216" w:author="Clay" w:date="2020-07-02T12:35:00Z">
        <w:r w:rsidDel="005B4BB7">
          <w:rPr>
            <w:rFonts w:ascii="Times New Roman" w:eastAsia="Times New Roman" w:hAnsi="Times New Roman" w:cs="Times New Roman"/>
            <w:sz w:val="24"/>
            <w:szCs w:val="24"/>
          </w:rPr>
          <w:delText xml:space="preserve">at 100 rpm for 15 minutes </w:delText>
        </w:r>
      </w:del>
      <w:r>
        <w:rPr>
          <w:rFonts w:ascii="Times New Roman" w:eastAsia="Times New Roman" w:hAnsi="Times New Roman" w:cs="Times New Roman"/>
          <w:sz w:val="24"/>
          <w:szCs w:val="24"/>
        </w:rPr>
        <w:t>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69917EB0" w14:textId="1DF263AB" w:rsidR="00F53E32" w:rsidDel="005B4BB7" w:rsidRDefault="004162F7" w:rsidP="00F53E32">
      <w:pPr>
        <w:spacing w:after="0" w:line="480" w:lineRule="auto"/>
        <w:ind w:firstLine="720"/>
        <w:contextualSpacing/>
        <w:rPr>
          <w:del w:id="217" w:author="Clay" w:date="2020-07-02T12:42:00Z"/>
          <w:sz w:val="24"/>
          <w:szCs w:val="24"/>
        </w:rPr>
      </w:pPr>
      <w:commentRangeStart w:id="218"/>
      <w:r>
        <w:rPr>
          <w:rFonts w:ascii="Times New Roman" w:eastAsia="Times New Roman" w:hAnsi="Times New Roman" w:cs="Times New Roman"/>
          <w:sz w:val="24"/>
          <w:szCs w:val="24"/>
        </w:rPr>
        <w:t xml:space="preserve">All </w:t>
      </w:r>
      <w:commentRangeEnd w:id="218"/>
      <w:r w:rsidR="005B4BB7">
        <w:rPr>
          <w:rStyle w:val="CommentReference"/>
        </w:rPr>
        <w:commentReference w:id="218"/>
      </w:r>
      <w:r>
        <w:rPr>
          <w:rFonts w:ascii="Times New Roman" w:eastAsia="Times New Roman" w:hAnsi="Times New Roman" w:cs="Times New Roman"/>
          <w:sz w:val="24"/>
          <w:szCs w:val="24"/>
        </w:rPr>
        <w:t>data was analyzed in R</w:t>
      </w:r>
      <w:ins w:id="219" w:author="Clay" w:date="2020-07-02T12:36:00Z">
        <w:r w:rsidR="005B4BB7">
          <w:rPr>
            <w:rFonts w:ascii="Times New Roman" w:eastAsia="Times New Roman" w:hAnsi="Times New Roman" w:cs="Times New Roman"/>
            <w:sz w:val="24"/>
            <w:szCs w:val="24"/>
          </w:rPr>
          <w:t xml:space="preserve"> </w:t>
        </w:r>
      </w:ins>
      <w:del w:id="220" w:author="Clay" w:date="2020-07-02T12:36:00Z">
        <w:r w:rsidDel="005B4BB7">
          <w:rPr>
            <w:rFonts w:ascii="Times New Roman" w:eastAsia="Times New Roman" w:hAnsi="Times New Roman" w:cs="Times New Roman"/>
            <w:sz w:val="24"/>
            <w:szCs w:val="24"/>
          </w:rPr>
          <w:delText xml:space="preserve">Studio </w:delText>
        </w:r>
      </w:del>
      <w:r>
        <w:rPr>
          <w:rFonts w:ascii="Times New Roman" w:eastAsia="Times New Roman" w:hAnsi="Times New Roman" w:cs="Times New Roman"/>
          <w:sz w:val="24"/>
          <w:szCs w:val="24"/>
        </w:rPr>
        <w:t>version 3.6.2</w:t>
      </w:r>
      <w:ins w:id="221" w:author="Clay" w:date="2020-07-02T12:36:00Z">
        <w:r w:rsidR="005B4BB7">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xml:space="preserve">. </w:t>
      </w:r>
      <w:ins w:id="222" w:author="Clay" w:date="2020-07-02T12:36:00Z">
        <w:r w:rsidR="005B4BB7">
          <w:rPr>
            <w:rFonts w:ascii="Times New Roman" w:eastAsia="Times New Roman" w:hAnsi="Times New Roman" w:cs="Times New Roman"/>
            <w:sz w:val="24"/>
            <w:szCs w:val="24"/>
          </w:rPr>
          <w:t xml:space="preserve"> </w:t>
        </w:r>
      </w:ins>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was analyzed using XXX (package).  Frass and litterfall was compared using a generalized least squares (GLS) model (package).  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w:t>
      </w:r>
      <w:r>
        <w:rPr>
          <w:rFonts w:ascii="Times New Roman" w:eastAsia="Times New Roman" w:hAnsi="Times New Roman" w:cs="Times New Roman"/>
          <w:sz w:val="24"/>
          <w:szCs w:val="24"/>
        </w:rPr>
        <w:lastRenderedPageBreak/>
        <w:t xml:space="preserve">location as factors as well as looking at the interaction between </w:t>
      </w:r>
      <w:r w:rsidR="008048BF">
        <w:rPr>
          <w:rFonts w:ascii="Times New Roman" w:eastAsia="Times New Roman" w:hAnsi="Times New Roman" w:cs="Times New Roman"/>
          <w:sz w:val="24"/>
          <w:szCs w:val="24"/>
        </w:rPr>
        <w:t xml:space="preserve">impact and </w:t>
      </w:r>
      <w:del w:id="223" w:author="Clay" w:date="2020-07-02T12:37:00Z">
        <w:r w:rsidR="008048BF" w:rsidDel="005B4BB7">
          <w:rPr>
            <w:rFonts w:ascii="Times New Roman" w:eastAsia="Times New Roman" w:hAnsi="Times New Roman" w:cs="Times New Roman"/>
            <w:sz w:val="24"/>
            <w:szCs w:val="24"/>
          </w:rPr>
          <w:delText xml:space="preserve">lead </w:delText>
        </w:r>
      </w:del>
      <w:ins w:id="224" w:author="Clay" w:date="2020-07-02T12:37:00Z">
        <w:r w:rsidR="005B4BB7">
          <w:rPr>
            <w:rFonts w:ascii="Times New Roman" w:eastAsia="Times New Roman" w:hAnsi="Times New Roman" w:cs="Times New Roman"/>
            <w:sz w:val="24"/>
            <w:szCs w:val="24"/>
          </w:rPr>
          <w:t>lea</w:t>
        </w:r>
        <w:r w:rsidR="005B4BB7">
          <w:rPr>
            <w:rFonts w:ascii="Times New Roman" w:eastAsia="Times New Roman" w:hAnsi="Times New Roman" w:cs="Times New Roman"/>
            <w:sz w:val="24"/>
            <w:szCs w:val="24"/>
          </w:rPr>
          <w:t>f</w:t>
        </w:r>
        <w:r w:rsidR="005B4BB7">
          <w:rPr>
            <w:rFonts w:ascii="Times New Roman" w:eastAsia="Times New Roman" w:hAnsi="Times New Roman" w:cs="Times New Roman"/>
            <w:sz w:val="24"/>
            <w:szCs w:val="24"/>
          </w:rPr>
          <w:t xml:space="preserve"> </w:t>
        </w:r>
      </w:ins>
      <w:r w:rsidR="00D614C5">
        <w:rPr>
          <w:rFonts w:ascii="Times New Roman" w:eastAsia="Times New Roman" w:hAnsi="Times New Roman" w:cs="Times New Roman"/>
          <w:sz w:val="24"/>
          <w:szCs w:val="24"/>
        </w:rPr>
        <w:t>type.</w:t>
      </w:r>
      <w:ins w:id="225" w:author="Clay" w:date="2020-07-02T12:37: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w:t>
      </w:r>
      <w:commentRangeStart w:id="226"/>
      <w:r>
        <w:rPr>
          <w:rFonts w:ascii="Times New Roman" w:eastAsia="Times New Roman" w:hAnsi="Times New Roman" w:cs="Times New Roman"/>
          <w:sz w:val="24"/>
          <w:szCs w:val="24"/>
        </w:rPr>
        <w:t>N:P ratio</w:t>
      </w:r>
      <w:commentRangeEnd w:id="226"/>
      <w:r w:rsidR="005B4BB7">
        <w:rPr>
          <w:rStyle w:val="CommentReference"/>
        </w:rPr>
        <w:commentReference w:id="226"/>
      </w:r>
      <w:r>
        <w:rPr>
          <w:rFonts w:ascii="Times New Roman" w:eastAsia="Times New Roman" w:hAnsi="Times New Roman" w:cs="Times New Roman"/>
          <w:sz w:val="24"/>
          <w:szCs w:val="24"/>
        </w:rPr>
        <w:t xml:space="preserve">, </w:t>
      </w:r>
      <w:del w:id="227" w:author="Clay" w:date="2020-07-02T12:38:00Z">
        <w:r w:rsidDel="005B4BB7">
          <w:rPr>
            <w:rFonts w:ascii="Times New Roman" w:eastAsia="Times New Roman" w:hAnsi="Times New Roman" w:cs="Times New Roman"/>
            <w:sz w:val="24"/>
            <w:szCs w:val="24"/>
          </w:rPr>
          <w:delText xml:space="preserve">total inorganic N, </w:delText>
        </w:r>
      </w:del>
      <w:r>
        <w:rPr>
          <w:rFonts w:ascii="Times New Roman" w:eastAsia="Times New Roman" w:hAnsi="Times New Roman" w:cs="Times New Roman"/>
          <w:sz w:val="24"/>
          <w:szCs w:val="24"/>
        </w:rPr>
        <w:t xml:space="preserve">and net nitrification/mineralization through </w:t>
      </w:r>
      <w:commentRangeStart w:id="228"/>
      <w:r>
        <w:rPr>
          <w:rFonts w:ascii="Times New Roman" w:eastAsia="Times New Roman" w:hAnsi="Times New Roman" w:cs="Times New Roman"/>
          <w:sz w:val="24"/>
          <w:szCs w:val="24"/>
        </w:rPr>
        <w:t>time</w:t>
      </w:r>
      <w:del w:id="229" w:author="Clay" w:date="2020-07-02T12:38:00Z">
        <w:r w:rsidDel="005B4BB7">
          <w:rPr>
            <w:rFonts w:ascii="Times New Roman" w:eastAsia="Times New Roman" w:hAnsi="Times New Roman" w:cs="Times New Roman"/>
            <w:sz w:val="24"/>
            <w:szCs w:val="24"/>
          </w:rPr>
          <w:delText xml:space="preserve"> </w:delText>
        </w:r>
      </w:del>
      <w:commentRangeEnd w:id="228"/>
      <w:r w:rsidR="005B4BB7">
        <w:rPr>
          <w:rStyle w:val="CommentReference"/>
        </w:rPr>
        <w:commentReference w:id="228"/>
      </w:r>
      <w:del w:id="230" w:author="Clay" w:date="2020-07-02T12:38:00Z">
        <w:r w:rsidDel="005B4BB7">
          <w:rPr>
            <w:rFonts w:ascii="Times New Roman" w:eastAsia="Times New Roman" w:hAnsi="Times New Roman" w:cs="Times New Roman"/>
            <w:sz w:val="24"/>
            <w:szCs w:val="24"/>
          </w:rPr>
          <w:delText>and by site</w:delText>
        </w:r>
      </w:del>
      <w:r>
        <w:rPr>
          <w:rFonts w:ascii="Times New Roman" w:eastAsia="Times New Roman" w:hAnsi="Times New Roman" w:cs="Times New Roman"/>
          <w:sz w:val="24"/>
          <w:szCs w:val="24"/>
        </w:rPr>
        <w:t>.</w:t>
      </w:r>
      <w:ins w:id="231" w:author="Clay" w:date="2020-07-02T12:38:00Z">
        <w:r w:rsidR="005B4BB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del w:id="232" w:author="Clay" w:date="2020-07-02T12:41:00Z">
        <w:r w:rsidDel="005B4BB7">
          <w:rPr>
            <w:rFonts w:ascii="Times New Roman" w:eastAsia="Times New Roman" w:hAnsi="Times New Roman" w:cs="Times New Roman"/>
            <w:sz w:val="24"/>
            <w:szCs w:val="24"/>
          </w:rPr>
          <w:delText xml:space="preserve">Data was normalized when residuals did not meet the assumptions of the test. </w:delText>
        </w:r>
      </w:del>
      <w:del w:id="233" w:author="Clay" w:date="2020-07-02T12:39:00Z">
        <w:r w:rsidR="00F53E32" w:rsidDel="005B4BB7">
          <w:rPr>
            <w:rFonts w:ascii="Times New Roman" w:eastAsia="Times New Roman" w:hAnsi="Times New Roman" w:cs="Times New Roman"/>
            <w:sz w:val="24"/>
            <w:szCs w:val="24"/>
          </w:rPr>
          <w:delText xml:space="preserve">When selecting </w:delText>
        </w:r>
      </w:del>
      <w:ins w:id="234" w:author="Clay" w:date="2020-07-02T12:39:00Z">
        <w:r w:rsidR="005B4BB7">
          <w:rPr>
            <w:rFonts w:ascii="Times New Roman" w:eastAsia="Times New Roman" w:hAnsi="Times New Roman" w:cs="Times New Roman"/>
            <w:sz w:val="24"/>
            <w:szCs w:val="24"/>
          </w:rPr>
          <w:t xml:space="preserve">To optimize </w:t>
        </w:r>
      </w:ins>
      <w:r w:rsidR="00F53E32">
        <w:rPr>
          <w:rFonts w:ascii="Times New Roman" w:eastAsia="Times New Roman" w:hAnsi="Times New Roman" w:cs="Times New Roman"/>
          <w:sz w:val="24"/>
          <w:szCs w:val="24"/>
        </w:rPr>
        <w:t xml:space="preserve">models, I compared </w:t>
      </w:r>
      <w:del w:id="235" w:author="Clay" w:date="2020-07-02T12:40:00Z">
        <w:r w:rsidR="00F53E32" w:rsidDel="005B4BB7">
          <w:rPr>
            <w:rFonts w:ascii="Times New Roman" w:eastAsia="Times New Roman" w:hAnsi="Times New Roman" w:cs="Times New Roman"/>
            <w:sz w:val="24"/>
            <w:szCs w:val="24"/>
          </w:rPr>
          <w:delText xml:space="preserve">ones </w:delText>
        </w:r>
      </w:del>
      <w:ins w:id="236" w:author="Clay" w:date="2020-07-02T12:40:00Z">
        <w:r w:rsidR="005B4BB7">
          <w:rPr>
            <w:rFonts w:ascii="Times New Roman" w:eastAsia="Times New Roman" w:hAnsi="Times New Roman" w:cs="Times New Roman"/>
            <w:sz w:val="24"/>
            <w:szCs w:val="24"/>
          </w:rPr>
          <w:t xml:space="preserve">alternate model structures </w:t>
        </w:r>
      </w:ins>
      <w:r w:rsidR="00F53E32">
        <w:rPr>
          <w:rFonts w:ascii="Times New Roman" w:eastAsia="Times New Roman" w:hAnsi="Times New Roman" w:cs="Times New Roman"/>
          <w:sz w:val="24"/>
          <w:szCs w:val="24"/>
        </w:rPr>
        <w:t xml:space="preserve">with </w:t>
      </w:r>
      <w:del w:id="237" w:author="Clay" w:date="2020-07-02T12:40:00Z">
        <w:r w:rsidR="00F53E32" w:rsidDel="005B4BB7">
          <w:rPr>
            <w:rFonts w:ascii="Times New Roman" w:eastAsia="Times New Roman" w:hAnsi="Times New Roman" w:cs="Times New Roman"/>
            <w:sz w:val="24"/>
            <w:szCs w:val="24"/>
          </w:rPr>
          <w:delText xml:space="preserve">both </w:delText>
        </w:r>
      </w:del>
      <w:r w:rsidR="00F53E32">
        <w:rPr>
          <w:rFonts w:ascii="Times New Roman" w:eastAsia="Times New Roman" w:hAnsi="Times New Roman" w:cs="Times New Roman"/>
          <w:sz w:val="24"/>
          <w:szCs w:val="24"/>
        </w:rPr>
        <w:t xml:space="preserve">an interaction between impact factors and sample event and </w:t>
      </w:r>
      <w:del w:id="238" w:author="Clay" w:date="2020-07-02T12:40:00Z">
        <w:r w:rsidR="00F53E32" w:rsidDel="005B4BB7">
          <w:rPr>
            <w:rFonts w:ascii="Times New Roman" w:eastAsia="Times New Roman" w:hAnsi="Times New Roman" w:cs="Times New Roman"/>
            <w:sz w:val="24"/>
            <w:szCs w:val="24"/>
          </w:rPr>
          <w:delText xml:space="preserve">ones </w:delText>
        </w:r>
      </w:del>
      <w:ins w:id="239" w:author="Clay" w:date="2020-07-02T12:40:00Z">
        <w:r w:rsidR="005B4BB7">
          <w:rPr>
            <w:rFonts w:ascii="Times New Roman" w:eastAsia="Times New Roman" w:hAnsi="Times New Roman" w:cs="Times New Roman"/>
            <w:sz w:val="24"/>
            <w:szCs w:val="24"/>
          </w:rPr>
          <w:t xml:space="preserve">models </w:t>
        </w:r>
      </w:ins>
      <w:r w:rsidR="00F53E32">
        <w:rPr>
          <w:rFonts w:ascii="Times New Roman" w:eastAsia="Times New Roman" w:hAnsi="Times New Roman" w:cs="Times New Roman"/>
          <w:sz w:val="24"/>
          <w:szCs w:val="24"/>
        </w:rPr>
        <w:t>with a nested design</w:t>
      </w:r>
      <w:ins w:id="240" w:author="Clay" w:date="2020-07-02T12:40:00Z">
        <w:r w:rsidR="005B4BB7">
          <w:rPr>
            <w:rFonts w:ascii="Times New Roman" w:eastAsia="Times New Roman" w:hAnsi="Times New Roman" w:cs="Times New Roman"/>
            <w:sz w:val="24"/>
            <w:szCs w:val="24"/>
          </w:rPr>
          <w:t xml:space="preserve"> </w:t>
        </w:r>
        <w:commentRangeStart w:id="241"/>
        <w:r w:rsidR="005B4BB7">
          <w:rPr>
            <w:rFonts w:ascii="Times New Roman" w:eastAsia="Times New Roman" w:hAnsi="Times New Roman" w:cs="Times New Roman"/>
            <w:sz w:val="24"/>
            <w:szCs w:val="24"/>
          </w:rPr>
          <w:t>(</w:t>
        </w:r>
        <w:proofErr w:type="spellStart"/>
        <w:r w:rsidR="005B4BB7">
          <w:rPr>
            <w:rFonts w:ascii="Times New Roman" w:eastAsia="Times New Roman" w:hAnsi="Times New Roman" w:cs="Times New Roman"/>
            <w:sz w:val="24"/>
            <w:szCs w:val="24"/>
          </w:rPr>
          <w:t>Zuur</w:t>
        </w:r>
        <w:proofErr w:type="spellEnd"/>
        <w:r w:rsidR="005B4BB7">
          <w:rPr>
            <w:rFonts w:ascii="Times New Roman" w:eastAsia="Times New Roman" w:hAnsi="Times New Roman" w:cs="Times New Roman"/>
            <w:sz w:val="24"/>
            <w:szCs w:val="24"/>
          </w:rPr>
          <w:t xml:space="preserve"> XXXX)</w:t>
        </w:r>
        <w:commentRangeEnd w:id="241"/>
        <w:r w:rsidR="005B4BB7">
          <w:rPr>
            <w:rStyle w:val="CommentReference"/>
          </w:rPr>
          <w:commentReference w:id="241"/>
        </w:r>
      </w:ins>
      <w:r w:rsidR="00F53E32">
        <w:rPr>
          <w:rFonts w:ascii="Times New Roman" w:eastAsia="Times New Roman" w:hAnsi="Times New Roman" w:cs="Times New Roman"/>
          <w:sz w:val="24"/>
          <w:szCs w:val="24"/>
        </w:rPr>
        <w:t xml:space="preserve">. </w:t>
      </w:r>
      <w:ins w:id="242" w:author="Clay" w:date="2020-07-02T12:40:00Z">
        <w:r w:rsidR="005B4BB7">
          <w:rPr>
            <w:rFonts w:ascii="Times New Roman" w:eastAsia="Times New Roman" w:hAnsi="Times New Roman" w:cs="Times New Roman"/>
            <w:sz w:val="24"/>
            <w:szCs w:val="24"/>
          </w:rPr>
          <w:t xml:space="preserve"> </w:t>
        </w:r>
      </w:ins>
      <w:moveToRangeStart w:id="243" w:author="Clay" w:date="2020-07-02T12:41:00Z" w:name="move44586106"/>
      <w:moveTo w:id="244" w:author="Clay" w:date="2020-07-02T12:41:00Z">
        <w:r w:rsidR="005B4BB7">
          <w:rPr>
            <w:rFonts w:ascii="Times New Roman" w:eastAsia="Times New Roman" w:hAnsi="Times New Roman" w:cs="Times New Roman"/>
            <w:sz w:val="24"/>
            <w:szCs w:val="24"/>
          </w:rPr>
          <w:t xml:space="preserve">Additional models were constructed with weighted variances to help reduce residual patterns. 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w:t>
        </w:r>
      </w:moveTo>
      <w:moveToRangeEnd w:id="243"/>
      <w:ins w:id="245" w:author="Clay" w:date="2020-07-02T12:41:00Z">
        <w:r w:rsidR="005B4BB7">
          <w:rPr>
            <w:rFonts w:ascii="Times New Roman" w:eastAsia="Times New Roman" w:hAnsi="Times New Roman" w:cs="Times New Roman"/>
            <w:sz w:val="24"/>
            <w:szCs w:val="24"/>
          </w:rPr>
          <w:t xml:space="preserve">  </w:t>
        </w:r>
      </w:ins>
      <w:ins w:id="246" w:author="Clay" w:date="2020-07-02T12:40:00Z">
        <w:r w:rsidR="005B4BB7">
          <w:rPr>
            <w:rFonts w:ascii="Times New Roman" w:eastAsia="Times New Roman" w:hAnsi="Times New Roman" w:cs="Times New Roman"/>
            <w:sz w:val="24"/>
            <w:szCs w:val="24"/>
          </w:rPr>
          <w:t xml:space="preserve">To evaluate the assumptions of the model, </w:t>
        </w:r>
      </w:ins>
      <w:r w:rsidR="00F53E32">
        <w:rPr>
          <w:rFonts w:ascii="Times New Roman" w:eastAsia="Times New Roman" w:hAnsi="Times New Roman" w:cs="Times New Roman"/>
          <w:sz w:val="24"/>
          <w:szCs w:val="24"/>
        </w:rPr>
        <w:t xml:space="preserve">I plotted the residuals using a Q-Q Normal Plot and normalized when applicable. </w:t>
      </w:r>
      <w:ins w:id="247" w:author="Clay" w:date="2020-07-02T12:42:00Z">
        <w:r w:rsidR="005B4BB7">
          <w:rPr>
            <w:rFonts w:ascii="Times New Roman" w:eastAsia="Times New Roman" w:hAnsi="Times New Roman" w:cs="Times New Roman"/>
            <w:sz w:val="24"/>
            <w:szCs w:val="24"/>
          </w:rPr>
          <w:t xml:space="preserve"> </w:t>
        </w:r>
      </w:ins>
      <w:moveFromRangeStart w:id="248" w:author="Clay" w:date="2020-07-02T12:41:00Z" w:name="move44586106"/>
      <w:moveFrom w:id="249" w:author="Clay" w:date="2020-07-02T12:41:00Z">
        <w:r w:rsidR="00F53E32" w:rsidDel="005B4BB7">
          <w:rPr>
            <w:rFonts w:ascii="Times New Roman" w:eastAsia="Times New Roman" w:hAnsi="Times New Roman" w:cs="Times New Roman"/>
            <w:sz w:val="24"/>
            <w:szCs w:val="24"/>
          </w:rPr>
          <w:t>Additional models were constructed with weighted variances to help reduce residual patterns. Models were compared using the anova command in R and the model with the lowest AIC score was selecte</w:t>
        </w:r>
        <w:del w:id="250" w:author="Clay" w:date="2020-07-02T12:42:00Z">
          <w:r w:rsidR="00F53E32" w:rsidDel="005B4BB7">
            <w:rPr>
              <w:rFonts w:ascii="Times New Roman" w:eastAsia="Times New Roman" w:hAnsi="Times New Roman" w:cs="Times New Roman"/>
              <w:sz w:val="24"/>
              <w:szCs w:val="24"/>
            </w:rPr>
            <w:delText>d.</w:delText>
          </w:r>
        </w:del>
      </w:moveFrom>
      <w:moveFromRangeEnd w:id="248"/>
    </w:p>
    <w:p w14:paraId="0C2202D0" w14:textId="174A0F45"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251" w:name="_Hlk24272010"/>
      <w:r>
        <w:rPr>
          <w:rFonts w:ascii="Times New Roman" w:eastAsia="Times New Roman" w:hAnsi="Times New Roman" w:cs="Times New Roman"/>
          <w:sz w:val="24"/>
          <w:szCs w:val="24"/>
        </w:rPr>
        <w:t>to determine which sample events differed significantly.</w:t>
      </w:r>
      <w:bookmarkEnd w:id="251"/>
      <w:r>
        <w:rPr>
          <w:rFonts w:ascii="Times New Roman" w:eastAsia="Times New Roman" w:hAnsi="Times New Roman" w:cs="Times New Roman"/>
          <w:sz w:val="24"/>
          <w:szCs w:val="24"/>
        </w:rPr>
        <w:t xml:space="preserve">  All statistical tests </w:t>
      </w:r>
      <w:del w:id="252" w:author="Clay" w:date="2020-07-02T12:42:00Z">
        <w:r w:rsidDel="005B4BB7">
          <w:rPr>
            <w:rFonts w:ascii="Times New Roman" w:eastAsia="Times New Roman" w:hAnsi="Times New Roman" w:cs="Times New Roman"/>
            <w:sz w:val="24"/>
            <w:szCs w:val="24"/>
          </w:rPr>
          <w:delText xml:space="preserve">had were run with </w:delText>
        </w:r>
      </w:del>
      <w:ins w:id="253" w:author="Clay" w:date="2020-07-02T12:42:00Z">
        <w:r w:rsidR="005B4BB7">
          <w:rPr>
            <w:rFonts w:ascii="Times New Roman" w:eastAsia="Times New Roman" w:hAnsi="Times New Roman" w:cs="Times New Roman"/>
            <w:sz w:val="24"/>
            <w:szCs w:val="24"/>
          </w:rPr>
          <w:t xml:space="preserve">were evaluated against </w:t>
        </w:r>
      </w:ins>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4F40426B" w14:textId="54063F82" w:rsidR="00DE10F3" w:rsidRPr="009C385A" w:rsidDel="00A06F9E" w:rsidRDefault="00DE10F3" w:rsidP="009356E2">
      <w:pPr>
        <w:spacing w:line="480" w:lineRule="auto"/>
        <w:contextualSpacing/>
        <w:rPr>
          <w:del w:id="254" w:author="Clay" w:date="2020-07-02T12:42:00Z"/>
          <w:rFonts w:ascii="Times New Roman" w:eastAsia="Times New Roman" w:hAnsi="Times New Roman" w:cs="Times New Roman"/>
          <w:sz w:val="24"/>
          <w:szCs w:val="24"/>
        </w:rPr>
      </w:pPr>
      <w:del w:id="255" w:author="Clay" w:date="2020-07-02T12:43:00Z">
        <w:r w:rsidDel="00A06F9E">
          <w:rPr>
            <w:rFonts w:ascii="Times New Roman" w:eastAsia="Times New Roman" w:hAnsi="Times New Roman" w:cs="Times New Roman"/>
            <w:i/>
            <w:iCs/>
            <w:sz w:val="24"/>
            <w:szCs w:val="24"/>
          </w:rPr>
          <w:tab/>
        </w:r>
      </w:del>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proofErr w:type="spellStart"/>
      <w:r w:rsidRPr="00D614C5">
        <w:rPr>
          <w:rFonts w:ascii="Times New Roman" w:eastAsia="Times New Roman" w:hAnsi="Times New Roman" w:cs="Times New Roman"/>
          <w:sz w:val="24"/>
          <w:szCs w:val="24"/>
          <w:u w:val="single"/>
        </w:rPr>
        <w:t>Throughfall</w:t>
      </w:r>
      <w:proofErr w:type="spellEnd"/>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20D8DC9B">
            <wp:extent cx="5943600" cy="54864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2"/>
                    <a:stretch>
                      <a:fillRect/>
                    </a:stretch>
                  </pic:blipFill>
                  <pic:spPr>
                    <a:xfrm>
                      <a:off x="0" y="0"/>
                      <a:ext cx="5943600" cy="5486400"/>
                    </a:xfrm>
                    <a:prstGeom prst="rect">
                      <a:avLst/>
                    </a:prstGeom>
                  </pic:spPr>
                </pic:pic>
              </a:graphicData>
            </a:graphic>
          </wp:inline>
        </w:drawing>
      </w:r>
    </w:p>
    <w:p w14:paraId="27AD26C8" w14:textId="437F5B92" w:rsidR="00422551" w:rsidRDefault="00422551"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7A8CE95D"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w:t>
      </w:r>
      <w:proofErr w:type="spellStart"/>
      <w:r w:rsidR="00D91838">
        <w:rPr>
          <w:rFonts w:ascii="Times New Roman" w:eastAsia="Times New Roman" w:hAnsi="Times New Roman" w:cs="Times New Roman"/>
          <w:sz w:val="24"/>
          <w:szCs w:val="24"/>
        </w:rPr>
        <w:t>throughfall</w:t>
      </w:r>
      <w:proofErr w:type="spellEnd"/>
      <w:r w:rsidR="00D91838">
        <w:rPr>
          <w:rFonts w:ascii="Times New Roman" w:eastAsia="Times New Roman" w:hAnsi="Times New Roman" w:cs="Times New Roman"/>
          <w:sz w:val="24"/>
          <w:szCs w:val="24"/>
        </w:rPr>
        <w:t xml:space="preserve">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ins w:id="256" w:author="Clay" w:date="2020-07-02T12:44:00Z">
        <w:r w:rsidR="0001670D" w:rsidRPr="0001670D">
          <w:rPr>
            <w:rFonts w:ascii="Times New Roman" w:eastAsia="Times New Roman" w:hAnsi="Times New Roman" w:cs="Times New Roman"/>
            <w:sz w:val="24"/>
            <w:szCs w:val="24"/>
            <w:rPrChange w:id="257" w:author="Clay" w:date="2020-07-02T12:44:00Z">
              <w:rPr>
                <w:rFonts w:ascii="Times New Roman" w:eastAsia="Times New Roman" w:hAnsi="Times New Roman" w:cs="Times New Roman"/>
                <w:sz w:val="24"/>
                <w:szCs w:val="24"/>
                <w:vertAlign w:val="superscript"/>
              </w:rPr>
            </w:rPrChange>
          </w:rPr>
          <w:t xml:space="preserve"> </w:t>
        </w:r>
      </w:ins>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w:t>
      </w:r>
      <w:ins w:id="258" w:author="Clay" w:date="2020-07-02T12:44:00Z">
        <w:r w:rsidR="00A06F9E">
          <w:rPr>
            <w:rFonts w:ascii="Times New Roman" w:eastAsia="Times New Roman" w:hAnsi="Times New Roman" w:cs="Times New Roman"/>
            <w:sz w:val="24"/>
            <w:szCs w:val="24"/>
          </w:rPr>
          <w:t xml:space="preserve"> </w:t>
        </w:r>
      </w:ins>
      <w:proofErr w:type="spellStart"/>
      <w:r w:rsidR="004D0407">
        <w:rPr>
          <w:rFonts w:ascii="Times New Roman" w:eastAsia="Times New Roman" w:hAnsi="Times New Roman" w:cs="Times New Roman"/>
          <w:sz w:val="24"/>
          <w:szCs w:val="24"/>
        </w:rPr>
        <w:t>Throughfall</w:t>
      </w:r>
      <w:proofErr w:type="spellEnd"/>
      <w:r w:rsidR="004D0407">
        <w:rPr>
          <w:rFonts w:ascii="Times New Roman" w:eastAsia="Times New Roman" w:hAnsi="Times New Roman" w:cs="Times New Roman"/>
          <w:sz w:val="24"/>
          <w:szCs w:val="24"/>
        </w:rPr>
        <w:t xml:space="preserve">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w:t>
      </w:r>
      <w:ins w:id="259" w:author="Clay" w:date="2020-07-02T12:44:00Z">
        <w:r w:rsidR="00A06F9E">
          <w:rPr>
            <w:rFonts w:ascii="Times New Roman" w:eastAsia="Times New Roman" w:hAnsi="Times New Roman" w:cs="Times New Roman"/>
            <w:sz w:val="24"/>
            <w:szCs w:val="24"/>
          </w:rPr>
          <w:t xml:space="preserve"> </w:t>
        </w:r>
      </w:ins>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01670D">
        <w:rPr>
          <w:rFonts w:ascii="Times New Roman" w:hAnsi="Times New Roman" w:cs="Times New Roman" w:hint="eastAsia"/>
          <w:sz w:val="24"/>
          <w:szCs w:val="24"/>
          <w:vertAlign w:val="subscript"/>
          <w:lang w:eastAsia="ja-JP"/>
          <w:rPrChange w:id="260" w:author="Clay" w:date="2020-07-02T12:45:00Z">
            <w:rPr>
              <w:rFonts w:ascii="Times New Roman" w:hAnsi="Times New Roman" w:cs="Times New Roman" w:hint="eastAsia"/>
              <w:sz w:val="24"/>
              <w:szCs w:val="24"/>
              <w:lang w:eastAsia="ja-JP"/>
            </w:rPr>
          </w:rPrChange>
        </w:rPr>
        <w:t>3</w:t>
      </w:r>
      <w:r w:rsidR="00754A94" w:rsidRPr="0001670D">
        <w:rPr>
          <w:rFonts w:ascii="Times New Roman" w:hAnsi="Times New Roman" w:cs="Times New Roman" w:hint="eastAsia"/>
          <w:sz w:val="24"/>
          <w:szCs w:val="24"/>
          <w:vertAlign w:val="superscript"/>
          <w:lang w:eastAsia="ja-JP"/>
          <w:rPrChange w:id="261" w:author="Clay" w:date="2020-07-02T12:45:00Z">
            <w:rPr>
              <w:rFonts w:ascii="Times New Roman" w:hAnsi="Times New Roman" w:cs="Times New Roman" w:hint="eastAsia"/>
              <w:sz w:val="24"/>
              <w:szCs w:val="24"/>
              <w:lang w:eastAsia="ja-JP"/>
            </w:rPr>
          </w:rPrChange>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ins w:id="262" w:author="Clay" w:date="2020-07-02T12:46:00Z">
        <w:r w:rsidR="0001670D">
          <w:rPr>
            <w:rFonts w:ascii="Times New Roman" w:eastAsia="Times New Roman" w:hAnsi="Times New Roman" w:cs="Times New Roman"/>
            <w:sz w:val="24"/>
            <w:szCs w:val="24"/>
          </w:rPr>
          <w:t xml:space="preserve">  T</w:t>
        </w:r>
        <w:r w:rsidR="0001670D">
          <w:rPr>
            <w:rFonts w:ascii="Times New Roman" w:eastAsia="Times New Roman" w:hAnsi="Times New Roman" w:cs="Times New Roman"/>
            <w:sz w:val="24"/>
            <w:szCs w:val="24"/>
          </w:rPr>
          <w:t>here w</w:t>
        </w:r>
        <w:r w:rsidR="0001670D">
          <w:rPr>
            <w:rFonts w:ascii="Times New Roman" w:eastAsia="Times New Roman" w:hAnsi="Times New Roman" w:cs="Times New Roman"/>
            <w:sz w:val="24"/>
            <w:szCs w:val="24"/>
          </w:rPr>
          <w:t xml:space="preserve">as a general trend of increasing concentration of </w:t>
        </w:r>
        <w:proofErr w:type="spellStart"/>
        <w:r w:rsidR="0001670D">
          <w:rPr>
            <w:rFonts w:ascii="Times New Roman" w:eastAsia="Times New Roman" w:hAnsi="Times New Roman" w:cs="Times New Roman"/>
            <w:sz w:val="24"/>
            <w:szCs w:val="24"/>
          </w:rPr>
          <w:t>throughfall</w:t>
        </w:r>
        <w:proofErr w:type="spellEnd"/>
        <w:r w:rsidR="0001670D">
          <w:rPr>
            <w:rFonts w:ascii="Times New Roman" w:eastAsia="Times New Roman" w:hAnsi="Times New Roman" w:cs="Times New Roman"/>
            <w:sz w:val="24"/>
            <w:szCs w:val="24"/>
          </w:rPr>
          <w:t xml:space="preserve"> ammonium and nitrate during the time of WSB budworm activity between 8 May 16 and </w:t>
        </w:r>
      </w:ins>
      <w:ins w:id="263" w:author="Clay" w:date="2020-07-02T12:47:00Z">
        <w:r w:rsidR="0001670D">
          <w:rPr>
            <w:rFonts w:ascii="Times New Roman" w:eastAsia="Times New Roman" w:hAnsi="Times New Roman" w:cs="Times New Roman"/>
            <w:sz w:val="24"/>
            <w:szCs w:val="24"/>
          </w:rPr>
          <w:t>13 Jul 16.</w:t>
        </w:r>
      </w:ins>
      <w:ins w:id="264" w:author="Clay" w:date="2020-07-02T12:46:00Z">
        <w:r w:rsidR="0001670D">
          <w:rPr>
            <w:rFonts w:ascii="Times New Roman" w:eastAsia="Times New Roman" w:hAnsi="Times New Roman" w:cs="Times New Roman"/>
            <w:sz w:val="24"/>
            <w:szCs w:val="24"/>
          </w:rPr>
          <w:t xml:space="preserve"> </w:t>
        </w:r>
      </w:ins>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DF7AF9D">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A149AAF" w:rsidR="000B32D9" w:rsidRDefault="000B32D9" w:rsidP="000B32D9">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65650B6F"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w:t>
      </w:r>
      <w:del w:id="265" w:author="Clay" w:date="2020-07-02T12:48:00Z">
        <w:r w:rsidR="0095679A" w:rsidDel="0001670D">
          <w:rPr>
            <w:rFonts w:ascii="Times New Roman" w:eastAsia="Times New Roman" w:hAnsi="Times New Roman" w:cs="Times New Roman"/>
            <w:sz w:val="24"/>
            <w:szCs w:val="24"/>
          </w:rPr>
          <w:delText xml:space="preserve">11 </w:delText>
        </w:r>
      </w:del>
      <w:ins w:id="266" w:author="Clay" w:date="2020-07-02T12:48:00Z">
        <w:r w:rsidR="0001670D">
          <w:rPr>
            <w:rFonts w:ascii="Times New Roman" w:eastAsia="Times New Roman" w:hAnsi="Times New Roman" w:cs="Times New Roman"/>
            <w:sz w:val="24"/>
            <w:szCs w:val="24"/>
          </w:rPr>
          <w:t>8</w:t>
        </w:r>
        <w:r w:rsidR="0001670D">
          <w:rPr>
            <w:rFonts w:ascii="Times New Roman" w:eastAsia="Times New Roman" w:hAnsi="Times New Roman" w:cs="Times New Roman"/>
            <w:sz w:val="24"/>
            <w:szCs w:val="24"/>
          </w:rPr>
          <w:t xml:space="preserve"> </w:t>
        </w:r>
      </w:ins>
      <w:del w:id="267" w:author="Clay" w:date="2020-07-02T12:48:00Z">
        <w:r w:rsidR="0095679A" w:rsidDel="0001670D">
          <w:rPr>
            <w:rFonts w:ascii="Times New Roman" w:eastAsia="Times New Roman" w:hAnsi="Times New Roman" w:cs="Times New Roman"/>
            <w:sz w:val="24"/>
            <w:szCs w:val="24"/>
          </w:rPr>
          <w:delText xml:space="preserve">Sep </w:delText>
        </w:r>
      </w:del>
      <w:ins w:id="268" w:author="Clay" w:date="2020-07-02T12:48:00Z">
        <w:r w:rsidR="0001670D">
          <w:rPr>
            <w:rFonts w:ascii="Times New Roman" w:eastAsia="Times New Roman" w:hAnsi="Times New Roman" w:cs="Times New Roman"/>
            <w:sz w:val="24"/>
            <w:szCs w:val="24"/>
          </w:rPr>
          <w:t>Nov</w:t>
        </w:r>
        <w:r w:rsidR="0001670D">
          <w:rPr>
            <w:rFonts w:ascii="Times New Roman" w:eastAsia="Times New Roman" w:hAnsi="Times New Roman" w:cs="Times New Roman"/>
            <w:sz w:val="24"/>
            <w:szCs w:val="24"/>
          </w:rPr>
          <w:t xml:space="preserve"> </w:t>
        </w:r>
      </w:ins>
      <w:r w:rsidR="0095679A">
        <w:rPr>
          <w:rFonts w:ascii="Times New Roman" w:eastAsia="Times New Roman" w:hAnsi="Times New Roman" w:cs="Times New Roman"/>
          <w:sz w:val="24"/>
          <w:szCs w:val="24"/>
        </w:rPr>
        <w:t xml:space="preserve">15 and 21 </w:t>
      </w:r>
      <w:del w:id="269" w:author="Clay" w:date="2020-07-02T12:48:00Z">
        <w:r w:rsidR="0095679A" w:rsidDel="0001670D">
          <w:rPr>
            <w:rFonts w:ascii="Times New Roman" w:eastAsia="Times New Roman" w:hAnsi="Times New Roman" w:cs="Times New Roman"/>
            <w:sz w:val="24"/>
            <w:szCs w:val="24"/>
          </w:rPr>
          <w:delText xml:space="preserve">Jun </w:delText>
        </w:r>
      </w:del>
      <w:ins w:id="270" w:author="Clay" w:date="2020-07-02T12:48:00Z">
        <w:r w:rsidR="0001670D">
          <w:rPr>
            <w:rFonts w:ascii="Times New Roman" w:eastAsia="Times New Roman" w:hAnsi="Times New Roman" w:cs="Times New Roman"/>
            <w:sz w:val="24"/>
            <w:szCs w:val="24"/>
          </w:rPr>
          <w:t>Ju</w:t>
        </w:r>
        <w:r w:rsidR="0001670D">
          <w:rPr>
            <w:rFonts w:ascii="Times New Roman" w:eastAsia="Times New Roman" w:hAnsi="Times New Roman" w:cs="Times New Roman"/>
            <w:sz w:val="24"/>
            <w:szCs w:val="24"/>
          </w:rPr>
          <w:t>l</w:t>
        </w:r>
        <w:r w:rsidR="0001670D">
          <w:rPr>
            <w:rFonts w:ascii="Times New Roman" w:eastAsia="Times New Roman" w:hAnsi="Times New Roman" w:cs="Times New Roman"/>
            <w:sz w:val="24"/>
            <w:szCs w:val="24"/>
          </w:rPr>
          <w:t xml:space="preserve"> </w:t>
        </w:r>
      </w:ins>
      <w:r w:rsidR="0095679A">
        <w:rPr>
          <w:rFonts w:ascii="Times New Roman" w:eastAsia="Times New Roman" w:hAnsi="Times New Roman" w:cs="Times New Roman"/>
          <w:sz w:val="24"/>
          <w:szCs w:val="24"/>
        </w:rPr>
        <w:lastRenderedPageBreak/>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ins w:id="271" w:author="Clay" w:date="2020-07-02T12:50:00Z">
        <w:r w:rsidR="0001670D">
          <w:rPr>
            <w:rFonts w:ascii="Times New Roman" w:eastAsia="Times New Roman" w:hAnsi="Times New Roman" w:cs="Times New Roman"/>
            <w:sz w:val="24"/>
            <w:szCs w:val="24"/>
          </w:rPr>
          <w:t xml:space="preserve">.  The biggest pulses of SRP and DOC from the canopy appeared on the same dates (8 Nov 15 and 21 Jul 16), </w:t>
        </w:r>
        <w:commentRangeStart w:id="272"/>
        <w:r w:rsidR="0001670D">
          <w:rPr>
            <w:rFonts w:ascii="Times New Roman" w:eastAsia="Times New Roman" w:hAnsi="Times New Roman" w:cs="Times New Roman"/>
            <w:sz w:val="24"/>
            <w:szCs w:val="24"/>
          </w:rPr>
          <w:t xml:space="preserve">which also coincided with the </w:t>
        </w:r>
      </w:ins>
      <w:ins w:id="273" w:author="Clay" w:date="2020-07-02T12:51:00Z">
        <w:r w:rsidR="0001670D">
          <w:rPr>
            <w:rFonts w:ascii="Times New Roman" w:eastAsia="Times New Roman" w:hAnsi="Times New Roman" w:cs="Times New Roman"/>
            <w:sz w:val="24"/>
            <w:szCs w:val="24"/>
          </w:rPr>
          <w:t xml:space="preserve">two </w:t>
        </w:r>
      </w:ins>
      <w:ins w:id="274" w:author="Clay" w:date="2020-07-02T12:50:00Z">
        <w:r w:rsidR="0001670D">
          <w:rPr>
            <w:rFonts w:ascii="Times New Roman" w:eastAsia="Times New Roman" w:hAnsi="Times New Roman" w:cs="Times New Roman"/>
            <w:sz w:val="24"/>
            <w:szCs w:val="24"/>
          </w:rPr>
          <w:t>rainfall event</w:t>
        </w:r>
      </w:ins>
      <w:ins w:id="275" w:author="Clay" w:date="2020-07-02T12:51:00Z">
        <w:r w:rsidR="0001670D">
          <w:rPr>
            <w:rFonts w:ascii="Times New Roman" w:eastAsia="Times New Roman" w:hAnsi="Times New Roman" w:cs="Times New Roman"/>
            <w:sz w:val="24"/>
            <w:szCs w:val="24"/>
          </w:rPr>
          <w:t xml:space="preserve">s with the most water </w:t>
        </w:r>
        <w:commentRangeStart w:id="276"/>
        <w:r w:rsidR="0001670D">
          <w:rPr>
            <w:rFonts w:ascii="Times New Roman" w:eastAsia="Times New Roman" w:hAnsi="Times New Roman" w:cs="Times New Roman"/>
            <w:sz w:val="24"/>
            <w:szCs w:val="24"/>
          </w:rPr>
          <w:t>collected</w:t>
        </w:r>
      </w:ins>
      <w:commentRangeEnd w:id="276"/>
      <w:ins w:id="277" w:author="Clay" w:date="2020-07-02T12:55:00Z">
        <w:r w:rsidR="000E2596">
          <w:rPr>
            <w:rStyle w:val="CommentReference"/>
          </w:rPr>
          <w:commentReference w:id="276"/>
        </w:r>
      </w:ins>
      <w:ins w:id="278" w:author="Clay" w:date="2020-07-02T12:51:00Z">
        <w:r w:rsidR="0001670D">
          <w:rPr>
            <w:rFonts w:ascii="Times New Roman" w:eastAsia="Times New Roman" w:hAnsi="Times New Roman" w:cs="Times New Roman"/>
            <w:sz w:val="24"/>
            <w:szCs w:val="24"/>
          </w:rPr>
          <w:t>.</w:t>
        </w:r>
        <w:commentRangeEnd w:id="272"/>
        <w:r w:rsidR="0001670D">
          <w:rPr>
            <w:rStyle w:val="CommentReference"/>
          </w:rPr>
          <w:commentReference w:id="272"/>
        </w:r>
      </w:ins>
    </w:p>
    <w:p w14:paraId="37B3CD85" w14:textId="7723F82A" w:rsidR="00DE10F3" w:rsidRPr="00D614C5" w:rsidRDefault="00DE10F3" w:rsidP="00E0657B">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tretch>
                      <a:fillRect/>
                    </a:stretch>
                  </pic:blipFill>
                  <pic:spPr bwMode="auto">
                    <a:xfrm>
                      <a:off x="0" y="0"/>
                      <a:ext cx="5943598" cy="3792909"/>
                    </a:xfrm>
                    <a:prstGeom prst="rect">
                      <a:avLst/>
                    </a:prstGeom>
                    <a:noFill/>
                    <a:ln>
                      <a:noFill/>
                    </a:ln>
                  </pic:spPr>
                </pic:pic>
              </a:graphicData>
            </a:graphic>
          </wp:inline>
        </w:drawing>
      </w:r>
    </w:p>
    <w:p w14:paraId="47923F34" w14:textId="3128ECE3"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4:</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7B7015C7" w14:textId="4DE63EB9" w:rsidR="000E2596" w:rsidRDefault="00EB7C4C" w:rsidP="000E2596">
      <w:pPr>
        <w:spacing w:line="480" w:lineRule="auto"/>
        <w:ind w:firstLine="720"/>
        <w:contextualSpacing/>
        <w:rPr>
          <w:moveTo w:id="279" w:author="Clay" w:date="2020-07-02T12:56:00Z"/>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LME</w:t>
      </w:r>
      <w:ins w:id="280" w:author="Clay" w:date="2020-07-02T12:56:00Z">
        <w:r w:rsidR="000E2596">
          <w:rPr>
            <w:rFonts w:ascii="Times New Roman" w:eastAsia="Times New Roman" w:hAnsi="Times New Roman" w:cs="Times New Roman"/>
            <w:sz w:val="24"/>
            <w:szCs w:val="24"/>
          </w:rPr>
          <w:t>; Figure X</w:t>
        </w:r>
      </w:ins>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ins w:id="281" w:author="Clay" w:date="2020-07-02T12:58:00Z">
        <w:r w:rsidR="000E2596">
          <w:rPr>
            <w:rFonts w:ascii="Times New Roman" w:eastAsia="Times New Roman" w:hAnsi="Times New Roman" w:cs="Times New Roman"/>
            <w:sz w:val="24"/>
            <w:szCs w:val="24"/>
          </w:rPr>
          <w:t>T</w:t>
        </w:r>
        <w:moveToRangeStart w:id="282" w:author="Clay" w:date="2020-07-02T12:56:00Z" w:name="move44587012"/>
        <w:r w:rsidR="000E2596">
          <w:rPr>
            <w:rFonts w:ascii="Times New Roman" w:eastAsia="Times New Roman" w:hAnsi="Times New Roman" w:cs="Times New Roman"/>
            <w:sz w:val="24"/>
            <w:szCs w:val="24"/>
          </w:rPr>
          <w:t xml:space="preserve">he mass of </w:t>
        </w:r>
        <w:r w:rsidR="000E2596">
          <w:rPr>
            <w:rFonts w:ascii="Times New Roman" w:eastAsia="Times New Roman" w:hAnsi="Times New Roman" w:cs="Times New Roman"/>
            <w:sz w:val="24"/>
            <w:szCs w:val="24"/>
          </w:rPr>
          <w:t xml:space="preserve">DIN </w:t>
        </w:r>
        <w:r w:rsidR="000E2596">
          <w:rPr>
            <w:rFonts w:ascii="Times New Roman" w:eastAsia="Times New Roman" w:hAnsi="Times New Roman" w:cs="Times New Roman"/>
            <w:sz w:val="24"/>
            <w:szCs w:val="24"/>
          </w:rPr>
          <w:t xml:space="preserve">deposited by </w:t>
        </w:r>
        <w:proofErr w:type="spellStart"/>
        <w:r w:rsidR="000E2596">
          <w:rPr>
            <w:rFonts w:ascii="Times New Roman" w:eastAsia="Times New Roman" w:hAnsi="Times New Roman" w:cs="Times New Roman"/>
            <w:sz w:val="24"/>
            <w:szCs w:val="24"/>
          </w:rPr>
          <w:t>throughfall</w:t>
        </w:r>
        <w:proofErr w:type="spellEnd"/>
        <w:r w:rsidR="000E2596">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=.15, p=0.033</w:t>
        </w:r>
        <w:r w:rsidR="000E2596">
          <w:rPr>
            <w:rFonts w:ascii="Times New Roman" w:eastAsia="Times New Roman" w:hAnsi="Times New Roman" w:cs="Times New Roman"/>
            <w:sz w:val="24"/>
            <w:szCs w:val="24"/>
          </w:rPr>
          <w:t>; Figure X</w:t>
        </w:r>
        <w:r w:rsidR="000E2596">
          <w:rPr>
            <w:rFonts w:ascii="Times New Roman" w:eastAsia="Times New Roman" w:hAnsi="Times New Roman" w:cs="Times New Roman"/>
            <w:sz w:val="24"/>
            <w:szCs w:val="24"/>
          </w:rPr>
          <w:t xml:space="preserve">) but not </w:t>
        </w:r>
        <w:r w:rsidR="000E2596">
          <w:rPr>
            <w:rFonts w:ascii="Times New Roman" w:eastAsia="Times New Roman" w:hAnsi="Times New Roman" w:cs="Times New Roman"/>
            <w:sz w:val="24"/>
            <w:szCs w:val="24"/>
          </w:rPr>
          <w:t xml:space="preserve">the </w:t>
        </w:r>
        <w:r w:rsidR="000E2596">
          <w:rPr>
            <w:rFonts w:ascii="Times New Roman" w:eastAsia="Times New Roman" w:hAnsi="Times New Roman" w:cs="Times New Roman"/>
            <w:sz w:val="24"/>
            <w:szCs w:val="24"/>
          </w:rPr>
          <w:t xml:space="preserve">coniferous </w:t>
        </w:r>
        <w:r w:rsidR="000E2596">
          <w:rPr>
            <w:rFonts w:ascii="Times New Roman" w:eastAsia="Times New Roman" w:hAnsi="Times New Roman" w:cs="Times New Roman"/>
            <w:sz w:val="24"/>
            <w:szCs w:val="24"/>
          </w:rPr>
          <w:t xml:space="preserve">decomposition rate </w:t>
        </w:r>
        <w:r w:rsidR="000E2596">
          <w:rPr>
            <w:rFonts w:ascii="Times New Roman" w:eastAsia="Times New Roman" w:hAnsi="Times New Roman" w:cs="Times New Roman"/>
            <w:sz w:val="24"/>
            <w:szCs w:val="24"/>
          </w:rPr>
          <w:t>(p=0.13)</w:t>
        </w:r>
        <w:r w:rsidR="000E2596">
          <w:rPr>
            <w:rFonts w:ascii="Times New Roman" w:eastAsia="Times New Roman" w:hAnsi="Times New Roman" w:cs="Times New Roman"/>
            <w:sz w:val="24"/>
            <w:szCs w:val="24"/>
          </w:rPr>
          <w:t xml:space="preserve">, and the decomposition rate for both leaf types was </w:t>
        </w:r>
      </w:ins>
      <w:ins w:id="283" w:author="Clay" w:date="2020-07-02T12:59:00Z">
        <w:r w:rsidR="000E2596">
          <w:rPr>
            <w:rFonts w:ascii="Times New Roman" w:eastAsia="Times New Roman" w:hAnsi="Times New Roman" w:cs="Times New Roman"/>
            <w:sz w:val="24"/>
            <w:szCs w:val="24"/>
          </w:rPr>
          <w:t xml:space="preserve">unrelated to </w:t>
        </w:r>
      </w:ins>
      <w:moveTo w:id="284" w:author="Clay" w:date="2020-07-02T12:56:00Z">
        <w:del w:id="285" w:author="Clay" w:date="2020-07-02T12:58:00Z">
          <w:r w:rsidR="000E2596" w:rsidDel="000E2596">
            <w:rPr>
              <w:rFonts w:ascii="Times New Roman" w:eastAsia="Times New Roman" w:hAnsi="Times New Roman" w:cs="Times New Roman"/>
              <w:sz w:val="24"/>
              <w:szCs w:val="24"/>
            </w:rPr>
            <w:delText>R</w:delText>
          </w:r>
        </w:del>
      </w:moveTo>
      <w:ins w:id="286" w:author="Clay" w:date="2020-07-02T12:58:00Z">
        <w:r w:rsidR="000E2596">
          <w:rPr>
            <w:rFonts w:ascii="Times New Roman" w:eastAsia="Times New Roman" w:hAnsi="Times New Roman" w:cs="Times New Roman"/>
            <w:sz w:val="24"/>
            <w:szCs w:val="24"/>
          </w:rPr>
          <w:t>r</w:t>
        </w:r>
      </w:ins>
      <w:moveTo w:id="287" w:author="Clay" w:date="2020-07-02T12:56:00Z">
        <w:r w:rsidR="000E2596">
          <w:rPr>
            <w:rFonts w:ascii="Times New Roman" w:eastAsia="Times New Roman" w:hAnsi="Times New Roman" w:cs="Times New Roman"/>
            <w:sz w:val="24"/>
            <w:szCs w:val="24"/>
          </w:rPr>
          <w:t xml:space="preserve">ainfall </w:t>
        </w:r>
      </w:moveTo>
      <w:proofErr w:type="gramStart"/>
      <w:ins w:id="288" w:author="Clay" w:date="2020-07-02T12:56:00Z">
        <w:r w:rsidR="000E2596">
          <w:rPr>
            <w:rFonts w:ascii="Times New Roman" w:eastAsia="Times New Roman" w:hAnsi="Times New Roman" w:cs="Times New Roman"/>
            <w:sz w:val="24"/>
            <w:szCs w:val="24"/>
          </w:rPr>
          <w:t xml:space="preserve">sampled </w:t>
        </w:r>
      </w:ins>
      <w:proofErr w:type="gramEnd"/>
      <w:moveTo w:id="289" w:author="Clay" w:date="2020-07-02T12:56:00Z">
        <w:del w:id="290" w:author="Clay" w:date="2020-07-02T12:59:00Z">
          <w:r w:rsidR="000E2596" w:rsidDel="000E2596">
            <w:rPr>
              <w:rFonts w:ascii="Times New Roman" w:eastAsia="Times New Roman" w:hAnsi="Times New Roman" w:cs="Times New Roman"/>
              <w:sz w:val="24"/>
              <w:szCs w:val="24"/>
            </w:rPr>
            <w:delText>did not affect the rate of decomposition for deciduous or coniferous leaf litter</w:delText>
          </w:r>
        </w:del>
        <w:del w:id="291" w:author="Clay" w:date="2020-07-02T12:57:00Z">
          <w:r w:rsidR="000E2596" w:rsidDel="000E2596">
            <w:rPr>
              <w:rFonts w:ascii="Times New Roman" w:eastAsia="Times New Roman" w:hAnsi="Times New Roman" w:cs="Times New Roman"/>
              <w:sz w:val="24"/>
              <w:szCs w:val="24"/>
            </w:rPr>
            <w:delText>. DIN was positively associated with the deciduous decomposition rate (R</w:delText>
          </w:r>
          <w:r w:rsidR="000E2596" w:rsidDel="000E2596">
            <w:rPr>
              <w:rFonts w:ascii="Times New Roman" w:eastAsia="Times New Roman" w:hAnsi="Times New Roman" w:cs="Times New Roman"/>
              <w:sz w:val="24"/>
              <w:szCs w:val="24"/>
              <w:vertAlign w:val="superscript"/>
            </w:rPr>
            <w:delText>2</w:delText>
          </w:r>
          <w:r w:rsidR="000E2596" w:rsidDel="000E2596">
            <w:rPr>
              <w:rFonts w:ascii="Times New Roman" w:eastAsia="Times New Roman" w:hAnsi="Times New Roman" w:cs="Times New Roman"/>
              <w:sz w:val="24"/>
              <w:szCs w:val="24"/>
            </w:rPr>
            <w:delText>=.15, p=0.033) but not coniferous (p=0.13)</w:delText>
          </w:r>
        </w:del>
        <w:r w:rsidR="000E2596">
          <w:rPr>
            <w:rFonts w:ascii="Times New Roman" w:eastAsia="Times New Roman" w:hAnsi="Times New Roman" w:cs="Times New Roman"/>
            <w:sz w:val="24"/>
            <w:szCs w:val="24"/>
          </w:rPr>
          <w:t>.</w:t>
        </w:r>
      </w:moveTo>
    </w:p>
    <w:moveToRangeEnd w:id="282"/>
    <w:p w14:paraId="561849D1" w14:textId="1FC0BB93" w:rsidR="00B04664" w:rsidRDefault="00B04664" w:rsidP="006463F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5"/>
                    <a:stretch>
                      <a:fillRect/>
                    </a:stretch>
                  </pic:blipFill>
                  <pic:spPr>
                    <a:xfrm>
                      <a:off x="0" y="0"/>
                      <a:ext cx="5943600" cy="3827145"/>
                    </a:xfrm>
                    <a:prstGeom prst="rect">
                      <a:avLst/>
                    </a:prstGeom>
                  </pic:spPr>
                </pic:pic>
              </a:graphicData>
            </a:graphic>
          </wp:inline>
        </w:drawing>
      </w:r>
    </w:p>
    <w:p w14:paraId="24EC1BBE" w14:textId="2F88E0E8"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5:</w:t>
      </w:r>
      <w:r w:rsidR="00522A9B">
        <w:rPr>
          <w:rFonts w:ascii="Times New Roman" w:eastAsia="Times New Roman" w:hAnsi="Times New Roman" w:cs="Times New Roman"/>
          <w:sz w:val="24"/>
          <w:szCs w:val="24"/>
        </w:rPr>
        <w:t xml:space="preserve"> Regression analysis of throughfall DIN and deciduous decomposition rate.</w:t>
      </w:r>
    </w:p>
    <w:p w14:paraId="2BDBB422" w14:textId="26A74E35" w:rsidR="00FA6272" w:rsidDel="000E2596" w:rsidRDefault="009C21F1" w:rsidP="00D220D6">
      <w:pPr>
        <w:spacing w:line="480" w:lineRule="auto"/>
        <w:ind w:firstLine="720"/>
        <w:contextualSpacing/>
        <w:rPr>
          <w:moveFrom w:id="292" w:author="Clay" w:date="2020-07-02T12:56:00Z"/>
          <w:rFonts w:ascii="Times New Roman" w:eastAsia="Times New Roman" w:hAnsi="Times New Roman" w:cs="Times New Roman"/>
          <w:sz w:val="24"/>
          <w:szCs w:val="24"/>
        </w:rPr>
      </w:pPr>
      <w:moveFromRangeStart w:id="293" w:author="Clay" w:date="2020-07-02T12:56:00Z" w:name="move44587012"/>
      <w:moveFrom w:id="294" w:author="Clay" w:date="2020-07-02T12:56:00Z">
        <w:r w:rsidDel="000E2596">
          <w:rPr>
            <w:rFonts w:ascii="Times New Roman" w:eastAsia="Times New Roman" w:hAnsi="Times New Roman" w:cs="Times New Roman"/>
            <w:sz w:val="24"/>
            <w:szCs w:val="24"/>
          </w:rPr>
          <w:t xml:space="preserve">Rainfall did not affect the rate of decomposition for deciduous or coniferous leaf litter. DIN was positively associated with </w:t>
        </w:r>
        <w:r w:rsidR="00D220D6" w:rsidDel="000E2596">
          <w:rPr>
            <w:rFonts w:ascii="Times New Roman" w:eastAsia="Times New Roman" w:hAnsi="Times New Roman" w:cs="Times New Roman"/>
            <w:sz w:val="24"/>
            <w:szCs w:val="24"/>
          </w:rPr>
          <w:t xml:space="preserve">the </w:t>
        </w:r>
        <w:r w:rsidDel="000E2596">
          <w:rPr>
            <w:rFonts w:ascii="Times New Roman" w:eastAsia="Times New Roman" w:hAnsi="Times New Roman" w:cs="Times New Roman"/>
            <w:sz w:val="24"/>
            <w:szCs w:val="24"/>
          </w:rPr>
          <w:t>deciduous</w:t>
        </w:r>
        <w:r w:rsidR="00D220D6" w:rsidDel="000E2596">
          <w:rPr>
            <w:rFonts w:ascii="Times New Roman" w:eastAsia="Times New Roman" w:hAnsi="Times New Roman" w:cs="Times New Roman"/>
            <w:sz w:val="24"/>
            <w:szCs w:val="24"/>
          </w:rPr>
          <w:t xml:space="preserve"> decomposition rate</w:t>
        </w:r>
        <w:r w:rsidDel="000E2596">
          <w:rPr>
            <w:rFonts w:ascii="Times New Roman" w:eastAsia="Times New Roman" w:hAnsi="Times New Roman" w:cs="Times New Roman"/>
            <w:sz w:val="24"/>
            <w:szCs w:val="24"/>
          </w:rPr>
          <w:t xml:space="preserve"> (R</w:t>
        </w:r>
        <w:r w:rsidDel="000E2596">
          <w:rPr>
            <w:rFonts w:ascii="Times New Roman" w:eastAsia="Times New Roman" w:hAnsi="Times New Roman" w:cs="Times New Roman"/>
            <w:sz w:val="24"/>
            <w:szCs w:val="24"/>
            <w:vertAlign w:val="superscript"/>
          </w:rPr>
          <w:t>2</w:t>
        </w:r>
        <w:r w:rsidDel="000E2596">
          <w:rPr>
            <w:rFonts w:ascii="Times New Roman" w:eastAsia="Times New Roman" w:hAnsi="Times New Roman" w:cs="Times New Roman"/>
            <w:sz w:val="24"/>
            <w:szCs w:val="24"/>
          </w:rPr>
          <w:t>=.15, p=0.033) but not coniferous (p=0.13)</w:t>
        </w:r>
        <w:r w:rsidR="00D220D6" w:rsidDel="000E2596">
          <w:rPr>
            <w:rFonts w:ascii="Times New Roman" w:eastAsia="Times New Roman" w:hAnsi="Times New Roman" w:cs="Times New Roman"/>
            <w:sz w:val="24"/>
            <w:szCs w:val="24"/>
          </w:rPr>
          <w:t>.</w:t>
        </w:r>
      </w:moveFrom>
    </w:p>
    <w:moveFromRangeEnd w:id="293"/>
    <w:p w14:paraId="6C3ED5C5" w14:textId="3D730448" w:rsidR="00DE10F3" w:rsidRPr="00D614C5" w:rsidRDefault="00DE10F3" w:rsidP="00EB7C4C">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r w:rsidRPr="00D614C5">
        <w:rPr>
          <w:rFonts w:ascii="Times New Roman" w:eastAsia="Times New Roman" w:hAnsi="Times New Roman" w:cs="Times New Roman"/>
          <w:sz w:val="24"/>
          <w:szCs w:val="24"/>
          <w:u w:val="single"/>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65714AB9">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6"/>
                    <a:stretch>
                      <a:fillRect/>
                    </a:stretch>
                  </pic:blipFill>
                  <pic:spPr>
                    <a:xfrm>
                      <a:off x="0" y="0"/>
                      <a:ext cx="5943600" cy="5486400"/>
                    </a:xfrm>
                    <a:prstGeom prst="rect">
                      <a:avLst/>
                    </a:prstGeom>
                  </pic:spPr>
                </pic:pic>
              </a:graphicData>
            </a:graphic>
          </wp:inline>
        </w:drawing>
      </w:r>
    </w:p>
    <w:p w14:paraId="60AB77D0" w14:textId="46EA8F51" w:rsidR="007A48E1" w:rsidRDefault="007A48E1" w:rsidP="007A48E1">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6:</w:t>
      </w:r>
      <w:r>
        <w:rPr>
          <w:rFonts w:ascii="Times New Roman" w:eastAsia="Times New Roman" w:hAnsi="Times New Roman" w:cs="Times New Roman"/>
          <w:sz w:val="24"/>
          <w:szCs w:val="24"/>
        </w:rPr>
        <w:t xml:space="preserve"> Estimated marginal means (EMM) of soil (A) </w:t>
      </w:r>
      <w:commentRangeStart w:id="295"/>
      <w:r>
        <w:rPr>
          <w:rFonts w:ascii="Times New Roman" w:eastAsia="Times New Roman" w:hAnsi="Times New Roman" w:cs="Times New Roman"/>
          <w:sz w:val="24"/>
          <w:szCs w:val="24"/>
        </w:rPr>
        <w:t xml:space="preserve">ammonium </w:t>
      </w:r>
      <w:commentRangeEnd w:id="295"/>
      <w:r w:rsidR="000E2596">
        <w:rPr>
          <w:rStyle w:val="CommentReference"/>
        </w:rPr>
        <w:commentReference w:id="295"/>
      </w:r>
      <w:r>
        <w:rPr>
          <w:rFonts w:ascii="Times New Roman" w:eastAsia="Times New Roman" w:hAnsi="Times New Roman" w:cs="Times New Roman"/>
          <w:sz w:val="24"/>
          <w:szCs w:val="24"/>
        </w:rPr>
        <w:t>(NH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2116383E"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296"/>
      <w:ins w:id="297" w:author="Clay" w:date="2020-07-02T13:02:00Z">
        <w:r w:rsidR="000E2596">
          <w:rPr>
            <w:rFonts w:ascii="Times New Roman" w:eastAsia="Times New Roman" w:hAnsi="Times New Roman" w:cs="Times New Roman"/>
            <w:sz w:val="24"/>
            <w:szCs w:val="24"/>
          </w:rPr>
          <w:t xml:space="preserve">These times also coincided with the end of and the beginning of the growing season respectively.  </w:t>
        </w:r>
        <w:commentRangeEnd w:id="296"/>
        <w:r w:rsidR="000E2596">
          <w:rPr>
            <w:rStyle w:val="CommentReference"/>
          </w:rPr>
          <w:commentReference w:id="296"/>
        </w:r>
      </w:ins>
      <w:r w:rsidR="00C97580">
        <w:rPr>
          <w:rFonts w:ascii="Times New Roman" w:eastAsia="Times New Roman" w:hAnsi="Times New Roman" w:cs="Times New Roman"/>
          <w:sz w:val="24"/>
          <w:szCs w:val="24"/>
        </w:rPr>
        <w:t xml:space="preserve">Although soil nitrate did not differ between high and low budworm sites (p=0.76, LME), it did differ by sample event (p&lt;0.0001, LME) with a significant </w:t>
      </w:r>
      <w:proofErr w:type="gramStart"/>
      <w:r w:rsidR="00C97580">
        <w:rPr>
          <w:rFonts w:ascii="Times New Roman" w:eastAsia="Times New Roman" w:hAnsi="Times New Roman" w:cs="Times New Roman"/>
          <w:sz w:val="24"/>
          <w:szCs w:val="24"/>
        </w:rPr>
        <w:t>interaction</w:t>
      </w:r>
      <w:proofErr w:type="gramEnd"/>
      <w:r w:rsidR="00C97580">
        <w:rPr>
          <w:rFonts w:ascii="Times New Roman" w:eastAsia="Times New Roman" w:hAnsi="Times New Roman" w:cs="Times New Roman"/>
          <w:sz w:val="24"/>
          <w:szCs w:val="24"/>
        </w:rPr>
        <w:t xml:space="preserve">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 xml:space="preserve">on 4 Aug 16.  </w:t>
      </w:r>
      <w:commentRangeStart w:id="298"/>
      <w:r w:rsidR="00C97580">
        <w:rPr>
          <w:rFonts w:ascii="Times New Roman" w:eastAsia="Times New Roman" w:hAnsi="Times New Roman" w:cs="Times New Roman"/>
          <w:sz w:val="24"/>
          <w:szCs w:val="24"/>
        </w:rPr>
        <w:t>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ins w:id="299" w:author="Clay" w:date="2020-07-02T13:03:00Z">
        <w:r w:rsidR="000E2596">
          <w:rPr>
            <w:rFonts w:ascii="Times New Roman" w:eastAsia="Times New Roman" w:hAnsi="Times New Roman" w:cs="Times New Roman"/>
            <w:sz w:val="24"/>
            <w:szCs w:val="24"/>
          </w:rPr>
          <w:t xml:space="preserve"> </w:t>
        </w:r>
      </w:ins>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commentRangeEnd w:id="298"/>
      <w:r w:rsidR="00761844">
        <w:rPr>
          <w:rStyle w:val="CommentReference"/>
        </w:rPr>
        <w:commentReference w:id="298"/>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ins w:id="300" w:author="Clay" w:date="2020-07-02T13:04:00Z">
        <w:r w:rsidR="000E2596">
          <w:rPr>
            <w:rFonts w:ascii="Times New Roman" w:eastAsia="Times New Roman" w:hAnsi="Times New Roman" w:cs="Times New Roman"/>
            <w:sz w:val="24"/>
            <w:szCs w:val="24"/>
          </w:rPr>
          <w:t xml:space="preserve"> </w:t>
        </w:r>
      </w:ins>
      <w:commentRangeStart w:id="301"/>
      <w:ins w:id="302" w:author="Clay" w:date="2020-07-02T13:31:00Z">
        <w:r w:rsidR="00E7265A">
          <w:rPr>
            <w:rFonts w:ascii="Times New Roman" w:eastAsia="Times New Roman" w:hAnsi="Times New Roman" w:cs="Times New Roman"/>
            <w:sz w:val="24"/>
            <w:szCs w:val="24"/>
          </w:rPr>
          <w:t xml:space="preserve">Changes in the soil N pool indicated </w:t>
        </w:r>
      </w:ins>
      <w:del w:id="303" w:author="Clay" w:date="2020-07-02T13:31:00Z">
        <w:r w:rsidR="006238CE" w:rsidDel="00E7265A">
          <w:rPr>
            <w:rFonts w:ascii="Times New Roman" w:eastAsia="Times New Roman" w:hAnsi="Times New Roman" w:cs="Times New Roman"/>
            <w:sz w:val="24"/>
            <w:szCs w:val="24"/>
          </w:rPr>
          <w:delText xml:space="preserve">Net </w:delText>
        </w:r>
      </w:del>
      <w:ins w:id="304" w:author="Clay" w:date="2020-07-02T13:31:00Z">
        <w:r w:rsidR="00E7265A">
          <w:rPr>
            <w:rFonts w:ascii="Times New Roman" w:eastAsia="Times New Roman" w:hAnsi="Times New Roman" w:cs="Times New Roman"/>
            <w:sz w:val="24"/>
            <w:szCs w:val="24"/>
          </w:rPr>
          <w:t>n</w:t>
        </w:r>
        <w:r w:rsidR="00E7265A">
          <w:rPr>
            <w:rFonts w:ascii="Times New Roman" w:eastAsia="Times New Roman" w:hAnsi="Times New Roman" w:cs="Times New Roman"/>
            <w:sz w:val="24"/>
            <w:szCs w:val="24"/>
          </w:rPr>
          <w:t xml:space="preserve">et </w:t>
        </w:r>
      </w:ins>
      <w:del w:id="305" w:author="Clay" w:date="2020-07-02T13:31:00Z">
        <w:r w:rsidR="006238CE" w:rsidDel="00E7265A">
          <w:rPr>
            <w:rFonts w:ascii="Times New Roman" w:eastAsia="Times New Roman" w:hAnsi="Times New Roman" w:cs="Times New Roman"/>
            <w:sz w:val="24"/>
            <w:szCs w:val="24"/>
          </w:rPr>
          <w:delText xml:space="preserve">Nitrification </w:delText>
        </w:r>
      </w:del>
      <w:ins w:id="306" w:author="Clay" w:date="2020-07-02T13:31:00Z">
        <w:r w:rsidR="00E7265A">
          <w:rPr>
            <w:rFonts w:ascii="Times New Roman" w:eastAsia="Times New Roman" w:hAnsi="Times New Roman" w:cs="Times New Roman"/>
            <w:sz w:val="24"/>
            <w:szCs w:val="24"/>
          </w:rPr>
          <w:t>n</w:t>
        </w:r>
        <w:r w:rsidR="00E7265A">
          <w:rPr>
            <w:rFonts w:ascii="Times New Roman" w:eastAsia="Times New Roman" w:hAnsi="Times New Roman" w:cs="Times New Roman"/>
            <w:sz w:val="24"/>
            <w:szCs w:val="24"/>
          </w:rPr>
          <w:t xml:space="preserve">itrification </w:t>
        </w:r>
        <w:r w:rsidR="00E7265A">
          <w:rPr>
            <w:rFonts w:ascii="Times New Roman" w:eastAsia="Times New Roman" w:hAnsi="Times New Roman" w:cs="Times New Roman"/>
            <w:sz w:val="24"/>
            <w:szCs w:val="24"/>
          </w:rPr>
          <w:t xml:space="preserve">(instead of net immobilization or net mineralization), but net nitrification </w:t>
        </w:r>
      </w:ins>
      <w:r w:rsidR="006238CE">
        <w:rPr>
          <w:rFonts w:ascii="Times New Roman" w:eastAsia="Times New Roman" w:hAnsi="Times New Roman" w:cs="Times New Roman"/>
          <w:sz w:val="24"/>
          <w:szCs w:val="24"/>
        </w:rPr>
        <w:t>did not differ b</w:t>
      </w:r>
      <w:commentRangeEnd w:id="301"/>
      <w:r w:rsidR="00E7265A">
        <w:rPr>
          <w:rStyle w:val="CommentReference"/>
        </w:rPr>
        <w:commentReference w:id="301"/>
      </w:r>
      <w:r w:rsidR="006238CE">
        <w:rPr>
          <w:rFonts w:ascii="Times New Roman" w:eastAsia="Times New Roman" w:hAnsi="Times New Roman" w:cs="Times New Roman"/>
          <w:sz w:val="24"/>
          <w:szCs w:val="24"/>
        </w:rPr>
        <w:t>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ins w:id="307" w:author="Clay" w:date="2020-07-02T13:04:00Z">
        <w:r w:rsidR="000E2596">
          <w:rPr>
            <w:rFonts w:ascii="Times New Roman" w:eastAsia="Times New Roman" w:hAnsi="Times New Roman" w:cs="Times New Roman"/>
            <w:sz w:val="24"/>
            <w:szCs w:val="24"/>
          </w:rPr>
          <w:t xml:space="preserve"> despite the very high NO</w:t>
        </w:r>
        <w:r w:rsidR="000E2596" w:rsidRPr="000E2596">
          <w:rPr>
            <w:rFonts w:ascii="Times New Roman" w:eastAsia="Times New Roman" w:hAnsi="Times New Roman" w:cs="Times New Roman"/>
            <w:sz w:val="24"/>
            <w:szCs w:val="24"/>
            <w:vertAlign w:val="subscript"/>
            <w:rPrChange w:id="308" w:author="Clay" w:date="2020-07-02T13:04:00Z">
              <w:rPr>
                <w:rFonts w:ascii="Times New Roman" w:eastAsia="Times New Roman" w:hAnsi="Times New Roman" w:cs="Times New Roman"/>
                <w:sz w:val="24"/>
                <w:szCs w:val="24"/>
              </w:rPr>
            </w:rPrChange>
          </w:rPr>
          <w:t>3</w:t>
        </w:r>
        <w:r w:rsidR="000E2596" w:rsidRPr="000E2596">
          <w:rPr>
            <w:rFonts w:ascii="Times New Roman" w:eastAsia="Times New Roman" w:hAnsi="Times New Roman" w:cs="Times New Roman"/>
            <w:sz w:val="24"/>
            <w:szCs w:val="24"/>
            <w:vertAlign w:val="superscript"/>
            <w:rPrChange w:id="309" w:author="Clay" w:date="2020-07-02T13:04:00Z">
              <w:rPr>
                <w:rFonts w:ascii="Times New Roman" w:eastAsia="Times New Roman" w:hAnsi="Times New Roman" w:cs="Times New Roman"/>
                <w:sz w:val="24"/>
                <w:szCs w:val="24"/>
              </w:rPr>
            </w:rPrChange>
          </w:rPr>
          <w:t>-</w:t>
        </w:r>
        <w:r w:rsidR="000E2596">
          <w:rPr>
            <w:rFonts w:ascii="Times New Roman" w:eastAsia="Times New Roman" w:hAnsi="Times New Roman" w:cs="Times New Roman"/>
            <w:sz w:val="24"/>
            <w:szCs w:val="24"/>
          </w:rPr>
          <w:t xml:space="preserve"> value on 6 Nov 16</w:t>
        </w:r>
      </w:ins>
      <w:ins w:id="310" w:author="Clay" w:date="2020-07-02T13:05:00Z">
        <w:r w:rsidR="00761844">
          <w:rPr>
            <w:rFonts w:ascii="Times New Roman" w:eastAsia="Times New Roman" w:hAnsi="Times New Roman" w:cs="Times New Roman"/>
            <w:sz w:val="24"/>
            <w:szCs w:val="24"/>
          </w:rPr>
          <w:t>, suggesting a</w:t>
        </w:r>
        <w:bookmarkStart w:id="311" w:name="_GoBack"/>
        <w:bookmarkEnd w:id="311"/>
        <w:r w:rsidR="00761844">
          <w:rPr>
            <w:rFonts w:ascii="Times New Roman" w:eastAsia="Times New Roman" w:hAnsi="Times New Roman" w:cs="Times New Roman"/>
            <w:sz w:val="24"/>
            <w:szCs w:val="24"/>
          </w:rPr>
          <w:t xml:space="preserve">n alternate source for that recorded </w:t>
        </w:r>
        <w:r w:rsidR="00761844">
          <w:rPr>
            <w:rFonts w:ascii="Times New Roman" w:eastAsia="Times New Roman" w:hAnsi="Times New Roman" w:cs="Times New Roman"/>
            <w:sz w:val="24"/>
            <w:szCs w:val="24"/>
          </w:rPr>
          <w:t>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ins>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7"/>
                    <a:stretch>
                      <a:fillRect/>
                    </a:stretch>
                  </pic:blipFill>
                  <pic:spPr>
                    <a:xfrm>
                      <a:off x="0" y="0"/>
                      <a:ext cx="5943600" cy="5486400"/>
                    </a:xfrm>
                    <a:prstGeom prst="rect">
                      <a:avLst/>
                    </a:prstGeom>
                  </pic:spPr>
                </pic:pic>
              </a:graphicData>
            </a:graphic>
          </wp:inline>
        </w:drawing>
      </w:r>
    </w:p>
    <w:p w14:paraId="4B9A2E77" w14:textId="58738BD2"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1A2079F8"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ins w:id="312" w:author="Clay" w:date="2020-07-02T13:09: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8"/>
                    <a:stretch>
                      <a:fillRect/>
                    </a:stretch>
                  </pic:blipFill>
                  <pic:spPr>
                    <a:xfrm>
                      <a:off x="0" y="0"/>
                      <a:ext cx="5943600" cy="3799781"/>
                    </a:xfrm>
                    <a:prstGeom prst="rect">
                      <a:avLst/>
                    </a:prstGeom>
                  </pic:spPr>
                </pic:pic>
              </a:graphicData>
            </a:graphic>
          </wp:inline>
        </w:drawing>
      </w:r>
    </w:p>
    <w:p w14:paraId="63648DC1" w14:textId="74C1E2F5"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B13FC2">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A regression analysis comparing </w:t>
      </w:r>
      <w:del w:id="313" w:author="Clay" w:date="2020-07-02T13:09:00Z">
        <w:r w:rsidDel="00761844">
          <w:rPr>
            <w:rFonts w:ascii="Times New Roman" w:eastAsia="Times New Roman" w:hAnsi="Times New Roman" w:cs="Times New Roman"/>
            <w:sz w:val="24"/>
            <w:szCs w:val="24"/>
          </w:rPr>
          <w:delText xml:space="preserve">the </w:delText>
        </w:r>
      </w:del>
      <w:ins w:id="314" w:author="Clay" w:date="2020-07-02T13:09:00Z">
        <w:r w:rsidR="00761844">
          <w:rPr>
            <w:rFonts w:ascii="Times New Roman" w:eastAsia="Times New Roman" w:hAnsi="Times New Roman" w:cs="Times New Roman"/>
            <w:sz w:val="24"/>
            <w:szCs w:val="24"/>
          </w:rPr>
          <w:t>soil</w:t>
        </w:r>
        <w:r w:rsidR="0076184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31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w:t>
      </w:r>
      <w:del w:id="316" w:author="Clay" w:date="2020-07-02T13:10:00Z">
        <w:r w:rsidR="0031750B" w:rsidDel="00761844">
          <w:rPr>
            <w:rFonts w:ascii="Times New Roman" w:eastAsia="Times New Roman" w:hAnsi="Times New Roman" w:cs="Times New Roman"/>
            <w:sz w:val="24"/>
            <w:szCs w:val="24"/>
          </w:rPr>
          <w:delText>s</w:delText>
        </w:r>
      </w:del>
      <w:r w:rsidR="0031750B">
        <w:rPr>
          <w:rFonts w:ascii="Times New Roman" w:eastAsia="Times New Roman" w:hAnsi="Times New Roman" w:cs="Times New Roman"/>
          <w:sz w:val="24"/>
          <w:szCs w:val="24"/>
        </w:rPr>
        <w:t xml:space="preserve"> de</w:t>
      </w:r>
      <w:del w:id="317" w:author="Clay" w:date="2020-07-02T13:10:00Z">
        <w:r w:rsidR="0031750B" w:rsidDel="00761844">
          <w:rPr>
            <w:rFonts w:ascii="Times New Roman" w:eastAsia="Times New Roman" w:hAnsi="Times New Roman" w:cs="Times New Roman"/>
            <w:sz w:val="24"/>
            <w:szCs w:val="24"/>
          </w:rPr>
          <w:delText>e</w:delText>
        </w:r>
      </w:del>
      <w:proofErr w:type="gramStart"/>
      <w:r w:rsidR="0031750B">
        <w:rPr>
          <w:rFonts w:ascii="Times New Roman" w:eastAsia="Times New Roman" w:hAnsi="Times New Roman" w:cs="Times New Roman"/>
          <w:sz w:val="24"/>
          <w:szCs w:val="24"/>
        </w:rPr>
        <w:t>p</w:t>
      </w:r>
      <w:ins w:id="318" w:author="Clay" w:date="2020-07-02T13:10:00Z">
        <w:r w:rsidR="00761844">
          <w:rPr>
            <w:rFonts w:ascii="Times New Roman" w:eastAsia="Times New Roman" w:hAnsi="Times New Roman" w:cs="Times New Roman"/>
            <w:sz w:val="24"/>
            <w:szCs w:val="24"/>
          </w:rPr>
          <w:t>th</w:t>
        </w:r>
      </w:ins>
      <w:proofErr w:type="gramEnd"/>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del w:id="319" w:author="Clay" w:date="2020-07-02T13:10:00Z">
        <w:r w:rsidDel="00761844">
          <w:rPr>
            <w:rFonts w:ascii="Times New Roman" w:eastAsia="Times New Roman" w:hAnsi="Times New Roman" w:cs="Times New Roman"/>
            <w:sz w:val="24"/>
            <w:szCs w:val="24"/>
          </w:rPr>
          <w:delText xml:space="preserve">in Celsius with a </w:delText>
        </w:r>
      </w:del>
      <w:ins w:id="320" w:author="Clay" w:date="2020-07-02T13:10:00Z">
        <w:r w:rsidR="00761844">
          <w:rPr>
            <w:rFonts w:ascii="Times New Roman" w:eastAsia="Times New Roman" w:hAnsi="Times New Roman" w:cs="Times New Roman"/>
            <w:sz w:val="24"/>
            <w:szCs w:val="24"/>
          </w:rPr>
          <w:t>(</w:t>
        </w:r>
      </w:ins>
      <w:del w:id="321" w:author="Clay" w:date="2020-07-02T13:10:00Z">
        <w:r w:rsidDel="00761844">
          <w:rPr>
            <w:rFonts w:ascii="Times New Roman" w:eastAsia="Times New Roman" w:hAnsi="Times New Roman" w:cs="Times New Roman"/>
            <w:sz w:val="24"/>
            <w:szCs w:val="24"/>
          </w:rPr>
          <w:delText>P</w:delText>
        </w:r>
      </w:del>
      <w:ins w:id="322" w:author="Clay" w:date="2020-07-02T13:10:00Z">
        <w:r w:rsidR="00761844">
          <w:rPr>
            <w:rFonts w:ascii="Times New Roman" w:eastAsia="Times New Roman" w:hAnsi="Times New Roman" w:cs="Times New Roman"/>
            <w:sz w:val="24"/>
            <w:szCs w:val="24"/>
          </w:rPr>
          <w:t>p</w:t>
        </w:r>
      </w:ins>
      <w:r>
        <w:rPr>
          <w:rFonts w:ascii="Times New Roman" w:eastAsia="Times New Roman" w:hAnsi="Times New Roman" w:cs="Times New Roman"/>
          <w:sz w:val="24"/>
          <w:szCs w:val="24"/>
        </w:rPr>
        <w:t>&lt;0.0001</w:t>
      </w:r>
      <w:del w:id="323" w:author="Clay" w:date="2020-07-02T13:10:00Z">
        <w:r w:rsidDel="00761844">
          <w:rPr>
            <w:rFonts w:ascii="Times New Roman" w:eastAsia="Times New Roman" w:hAnsi="Times New Roman" w:cs="Times New Roman"/>
            <w:sz w:val="24"/>
            <w:szCs w:val="24"/>
          </w:rPr>
          <w:delText xml:space="preserve"> and</w:delText>
        </w:r>
      </w:del>
      <w:ins w:id="324" w:author="Clay" w:date="2020-07-02T13:10: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ins w:id="325" w:author="Clay" w:date="2020-07-02T13:10:00Z">
        <w:r w:rsidR="00761844">
          <w:rPr>
            <w:rFonts w:ascii="Times New Roman" w:eastAsia="Times New Roman" w:hAnsi="Times New Roman" w:cs="Times New Roman"/>
            <w:sz w:val="24"/>
            <w:szCs w:val="24"/>
          </w:rPr>
          <w:t>)</w:t>
        </w:r>
      </w:ins>
      <w:r>
        <w:rPr>
          <w:rFonts w:ascii="Times New Roman" w:eastAsia="Times New Roman" w:hAnsi="Times New Roman" w:cs="Times New Roman"/>
          <w:sz w:val="24"/>
          <w:szCs w:val="24"/>
        </w:rPr>
        <w:t>.</w:t>
      </w:r>
    </w:p>
    <w:p w14:paraId="51E4B440" w14:textId="6B0429CF"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ins w:id="326" w:author="Clay" w:date="2020-07-02T13:10:00Z">
        <w:r w:rsidR="00761844">
          <w:rPr>
            <w:rFonts w:ascii="Times New Roman" w:hAnsi="Times New Roman" w:cs="Times New Roman"/>
            <w:sz w:val="24"/>
            <w:szCs w:val="24"/>
            <w:lang w:eastAsia="ja-JP"/>
          </w:rPr>
          <w:t xml:space="preserve">Budworm herbivory level did not influence soil temperature.  </w:t>
        </w:r>
      </w:ins>
      <w:ins w:id="327" w:author="Clay" w:date="2020-07-02T13:11:00Z">
        <w:r w:rsidR="00761844">
          <w:rPr>
            <w:rFonts w:ascii="Times New Roman" w:hAnsi="Times New Roman" w:cs="Times New Roman"/>
            <w:sz w:val="24"/>
            <w:szCs w:val="24"/>
            <w:lang w:eastAsia="ja-JP"/>
          </w:rPr>
          <w:t xml:space="preserve">As expected, </w:t>
        </w:r>
      </w:ins>
      <w:del w:id="328" w:author="Clay" w:date="2020-07-02T13:11:00Z">
        <w:r w:rsidR="0022258E" w:rsidDel="00761844">
          <w:rPr>
            <w:rFonts w:ascii="Times New Roman" w:eastAsia="Times New Roman" w:hAnsi="Times New Roman" w:cs="Times New Roman"/>
            <w:sz w:val="24"/>
            <w:szCs w:val="24"/>
          </w:rPr>
          <w:delText xml:space="preserve">Temperature </w:delText>
        </w:r>
      </w:del>
      <w:ins w:id="329" w:author="Clay" w:date="2020-07-02T13:11:00Z">
        <w:r w:rsidR="00761844">
          <w:rPr>
            <w:rFonts w:ascii="Times New Roman" w:eastAsia="Times New Roman" w:hAnsi="Times New Roman" w:cs="Times New Roman"/>
            <w:sz w:val="24"/>
            <w:szCs w:val="24"/>
          </w:rPr>
          <w:t>t</w:t>
        </w:r>
        <w:r w:rsidR="00761844">
          <w:rPr>
            <w:rFonts w:ascii="Times New Roman" w:eastAsia="Times New Roman" w:hAnsi="Times New Roman" w:cs="Times New Roman"/>
            <w:sz w:val="24"/>
            <w:szCs w:val="24"/>
          </w:rPr>
          <w:t xml:space="preserve">emperature </w:t>
        </w:r>
      </w:ins>
      <w:r w:rsidR="0022258E">
        <w:rPr>
          <w:rFonts w:ascii="Times New Roman" w:eastAsia="Times New Roman" w:hAnsi="Times New Roman" w:cs="Times New Roman"/>
          <w:sz w:val="24"/>
          <w:szCs w:val="24"/>
        </w:rPr>
        <w:t xml:space="preserve">increased and decreased more rapidly at shallow </w:t>
      </w:r>
      <w:del w:id="330" w:author="Clay" w:date="2020-07-02T13:11:00Z">
        <w:r w:rsidR="0022258E" w:rsidDel="00761844">
          <w:rPr>
            <w:rFonts w:ascii="Times New Roman" w:eastAsia="Times New Roman" w:hAnsi="Times New Roman" w:cs="Times New Roman"/>
            <w:sz w:val="24"/>
            <w:szCs w:val="24"/>
          </w:rPr>
          <w:delText xml:space="preserve">depths </w:delText>
        </w:r>
      </w:del>
      <w:r w:rsidR="0022258E">
        <w:rPr>
          <w:rFonts w:ascii="Times New Roman" w:eastAsia="Times New Roman" w:hAnsi="Times New Roman" w:cs="Times New Roman"/>
          <w:sz w:val="24"/>
          <w:szCs w:val="24"/>
        </w:rPr>
        <w:t xml:space="preserve">compared to deeper </w:t>
      </w:r>
      <w:del w:id="331" w:author="Clay" w:date="2020-07-02T13:11:00Z">
        <w:r w:rsidR="0022258E" w:rsidDel="00761844">
          <w:rPr>
            <w:rFonts w:ascii="Times New Roman" w:eastAsia="Times New Roman" w:hAnsi="Times New Roman" w:cs="Times New Roman"/>
            <w:sz w:val="24"/>
            <w:szCs w:val="24"/>
          </w:rPr>
          <w:delText>measurements</w:delText>
        </w:r>
      </w:del>
      <w:ins w:id="332" w:author="Clay" w:date="2020-07-02T13:11:00Z">
        <w:r w:rsidR="00761844">
          <w:rPr>
            <w:rFonts w:ascii="Times New Roman" w:eastAsia="Times New Roman" w:hAnsi="Times New Roman" w:cs="Times New Roman"/>
            <w:sz w:val="24"/>
            <w:szCs w:val="24"/>
          </w:rPr>
          <w:t>depths</w:t>
        </w:r>
      </w:ins>
      <w:r w:rsidR="0022258E">
        <w:rPr>
          <w:rFonts w:ascii="Times New Roman" w:eastAsia="Times New Roman" w:hAnsi="Times New Roman" w:cs="Times New Roman"/>
          <w:sz w:val="24"/>
          <w:szCs w:val="24"/>
        </w:rPr>
        <w:t xml:space="preserve">, </w:t>
      </w:r>
      <w:ins w:id="333" w:author="Clay" w:date="2020-07-02T13:11:00Z">
        <w:r w:rsidR="00761844">
          <w:rPr>
            <w:rFonts w:ascii="Times New Roman" w:eastAsia="Times New Roman" w:hAnsi="Times New Roman" w:cs="Times New Roman"/>
            <w:sz w:val="24"/>
            <w:szCs w:val="24"/>
          </w:rPr>
          <w:t>and soil temperature difference</w:t>
        </w:r>
      </w:ins>
      <w:ins w:id="334" w:author="Clay" w:date="2020-07-02T13:12:00Z">
        <w:r w:rsidR="00761844">
          <w:rPr>
            <w:rFonts w:ascii="Times New Roman" w:eastAsia="Times New Roman" w:hAnsi="Times New Roman" w:cs="Times New Roman"/>
            <w:sz w:val="24"/>
            <w:szCs w:val="24"/>
          </w:rPr>
          <w:t xml:space="preserve">s among dates were less variable in deepest measurement at 10 cm </w:t>
        </w:r>
      </w:ins>
      <w:del w:id="335" w:author="Clay" w:date="2020-07-02T13:12:00Z">
        <w:r w:rsidR="0022258E" w:rsidDel="00761844">
          <w:rPr>
            <w:rFonts w:ascii="Times New Roman" w:eastAsia="Times New Roman" w:hAnsi="Times New Roman" w:cs="Times New Roman"/>
            <w:sz w:val="24"/>
            <w:szCs w:val="24"/>
          </w:rPr>
          <w:delText>also following the expected pattern that as soil depth increases, the change in temperature changes at a slower rate</w:delText>
        </w:r>
        <w:r w:rsidR="003C4EA8" w:rsidDel="00761844">
          <w:rPr>
            <w:rFonts w:ascii="Times New Roman" w:hAnsi="Times New Roman" w:cs="Times New Roman" w:hint="eastAsia"/>
            <w:sz w:val="24"/>
            <w:szCs w:val="24"/>
            <w:lang w:eastAsia="ja-JP"/>
          </w:rPr>
          <w:delText xml:space="preserve"> </w:delText>
        </w:r>
      </w:del>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4AAE9002"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del w:id="336" w:author="Clay" w:date="2020-07-02T13:15:00Z">
        <w:r w:rsidR="00A31EB0" w:rsidDel="006B24B5">
          <w:rPr>
            <w:rFonts w:ascii="Times New Roman" w:eastAsia="Times New Roman" w:hAnsi="Times New Roman" w:cs="Times New Roman"/>
            <w:sz w:val="24"/>
            <w:szCs w:val="24"/>
          </w:rPr>
          <w:delText xml:space="preserve">Central </w:delText>
        </w:r>
      </w:del>
      <w:ins w:id="337" w:author="Clay" w:date="2020-07-02T13:15:00Z">
        <w:r w:rsidR="006B24B5">
          <w:rPr>
            <w:rFonts w:ascii="Times New Roman" w:eastAsia="Times New Roman" w:hAnsi="Times New Roman" w:cs="Times New Roman"/>
            <w:sz w:val="24"/>
            <w:szCs w:val="24"/>
          </w:rPr>
          <w:t>eastern</w:t>
        </w:r>
        <w:r w:rsidR="006B24B5">
          <w:rPr>
            <w:rFonts w:ascii="Times New Roman" w:eastAsia="Times New Roman" w:hAnsi="Times New Roman" w:cs="Times New Roman"/>
            <w:sz w:val="24"/>
            <w:szCs w:val="24"/>
          </w:rPr>
          <w:t xml:space="preserve"> </w:t>
        </w:r>
      </w:ins>
      <w:r w:rsidR="00A31EB0">
        <w:rPr>
          <w:rFonts w:ascii="Times New Roman" w:eastAsia="Times New Roman" w:hAnsi="Times New Roman" w:cs="Times New Roman"/>
          <w:sz w:val="24"/>
          <w:szCs w:val="24"/>
        </w:rPr>
        <w:t>Cascades</w:t>
      </w:r>
      <w:ins w:id="338" w:author="Clay" w:date="2020-07-02T13:15:00Z">
        <w:r w:rsidR="006B24B5">
          <w:rPr>
            <w:rFonts w:ascii="Times New Roman" w:eastAsia="Times New Roman" w:hAnsi="Times New Roman" w:cs="Times New Roman"/>
            <w:sz w:val="24"/>
            <w:szCs w:val="24"/>
          </w:rPr>
          <w:t xml:space="preserve"> of central Washington</w:t>
        </w:r>
      </w:ins>
      <w:r w:rsidR="00A31EB0">
        <w:rPr>
          <w:rFonts w:ascii="Times New Roman" w:eastAsia="Times New Roman" w:hAnsi="Times New Roman" w:cs="Times New Roman"/>
          <w:sz w:val="24"/>
          <w:szCs w:val="24"/>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ins w:id="339" w:author="Clay" w:date="2020-07-02T13:15:00Z">
        <w:r w:rsidR="006B24B5">
          <w:rPr>
            <w:rFonts w:ascii="Times New Roman" w:eastAsia="Times New Roman" w:hAnsi="Times New Roman" w:cs="Times New Roman"/>
            <w:sz w:val="24"/>
            <w:szCs w:val="24"/>
          </w:rPr>
          <w:t>, especially for NH</w:t>
        </w:r>
        <w:r w:rsidR="006B24B5" w:rsidRPr="006B24B5">
          <w:rPr>
            <w:rFonts w:ascii="Times New Roman" w:eastAsia="Times New Roman" w:hAnsi="Times New Roman" w:cs="Times New Roman"/>
            <w:sz w:val="24"/>
            <w:szCs w:val="24"/>
            <w:vertAlign w:val="subscript"/>
            <w:rPrChange w:id="340" w:author="Clay" w:date="2020-07-02T13:15:00Z">
              <w:rPr>
                <w:rFonts w:ascii="Times New Roman" w:eastAsia="Times New Roman" w:hAnsi="Times New Roman" w:cs="Times New Roman"/>
                <w:sz w:val="24"/>
                <w:szCs w:val="24"/>
              </w:rPr>
            </w:rPrChange>
          </w:rPr>
          <w:t>4</w:t>
        </w:r>
        <w:r w:rsidR="006B24B5" w:rsidRPr="006B24B5">
          <w:rPr>
            <w:rFonts w:ascii="Times New Roman" w:eastAsia="Times New Roman" w:hAnsi="Times New Roman" w:cs="Times New Roman"/>
            <w:sz w:val="24"/>
            <w:szCs w:val="24"/>
            <w:vertAlign w:val="superscript"/>
            <w:rPrChange w:id="341" w:author="Clay" w:date="2020-07-02T13:15:00Z">
              <w:rPr>
                <w:rFonts w:ascii="Times New Roman" w:eastAsia="Times New Roman" w:hAnsi="Times New Roman" w:cs="Times New Roman"/>
                <w:sz w:val="24"/>
                <w:szCs w:val="24"/>
              </w:rPr>
            </w:rPrChange>
          </w:rPr>
          <w:t>+</w:t>
        </w:r>
      </w:ins>
      <w:r w:rsidR="006242DB">
        <w:rPr>
          <w:rFonts w:ascii="Times New Roman" w:eastAsia="Times New Roman" w:hAnsi="Times New Roman" w:cs="Times New Roman"/>
          <w:sz w:val="24"/>
          <w:szCs w:val="24"/>
        </w:rPr>
        <w:t xml:space="preserve">, </w:t>
      </w:r>
      <w:moveToRangeStart w:id="342" w:author="Clay" w:date="2020-07-02T13:16:00Z" w:name="move44588193"/>
      <w:moveTo w:id="343" w:author="Clay" w:date="2020-07-02T13:16:00Z">
        <w:del w:id="344" w:author="Clay" w:date="2020-07-02T13:16:00Z">
          <w:r w:rsidR="006B24B5" w:rsidDel="006B24B5">
            <w:rPr>
              <w:rFonts w:ascii="Times New Roman" w:eastAsia="Times New Roman" w:hAnsi="Times New Roman" w:cs="Times New Roman"/>
              <w:sz w:val="24"/>
              <w:szCs w:val="24"/>
            </w:rPr>
            <w:delText>There</w:delText>
          </w:r>
        </w:del>
      </w:moveTo>
      <w:ins w:id="345" w:author="Clay" w:date="2020-07-02T13:16:00Z">
        <w:r w:rsidR="006B24B5">
          <w:rPr>
            <w:rFonts w:ascii="Times New Roman" w:eastAsia="Times New Roman" w:hAnsi="Times New Roman" w:cs="Times New Roman"/>
            <w:sz w:val="24"/>
            <w:szCs w:val="24"/>
          </w:rPr>
          <w:t xml:space="preserve">WSB did not seem to influence </w:t>
        </w:r>
      </w:ins>
      <w:moveTo w:id="346" w:author="Clay" w:date="2020-07-02T13:16:00Z">
        <w:del w:id="347" w:author="Clay" w:date="2020-07-02T13:16:00Z">
          <w:r w:rsidR="006B24B5" w:rsidDel="006B24B5">
            <w:rPr>
              <w:rFonts w:ascii="Times New Roman" w:eastAsia="Times New Roman" w:hAnsi="Times New Roman" w:cs="Times New Roman"/>
              <w:sz w:val="24"/>
              <w:szCs w:val="24"/>
            </w:rPr>
            <w:delText xml:space="preserve"> was also a seasonal effect for </w:delText>
          </w:r>
        </w:del>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moveTo>
      <w:ins w:id="348" w:author="Clay" w:date="2020-07-02T13:16:00Z">
        <w:r w:rsidR="006B24B5">
          <w:rPr>
            <w:rFonts w:ascii="Times New Roman" w:eastAsia="Times New Roman" w:hAnsi="Times New Roman" w:cs="Times New Roman"/>
            <w:sz w:val="24"/>
            <w:szCs w:val="24"/>
          </w:rPr>
          <w:t xml:space="preserve">, </w:t>
        </w:r>
      </w:ins>
      <w:ins w:id="349" w:author="Clay" w:date="2020-07-02T13:19:00Z">
        <w:r w:rsidR="006B24B5">
          <w:rPr>
            <w:rFonts w:ascii="Times New Roman" w:eastAsia="Times New Roman" w:hAnsi="Times New Roman" w:cs="Times New Roman"/>
            <w:sz w:val="24"/>
            <w:szCs w:val="24"/>
          </w:rPr>
          <w:t xml:space="preserve">but higher concentrations of these in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were seen in </w:t>
        </w:r>
      </w:ins>
      <w:commentRangeStart w:id="350"/>
      <w:ins w:id="351" w:author="Clay" w:date="2020-07-02T13:16:00Z">
        <w:r w:rsidR="006B24B5">
          <w:rPr>
            <w:rFonts w:ascii="Times New Roman" w:eastAsia="Times New Roman" w:hAnsi="Times New Roman" w:cs="Times New Roman"/>
            <w:sz w:val="24"/>
            <w:szCs w:val="24"/>
          </w:rPr>
          <w:t>two heavy rainfall events</w:t>
        </w:r>
        <w:commentRangeEnd w:id="350"/>
        <w:r w:rsidR="006B24B5">
          <w:rPr>
            <w:rStyle w:val="CommentReference"/>
          </w:rPr>
          <w:commentReference w:id="350"/>
        </w:r>
      </w:ins>
      <w:ins w:id="352" w:author="Clay" w:date="2020-07-02T13:19:00Z">
        <w:r w:rsidR="006B24B5">
          <w:rPr>
            <w:rFonts w:ascii="Times New Roman" w:eastAsia="Times New Roman" w:hAnsi="Times New Roman" w:cs="Times New Roman"/>
            <w:sz w:val="24"/>
            <w:szCs w:val="24"/>
          </w:rPr>
          <w:t xml:space="preserve"> suggesting hydrologic control</w:t>
        </w:r>
      </w:ins>
      <w:ins w:id="353" w:author="Clay" w:date="2020-07-02T13:17:00Z">
        <w:r w:rsidR="006B24B5">
          <w:rPr>
            <w:rFonts w:ascii="Times New Roman" w:eastAsia="Times New Roman" w:hAnsi="Times New Roman" w:cs="Times New Roman"/>
            <w:sz w:val="24"/>
            <w:szCs w:val="24"/>
          </w:rPr>
          <w:t xml:space="preserve">.  </w:t>
        </w:r>
      </w:ins>
      <w:moveTo w:id="354" w:author="Clay" w:date="2020-07-02T13:16:00Z">
        <w:del w:id="355" w:author="Clay" w:date="2020-07-02T13:17:00Z">
          <w:r w:rsidR="006B24B5" w:rsidDel="006B24B5">
            <w:rPr>
              <w:rFonts w:ascii="Times New Roman" w:eastAsia="Times New Roman" w:hAnsi="Times New Roman" w:cs="Times New Roman"/>
              <w:sz w:val="24"/>
              <w:szCs w:val="24"/>
            </w:rPr>
            <w:delText xml:space="preserve">. </w:delText>
          </w:r>
        </w:del>
      </w:moveTo>
      <w:moveToRangeEnd w:id="342"/>
      <w:del w:id="356" w:author="Clay" w:date="2020-07-02T13:17:00Z">
        <w:r w:rsidR="001243B3" w:rsidDel="006B24B5">
          <w:rPr>
            <w:rFonts w:ascii="Times New Roman" w:eastAsia="Times New Roman" w:hAnsi="Times New Roman" w:cs="Times New Roman"/>
            <w:sz w:val="24"/>
            <w:szCs w:val="24"/>
          </w:rPr>
          <w:delText xml:space="preserve">the opposite effect </w:delText>
        </w:r>
      </w:del>
      <w:ins w:id="357" w:author="Clay" w:date="2020-07-02T13:17:00Z">
        <w:r w:rsidR="006B24B5">
          <w:rPr>
            <w:rFonts w:ascii="Times New Roman" w:eastAsia="Times New Roman" w:hAnsi="Times New Roman" w:cs="Times New Roman"/>
            <w:sz w:val="24"/>
            <w:szCs w:val="24"/>
          </w:rPr>
          <w:t xml:space="preserve">Unexpectedly, </w:t>
        </w:r>
      </w:ins>
      <w:del w:id="358" w:author="Clay" w:date="2020-07-02T13:17:00Z">
        <w:r w:rsidR="001243B3" w:rsidDel="006B24B5">
          <w:rPr>
            <w:rFonts w:ascii="Times New Roman" w:eastAsia="Times New Roman" w:hAnsi="Times New Roman" w:cs="Times New Roman"/>
            <w:sz w:val="24"/>
            <w:szCs w:val="24"/>
          </w:rPr>
          <w:delText>was seen on</w:delText>
        </w:r>
      </w:del>
      <w:r w:rsidR="001243B3">
        <w:rPr>
          <w:rFonts w:ascii="Times New Roman" w:eastAsia="Times New Roman" w:hAnsi="Times New Roman" w:cs="Times New Roman"/>
          <w:sz w:val="24"/>
          <w:szCs w:val="24"/>
        </w:rPr>
        <w:t xml:space="preserve"> decomposition</w:t>
      </w:r>
      <w:ins w:id="359" w:author="Clay" w:date="2020-07-02T13:17:00Z">
        <w:r w:rsidR="006B24B5">
          <w:rPr>
            <w:rFonts w:ascii="Times New Roman" w:eastAsia="Times New Roman" w:hAnsi="Times New Roman" w:cs="Times New Roman"/>
            <w:sz w:val="24"/>
            <w:szCs w:val="24"/>
          </w:rPr>
          <w:t xml:space="preserve"> rates were faster </w:t>
        </w:r>
      </w:ins>
      <w:del w:id="360" w:author="Clay" w:date="2020-07-02T13:17:00Z">
        <w:r w:rsidR="001243B3" w:rsidDel="006B24B5">
          <w:rPr>
            <w:rFonts w:ascii="Times New Roman" w:eastAsia="Times New Roman" w:hAnsi="Times New Roman" w:cs="Times New Roman"/>
            <w:sz w:val="24"/>
            <w:szCs w:val="24"/>
          </w:rPr>
          <w:delText xml:space="preserve">, where decomposition rates were higher in </w:delText>
        </w:r>
      </w:del>
      <w:r w:rsidR="001243B3">
        <w:rPr>
          <w:rFonts w:ascii="Times New Roman" w:eastAsia="Times New Roman" w:hAnsi="Times New Roman" w:cs="Times New Roman"/>
          <w:sz w:val="24"/>
          <w:szCs w:val="24"/>
        </w:rPr>
        <w:t xml:space="preserve">low budworm sites </w:t>
      </w:r>
      <w:ins w:id="361" w:author="Clay" w:date="2020-07-02T13:17:00Z">
        <w:r w:rsidR="006B24B5">
          <w:rPr>
            <w:rFonts w:ascii="Times New Roman" w:eastAsia="Times New Roman" w:hAnsi="Times New Roman" w:cs="Times New Roman"/>
            <w:sz w:val="24"/>
            <w:szCs w:val="24"/>
          </w:rPr>
          <w:t xml:space="preserve">compared to </w:t>
        </w:r>
      </w:ins>
      <w:del w:id="362" w:author="Clay" w:date="2020-07-02T13:17:00Z">
        <w:r w:rsidR="001243B3" w:rsidDel="006B24B5">
          <w:rPr>
            <w:rFonts w:ascii="Times New Roman" w:eastAsia="Times New Roman" w:hAnsi="Times New Roman" w:cs="Times New Roman"/>
            <w:sz w:val="24"/>
            <w:szCs w:val="24"/>
          </w:rPr>
          <w:delText xml:space="preserve">opposed to </w:delText>
        </w:r>
      </w:del>
      <w:r w:rsidR="001243B3">
        <w:rPr>
          <w:rFonts w:ascii="Times New Roman" w:eastAsia="Times New Roman" w:hAnsi="Times New Roman" w:cs="Times New Roman"/>
          <w:sz w:val="24"/>
          <w:szCs w:val="24"/>
        </w:rPr>
        <w:t>high budworm sites</w:t>
      </w:r>
      <w:ins w:id="363" w:author="Clay" w:date="2020-07-02T13:17:00Z">
        <w:r w:rsidR="006B24B5">
          <w:rPr>
            <w:rFonts w:ascii="Times New Roman" w:eastAsia="Times New Roman" w:hAnsi="Times New Roman" w:cs="Times New Roman"/>
            <w:sz w:val="24"/>
            <w:szCs w:val="24"/>
          </w:rPr>
          <w:t xml:space="preserve"> </w:t>
        </w:r>
      </w:ins>
      <w:ins w:id="364" w:author="Clay" w:date="2020-07-02T13:18:00Z">
        <w:r w:rsidR="006B24B5">
          <w:rPr>
            <w:rFonts w:ascii="Times New Roman" w:eastAsia="Times New Roman" w:hAnsi="Times New Roman" w:cs="Times New Roman"/>
            <w:sz w:val="24"/>
            <w:szCs w:val="24"/>
          </w:rPr>
          <w:t>for non-native deciduous litter</w:t>
        </w:r>
        <w:r w:rsidR="006B24B5">
          <w:rPr>
            <w:rFonts w:ascii="Times New Roman" w:eastAsia="Times New Roman" w:hAnsi="Times New Roman" w:cs="Times New Roman"/>
            <w:sz w:val="24"/>
            <w:szCs w:val="24"/>
          </w:rPr>
          <w:t xml:space="preserve"> and </w:t>
        </w:r>
      </w:ins>
      <w:ins w:id="365" w:author="Clay" w:date="2020-07-02T13:17:00Z">
        <w:r w:rsidR="006B24B5">
          <w:rPr>
            <w:rFonts w:ascii="Times New Roman" w:eastAsia="Times New Roman" w:hAnsi="Times New Roman" w:cs="Times New Roman"/>
            <w:sz w:val="24"/>
            <w:szCs w:val="24"/>
          </w:rPr>
          <w:t>for native coniferous litter</w:t>
        </w:r>
      </w:ins>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ins w:id="366" w:author="Clay" w:date="2020-07-02T13:18:00Z">
        <w:r w:rsidR="006B24B5">
          <w:rPr>
            <w:rFonts w:ascii="Times New Roman" w:eastAsia="Times New Roman" w:hAnsi="Times New Roman" w:cs="Times New Roman"/>
            <w:sz w:val="24"/>
            <w:szCs w:val="24"/>
          </w:rPr>
          <w:t xml:space="preserve"> Decomposition of deciduous litter </w:t>
        </w:r>
      </w:ins>
      <w:ins w:id="367" w:author="Clay" w:date="2020-07-02T13:19:00Z">
        <w:r w:rsidR="006B24B5">
          <w:rPr>
            <w:rFonts w:ascii="Times New Roman" w:eastAsia="Times New Roman" w:hAnsi="Times New Roman" w:cs="Times New Roman"/>
            <w:sz w:val="24"/>
            <w:szCs w:val="24"/>
          </w:rPr>
          <w:t xml:space="preserve">was additionally positively influenced by total N deposited by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t>
        </w:r>
      </w:ins>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ins w:id="368" w:author="Clay" w:date="2020-07-02T13:20:00Z">
        <w:r w:rsidR="006B24B5">
          <w:rPr>
            <w:rFonts w:ascii="Times New Roman" w:eastAsia="Times New Roman" w:hAnsi="Times New Roman" w:cs="Times New Roman"/>
            <w:sz w:val="24"/>
            <w:szCs w:val="24"/>
          </w:rPr>
          <w:t xml:space="preserve"> main</w:t>
        </w:r>
      </w:ins>
      <w:r w:rsidR="001243B3">
        <w:rPr>
          <w:rFonts w:ascii="Times New Roman" w:eastAsia="Times New Roman" w:hAnsi="Times New Roman" w:cs="Times New Roman"/>
          <w:sz w:val="24"/>
          <w:szCs w:val="24"/>
        </w:rPr>
        <w:t xml:space="preserve"> </w:t>
      </w:r>
      <w:del w:id="369" w:author="Clay" w:date="2020-07-02T13:20:00Z">
        <w:r w:rsidR="001243B3" w:rsidDel="006B24B5">
          <w:rPr>
            <w:rFonts w:ascii="Times New Roman" w:eastAsia="Times New Roman" w:hAnsi="Times New Roman" w:cs="Times New Roman"/>
            <w:sz w:val="24"/>
            <w:szCs w:val="24"/>
          </w:rPr>
          <w:delText xml:space="preserve">driving </w:delText>
        </w:r>
      </w:del>
      <w:ins w:id="370" w:author="Clay" w:date="2020-07-02T13:20:00Z">
        <w:r w:rsidR="006B24B5">
          <w:rPr>
            <w:rFonts w:ascii="Times New Roman" w:eastAsia="Times New Roman" w:hAnsi="Times New Roman" w:cs="Times New Roman"/>
            <w:sz w:val="24"/>
            <w:szCs w:val="24"/>
          </w:rPr>
          <w:t>driv</w:t>
        </w:r>
        <w:r w:rsidR="006B24B5">
          <w:rPr>
            <w:rFonts w:ascii="Times New Roman" w:eastAsia="Times New Roman" w:hAnsi="Times New Roman" w:cs="Times New Roman"/>
            <w:sz w:val="24"/>
            <w:szCs w:val="24"/>
          </w:rPr>
          <w:t>er</w:t>
        </w:r>
        <w:r w:rsidR="006B24B5">
          <w:rPr>
            <w:rFonts w:ascii="Times New Roman" w:eastAsia="Times New Roman" w:hAnsi="Times New Roman" w:cs="Times New Roman"/>
            <w:sz w:val="24"/>
            <w:szCs w:val="24"/>
          </w:rPr>
          <w:t xml:space="preserve"> </w:t>
        </w:r>
      </w:ins>
      <w:del w:id="371" w:author="Clay" w:date="2020-07-02T13:20:00Z">
        <w:r w:rsidR="001243B3" w:rsidDel="006B24B5">
          <w:rPr>
            <w:rFonts w:ascii="Times New Roman" w:eastAsia="Times New Roman" w:hAnsi="Times New Roman" w:cs="Times New Roman"/>
            <w:sz w:val="24"/>
            <w:szCs w:val="24"/>
          </w:rPr>
          <w:delText xml:space="preserve">factor for </w:delText>
        </w:r>
      </w:del>
      <w:ins w:id="372" w:author="Clay" w:date="2020-07-02T13:20:00Z">
        <w:r w:rsidR="006B24B5">
          <w:rPr>
            <w:rFonts w:ascii="Times New Roman" w:eastAsia="Times New Roman" w:hAnsi="Times New Roman" w:cs="Times New Roman"/>
            <w:sz w:val="24"/>
            <w:szCs w:val="24"/>
          </w:rPr>
          <w:t xml:space="preserve">of differences in </w:t>
        </w:r>
      </w:ins>
      <w:r w:rsidR="001243B3">
        <w:rPr>
          <w:rFonts w:ascii="Times New Roman" w:eastAsia="Times New Roman" w:hAnsi="Times New Roman" w:cs="Times New Roman"/>
          <w:sz w:val="24"/>
          <w:szCs w:val="24"/>
        </w:rPr>
        <w:t>soil moisture, soil temperature, and soil ammonium</w:t>
      </w:r>
      <w:ins w:id="373" w:author="Clay" w:date="2020-07-02T13:20:00Z">
        <w:r w:rsidR="006B24B5">
          <w:rPr>
            <w:rFonts w:ascii="Times New Roman" w:eastAsia="Times New Roman" w:hAnsi="Times New Roman" w:cs="Times New Roman"/>
            <w:sz w:val="24"/>
            <w:szCs w:val="24"/>
          </w:rPr>
          <w:t xml:space="preserve"> whereas </w:t>
        </w:r>
      </w:ins>
      <w:del w:id="374" w:author="Clay" w:date="2020-07-02T13:20:00Z">
        <w:r w:rsidR="001243B3" w:rsidDel="006B24B5">
          <w:rPr>
            <w:rFonts w:ascii="Times New Roman" w:eastAsia="Times New Roman" w:hAnsi="Times New Roman" w:cs="Times New Roman"/>
            <w:sz w:val="24"/>
            <w:szCs w:val="24"/>
          </w:rPr>
          <w:delText xml:space="preserve">. </w:delText>
        </w:r>
      </w:del>
      <w:moveFromRangeStart w:id="375" w:author="Clay" w:date="2020-07-02T13:16:00Z" w:name="move44588193"/>
      <w:moveFrom w:id="376" w:author="Clay" w:date="2020-07-02T13:16:00Z">
        <w:del w:id="377" w:author="Clay" w:date="2020-07-02T13:20:00Z">
          <w:r w:rsidR="001243B3" w:rsidDel="006B24B5">
            <w:rPr>
              <w:rFonts w:ascii="Times New Roman" w:eastAsia="Times New Roman" w:hAnsi="Times New Roman" w:cs="Times New Roman"/>
              <w:sz w:val="24"/>
              <w:szCs w:val="24"/>
            </w:rPr>
            <w:delText>There was also a seasonal effect for throughfall SRP and DOC.</w:delText>
          </w:r>
          <w:r w:rsidR="007C2178" w:rsidDel="006B24B5">
            <w:rPr>
              <w:rFonts w:ascii="Times New Roman" w:eastAsia="Times New Roman" w:hAnsi="Times New Roman" w:cs="Times New Roman"/>
              <w:sz w:val="24"/>
              <w:szCs w:val="24"/>
            </w:rPr>
            <w:delText xml:space="preserve"> </w:delText>
          </w:r>
        </w:del>
      </w:moveFrom>
      <w:moveFromRangeEnd w:id="375"/>
      <w:del w:id="378" w:author="Clay" w:date="2020-07-02T13:20:00Z">
        <w:r w:rsidR="006242DB" w:rsidDel="006B24B5">
          <w:rPr>
            <w:rFonts w:ascii="Times New Roman" w:eastAsia="Times New Roman" w:hAnsi="Times New Roman" w:cs="Times New Roman"/>
            <w:sz w:val="24"/>
            <w:szCs w:val="24"/>
          </w:rPr>
          <w:delText xml:space="preserve">Moreover, </w:delText>
        </w:r>
      </w:del>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ins w:id="379" w:author="Clay" w:date="2020-07-02T13:20:00Z">
        <w:r w:rsidR="006B24B5">
          <w:rPr>
            <w:rFonts w:ascii="Times New Roman" w:eastAsia="Times New Roman" w:hAnsi="Times New Roman" w:cs="Times New Roman"/>
            <w:sz w:val="24"/>
            <w:szCs w:val="24"/>
          </w:rPr>
          <w:t xml:space="preserve">concentrations.  </w:t>
        </w:r>
      </w:ins>
      <w:del w:id="380" w:author="Clay" w:date="2020-07-02T13:21:00Z">
        <w:r w:rsidR="001B10C3" w:rsidDel="006B24B5">
          <w:rPr>
            <w:rFonts w:ascii="Times New Roman" w:eastAsia="Times New Roman" w:hAnsi="Times New Roman" w:cs="Times New Roman"/>
            <w:sz w:val="24"/>
            <w:szCs w:val="24"/>
          </w:rPr>
          <w:delText>as well as in Throughfall N</w:delText>
        </w:r>
      </w:del>
      <w:ins w:id="381" w:author="Clay" w:date="2020-07-02T13:21:00Z">
        <w:r w:rsidR="006B24B5">
          <w:rPr>
            <w:rFonts w:ascii="Times New Roman" w:eastAsia="Times New Roman" w:hAnsi="Times New Roman" w:cs="Times New Roman"/>
            <w:sz w:val="24"/>
            <w:szCs w:val="24"/>
          </w:rPr>
          <w:t xml:space="preserve">Unexpectedly, budworms did not influence net nitrification rate, but </w:t>
        </w:r>
        <w:r w:rsidR="006B24B5">
          <w:rPr>
            <w:rFonts w:ascii="Times New Roman" w:eastAsia="Times New Roman" w:hAnsi="Times New Roman" w:cs="Times New Roman"/>
            <w:sz w:val="24"/>
            <w:szCs w:val="24"/>
          </w:rPr>
          <w:t xml:space="preserve">soil phosphorus </w:t>
        </w:r>
      </w:ins>
      <w:ins w:id="382" w:author="Clay" w:date="2020-07-02T13:22:00Z">
        <w:r w:rsidR="006B24B5">
          <w:rPr>
            <w:rFonts w:ascii="Times New Roman" w:eastAsia="Times New Roman" w:hAnsi="Times New Roman" w:cs="Times New Roman"/>
            <w:sz w:val="24"/>
            <w:szCs w:val="24"/>
          </w:rPr>
          <w:t>concentrations</w:t>
        </w:r>
      </w:ins>
      <w:ins w:id="383" w:author="Clay" w:date="2020-07-02T13:21:00Z">
        <w:r w:rsidR="006B24B5">
          <w:rPr>
            <w:rFonts w:ascii="Times New Roman" w:eastAsia="Times New Roman" w:hAnsi="Times New Roman" w:cs="Times New Roman"/>
            <w:sz w:val="24"/>
            <w:szCs w:val="24"/>
          </w:rPr>
          <w:t xml:space="preserve"> were </w:t>
        </w:r>
      </w:ins>
      <w:ins w:id="384" w:author="Clay" w:date="2020-07-02T13:22:00Z">
        <w:r w:rsidR="006B24B5">
          <w:rPr>
            <w:rFonts w:ascii="Times New Roman" w:eastAsia="Times New Roman" w:hAnsi="Times New Roman" w:cs="Times New Roman"/>
            <w:sz w:val="24"/>
            <w:szCs w:val="24"/>
          </w:rPr>
          <w:t>clearly</w:t>
        </w:r>
      </w:ins>
      <w:ins w:id="385" w:author="Clay" w:date="2020-07-02T13:21:00Z">
        <w:r w:rsidR="006B24B5">
          <w:rPr>
            <w:rFonts w:ascii="Times New Roman" w:eastAsia="Times New Roman" w:hAnsi="Times New Roman" w:cs="Times New Roman"/>
            <w:sz w:val="24"/>
            <w:szCs w:val="24"/>
          </w:rPr>
          <w:t xml:space="preserve"> higher in high </w:t>
        </w:r>
      </w:ins>
      <w:ins w:id="386" w:author="Clay" w:date="2020-07-02T13:22:00Z">
        <w:r w:rsidR="006B24B5">
          <w:rPr>
            <w:rFonts w:ascii="Times New Roman" w:eastAsia="Times New Roman" w:hAnsi="Times New Roman" w:cs="Times New Roman"/>
            <w:sz w:val="24"/>
            <w:szCs w:val="24"/>
          </w:rPr>
          <w:t xml:space="preserve">compared to low </w:t>
        </w:r>
        <w:r w:rsidR="006B24B5">
          <w:rPr>
            <w:rFonts w:ascii="Times New Roman" w:eastAsia="Times New Roman" w:hAnsi="Times New Roman" w:cs="Times New Roman"/>
            <w:sz w:val="24"/>
            <w:szCs w:val="24"/>
          </w:rPr>
          <w:t>budworm sites</w:t>
        </w:r>
      </w:ins>
      <w:r w:rsidR="001B10C3">
        <w:rPr>
          <w:rFonts w:ascii="Times New Roman" w:eastAsia="Times New Roman" w:hAnsi="Times New Roman" w:cs="Times New Roman"/>
          <w:sz w:val="24"/>
          <w:szCs w:val="24"/>
        </w:rPr>
        <w:t>.</w:t>
      </w:r>
    </w:p>
    <w:p w14:paraId="29F0C2D6" w14:textId="191CEBF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commentRangeStart w:id="387"/>
      <w:r w:rsidR="00684F3D" w:rsidRPr="00D614C5">
        <w:rPr>
          <w:rFonts w:ascii="Times New Roman" w:eastAsia="Times New Roman" w:hAnsi="Times New Roman" w:cs="Times New Roman"/>
          <w:sz w:val="24"/>
          <w:szCs w:val="24"/>
          <w:u w:val="single"/>
        </w:rPr>
        <w:t>Nitrogen</w:t>
      </w:r>
      <w:commentRangeEnd w:id="387"/>
      <w:r w:rsidR="006242DB" w:rsidRPr="00D614C5">
        <w:rPr>
          <w:rStyle w:val="CommentReference"/>
          <w:u w:val="single"/>
        </w:rPr>
        <w:commentReference w:id="387"/>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388"/>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w:t>
      </w:r>
      <w:r>
        <w:rPr>
          <w:rFonts w:ascii="Times New Roman" w:eastAsia="Times New Roman" w:hAnsi="Times New Roman" w:cs="Times New Roman"/>
          <w:sz w:val="24"/>
          <w:szCs w:val="24"/>
        </w:rPr>
        <w:lastRenderedPageBreak/>
        <w:t>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388"/>
      <w:r>
        <w:rPr>
          <w:rStyle w:val="CommentReference"/>
        </w:rPr>
        <w:commentReference w:id="388"/>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N</w:t>
      </w:r>
      <w:r w:rsidR="00A66999" w:rsidRPr="00D614C5">
        <w:rPr>
          <w:rFonts w:ascii="Times New Roman" w:eastAsia="Times New Roman" w:hAnsi="Times New Roman" w:cs="Times New Roman"/>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Soil tends to have less nitrogen during the winter </w:t>
      </w:r>
      <w:commentRangeStart w:id="389"/>
      <w:r>
        <w:rPr>
          <w:rFonts w:ascii="Times New Roman" w:eastAsia="Times New Roman" w:hAnsi="Times New Roman" w:cs="Times New Roman"/>
          <w:sz w:val="24"/>
          <w:szCs w:val="24"/>
        </w:rPr>
        <w:t>(</w:t>
      </w:r>
      <w:hyperlink r:id="rId19" w:history="1">
        <w:r>
          <w:rPr>
            <w:rStyle w:val="Hyperlink"/>
          </w:rPr>
          <w:t>https://link.springer.com/article/10.1007/BF02183092</w:t>
        </w:r>
      </w:hyperlink>
      <w:commentRangeEnd w:id="389"/>
      <w:r w:rsidR="00202422">
        <w:rPr>
          <w:rStyle w:val="CommentReference"/>
        </w:rPr>
        <w:commentReference w:id="389"/>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390"/>
      <w:r>
        <w:rPr>
          <w:rFonts w:ascii="Times New Roman" w:eastAsia="Times New Roman" w:hAnsi="Times New Roman" w:cs="Times New Roman"/>
          <w:sz w:val="24"/>
          <w:szCs w:val="24"/>
        </w:rPr>
        <w:t>(</w:t>
      </w:r>
      <w:hyperlink r:id="rId20" w:history="1">
        <w:r>
          <w:rPr>
            <w:rStyle w:val="Hyperlink"/>
          </w:rPr>
          <w:t>https://link.springer.com/article/10.1007/s00442-005-0044-1</w:t>
        </w:r>
      </w:hyperlink>
      <w:r>
        <w:rPr>
          <w:rFonts w:ascii="Times New Roman" w:eastAsia="Times New Roman" w:hAnsi="Times New Roman" w:cs="Times New Roman"/>
          <w:sz w:val="24"/>
          <w:szCs w:val="24"/>
        </w:rPr>
        <w:t>)</w:t>
      </w:r>
      <w:commentRangeEnd w:id="390"/>
      <w:r w:rsidR="00202422">
        <w:rPr>
          <w:rStyle w:val="CommentReference"/>
        </w:rPr>
        <w:commentReference w:id="390"/>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D614C5" w:rsidRDefault="00A31EB0" w:rsidP="00A31EB0">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Soil SRP</w:t>
      </w:r>
    </w:p>
    <w:p w14:paraId="5240BECB" w14:textId="79D01DB4"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r w:rsidR="0001191B">
        <w:rPr>
          <w:rFonts w:ascii="Times New Roman" w:eastAsia="Times New Roman" w:hAnsi="Times New Roman" w:cs="Times New Roman"/>
          <w:sz w:val="24"/>
          <w:szCs w:val="24"/>
        </w:rPr>
        <w:t>nearby</w:t>
      </w:r>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because this was not seen in the SRP samples from throughfall, it suggests that the WSB in highly impacted areas are adding more phosphorous than can be taken up by soil microbes</w:t>
      </w:r>
    </w:p>
    <w:p w14:paraId="09F9F3F1" w14:textId="653B0039" w:rsidR="00A57681" w:rsidRPr="00D614C5" w:rsidRDefault="00A57681" w:rsidP="00A57681">
      <w:pPr>
        <w:spacing w:line="480" w:lineRule="auto"/>
        <w:contextualSpacing/>
        <w:jc w:val="center"/>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additional to looking at nutrients, a study to look at the invertebrate, fungal and microbial communities in the forest soil to help support missing aspects of this study, such as </w:t>
      </w:r>
      <w:r>
        <w:rPr>
          <w:rFonts w:ascii="Times New Roman" w:eastAsia="Times New Roman" w:hAnsi="Times New Roman" w:cs="Times New Roman"/>
          <w:sz w:val="24"/>
          <w:szCs w:val="24"/>
        </w:rPr>
        <w:lastRenderedPageBreak/>
        <w:t>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Clay" w:date="2020-07-02T13:22:00Z" w:initials="C">
    <w:p w14:paraId="0341BCCC" w14:textId="0C9418B4" w:rsidR="00802F59" w:rsidRDefault="00802F59">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7-02T13:22:00Z" w:initials="C">
    <w:p w14:paraId="5E100DE2" w14:textId="3C2C76A5" w:rsidR="00802F59" w:rsidRDefault="00802F59">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7-02T13:22:00Z" w:initials="C">
    <w:p w14:paraId="28845DC0" w14:textId="6138E0AC" w:rsidR="00802F59" w:rsidRDefault="00802F59">
      <w:pPr>
        <w:pStyle w:val="CommentText"/>
      </w:pPr>
      <w:r>
        <w:rPr>
          <w:rStyle w:val="CommentReference"/>
        </w:rPr>
        <w:annotationRef/>
      </w:r>
      <w:r>
        <w:t xml:space="preserve">Toni (Anthonia) Stewart </w:t>
      </w:r>
    </w:p>
  </w:comment>
  <w:comment w:id="6" w:author="Clay" w:date="2020-07-02T13:22:00Z" w:initials="C">
    <w:p w14:paraId="5BDEFA0E" w14:textId="5700B35E" w:rsidR="00802F59" w:rsidRDefault="00802F59">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7" w:author="Clay" w:date="2020-07-02T13:22:00Z" w:initials="C">
    <w:p w14:paraId="3E2517A4" w14:textId="26BEFE22" w:rsidR="00802F59" w:rsidRDefault="00802F59">
      <w:pPr>
        <w:pStyle w:val="CommentText"/>
      </w:pPr>
      <w:r>
        <w:rPr>
          <w:rStyle w:val="CommentReference"/>
        </w:rPr>
        <w:annotationRef/>
      </w:r>
      <w:r>
        <w:t>Forest management and climate have increased the risk of big and long lasting defoliation events?</w:t>
      </w:r>
    </w:p>
  </w:comment>
  <w:comment w:id="8" w:author="Clay" w:date="2020-07-02T13:22:00Z" w:initials="C">
    <w:p w14:paraId="2D32FEA4" w14:textId="77777777" w:rsidR="00802F59" w:rsidRDefault="00802F59"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0" w:author="Clay" w:date="2020-07-02T13:22:00Z" w:initials="C">
    <w:p w14:paraId="2F3F9E76" w14:textId="1C943BD9" w:rsidR="00802F59" w:rsidRDefault="00802F59">
      <w:pPr>
        <w:pStyle w:val="CommentText"/>
      </w:pPr>
      <w:r>
        <w:rPr>
          <w:rStyle w:val="CommentReference"/>
        </w:rPr>
        <w:annotationRef/>
      </w:r>
      <w:r>
        <w:t>Either specify “and to a lesser extent X, Y, X” or delete</w:t>
      </w:r>
    </w:p>
  </w:comment>
  <w:comment w:id="11" w:author="Clay" w:date="2020-07-02T13:22:00Z" w:initials="C">
    <w:p w14:paraId="190BBF68" w14:textId="6BF0770C" w:rsidR="00802F59" w:rsidRDefault="00802F59">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2" w:author="Clay" w:date="2020-07-02T13:22:00Z" w:initials="C">
    <w:p w14:paraId="6EDA2564" w14:textId="6DF6C57E" w:rsidR="00802F59" w:rsidRDefault="00802F59">
      <w:pPr>
        <w:pStyle w:val="CommentText"/>
      </w:pPr>
      <w:r>
        <w:rPr>
          <w:rStyle w:val="CommentReference"/>
        </w:rPr>
        <w:annotationRef/>
      </w:r>
      <w:r>
        <w:t>This doesn’t belong here and maybe can be deleted from the whole thing</w:t>
      </w:r>
    </w:p>
  </w:comment>
  <w:comment w:id="13" w:author="Clay" w:date="2020-07-02T13:22:00Z" w:initials="C">
    <w:p w14:paraId="5E83F369" w14:textId="1FCA20AB" w:rsidR="00802F59" w:rsidRDefault="00802F59">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4" w:author="Clay" w:date="2020-07-02T13:22:00Z" w:initials="C">
    <w:p w14:paraId="011398BF" w14:textId="3F6237AB" w:rsidR="00802F59" w:rsidRDefault="00802F59">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6" w:author="Clay" w:date="2020-07-02T13:22:00Z" w:initials="C">
    <w:p w14:paraId="3ACBB0F1" w14:textId="315F32A6" w:rsidR="00802F59" w:rsidRDefault="00802F59">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5" w:author="Clay" w:date="2020-07-02T13:22:00Z" w:initials="C">
    <w:p w14:paraId="0EF170A7" w14:textId="7D410CD0" w:rsidR="00802F59" w:rsidRDefault="00802F59">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8" w:author="Clay" w:date="2020-07-02T13:22:00Z" w:initials="C">
    <w:p w14:paraId="388AB754" w14:textId="37245D97" w:rsidR="00802F59" w:rsidRDefault="00802F59">
      <w:pPr>
        <w:pStyle w:val="CommentText"/>
      </w:pPr>
      <w:r>
        <w:rPr>
          <w:rStyle w:val="CommentReference"/>
        </w:rPr>
        <w:annotationRef/>
      </w:r>
      <w:r>
        <w:t>I don’t know how this connects or why it’s important.  I think you can delete it</w:t>
      </w:r>
    </w:p>
  </w:comment>
  <w:comment w:id="17" w:author="Clay" w:date="2020-07-02T13:22:00Z" w:initials="C">
    <w:p w14:paraId="249B5E2D" w14:textId="74B4E519" w:rsidR="00802F59" w:rsidRDefault="00802F59">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61" w:author="Clay" w:date="2020-07-02T13:22:00Z" w:initials="C">
    <w:p w14:paraId="4740229C" w14:textId="2554E72D" w:rsidR="00802F59" w:rsidRDefault="00802F59">
      <w:pPr>
        <w:pStyle w:val="CommentText"/>
      </w:pPr>
      <w:r>
        <w:rPr>
          <w:rStyle w:val="CommentReference"/>
        </w:rPr>
        <w:annotationRef/>
      </w:r>
      <w:r>
        <w:t>Insert months here</w:t>
      </w:r>
    </w:p>
  </w:comment>
  <w:comment w:id="97" w:author="Clay" w:date="2020-07-02T13:22:00Z" w:initials="C">
    <w:p w14:paraId="2ED29187" w14:textId="59C4C1CB" w:rsidR="00802F59" w:rsidRDefault="00802F59">
      <w:pPr>
        <w:pStyle w:val="CommentText"/>
      </w:pPr>
      <w:r>
        <w:rPr>
          <w:rStyle w:val="CommentReference"/>
        </w:rPr>
        <w:annotationRef/>
      </w:r>
      <w:r>
        <w:t>Insert number</w:t>
      </w:r>
    </w:p>
  </w:comment>
  <w:comment w:id="106" w:author="Clay" w:date="2020-07-02T13:22:00Z" w:initials="C">
    <w:p w14:paraId="18A1CE97" w14:textId="1019029E" w:rsidR="00802F59" w:rsidRDefault="00802F59">
      <w:pPr>
        <w:pStyle w:val="CommentText"/>
      </w:pPr>
      <w:r>
        <w:rPr>
          <w:rStyle w:val="CommentReference"/>
        </w:rPr>
        <w:annotationRef/>
      </w:r>
      <w:r>
        <w:t>Still need to show these data from 2015 and insert into results.  You already have the graphic made somewhere and the statistical test done</w:t>
      </w:r>
    </w:p>
  </w:comment>
  <w:comment w:id="108" w:author="Clay" w:date="2020-07-02T13:22:00Z" w:initials="C">
    <w:p w14:paraId="417046F4" w14:textId="039CBFF8" w:rsidR="00802F59" w:rsidRDefault="00802F59">
      <w:pPr>
        <w:pStyle w:val="CommentText"/>
      </w:pPr>
      <w:r>
        <w:rPr>
          <w:rStyle w:val="CommentReference"/>
        </w:rPr>
        <w:annotationRef/>
      </w:r>
      <w:r>
        <w:t>Is this correct?</w:t>
      </w:r>
    </w:p>
  </w:comment>
  <w:comment w:id="112" w:author="Clay" w:date="2020-07-02T13:22:00Z" w:initials="C">
    <w:p w14:paraId="4D5BBAC9" w14:textId="34DEE96A" w:rsidR="00802F59" w:rsidRDefault="00802F59">
      <w:pPr>
        <w:pStyle w:val="CommentText"/>
      </w:pPr>
      <w:r>
        <w:rPr>
          <w:rStyle w:val="CommentReference"/>
        </w:rPr>
        <w:annotationRef/>
      </w:r>
      <w:r>
        <w:t xml:space="preserve">You’ll have to move </w:t>
      </w:r>
      <w:proofErr w:type="gramStart"/>
      <w:r>
        <w:t>the ;caption</w:t>
      </w:r>
      <w:proofErr w:type="gramEnd"/>
      <w:r>
        <w:t xml:space="preserve"> up below the figure</w:t>
      </w:r>
    </w:p>
  </w:comment>
  <w:comment w:id="139" w:author="Clay" w:date="2020-07-02T13:22:00Z" w:initials="C">
    <w:p w14:paraId="2986FA1D" w14:textId="69FFEE1B" w:rsidR="00802F59" w:rsidRDefault="00802F59">
      <w:pPr>
        <w:pStyle w:val="CommentText"/>
      </w:pPr>
      <w:r>
        <w:rPr>
          <w:rStyle w:val="CommentReference"/>
        </w:rPr>
        <w:annotationRef/>
      </w:r>
      <w:r>
        <w:t>8</w:t>
      </w:r>
      <w:r w:rsidRPr="00802F59">
        <w:rPr>
          <w:vertAlign w:val="superscript"/>
        </w:rPr>
        <w:t>th</w:t>
      </w:r>
      <w:r>
        <w:t xml:space="preserve"> or 5</w:t>
      </w:r>
      <w:r w:rsidRPr="00802F59">
        <w:rPr>
          <w:vertAlign w:val="superscript"/>
        </w:rPr>
        <w:t>th</w:t>
      </w:r>
      <w:r>
        <w:t xml:space="preserve">?  Wasn’t it the same day as the </w:t>
      </w:r>
      <w:proofErr w:type="spellStart"/>
      <w:r>
        <w:t>litterfall</w:t>
      </w:r>
      <w:proofErr w:type="spellEnd"/>
      <w:r>
        <w:t xml:space="preserve"> collectors</w:t>
      </w:r>
    </w:p>
  </w:comment>
  <w:comment w:id="145" w:author="Clay" w:date="2020-07-02T13:22:00Z" w:initials="C">
    <w:p w14:paraId="788C1F01" w14:textId="5F06C55E" w:rsidR="00802F59" w:rsidRDefault="00802F59">
      <w:pPr>
        <w:pStyle w:val="CommentText"/>
      </w:pPr>
      <w:r>
        <w:rPr>
          <w:rStyle w:val="CommentReference"/>
        </w:rPr>
        <w:annotationRef/>
      </w:r>
      <w:r>
        <w:t>Fill in the blank</w:t>
      </w:r>
    </w:p>
  </w:comment>
  <w:comment w:id="158" w:author="Clay" w:date="2020-07-02T13:22:00Z" w:initials="C">
    <w:p w14:paraId="1DA730B7" w14:textId="38442688" w:rsidR="00802F59" w:rsidRDefault="00802F59">
      <w:pPr>
        <w:pStyle w:val="CommentText"/>
      </w:pPr>
      <w:r>
        <w:rPr>
          <w:rStyle w:val="CommentReference"/>
        </w:rPr>
        <w:annotationRef/>
      </w:r>
      <w:r>
        <w:t>8</w:t>
      </w:r>
      <w:r w:rsidRPr="00802F59">
        <w:rPr>
          <w:vertAlign w:val="superscript"/>
        </w:rPr>
        <w:t>th</w:t>
      </w:r>
      <w:r>
        <w:t xml:space="preserve"> or 5</w:t>
      </w:r>
      <w:r w:rsidRPr="00802F59">
        <w:rPr>
          <w:vertAlign w:val="superscript"/>
        </w:rPr>
        <w:t>th</w:t>
      </w:r>
      <w:r>
        <w:t>?  Wasn’t it the same day as the TF collectors?</w:t>
      </w:r>
    </w:p>
  </w:comment>
  <w:comment w:id="185" w:author="Clay" w:date="2020-07-02T13:22:00Z" w:initials="C">
    <w:p w14:paraId="2C0D8283" w14:textId="6E843DEE" w:rsidR="005528A9" w:rsidRDefault="005528A9">
      <w:pPr>
        <w:pStyle w:val="CommentText"/>
      </w:pPr>
      <w:r>
        <w:rPr>
          <w:rStyle w:val="CommentReference"/>
        </w:rPr>
        <w:annotationRef/>
      </w:r>
      <w:r>
        <w:t xml:space="preserve">No negative before ln.  </w:t>
      </w:r>
      <w:proofErr w:type="gramStart"/>
      <w:r>
        <w:t>check</w:t>
      </w:r>
      <w:proofErr w:type="gramEnd"/>
      <w:r>
        <w:t xml:space="preserve"> equation format…doesn’t </w:t>
      </w:r>
      <w:proofErr w:type="spellStart"/>
      <w:r>
        <w:t>eqn</w:t>
      </w:r>
      <w:proofErr w:type="spellEnd"/>
      <w:r>
        <w:t xml:space="preserve"> 1 go on the left of the equation instead of as a caption?</w:t>
      </w:r>
    </w:p>
  </w:comment>
  <w:comment w:id="196" w:author="Clay" w:date="2020-07-02T13:22:00Z" w:initials="C">
    <w:p w14:paraId="3F4F19DB" w14:textId="56E1293D" w:rsidR="00841FDC" w:rsidRDefault="00841FDC">
      <w:pPr>
        <w:pStyle w:val="CommentText"/>
      </w:pPr>
      <w:r>
        <w:rPr>
          <w:rStyle w:val="CommentReference"/>
        </w:rPr>
        <w:annotationRef/>
      </w:r>
      <w:r>
        <w:t>Change this to initial or change your equation to field</w:t>
      </w:r>
    </w:p>
  </w:comment>
  <w:comment w:id="198" w:author="Clay" w:date="2020-07-02T13:22:00Z" w:initials="C">
    <w:p w14:paraId="31AA86A3" w14:textId="5C0961DF" w:rsidR="00841FDC" w:rsidRDefault="00841FDC">
      <w:pPr>
        <w:pStyle w:val="CommentText"/>
      </w:pPr>
      <w:r>
        <w:rPr>
          <w:rStyle w:val="CommentReference"/>
        </w:rPr>
        <w:annotationRef/>
      </w:r>
      <w:r>
        <w:t>Change this to initial or change your equation to field</w:t>
      </w:r>
    </w:p>
  </w:comment>
  <w:comment w:id="201" w:author="Clay" w:date="2020-07-02T13:22:00Z" w:initials="C">
    <w:p w14:paraId="4C368EEB" w14:textId="5CEC4C72" w:rsidR="00841FDC" w:rsidRDefault="00841FDC">
      <w:pPr>
        <w:pStyle w:val="CommentText"/>
      </w:pPr>
      <w:r>
        <w:rPr>
          <w:rStyle w:val="CommentReference"/>
        </w:rPr>
        <w:annotationRef/>
      </w:r>
      <w:r>
        <w:t>Change initial in equation to “dry”</w:t>
      </w:r>
    </w:p>
  </w:comment>
  <w:comment w:id="205" w:author="Clay" w:date="2020-07-02T13:22:00Z" w:initials="C">
    <w:p w14:paraId="008310C3" w14:textId="66C9D82A" w:rsidR="00841FDC" w:rsidRDefault="00841FDC">
      <w:pPr>
        <w:pStyle w:val="CommentText"/>
      </w:pPr>
      <w:r>
        <w:rPr>
          <w:rStyle w:val="CommentReference"/>
        </w:rPr>
        <w:annotationRef/>
      </w:r>
      <w:r>
        <w:t>Finalize this on your next draft</w:t>
      </w:r>
    </w:p>
  </w:comment>
  <w:comment w:id="204" w:author="Clay Arango" w:date="2020-07-02T13:22:00Z" w:initials="CA">
    <w:p w14:paraId="534EB0A5" w14:textId="77777777" w:rsidR="00802F59" w:rsidRDefault="00802F59" w:rsidP="004162F7">
      <w:pPr>
        <w:pStyle w:val="CommentText"/>
      </w:pPr>
      <w:r>
        <w:rPr>
          <w:rStyle w:val="CommentReference"/>
        </w:rPr>
        <w:annotationRef/>
      </w:r>
      <w:r>
        <w:t>Go back to that Griffin and Turner paper to see what net changes indicated which outcome for N, and include them there.</w:t>
      </w:r>
    </w:p>
  </w:comment>
  <w:comment w:id="210" w:author="Clay" w:date="2020-07-02T13:22:00Z" w:initials="C">
    <w:p w14:paraId="1CF34216" w14:textId="15516342" w:rsidR="005B4BB7" w:rsidRDefault="005B4BB7">
      <w:pPr>
        <w:pStyle w:val="CommentText"/>
      </w:pPr>
      <w:r>
        <w:rPr>
          <w:rStyle w:val="CommentReference"/>
        </w:rPr>
        <w:annotationRef/>
      </w:r>
      <w:r>
        <w:t>Get these citations from the TF paper with Alex</w:t>
      </w:r>
    </w:p>
  </w:comment>
  <w:comment w:id="218" w:author="Clay" w:date="2020-07-02T13:22:00Z" w:initials="C">
    <w:p w14:paraId="49F4E347" w14:textId="75D8EC69" w:rsidR="005B4BB7" w:rsidRDefault="005B4BB7">
      <w:pPr>
        <w:pStyle w:val="CommentText"/>
      </w:pPr>
      <w:r>
        <w:rPr>
          <w:rStyle w:val="CommentReference"/>
        </w:rPr>
        <w:annotationRef/>
      </w:r>
      <w:r>
        <w:t>Finalize the details in this for the next draft</w:t>
      </w:r>
    </w:p>
  </w:comment>
  <w:comment w:id="226" w:author="Clay" w:date="2020-07-02T13:22:00Z" w:initials="C">
    <w:p w14:paraId="7F5612EF" w14:textId="30E460B4" w:rsidR="005B4BB7" w:rsidRDefault="005B4BB7">
      <w:pPr>
        <w:pStyle w:val="CommentText"/>
      </w:pPr>
      <w:r>
        <w:rPr>
          <w:rStyle w:val="CommentReference"/>
        </w:rPr>
        <w:annotationRef/>
      </w:r>
      <w:r>
        <w:t>Not reported in results, so delete</w:t>
      </w:r>
    </w:p>
  </w:comment>
  <w:comment w:id="228" w:author="Clay" w:date="2020-07-02T13:22:00Z" w:initials="C">
    <w:p w14:paraId="0F1CB18F" w14:textId="610F516D" w:rsidR="005B4BB7" w:rsidRDefault="005B4BB7">
      <w:pPr>
        <w:pStyle w:val="CommentText"/>
      </w:pPr>
      <w:r>
        <w:rPr>
          <w:rStyle w:val="CommentReference"/>
        </w:rPr>
        <w:annotationRef/>
      </w:r>
      <w:r>
        <w:t>Add decomposition versus total N and total water using LM</w:t>
      </w:r>
    </w:p>
  </w:comment>
  <w:comment w:id="241" w:author="Clay" w:date="2020-07-02T13:22:00Z" w:initials="C">
    <w:p w14:paraId="284A0AEC" w14:textId="276B70F4" w:rsidR="005B4BB7" w:rsidRDefault="005B4BB7">
      <w:pPr>
        <w:pStyle w:val="CommentText"/>
      </w:pPr>
      <w:r>
        <w:rPr>
          <w:rStyle w:val="CommentReference"/>
        </w:rPr>
        <w:annotationRef/>
      </w:r>
      <w:r>
        <w:t>This is the book with penguins on the cover</w:t>
      </w:r>
    </w:p>
  </w:comment>
  <w:comment w:id="276" w:author="Clay" w:date="2020-07-02T13:22:00Z" w:initials="C">
    <w:p w14:paraId="1EBFB27A" w14:textId="62458308" w:rsidR="000E2596" w:rsidRDefault="000E2596">
      <w:pPr>
        <w:pStyle w:val="CommentText"/>
      </w:pPr>
      <w:r>
        <w:rPr>
          <w:rStyle w:val="CommentReference"/>
        </w:rPr>
        <w:annotationRef/>
      </w:r>
      <w:r>
        <w:t>Add litter/frass deposition as a new paragraph in this section</w:t>
      </w:r>
    </w:p>
  </w:comment>
  <w:comment w:id="272" w:author="Clay" w:date="2020-07-02T13:22:00Z" w:initials="C">
    <w:p w14:paraId="7074837A" w14:textId="4BD425C8" w:rsidR="0001670D" w:rsidRDefault="0001670D">
      <w:pPr>
        <w:pStyle w:val="CommentText"/>
      </w:pPr>
      <w:r>
        <w:rPr>
          <w:rStyle w:val="CommentReference"/>
        </w:rPr>
        <w:annotationRef/>
      </w:r>
      <w:r>
        <w:t>Double check this and include it in the next draft.</w:t>
      </w:r>
    </w:p>
  </w:comment>
  <w:comment w:id="295" w:author="Clay" w:date="2020-07-02T13:22:00Z" w:initials="C">
    <w:p w14:paraId="15010F75" w14:textId="0B999EB9" w:rsidR="000E2596" w:rsidRDefault="000E2596">
      <w:pPr>
        <w:pStyle w:val="CommentText"/>
      </w:pPr>
      <w:r>
        <w:rPr>
          <w:rStyle w:val="CommentReference"/>
        </w:rPr>
        <w:annotationRef/>
      </w:r>
      <w:r>
        <w:t>Soil ammonium y axis should be per g soil like the others</w:t>
      </w:r>
    </w:p>
  </w:comment>
  <w:comment w:id="296" w:author="Clay" w:date="2020-07-02T13:22:00Z" w:initials="C">
    <w:p w14:paraId="561EC4D8" w14:textId="5537F954" w:rsidR="000E2596" w:rsidRDefault="000E2596">
      <w:pPr>
        <w:pStyle w:val="CommentText"/>
      </w:pPr>
      <w:r>
        <w:rPr>
          <w:rStyle w:val="CommentReference"/>
        </w:rPr>
        <w:annotationRef/>
      </w:r>
      <w:proofErr w:type="spellStart"/>
      <w:r>
        <w:t>Izak</w:t>
      </w:r>
      <w:proofErr w:type="spellEnd"/>
      <w:r>
        <w:t>, you might be seeing a lack of plant uptake…be sure to investigate this for your discussion</w:t>
      </w:r>
    </w:p>
  </w:comment>
  <w:comment w:id="298" w:author="Clay" w:date="2020-07-02T13:22:00Z" w:initials="C">
    <w:p w14:paraId="02EDFBD1" w14:textId="42E9B062" w:rsidR="00761844" w:rsidRDefault="00761844">
      <w:pPr>
        <w:pStyle w:val="CommentText"/>
      </w:pPr>
      <w:r>
        <w:rPr>
          <w:rStyle w:val="CommentReference"/>
        </w:rPr>
        <w:annotationRef/>
      </w:r>
      <w:r>
        <w:t xml:space="preserve">Important point for your discussion.  Low NO3 could be due to rapid flushing of NO3 during snowmelt.  Check these absolute concentrations too </w:t>
      </w:r>
      <w:proofErr w:type="spellStart"/>
      <w:r>
        <w:t>bc</w:t>
      </w:r>
      <w:proofErr w:type="spellEnd"/>
      <w:r>
        <w:t xml:space="preserve"> I suspect they are very low which would suggest overall N limitation of soils</w:t>
      </w:r>
    </w:p>
  </w:comment>
  <w:comment w:id="301" w:author="Clay" w:date="2020-07-02T13:33:00Z" w:initials="C">
    <w:p w14:paraId="54E92ED5" w14:textId="69C3D6EE" w:rsidR="00E7265A" w:rsidRDefault="00E7265A">
      <w:pPr>
        <w:pStyle w:val="CommentText"/>
      </w:pPr>
      <w:r>
        <w:rPr>
          <w:rStyle w:val="CommentReference"/>
        </w:rPr>
        <w:annotationRef/>
      </w:r>
      <w:r>
        <w:t xml:space="preserve">Confirm </w:t>
      </w:r>
      <w:proofErr w:type="gramStart"/>
      <w:r>
        <w:t>against ;griffin</w:t>
      </w:r>
      <w:proofErr w:type="gramEnd"/>
      <w:r>
        <w:t xml:space="preserve"> et al interpretation</w:t>
      </w:r>
    </w:p>
  </w:comment>
  <w:comment w:id="350" w:author="Clay" w:date="2020-07-02T13:22:00Z" w:initials="C">
    <w:p w14:paraId="58F9B144" w14:textId="04FCF231" w:rsidR="006B24B5" w:rsidRDefault="006B24B5">
      <w:pPr>
        <w:pStyle w:val="CommentText"/>
      </w:pPr>
      <w:r>
        <w:rPr>
          <w:rStyle w:val="CommentReference"/>
        </w:rPr>
        <w:annotationRef/>
      </w:r>
      <w:r>
        <w:t>Double check this as mentioned above</w:t>
      </w:r>
    </w:p>
  </w:comment>
  <w:comment w:id="387" w:author="Clay" w:date="2020-07-02T13:22:00Z" w:initials="C">
    <w:p w14:paraId="0604A6AF" w14:textId="71C96FE7" w:rsidR="00802F59" w:rsidRDefault="00802F59">
      <w:pPr>
        <w:pStyle w:val="CommentText"/>
      </w:pPr>
      <w:r>
        <w:rPr>
          <w:rStyle w:val="CommentReference"/>
        </w:rPr>
        <w:annotationRef/>
      </w:r>
      <w:r>
        <w:t>Need to fix your secondary headings.  Most of these are actually results, not discussion</w:t>
      </w:r>
    </w:p>
    <w:p w14:paraId="4E368577" w14:textId="77777777" w:rsidR="00802F59" w:rsidRDefault="00802F59">
      <w:pPr>
        <w:pStyle w:val="CommentText"/>
      </w:pPr>
    </w:p>
    <w:p w14:paraId="05670072" w14:textId="2B2D3B01" w:rsidR="00802F59" w:rsidRDefault="00802F59">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388" w:author="Clay" w:date="2020-07-02T13:22:00Z" w:initials="C">
    <w:p w14:paraId="38620883" w14:textId="77777777" w:rsidR="00802F59" w:rsidRDefault="00802F59" w:rsidP="000B32D9">
      <w:pPr>
        <w:pStyle w:val="CommentText"/>
      </w:pPr>
      <w:r>
        <w:rPr>
          <w:rStyle w:val="CommentReference"/>
        </w:rPr>
        <w:annotationRef/>
      </w:r>
      <w:r>
        <w:t>These are all discussion</w:t>
      </w:r>
    </w:p>
  </w:comment>
  <w:comment w:id="389" w:author="Neziri Izak - OHS" w:date="2020-07-02T13:22:00Z" w:initials="NI-O">
    <w:p w14:paraId="0CE94CC8" w14:textId="6670EED8" w:rsidR="00802F59" w:rsidRDefault="00802F59">
      <w:pPr>
        <w:pStyle w:val="CommentText"/>
      </w:pPr>
      <w:r>
        <w:rPr>
          <w:rStyle w:val="CommentReference"/>
        </w:rPr>
        <w:annotationRef/>
      </w:r>
      <w:r>
        <w:t>Will cite properly. Current place holder until I read a few more papers I book marked.</w:t>
      </w:r>
    </w:p>
  </w:comment>
  <w:comment w:id="390" w:author="Neziri Izak - OHS" w:date="2020-07-02T13:22:00Z" w:initials="NI-O">
    <w:p w14:paraId="64557782" w14:textId="70FEED66" w:rsidR="00802F59" w:rsidRDefault="00802F59">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2D32FEA4"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388AB754" w15:done="0"/>
  <w15:commentEx w15:paraId="249B5E2D" w15:done="0"/>
  <w15:commentEx w15:paraId="1F2A58FE" w15:done="0"/>
  <w15:commentEx w15:paraId="55B7CCB5" w15:done="0"/>
  <w15:commentEx w15:paraId="534EB0A5" w15:done="0"/>
  <w15:commentEx w15:paraId="09FE55CF"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2D32FEA4" w16cid:durableId="22876EA0"/>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388AB754" w16cid:durableId="22876EB9"/>
  <w16cid:commentId w16cid:paraId="249B5E2D" w16cid:durableId="22876EBA"/>
  <w16cid:commentId w16cid:paraId="1F2A58FE" w16cid:durableId="22876EBF"/>
  <w16cid:commentId w16cid:paraId="55B7CCB5" w16cid:durableId="20D08095"/>
  <w16cid:commentId w16cid:paraId="534EB0A5" w16cid:durableId="21C56C97"/>
  <w16cid:commentId w16cid:paraId="09FE55CF" w16cid:durableId="21C56C9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B837917" w14:textId="77777777" w:rsidR="003B174F" w:rsidRDefault="003B174F">
      <w:pPr>
        <w:spacing w:after="0" w:line="240" w:lineRule="auto"/>
      </w:pPr>
      <w:r>
        <w:separator/>
      </w:r>
    </w:p>
  </w:endnote>
  <w:endnote w:type="continuationSeparator" w:id="0">
    <w:p w14:paraId="6A1F4C21" w14:textId="77777777" w:rsidR="003B174F" w:rsidRDefault="003B1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802F59" w:rsidRDefault="00802F59">
        <w:pPr>
          <w:pStyle w:val="Footer"/>
          <w:jc w:val="center"/>
        </w:pPr>
        <w:r>
          <w:fldChar w:fldCharType="begin"/>
        </w:r>
        <w:r>
          <w:instrText xml:space="preserve"> PAGE   \* MERGEFORMAT </w:instrText>
        </w:r>
        <w:r>
          <w:fldChar w:fldCharType="separate"/>
        </w:r>
        <w:r w:rsidR="00E7265A">
          <w:rPr>
            <w:noProof/>
          </w:rPr>
          <w:t>25</w:t>
        </w:r>
        <w:r>
          <w:rPr>
            <w:noProof/>
          </w:rPr>
          <w:fldChar w:fldCharType="end"/>
        </w:r>
      </w:p>
    </w:sdtContent>
  </w:sdt>
  <w:p w14:paraId="098B9F08" w14:textId="77777777" w:rsidR="00802F59" w:rsidRDefault="00802F59">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802F59" w:rsidRDefault="00802F59">
        <w:pPr>
          <w:pStyle w:val="Footer"/>
          <w:jc w:val="center"/>
        </w:pPr>
        <w:r>
          <w:fldChar w:fldCharType="begin"/>
        </w:r>
        <w:r>
          <w:instrText xml:space="preserve"> PAGE   \* MERGEFORMAT </w:instrText>
        </w:r>
        <w:r>
          <w:fldChar w:fldCharType="separate"/>
        </w:r>
        <w:r w:rsidR="00E7265A">
          <w:rPr>
            <w:noProof/>
          </w:rPr>
          <w:t>i</w:t>
        </w:r>
        <w:r>
          <w:rPr>
            <w:noProof/>
          </w:rPr>
          <w:fldChar w:fldCharType="end"/>
        </w:r>
      </w:p>
    </w:sdtContent>
  </w:sdt>
  <w:p w14:paraId="1186F56B" w14:textId="77777777" w:rsidR="00802F59" w:rsidRDefault="00802F5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FFE299" w14:textId="77777777" w:rsidR="003B174F" w:rsidRDefault="003B174F">
      <w:pPr>
        <w:spacing w:after="0" w:line="240" w:lineRule="auto"/>
      </w:pPr>
      <w:r>
        <w:separator/>
      </w:r>
    </w:p>
  </w:footnote>
  <w:footnote w:type="continuationSeparator" w:id="0">
    <w:p w14:paraId="463146D0" w14:textId="77777777" w:rsidR="003B174F" w:rsidRDefault="003B174F">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Clay Arango">
    <w15:presenceInfo w15:providerId="AD" w15:userId="S-1-5-21-284843130-3751062232-1573799400-50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4298"/>
    <w:rsid w:val="0001191B"/>
    <w:rsid w:val="0001670D"/>
    <w:rsid w:val="00017F11"/>
    <w:rsid w:val="000275A4"/>
    <w:rsid w:val="00030485"/>
    <w:rsid w:val="00033C10"/>
    <w:rsid w:val="000425FC"/>
    <w:rsid w:val="0009519D"/>
    <w:rsid w:val="00096AE3"/>
    <w:rsid w:val="000A72DD"/>
    <w:rsid w:val="000B32D9"/>
    <w:rsid w:val="000B4100"/>
    <w:rsid w:val="000D2F64"/>
    <w:rsid w:val="000E2596"/>
    <w:rsid w:val="000F47C1"/>
    <w:rsid w:val="000F7550"/>
    <w:rsid w:val="001243B3"/>
    <w:rsid w:val="001322F7"/>
    <w:rsid w:val="001539E9"/>
    <w:rsid w:val="00163657"/>
    <w:rsid w:val="00172A83"/>
    <w:rsid w:val="001760CD"/>
    <w:rsid w:val="00176FC7"/>
    <w:rsid w:val="00180C4B"/>
    <w:rsid w:val="001B10C3"/>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E6C81"/>
    <w:rsid w:val="002F3E7B"/>
    <w:rsid w:val="00310614"/>
    <w:rsid w:val="00314DEC"/>
    <w:rsid w:val="0031750B"/>
    <w:rsid w:val="00317DE0"/>
    <w:rsid w:val="00336661"/>
    <w:rsid w:val="00344C48"/>
    <w:rsid w:val="00351B70"/>
    <w:rsid w:val="00373DA7"/>
    <w:rsid w:val="0039393C"/>
    <w:rsid w:val="00395401"/>
    <w:rsid w:val="003A0528"/>
    <w:rsid w:val="003B174F"/>
    <w:rsid w:val="003C4EA8"/>
    <w:rsid w:val="003F07F7"/>
    <w:rsid w:val="003F3A2D"/>
    <w:rsid w:val="003F3AB3"/>
    <w:rsid w:val="00412759"/>
    <w:rsid w:val="004162F7"/>
    <w:rsid w:val="00422551"/>
    <w:rsid w:val="00452631"/>
    <w:rsid w:val="004541A4"/>
    <w:rsid w:val="004545ED"/>
    <w:rsid w:val="00462FD5"/>
    <w:rsid w:val="004726F9"/>
    <w:rsid w:val="004901A2"/>
    <w:rsid w:val="004A5C50"/>
    <w:rsid w:val="004D0407"/>
    <w:rsid w:val="004F0ECC"/>
    <w:rsid w:val="004F5D64"/>
    <w:rsid w:val="004F6786"/>
    <w:rsid w:val="00522A9B"/>
    <w:rsid w:val="005314C2"/>
    <w:rsid w:val="00540744"/>
    <w:rsid w:val="005528A9"/>
    <w:rsid w:val="005738BB"/>
    <w:rsid w:val="00573D7B"/>
    <w:rsid w:val="0058757A"/>
    <w:rsid w:val="00587EC8"/>
    <w:rsid w:val="00597A2A"/>
    <w:rsid w:val="00597DF9"/>
    <w:rsid w:val="005A4ADD"/>
    <w:rsid w:val="005A62BD"/>
    <w:rsid w:val="005B04A4"/>
    <w:rsid w:val="005B4BB7"/>
    <w:rsid w:val="005C5449"/>
    <w:rsid w:val="005C5AFF"/>
    <w:rsid w:val="005E0D9D"/>
    <w:rsid w:val="005E78C4"/>
    <w:rsid w:val="005E7E67"/>
    <w:rsid w:val="00623196"/>
    <w:rsid w:val="006238CE"/>
    <w:rsid w:val="006242DB"/>
    <w:rsid w:val="00624841"/>
    <w:rsid w:val="0063048D"/>
    <w:rsid w:val="00635746"/>
    <w:rsid w:val="006463F6"/>
    <w:rsid w:val="006470BE"/>
    <w:rsid w:val="006522D5"/>
    <w:rsid w:val="0065520E"/>
    <w:rsid w:val="00655A30"/>
    <w:rsid w:val="00667969"/>
    <w:rsid w:val="00684F3D"/>
    <w:rsid w:val="006B24B5"/>
    <w:rsid w:val="006B3408"/>
    <w:rsid w:val="006B5FA2"/>
    <w:rsid w:val="006D1A3A"/>
    <w:rsid w:val="006E57E9"/>
    <w:rsid w:val="006F2DB8"/>
    <w:rsid w:val="00720826"/>
    <w:rsid w:val="00724BB8"/>
    <w:rsid w:val="0073326E"/>
    <w:rsid w:val="00746AB7"/>
    <w:rsid w:val="00753C2F"/>
    <w:rsid w:val="00754A94"/>
    <w:rsid w:val="00761844"/>
    <w:rsid w:val="00784890"/>
    <w:rsid w:val="00794F2B"/>
    <w:rsid w:val="007A1270"/>
    <w:rsid w:val="007A48E1"/>
    <w:rsid w:val="007C2178"/>
    <w:rsid w:val="007C4240"/>
    <w:rsid w:val="007F59C5"/>
    <w:rsid w:val="00802F59"/>
    <w:rsid w:val="008048BF"/>
    <w:rsid w:val="00841890"/>
    <w:rsid w:val="00841999"/>
    <w:rsid w:val="00841FDC"/>
    <w:rsid w:val="00846864"/>
    <w:rsid w:val="00893CC9"/>
    <w:rsid w:val="008957DC"/>
    <w:rsid w:val="0089758C"/>
    <w:rsid w:val="008C298B"/>
    <w:rsid w:val="008D36EA"/>
    <w:rsid w:val="008D796E"/>
    <w:rsid w:val="00902055"/>
    <w:rsid w:val="00910643"/>
    <w:rsid w:val="009349A6"/>
    <w:rsid w:val="009356E2"/>
    <w:rsid w:val="0094121F"/>
    <w:rsid w:val="0095679A"/>
    <w:rsid w:val="0096086E"/>
    <w:rsid w:val="009652CB"/>
    <w:rsid w:val="00974F9D"/>
    <w:rsid w:val="0098328A"/>
    <w:rsid w:val="009841B6"/>
    <w:rsid w:val="009B7BE5"/>
    <w:rsid w:val="009C21F1"/>
    <w:rsid w:val="009C385A"/>
    <w:rsid w:val="009E1204"/>
    <w:rsid w:val="009F44CA"/>
    <w:rsid w:val="009F6209"/>
    <w:rsid w:val="009F63F2"/>
    <w:rsid w:val="00A06F9E"/>
    <w:rsid w:val="00A12A86"/>
    <w:rsid w:val="00A31EB0"/>
    <w:rsid w:val="00A32005"/>
    <w:rsid w:val="00A4764E"/>
    <w:rsid w:val="00A57681"/>
    <w:rsid w:val="00A618C4"/>
    <w:rsid w:val="00A61CBA"/>
    <w:rsid w:val="00A66999"/>
    <w:rsid w:val="00A7615C"/>
    <w:rsid w:val="00A76A2D"/>
    <w:rsid w:val="00A9341D"/>
    <w:rsid w:val="00AA28AD"/>
    <w:rsid w:val="00AB723F"/>
    <w:rsid w:val="00AC3C34"/>
    <w:rsid w:val="00B04664"/>
    <w:rsid w:val="00B06E8D"/>
    <w:rsid w:val="00B121CA"/>
    <w:rsid w:val="00B13FC2"/>
    <w:rsid w:val="00B3142A"/>
    <w:rsid w:val="00B5362A"/>
    <w:rsid w:val="00BC4BA4"/>
    <w:rsid w:val="00BE16B0"/>
    <w:rsid w:val="00C028A3"/>
    <w:rsid w:val="00C13198"/>
    <w:rsid w:val="00C213DE"/>
    <w:rsid w:val="00C24DD2"/>
    <w:rsid w:val="00C32B58"/>
    <w:rsid w:val="00C4366C"/>
    <w:rsid w:val="00C55CE6"/>
    <w:rsid w:val="00C97580"/>
    <w:rsid w:val="00C97CB5"/>
    <w:rsid w:val="00CB2AA5"/>
    <w:rsid w:val="00CC1F4C"/>
    <w:rsid w:val="00CC208F"/>
    <w:rsid w:val="00CD0FA5"/>
    <w:rsid w:val="00CE49E2"/>
    <w:rsid w:val="00CF293D"/>
    <w:rsid w:val="00D047D1"/>
    <w:rsid w:val="00D12355"/>
    <w:rsid w:val="00D220D6"/>
    <w:rsid w:val="00D34869"/>
    <w:rsid w:val="00D479A1"/>
    <w:rsid w:val="00D5125E"/>
    <w:rsid w:val="00D51862"/>
    <w:rsid w:val="00D614C5"/>
    <w:rsid w:val="00D61996"/>
    <w:rsid w:val="00D72EB8"/>
    <w:rsid w:val="00D74CAC"/>
    <w:rsid w:val="00D75D82"/>
    <w:rsid w:val="00D765D3"/>
    <w:rsid w:val="00D76DA6"/>
    <w:rsid w:val="00D91838"/>
    <w:rsid w:val="00D96C1A"/>
    <w:rsid w:val="00DA1B40"/>
    <w:rsid w:val="00DB599A"/>
    <w:rsid w:val="00DB5F36"/>
    <w:rsid w:val="00DC3D92"/>
    <w:rsid w:val="00DE10F3"/>
    <w:rsid w:val="00DE1705"/>
    <w:rsid w:val="00E02A5A"/>
    <w:rsid w:val="00E04BCB"/>
    <w:rsid w:val="00E0657B"/>
    <w:rsid w:val="00E10E0D"/>
    <w:rsid w:val="00E1157A"/>
    <w:rsid w:val="00E23D8F"/>
    <w:rsid w:val="00E50987"/>
    <w:rsid w:val="00E7265A"/>
    <w:rsid w:val="00E953B1"/>
    <w:rsid w:val="00EB0B7B"/>
    <w:rsid w:val="00EB72F0"/>
    <w:rsid w:val="00EB7C4C"/>
    <w:rsid w:val="00EC741A"/>
    <w:rsid w:val="00ED3F14"/>
    <w:rsid w:val="00EF2626"/>
    <w:rsid w:val="00EF27FA"/>
    <w:rsid w:val="00EF47A4"/>
    <w:rsid w:val="00F10DFC"/>
    <w:rsid w:val="00F1534E"/>
    <w:rsid w:val="00F16B8D"/>
    <w:rsid w:val="00F37CA3"/>
    <w:rsid w:val="00F53E32"/>
    <w:rsid w:val="00F82EBD"/>
    <w:rsid w:val="00F841B8"/>
    <w:rsid w:val="00FA48E9"/>
    <w:rsid w:val="00FA6272"/>
    <w:rsid w:val="00FA711D"/>
    <w:rsid w:val="00FB23F1"/>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18" Type="http://schemas.openxmlformats.org/officeDocument/2006/relationships/image" Target="media/image8.tiff"/><Relationship Id="rId26" Type="http://schemas.microsoft.com/office/2016/09/relationships/commentsIds" Target="commentsIds.xml"/><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yperlink" Target="https://link.springer.com/article/10.1007/s00442-005-0044-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tiff"/><Relationship Id="rId23"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hyperlink" Target="https://link.springer.com/article/10.1007/BF0218309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6553A-2F76-447B-8298-2CC97FF04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37</Pages>
  <Words>6921</Words>
  <Characters>39453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5</cp:revision>
  <dcterms:created xsi:type="dcterms:W3CDTF">2020-07-02T17:54:00Z</dcterms:created>
  <dcterms:modified xsi:type="dcterms:W3CDTF">2020-07-02T20:35:00Z</dcterms:modified>
</cp:coreProperties>
</file>