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28E2050A" w:rsidR="00D5125E" w:rsidRPr="00D5125E" w:rsidRDefault="006522D5" w:rsidP="00D5125E">
      <w:pPr>
        <w:widowControl w:val="0"/>
        <w:spacing w:after="0" w:line="240" w:lineRule="auto"/>
        <w:jc w:val="center"/>
        <w:rPr>
          <w:rFonts w:eastAsia="Times New Roman" w:cs="Times New Roman"/>
          <w:snapToGrid w:val="0"/>
          <w:sz w:val="24"/>
          <w:szCs w:val="24"/>
        </w:rPr>
      </w:pPr>
      <w:commentRangeStart w:id="0"/>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commentRangeEnd w:id="0"/>
      <w:r w:rsidR="00655A30">
        <w:rPr>
          <w:rStyle w:val="CommentReference"/>
        </w:rPr>
        <w:commentReference w:id="0"/>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Karl Lillquist</w:t>
      </w:r>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3F8FFCDE"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commentRangeStart w:id="1"/>
      <w:r>
        <w:rPr>
          <w:rFonts w:ascii="Times New Roman" w:eastAsia="Times New Roman" w:hAnsi="Times New Roman" w:cs="Times New Roman"/>
          <w:sz w:val="24"/>
          <w:szCs w:val="24"/>
        </w:rPr>
        <w:t xml:space="preserve">I would like to thank Dr. Clay Arango for taking me on as a graduate student under his budget and for helping me being my project related to the NSF EAGER Grant and his lab assistants for helping me with my research. </w:t>
      </w:r>
      <w:commentRangeEnd w:id="1"/>
      <w:r w:rsidR="00655A30">
        <w:rPr>
          <w:rStyle w:val="CommentReference"/>
        </w:rPr>
        <w:commentReference w:id="1"/>
      </w:r>
      <w:r>
        <w:rPr>
          <w:rFonts w:ascii="Times New Roman" w:eastAsia="Times New Roman" w:hAnsi="Times New Roman" w:cs="Times New Roman"/>
          <w:sz w:val="24"/>
          <w:szCs w:val="24"/>
        </w:rPr>
        <w:t>I would also like to thank my committee members Dr. Karl Lillquist, and Dr. Paul James for helping me with my proposal and for offering advice on ways that I can improve my research.</w:t>
      </w:r>
      <w:r w:rsidR="007F59C5">
        <w:rPr>
          <w:rFonts w:ascii="Times New Roman" w:eastAsia="Times New Roman" w:hAnsi="Times New Roman" w:cs="Times New Roman"/>
          <w:sz w:val="24"/>
          <w:szCs w:val="24"/>
        </w:rPr>
        <w:t xml:space="preserve"> I also could not have done this without the people who helped me collect and process samples during the course of this project so a special thank you to Julia Bramstedt, Michael Dallas, Natalie </w:t>
      </w:r>
      <w:commentRangeStart w:id="2"/>
      <w:r w:rsidR="007F59C5">
        <w:rPr>
          <w:rFonts w:ascii="Times New Roman" w:eastAsia="Times New Roman" w:hAnsi="Times New Roman" w:cs="Times New Roman"/>
          <w:sz w:val="24"/>
          <w:szCs w:val="24"/>
        </w:rPr>
        <w:t>Levesque</w:t>
      </w:r>
      <w:commentRangeEnd w:id="2"/>
      <w:r w:rsidR="00655A30">
        <w:rPr>
          <w:rStyle w:val="CommentReference"/>
        </w:rPr>
        <w:commentReference w:id="2"/>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7F59C5">
        <w:rPr>
          <w:rFonts w:ascii="Times New Roman" w:eastAsia="Times New Roman" w:hAnsi="Times New Roman" w:cs="Times New Roman"/>
          <w:sz w:val="24"/>
          <w:szCs w:val="24"/>
        </w:rPr>
        <w:t>and Sarah Trikha for all of your time and effort in helping me complete my thesis project.</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0"/>
        </w:rPr>
        <w:br w:type="page"/>
      </w:r>
      <w:r w:rsidRPr="00D5125E">
        <w:rPr>
          <w:rFonts w:eastAsia="Times New Roman" w:cs="Times New Roman"/>
          <w:snapToGrid w:val="0"/>
          <w:sz w:val="24"/>
          <w:szCs w:val="24"/>
        </w:rPr>
        <w:lastRenderedPageBreak/>
        <w:t>LIST OF TABLES</w:t>
      </w:r>
    </w:p>
    <w:p w14:paraId="7349613D"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Table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6124578C"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table—tables may be titled using sentence style or headline</w:t>
      </w:r>
    </w:p>
    <w:p w14:paraId="4A3F6F66"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style capitalization, depending on the rules of your style guide</w:t>
      </w:r>
      <w:r w:rsidRPr="00D5125E">
        <w:rPr>
          <w:rFonts w:eastAsia="Times New Roman" w:cs="Times New Roman"/>
          <w:snapToGrid w:val="0"/>
          <w:sz w:val="24"/>
          <w:szCs w:val="24"/>
        </w:rPr>
        <w:tab/>
        <w:t>60</w:t>
      </w:r>
    </w:p>
    <w:p w14:paraId="7EA17837"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61</w:t>
      </w:r>
    </w:p>
    <w:p w14:paraId="138DBFD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63</w:t>
      </w:r>
    </w:p>
    <w:p w14:paraId="4006015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64</w:t>
      </w:r>
    </w:p>
    <w:p w14:paraId="416F073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67</w:t>
      </w:r>
    </w:p>
    <w:p w14:paraId="5B752FFC"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69</w:t>
      </w:r>
    </w:p>
    <w:p w14:paraId="39BEB05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70</w:t>
      </w:r>
    </w:p>
    <w:p w14:paraId="637EB7C4"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0F5CB7B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7300B554"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table—some titles may wrap to more than one line, so use</w:t>
      </w:r>
    </w:p>
    <w:p w14:paraId="7D394D26"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titles should be formatted in </w:t>
      </w:r>
    </w:p>
    <w:p w14:paraId="1A51B1E7"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73</w:t>
      </w:r>
    </w:p>
    <w:p w14:paraId="4B22B193"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74</w:t>
      </w:r>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3"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48C49D8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39DCDE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694BCC88"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1BF27E6F"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40E939EC"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3"/>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757D9978" w14:textId="7C145F06"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lastRenderedPageBreak/>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CC0628A"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4B910A12" w14:textId="77777777" w:rsidR="006522D5" w:rsidRPr="00D5125E" w:rsidRDefault="006522D5" w:rsidP="006522D5">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163C2863"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1CE61B42"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42B07CC8"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0F7E2A3A" w14:textId="77777777" w:rsidR="006522D5" w:rsidRDefault="006522D5">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06361ED4" w14:textId="0771E6C5" w:rsid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w:t>
      </w:r>
    </w:p>
    <w:p w14:paraId="6D4A49A8" w14:textId="4587CFA7" w:rsidR="00E02A5A" w:rsidRP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4"/>
      <w:r>
        <w:rPr>
          <w:rFonts w:ascii="Times New Roman" w:eastAsia="Times New Roman" w:hAnsi="Times New Roman" w:cs="Times New Roman"/>
          <w:b/>
          <w:sz w:val="28"/>
          <w:szCs w:val="28"/>
        </w:rPr>
        <w:t>INTRODUCTION</w:t>
      </w:r>
      <w:commentRangeEnd w:id="4"/>
      <w:r w:rsidR="00597DF9">
        <w:rPr>
          <w:rStyle w:val="CommentReference"/>
        </w:rPr>
        <w:commentReference w:id="4"/>
      </w:r>
    </w:p>
    <w:p w14:paraId="55F89370" w14:textId="43067BCD"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 xml:space="preserve">act as a negative feedback loop for forests when they </w:t>
      </w:r>
      <w:r w:rsidR="00A76A2D">
        <w:rPr>
          <w:rFonts w:ascii="Times New Roman" w:eastAsia="Times New Roman" w:hAnsi="Times New Roman" w:cs="Times New Roman"/>
          <w:sz w:val="24"/>
          <w:szCs w:val="24"/>
        </w:rPr>
        <w:t xml:space="preserve">become </w:t>
      </w:r>
      <w:r>
        <w:rPr>
          <w:rFonts w:ascii="Times New Roman" w:eastAsia="Times New Roman" w:hAnsi="Times New Roman" w:cs="Times New Roman"/>
          <w:sz w:val="24"/>
          <w:szCs w:val="24"/>
        </w:rPr>
        <w:t>too thick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is an </w:t>
      </w:r>
      <w:r w:rsidR="009B7BE5">
        <w:rPr>
          <w:rFonts w:ascii="Times New Roman" w:eastAsia="Times New Roman" w:hAnsi="Times New Roman" w:cs="Times New Roman"/>
          <w:sz w:val="24"/>
          <w:szCs w:val="24"/>
        </w:rPr>
        <w:t>important</w:t>
      </w:r>
      <w:r w:rsidR="00A76A2D">
        <w:rPr>
          <w:rFonts w:ascii="Times New Roman" w:eastAsia="Times New Roman" w:hAnsi="Times New Roman" w:cs="Times New Roman"/>
          <w:sz w:val="24"/>
          <w:szCs w:val="24"/>
        </w:rPr>
        <w:t xml:space="preserve"> part of material cycling in forests by </w:t>
      </w:r>
      <w:r w:rsidR="00974F9D">
        <w:rPr>
          <w:rFonts w:ascii="Times New Roman" w:eastAsia="Times New Roman" w:hAnsi="Times New Roman" w:cs="Times New Roman"/>
          <w:sz w:val="24"/>
          <w:szCs w:val="24"/>
        </w:rPr>
        <w:t>return</w:t>
      </w:r>
      <w:r w:rsidR="00A76A2D">
        <w:rPr>
          <w:rFonts w:ascii="Times New Roman" w:eastAsia="Times New Roman" w:hAnsi="Times New Roman" w:cs="Times New Roman"/>
          <w:sz w:val="24"/>
          <w:szCs w:val="24"/>
        </w:rPr>
        <w:t>ing</w:t>
      </w:r>
      <w:r w:rsidR="00974F9D">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nutrients in 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through consumption </w:t>
      </w:r>
      <w:r w:rsidR="00A76A2D">
        <w:rPr>
          <w:rFonts w:ascii="Times New Roman" w:eastAsia="Times New Roman" w:hAnsi="Times New Roman" w:cs="Times New Roman"/>
          <w:sz w:val="24"/>
          <w:szCs w:val="24"/>
        </w:rPr>
        <w:t xml:space="preserve">of the canopy </w:t>
      </w:r>
      <w:r>
        <w:rPr>
          <w:rFonts w:ascii="Times New Roman" w:eastAsia="Times New Roman" w:hAnsi="Times New Roman" w:cs="Times New Roman"/>
          <w:sz w:val="24"/>
          <w:szCs w:val="24"/>
        </w:rPr>
        <w:t xml:space="preserve">and excretion </w:t>
      </w:r>
      <w:r w:rsidR="00A76A2D">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 xml:space="preserve">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commentRangeStart w:id="5"/>
      <w:r w:rsidR="004A5C50">
        <w:rPr>
          <w:rFonts w:ascii="Times New Roman" w:eastAsia="Times New Roman" w:hAnsi="Times New Roman" w:cs="Times New Roman"/>
          <w:sz w:val="24"/>
          <w:szCs w:val="24"/>
        </w:rPr>
        <w:t xml:space="preserve">trends towards </w:t>
      </w:r>
      <w:r w:rsidR="004A5C50" w:rsidRPr="00A61CBA">
        <w:rPr>
          <w:rFonts w:ascii="Times New Roman" w:eastAsia="Times New Roman" w:hAnsi="Times New Roman" w:cs="Times New Roman"/>
          <w:sz w:val="24"/>
          <w:szCs w:val="24"/>
          <w:highlight w:val="yellow"/>
          <w:rPrChange w:id="6" w:author="Izak Neziri" w:date="2019-02-11T16:15:00Z">
            <w:rPr>
              <w:rFonts w:ascii="Times New Roman" w:eastAsia="Times New Roman" w:hAnsi="Times New Roman" w:cs="Times New Roman"/>
              <w:sz w:val="24"/>
              <w:szCs w:val="24"/>
            </w:rPr>
          </w:rPrChange>
        </w:rPr>
        <w:t>WHAT</w:t>
      </w:r>
      <w:r w:rsidR="004A5C50">
        <w:rPr>
          <w:rFonts w:ascii="Times New Roman" w:eastAsia="Times New Roman" w:hAnsi="Times New Roman" w:cs="Times New Roman"/>
          <w:sz w:val="24"/>
          <w:szCs w:val="24"/>
        </w:rPr>
        <w:t xml:space="preserve"> are being seen</w:t>
      </w:r>
      <w:commentRangeEnd w:id="5"/>
      <w:r w:rsidR="00A76A2D">
        <w:rPr>
          <w:rStyle w:val="CommentReference"/>
        </w:rPr>
        <w:commentReference w:id="5"/>
      </w:r>
      <w:r w:rsidR="004A5C50">
        <w:rPr>
          <w:rFonts w:ascii="Times New Roman" w:eastAsia="Times New Roman" w:hAnsi="Times New Roman" w:cs="Times New Roman"/>
          <w:sz w:val="24"/>
          <w:szCs w:val="24"/>
        </w:rPr>
        <w:t xml:space="preserve">. </w:t>
      </w:r>
      <w:commentRangeStart w:id="7"/>
      <w:r w:rsidR="004A5C50">
        <w:rPr>
          <w:rFonts w:ascii="Times New Roman" w:eastAsia="Times New Roman" w:hAnsi="Times New Roman" w:cs="Times New Roman"/>
          <w:sz w:val="24"/>
          <w:szCs w:val="24"/>
        </w:rPr>
        <w:t xml:space="preserve">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del w:id="8" w:author="Julia Bramstedt" w:date="2019-02-11T15:14:00Z">
        <w:r w:rsidDel="004A5C50">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(Senf et al. 2016).</w:t>
      </w:r>
      <w:commentRangeEnd w:id="7"/>
      <w:r w:rsidR="00A76A2D">
        <w:rPr>
          <w:rStyle w:val="CommentReference"/>
        </w:rPr>
        <w:commentReference w:id="7"/>
      </w:r>
    </w:p>
    <w:p w14:paraId="3C3D0E9F" w14:textId="54735DF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intense fire suppression</w:t>
      </w:r>
      <w:commentRangeStart w:id="9"/>
      <w:commentRangeEnd w:id="9"/>
      <w:r w:rsidR="00597DF9">
        <w:rPr>
          <w:rStyle w:val="CommentReference"/>
        </w:rPr>
        <w:commentReference w:id="9"/>
      </w:r>
      <w:r w:rsidR="00597DF9">
        <w:rPr>
          <w:rFonts w:ascii="Times New Roman" w:eastAsia="Times New Roman" w:hAnsi="Times New Roman" w:cs="Times New Roman"/>
          <w:sz w:val="24"/>
          <w:szCs w:val="24"/>
        </w:rPr>
        <w:t xml:space="preserve"> throughout </w:t>
      </w:r>
      <w:r>
        <w:rPr>
          <w:rFonts w:ascii="Times New Roman" w:eastAsia="Times New Roman" w:hAnsi="Times New Roman" w:cs="Times New Roman"/>
          <w:sz w:val="24"/>
          <w:szCs w:val="24"/>
        </w:rPr>
        <w:t>the West has led to thicker forests with increased canopy cover (Keane et al, 2002). High frequency, low intensity wildfires that formerly maintained an open forest stand</w:t>
      </w:r>
      <w:del w:id="10" w:author="Julia Bramstedt" w:date="2019-02-11T15:15:00Z">
        <w:r w:rsidDel="004A5C50">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occur less often</w:t>
      </w:r>
      <w:ins w:id="11" w:author="Julia Bramstedt" w:date="2019-02-11T15:15:00Z">
        <w:r w:rsidR="004A5C50">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leading to increased incidence of forest insect pests. </w:t>
      </w:r>
      <w:r w:rsidR="004A5C50">
        <w:rPr>
          <w:rFonts w:ascii="Times New Roman" w:eastAsia="Times New Roman" w:hAnsi="Times New Roman" w:cs="Times New Roman"/>
          <w:sz w:val="24"/>
          <w:szCs w:val="24"/>
        </w:rPr>
        <w:t>Historic</w:t>
      </w:r>
      <w:r>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rate at which </w:t>
      </w:r>
      <w:r w:rsidR="004A5C50" w:rsidRPr="00A61CBA">
        <w:rPr>
          <w:rFonts w:ascii="Times New Roman" w:eastAsia="Times New Roman" w:hAnsi="Times New Roman" w:cs="Times New Roman"/>
          <w:sz w:val="24"/>
          <w:szCs w:val="24"/>
          <w:highlight w:val="yellow"/>
          <w:rPrChange w:id="12" w:author="Izak Neziri" w:date="2019-02-11T16:17:00Z">
            <w:rPr>
              <w:rFonts w:ascii="Times New Roman" w:eastAsia="Times New Roman" w:hAnsi="Times New Roman" w:cs="Times New Roman"/>
              <w:sz w:val="24"/>
              <w:szCs w:val="24"/>
            </w:rPr>
          </w:rPrChange>
        </w:rPr>
        <w:t>(</w:t>
      </w:r>
      <w:r w:rsidR="00597DF9">
        <w:rPr>
          <w:rFonts w:ascii="Times New Roman" w:eastAsia="Times New Roman" w:hAnsi="Times New Roman" w:cs="Times New Roman"/>
          <w:sz w:val="24"/>
          <w:szCs w:val="24"/>
          <w:highlight w:val="yellow"/>
        </w:rPr>
        <w:t>defoliators</w:t>
      </w:r>
      <w:r w:rsidR="004A5C50" w:rsidRPr="00A61CBA">
        <w:rPr>
          <w:rFonts w:ascii="Times New Roman" w:eastAsia="Times New Roman" w:hAnsi="Times New Roman" w:cs="Times New Roman"/>
          <w:sz w:val="24"/>
          <w:szCs w:val="24"/>
          <w:highlight w:val="yellow"/>
          <w:rPrChange w:id="13" w:author="Izak Neziri" w:date="2019-02-11T16:17:00Z">
            <w:rPr>
              <w:rFonts w:ascii="Times New Roman" w:eastAsia="Times New Roman" w:hAnsi="Times New Roman" w:cs="Times New Roman"/>
              <w:sz w:val="24"/>
              <w:szCs w:val="24"/>
            </w:rPr>
          </w:rPrChange>
        </w:rPr>
        <w:t>)</w:t>
      </w:r>
      <w:r>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fires killed pests directly. A multi-decadal history of fire suppression, coupled with summer drought stress due to climate change, has generated conditions that encourage sustained insect outbreaks and disease in the forest (Keane et al, 2002). </w:t>
      </w:r>
      <w:r w:rsidR="00597DF9">
        <w:rPr>
          <w:rFonts w:ascii="Times New Roman" w:eastAsia="Times New Roman" w:hAnsi="Times New Roman" w:cs="Times New Roman"/>
          <w:sz w:val="24"/>
          <w:szCs w:val="24"/>
        </w:rPr>
        <w:t>As climate change progresses, theses insect outbreaks are expected to intensify (CITATION).</w:t>
      </w:r>
    </w:p>
    <w:p w14:paraId="0D66C8ED" w14:textId="5369AECE"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14" w:name="_gjdgxs" w:colFirst="0" w:colLast="0"/>
      <w:bookmarkEnd w:id="14"/>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(Senf et al. 2016), </w:t>
      </w:r>
      <w:r>
        <w:rPr>
          <w:rFonts w:ascii="Times New Roman" w:eastAsia="Times New Roman" w:hAnsi="Times New Roman" w:cs="Times New Roman"/>
          <w:sz w:val="24"/>
          <w:szCs w:val="24"/>
        </w:rPr>
        <w:t xml:space="preserve"> is the </w:t>
      </w:r>
      <w:r w:rsidR="00ED3F14">
        <w:rPr>
          <w:rFonts w:ascii="Times New Roman" w:eastAsia="Times New Roman" w:hAnsi="Times New Roman" w:cs="Times New Roman"/>
          <w:sz w:val="24"/>
          <w:szCs w:val="24"/>
        </w:rPr>
        <w:t>w</w:t>
      </w:r>
      <w:commentRangeStart w:id="15"/>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w:t>
      </w:r>
      <w:commentRangeEnd w:id="15"/>
      <w:r w:rsidR="00A618C4">
        <w:rPr>
          <w:rStyle w:val="CommentReference"/>
        </w:rPr>
        <w:commentReference w:id="15"/>
      </w:r>
      <w:r>
        <w:rPr>
          <w:rFonts w:ascii="Times New Roman" w:eastAsia="Times New Roman" w:hAnsi="Times New Roman" w:cs="Times New Roman"/>
          <w:sz w:val="24"/>
          <w:szCs w:val="24"/>
        </w:rPr>
        <w:t xml:space="preserve">(WSB) </w:t>
      </w:r>
      <w:r>
        <w:rPr>
          <w:rFonts w:ascii="Times New Roman" w:eastAsia="Times New Roman" w:hAnsi="Times New Roman" w:cs="Times New Roman"/>
          <w:sz w:val="24"/>
          <w:szCs w:val="24"/>
        </w:rPr>
        <w:lastRenderedPageBreak/>
        <w:t>(</w:t>
      </w:r>
      <w:r>
        <w:rPr>
          <w:rFonts w:ascii="Times New Roman" w:eastAsia="Times New Roman" w:hAnsi="Times New Roman" w:cs="Times New Roman"/>
          <w:i/>
          <w:color w:val="000000"/>
          <w:sz w:val="24"/>
          <w:szCs w:val="24"/>
          <w:highlight w:val="white"/>
        </w:rPr>
        <w:t xml:space="preserve">Choristoneura </w:t>
      </w:r>
      <w:commentRangeStart w:id="16"/>
      <w:del w:id="17" w:author="Clay" w:date="2020-06-04T12:00:00Z">
        <w:r w:rsidDel="00A618C4">
          <w:rPr>
            <w:rFonts w:ascii="Times New Roman" w:eastAsia="Times New Roman" w:hAnsi="Times New Roman" w:cs="Times New Roman"/>
            <w:i/>
            <w:color w:val="000000"/>
            <w:sz w:val="24"/>
            <w:szCs w:val="24"/>
            <w:highlight w:val="white"/>
          </w:rPr>
          <w:delText>occidentalis</w:delText>
        </w:r>
      </w:del>
      <w:ins w:id="18" w:author="Clay" w:date="2020-06-04T12:00:00Z">
        <w:r w:rsidR="00A618C4">
          <w:rPr>
            <w:rFonts w:ascii="Times New Roman" w:eastAsia="Times New Roman" w:hAnsi="Times New Roman" w:cs="Times New Roman"/>
            <w:i/>
            <w:color w:val="000000"/>
            <w:sz w:val="24"/>
            <w:szCs w:val="24"/>
            <w:highlight w:val="white"/>
          </w:rPr>
          <w:t>freemani</w:t>
        </w:r>
        <w:commentRangeEnd w:id="16"/>
        <w:r w:rsidR="00A618C4">
          <w:rPr>
            <w:rStyle w:val="CommentReference"/>
          </w:rPr>
          <w:commentReference w:id="16"/>
        </w:r>
      </w:ins>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a native lepidopteran that ranges from Southern British Columbia to Arizona and New Mexico (Fellin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r>
        <w:rPr>
          <w:rFonts w:ascii="Times New Roman" w:eastAsia="Times New Roman" w:hAnsi="Times New Roman" w:cs="Times New Roman"/>
          <w:i/>
          <w:color w:val="000000"/>
          <w:sz w:val="24"/>
          <w:szCs w:val="24"/>
          <w:highlight w:val="white"/>
        </w:rPr>
        <w:t>Pseudotsuga menziesii</w:t>
      </w:r>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r>
        <w:rPr>
          <w:rFonts w:ascii="Times New Roman" w:eastAsia="Times New Roman" w:hAnsi="Times New Roman" w:cs="Times New Roman"/>
          <w:i/>
          <w:color w:val="000000"/>
          <w:sz w:val="24"/>
          <w:szCs w:val="24"/>
          <w:highlight w:val="white"/>
        </w:rPr>
        <w:t>Abies grandis</w:t>
      </w:r>
      <w:r>
        <w:rPr>
          <w:rFonts w:ascii="Times New Roman" w:eastAsia="Times New Roman" w:hAnsi="Times New Roman" w:cs="Times New Roman"/>
          <w:color w:val="000000"/>
          <w:sz w:val="24"/>
          <w:szCs w:val="24"/>
          <w:highlight w:val="white"/>
        </w:rPr>
        <w:t>)</w:t>
      </w:r>
      <w:r w:rsidR="00974F9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w:t>
      </w:r>
      <w:commentRangeStart w:id="19"/>
      <w:r>
        <w:rPr>
          <w:rFonts w:ascii="Times New Roman" w:eastAsia="Times New Roman" w:hAnsi="Times New Roman" w:cs="Times New Roman"/>
          <w:color w:val="000000"/>
          <w:sz w:val="24"/>
          <w:szCs w:val="24"/>
          <w:highlight w:val="white"/>
        </w:rPr>
        <w:t xml:space="preserve"> </w:t>
      </w:r>
      <w:r w:rsidR="00974F9D">
        <w:rPr>
          <w:rFonts w:ascii="Times New Roman" w:eastAsia="Times New Roman" w:hAnsi="Times New Roman" w:cs="Times New Roman"/>
          <w:color w:val="000000"/>
          <w:sz w:val="24"/>
          <w:szCs w:val="24"/>
          <w:highlight w:val="white"/>
        </w:rPr>
        <w:t>T</w:t>
      </w:r>
      <w:r>
        <w:rPr>
          <w:rFonts w:ascii="Times New Roman" w:eastAsia="Times New Roman" w:hAnsi="Times New Roman" w:cs="Times New Roman"/>
          <w:color w:val="000000"/>
          <w:sz w:val="24"/>
          <w:szCs w:val="24"/>
          <w:highlight w:val="white"/>
        </w:rPr>
        <w:t>hey are known to feed on a handful of other species as well (Fellin and Dewey, 1982)</w:t>
      </w:r>
      <w:commentRangeEnd w:id="19"/>
      <w:r w:rsidR="00A618C4">
        <w:rPr>
          <w:rStyle w:val="CommentReference"/>
        </w:rPr>
        <w:commentReference w:id="19"/>
      </w:r>
      <w:r>
        <w:rPr>
          <w:rFonts w:ascii="Times New Roman" w:eastAsia="Times New Roman" w:hAnsi="Times New Roman" w:cs="Times New Roman"/>
          <w:color w:val="000000"/>
          <w:sz w:val="24"/>
          <w:szCs w:val="24"/>
          <w:highlight w:val="white"/>
        </w:rPr>
        <w:t xml:space="preserve">,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(CITATION find Flowers 2014? Paper..i think she cites 30 years)</w:t>
      </w:r>
      <w:r w:rsidR="00E23D8F">
        <w:rPr>
          <w:rFonts w:ascii="Times New Roman" w:eastAsia="Times New Roman" w:hAnsi="Times New Roman" w:cs="Times New Roman"/>
          <w:color w:val="000000"/>
          <w:sz w:val="24"/>
          <w:szCs w:val="24"/>
          <w:highlight w:val="white"/>
        </w:rPr>
        <w:t>.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ins w:id="20" w:author="Clay" w:date="2020-06-04T12:02:00Z">
        <w:r w:rsidR="00A618C4">
          <w:rPr>
            <w:rFonts w:ascii="Times New Roman" w:eastAsia="Times New Roman" w:hAnsi="Times New Roman" w:cs="Times New Roman"/>
            <w:sz w:val="24"/>
            <w:szCs w:val="24"/>
          </w:rPr>
          <w:t>ve</w:t>
        </w:r>
      </w:ins>
      <w:del w:id="21" w:author="Clay" w:date="2020-06-04T12:02:00Z">
        <w:r w:rsidDel="00A618C4">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w:t>
      </w:r>
      <w:r w:rsidR="00A618C4">
        <w:rPr>
          <w:rFonts w:ascii="Times New Roman" w:eastAsia="Times New Roman" w:hAnsi="Times New Roman" w:cs="Times New Roman"/>
          <w:sz w:val="24"/>
          <w:szCs w:val="24"/>
        </w:rPr>
        <w:t xml:space="preserve">Furthermore, the cold weather that would have normally killed off pests in the past is occurring less </w:t>
      </w:r>
      <w:r w:rsidR="009B7BE5">
        <w:rPr>
          <w:rFonts w:ascii="Times New Roman" w:eastAsia="Times New Roman" w:hAnsi="Times New Roman" w:cs="Times New Roman"/>
          <w:sz w:val="24"/>
          <w:szCs w:val="24"/>
        </w:rPr>
        <w:t>often.</w:t>
      </w:r>
      <w:r w:rsidR="00A618C4">
        <w:rPr>
          <w:rFonts w:ascii="Times New Roman" w:eastAsia="Times New Roman" w:hAnsi="Times New Roman" w:cs="Times New Roman"/>
          <w:sz w:val="24"/>
          <w:szCs w:val="24"/>
        </w:rPr>
        <w:t xml:space="preserve"> This allows these pests to stay out longer, causing more damage to plants more often than they otherwise would (Griffin and Turner, 2012). </w:t>
      </w:r>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commentRangeStart w:id="22"/>
      <w:r>
        <w:rPr>
          <w:rFonts w:ascii="Times New Roman" w:eastAsia="Times New Roman" w:hAnsi="Times New Roman" w:cs="Times New Roman"/>
          <w:sz w:val="24"/>
          <w:szCs w:val="24"/>
        </w:rPr>
        <w:t>forest-stream connectivity</w:t>
      </w:r>
      <w:commentRangeEnd w:id="22"/>
      <w:r w:rsidR="004726F9">
        <w:rPr>
          <w:rStyle w:val="CommentReference"/>
        </w:rPr>
        <w:commentReference w:id="22"/>
      </w:r>
      <w:r>
        <w:rPr>
          <w:rFonts w:ascii="Times New Roman" w:eastAsia="Times New Roman" w:hAnsi="Times New Roman" w:cs="Times New Roman"/>
          <w:sz w:val="24"/>
          <w:szCs w:val="24"/>
        </w:rPr>
        <w:t xml:space="preserve">. </w:t>
      </w:r>
      <w:commentRangeStart w:id="23"/>
      <w:r>
        <w:rPr>
          <w:rFonts w:ascii="Times New Roman" w:eastAsia="Times New Roman" w:hAnsi="Times New Roman" w:cs="Times New Roman"/>
          <w:sz w:val="24"/>
          <w:szCs w:val="24"/>
        </w:rPr>
        <w:t xml:space="preserve">It has also been suggested that pest outbreaks can lead to increased fires due to the dead and dying trees they leave behind (Schlesinger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effect. These</w:t>
      </w:r>
      <w:r>
        <w:rPr>
          <w:rFonts w:ascii="Times New Roman" w:eastAsia="Times New Roman" w:hAnsi="Times New Roman" w:cs="Times New Roman"/>
          <w:sz w:val="24"/>
          <w:szCs w:val="24"/>
        </w:rPr>
        <w:t xml:space="preserve"> insects are defoliators as opposed to wood burrowers and therefore potentially have</w:t>
      </w:r>
      <w:del w:id="24" w:author="Clay" w:date="2020-06-04T12:19:00Z">
        <w:r w:rsidDel="002E09C5">
          <w:rPr>
            <w:rFonts w:ascii="Times New Roman" w:eastAsia="Times New Roman" w:hAnsi="Times New Roman" w:cs="Times New Roman"/>
            <w:sz w:val="24"/>
            <w:szCs w:val="24"/>
          </w:rPr>
          <w:delText xml:space="preserve"> a</w:delText>
        </w:r>
      </w:del>
      <w:r>
        <w:rPr>
          <w:rFonts w:ascii="Times New Roman" w:eastAsia="Times New Roman" w:hAnsi="Times New Roman" w:cs="Times New Roman"/>
          <w:sz w:val="24"/>
          <w:szCs w:val="24"/>
        </w:rPr>
        <w:t xml:space="preserve"> different effects on ecosystem dynamics. </w:t>
      </w:r>
      <w:commentRangeEnd w:id="23"/>
      <w:r w:rsidR="00A618C4">
        <w:rPr>
          <w:rStyle w:val="CommentReference"/>
        </w:rPr>
        <w:commentReference w:id="23"/>
      </w:r>
    </w:p>
    <w:p w14:paraId="3B36D370" w14:textId="4BBCE08C" w:rsidR="00E02A5A" w:rsidRDefault="00AC3C34">
      <w:pPr>
        <w:pBdr>
          <w:top w:val="nil"/>
          <w:left w:val="nil"/>
          <w:bottom w:val="nil"/>
          <w:right w:val="nil"/>
          <w:between w:val="nil"/>
        </w:pBdr>
        <w:spacing w:line="480" w:lineRule="auto"/>
        <w:ind w:firstLine="720"/>
        <w:contextualSpacing/>
      </w:pPr>
      <w:commentRangeStart w:id="25"/>
      <w:r>
        <w:rPr>
          <w:rFonts w:ascii="Times New Roman" w:eastAsia="Times New Roman" w:hAnsi="Times New Roman" w:cs="Times New Roman"/>
          <w:sz w:val="24"/>
          <w:szCs w:val="24"/>
        </w:rPr>
        <w:t xml:space="preserve">This study </w:t>
      </w:r>
      <w:commentRangeEnd w:id="25"/>
      <w:r w:rsidR="004726F9">
        <w:rPr>
          <w:rStyle w:val="CommentReference"/>
        </w:rPr>
        <w:commentReference w:id="25"/>
      </w:r>
      <w:r>
        <w:rPr>
          <w:rFonts w:ascii="Times New Roman" w:eastAsia="Times New Roman" w:hAnsi="Times New Roman" w:cs="Times New Roman"/>
          <w:sz w:val="24"/>
          <w:szCs w:val="24"/>
        </w:rPr>
        <w:t>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including the rate of decomposition of mixed conifer needles to see whether or not that rate is increasing in areas highly impacted by WSB meaning that more nutrients would be </w:t>
      </w:r>
      <w:r>
        <w:rPr>
          <w:rFonts w:ascii="Times New Roman" w:eastAsia="Times New Roman" w:hAnsi="Times New Roman" w:cs="Times New Roman"/>
          <w:sz w:val="24"/>
          <w:szCs w:val="24"/>
        </w:rPr>
        <w:lastRenderedPageBreak/>
        <w:t>added to the system.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commentRangeStart w:id="26"/>
      <w:r>
        <w:rPr>
          <w:rFonts w:ascii="Times New Roman" w:eastAsia="Times New Roman" w:hAnsi="Times New Roman" w:cs="Times New Roman"/>
          <w:sz w:val="24"/>
          <w:szCs w:val="24"/>
        </w:rPr>
        <w:t>From there, if nitrogen amounts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is be taken up by plants and bacterial immobilization. If </w:t>
      </w:r>
      <w:r w:rsidR="004726F9">
        <w:rPr>
          <w:rFonts w:ascii="Times New Roman" w:eastAsia="Times New Roman" w:hAnsi="Times New Roman" w:cs="Times New Roman"/>
          <w:sz w:val="24"/>
          <w:szCs w:val="24"/>
        </w:rPr>
        <w:t xml:space="preserve">nitrogen </w:t>
      </w:r>
      <w:r>
        <w:rPr>
          <w:rFonts w:ascii="Times New Roman" w:eastAsia="Times New Roman" w:hAnsi="Times New Roman" w:cs="Times New Roman"/>
          <w:sz w:val="24"/>
          <w:szCs w:val="24"/>
        </w:rPr>
        <w:t>levels are increasing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that can then be exported to streams (Lewis and Likens, 2006)</w:t>
      </w:r>
      <w:commentRangeEnd w:id="26"/>
      <w:r w:rsidR="004726F9">
        <w:rPr>
          <w:rStyle w:val="CommentReference"/>
        </w:rPr>
        <w:commentReference w:id="26"/>
      </w:r>
      <w:r>
        <w:rPr>
          <w:rFonts w:ascii="Times New Roman" w:eastAsia="Times New Roman" w:hAnsi="Times New Roman" w:cs="Times New Roman"/>
          <w:sz w:val="24"/>
          <w:szCs w:val="24"/>
        </w:rPr>
        <w:t xml:space="preserve">.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ins w:id="27" w:author="Julia Bramstedt" w:date="2019-02-11T15:29:00Z">
        <w:r w:rsidR="00257055">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1863E7B6"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28"/>
      <w:r>
        <w:rPr>
          <w:rFonts w:ascii="Times New Roman" w:eastAsia="Times New Roman" w:hAnsi="Times New Roman" w:cs="Times New Roman"/>
          <w:sz w:val="24"/>
          <w:szCs w:val="24"/>
        </w:rPr>
        <w:t>Any time an ecosystem experiences a major disturbance, there is an overall change in balance</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 It has been shown that in fish, removing even one key species in the food web can greatly alter an 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This can show where there might be potential problems and may help lead to suggestions as to how we might be able </w:t>
      </w:r>
      <w:commentRangeStart w:id="29"/>
      <w:r>
        <w:rPr>
          <w:rFonts w:ascii="Times New Roman" w:eastAsia="Times New Roman" w:hAnsi="Times New Roman" w:cs="Times New Roman"/>
          <w:sz w:val="24"/>
          <w:szCs w:val="24"/>
        </w:rPr>
        <w:t>to manage this pest outbreak</w:t>
      </w:r>
      <w:commentRangeEnd w:id="29"/>
      <w:r w:rsidR="002E09C5">
        <w:rPr>
          <w:rStyle w:val="CommentReference"/>
        </w:rPr>
        <w:commentReference w:id="29"/>
      </w:r>
      <w:r>
        <w:rPr>
          <w:rFonts w:ascii="Times New Roman" w:eastAsia="Times New Roman" w:hAnsi="Times New Roman" w:cs="Times New Roman"/>
          <w:sz w:val="24"/>
          <w:szCs w:val="24"/>
        </w:rPr>
        <w:t xml:space="preserve">. As outbreaks occur, </w:t>
      </w:r>
      <w:r>
        <w:rPr>
          <w:rFonts w:ascii="Times New Roman" w:eastAsia="Times New Roman" w:hAnsi="Times New Roman" w:cs="Times New Roman"/>
          <w:sz w:val="24"/>
          <w:szCs w:val="24"/>
        </w:rPr>
        <w:lastRenderedPageBreak/>
        <w:t>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(Genung et al, 2013).</w:t>
      </w:r>
      <w:commentRangeEnd w:id="28"/>
      <w:r w:rsidR="002E09C5">
        <w:rPr>
          <w:rStyle w:val="CommentReference"/>
        </w:rPr>
        <w:commentReference w:id="28"/>
      </w:r>
    </w:p>
    <w:p w14:paraId="3C179C01" w14:textId="20AEB2B3"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30"/>
      <w:r>
        <w:rPr>
          <w:rFonts w:ascii="Times New Roman" w:eastAsia="Times New Roman" w:hAnsi="Times New Roman" w:cs="Times New Roman"/>
          <w:sz w:val="24"/>
          <w:szCs w:val="24"/>
        </w:rPr>
        <w:t xml:space="preserve">Little research has been done on the </w:t>
      </w:r>
      <w:r w:rsidR="00ED3F14">
        <w:rPr>
          <w:rFonts w:ascii="Times New Roman" w:eastAsia="Times New Roman" w:hAnsi="Times New Roman" w:cs="Times New Roman"/>
          <w:sz w:val="24"/>
          <w:szCs w:val="24"/>
        </w:rPr>
        <w:t>w</w:t>
      </w:r>
      <w:commentRangeStart w:id="31"/>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w:t>
      </w:r>
      <w:commentRangeEnd w:id="31"/>
      <w:r w:rsidR="002E09C5">
        <w:rPr>
          <w:rStyle w:val="CommentReference"/>
        </w:rPr>
        <w:commentReference w:id="31"/>
      </w:r>
      <w:r>
        <w:rPr>
          <w:rFonts w:ascii="Times New Roman" w:eastAsia="Times New Roman" w:hAnsi="Times New Roman" w:cs="Times New Roman"/>
          <w:sz w:val="24"/>
          <w:szCs w:val="24"/>
        </w:rPr>
        <w:t xml:space="preserve">. Griffin and Turner (2012) did an extensive field study on </w:t>
      </w:r>
      <w:r>
        <w:rPr>
          <w:rFonts w:ascii="Times New Roman" w:eastAsia="Times New Roman" w:hAnsi="Times New Roman" w:cs="Times New Roman"/>
          <w:i/>
          <w:sz w:val="24"/>
          <w:szCs w:val="24"/>
        </w:rPr>
        <w:t>Dendroctonus pseudotsugae</w:t>
      </w:r>
      <w:r>
        <w:rPr>
          <w:rFonts w:ascii="Times New Roman" w:eastAsia="Times New Roman" w:hAnsi="Times New Roman" w:cs="Times New Roman"/>
          <w:sz w:val="24"/>
          <w:szCs w:val="24"/>
        </w:rPr>
        <w:t xml:space="preserve"> (Douglas fir beetle) and </w:t>
      </w:r>
      <w:r>
        <w:rPr>
          <w:rFonts w:ascii="Times New Roman" w:eastAsia="Times New Roman" w:hAnsi="Times New Roman" w:cs="Times New Roman"/>
          <w:i/>
          <w:sz w:val="24"/>
          <w:szCs w:val="24"/>
        </w:rPr>
        <w:t>Dendroctonus ponderosae</w:t>
      </w:r>
      <w:r>
        <w:rPr>
          <w:rFonts w:ascii="Times New Roman" w:eastAsia="Times New Roman" w:hAnsi="Times New Roman" w:cs="Times New Roman"/>
          <w:sz w:val="24"/>
          <w:szCs w:val="24"/>
        </w:rPr>
        <w:t xml:space="preserve"> (Mountain pine beetle) and found that herbivorous insect outbreaks cause noticeable changes to soil nitrogen cycling (2012). </w:t>
      </w:r>
      <w:commentRangeStart w:id="32"/>
      <w:r>
        <w:rPr>
          <w:rFonts w:ascii="Times New Roman" w:eastAsia="Times New Roman" w:hAnsi="Times New Roman" w:cs="Times New Roman"/>
          <w:sz w:val="24"/>
          <w:szCs w:val="24"/>
        </w:rPr>
        <w:t>There is also no evidence that the new growth of conifers is occurring earlier or that it is lasting for longer in our region as it is in many flowering plants on the East Coast (Miller-Rushing and Primack, 2008</w:t>
      </w:r>
      <w:commentRangeEnd w:id="32"/>
      <w:r w:rsidR="002E09C5">
        <w:rPr>
          <w:rStyle w:val="CommentReference"/>
        </w:rPr>
        <w:commentReference w:id="32"/>
      </w:r>
      <w:r>
        <w:rPr>
          <w:rFonts w:ascii="Times New Roman" w:eastAsia="Times New Roman" w:hAnsi="Times New Roman" w:cs="Times New Roman"/>
          <w:sz w:val="24"/>
          <w:szCs w:val="24"/>
        </w:rPr>
        <w:t>).</w:t>
      </w:r>
      <w:commentRangeEnd w:id="30"/>
      <w:r w:rsidR="002E09C5">
        <w:rPr>
          <w:rStyle w:val="CommentReference"/>
        </w:rPr>
        <w:commentReference w:id="30"/>
      </w:r>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33"/>
      <w:r>
        <w:rPr>
          <w:rFonts w:ascii="Times New Roman" w:eastAsia="Times New Roman" w:hAnsi="Times New Roman" w:cs="Times New Roman"/>
          <w:sz w:val="24"/>
          <w:szCs w:val="24"/>
        </w:rPr>
        <w:t>To summarize, this study is important to local soil ecosystem dynamics. 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r w:rsidR="00974F9D">
        <w:rPr>
          <w:rFonts w:ascii="Times New Roman" w:eastAsia="Times New Roman" w:hAnsi="Times New Roman" w:cs="Times New Roman"/>
          <w:sz w:val="24"/>
          <w:szCs w:val="24"/>
        </w:rPr>
        <w:t>Leading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e 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1058BCBE" w:rsidR="00E953B1" w:rsidRDefault="00E953B1" w:rsidP="00E953B1">
      <w:pPr>
        <w:spacing w:line="480" w:lineRule="auto"/>
        <w:ind w:firstLine="720"/>
        <w:contextualSpacing/>
        <w:jc w:val="both"/>
        <w:rPr>
          <w:rFonts w:ascii="Times New Roman" w:eastAsia="Times New Roman" w:hAnsi="Times New Roman" w:cs="Times New Roman"/>
          <w:sz w:val="24"/>
          <w:szCs w:val="24"/>
        </w:rPr>
      </w:pPr>
      <w:commentRangeStart w:id="34"/>
      <w:r>
        <w:rPr>
          <w:rFonts w:ascii="Times New Roman" w:eastAsia="Times New Roman" w:hAnsi="Times New Roman" w:cs="Times New Roman"/>
          <w:sz w:val="24"/>
          <w:szCs w:val="24"/>
        </w:rPr>
        <w:t xml:space="preserve">This project was part of an overarching research grant and is intended to help provide more data on WSB activity and their effect on PNW ecosystems. The main question of the grant being addressed was; are the WSB affecting aquatic food webs in local streams. To help answer that question, I looked at two smaller questions that led back to that main focus. The first question that was investigated was; are WSB changing that rate of decomposition of conifer litter on the forest floor in the grant’s study site. My project will be testing against the null hypothesis that there is no change to see whether WSB are affecting the rate of decomposition. A second question will also be looked at to support the data gathered on the rate of decomposition. The second question is; are </w:t>
      </w:r>
      <w:r>
        <w:rPr>
          <w:rFonts w:ascii="Times New Roman" w:eastAsia="Times New Roman" w:hAnsi="Times New Roman" w:cs="Times New Roman"/>
          <w:sz w:val="24"/>
          <w:szCs w:val="24"/>
        </w:rPr>
        <w:lastRenderedPageBreak/>
        <w:t>the WSB changing net nitrification in the soils of the areas being investigated. This will also be tested against the null hypothesis of no change.</w:t>
      </w:r>
      <w:commentRangeEnd w:id="34"/>
      <w:r>
        <w:rPr>
          <w:rStyle w:val="CommentReference"/>
        </w:rPr>
        <w:commentReference w:id="34"/>
      </w:r>
      <w:commentRangeEnd w:id="33"/>
      <w:r w:rsidR="002E09C5">
        <w:rPr>
          <w:rStyle w:val="CommentReference"/>
        </w:rPr>
        <w:commentReference w:id="33"/>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commentRangeStart w:id="35"/>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commentRangeEnd w:id="35"/>
      <w:r w:rsidR="00F53E32">
        <w:rPr>
          <w:rStyle w:val="CommentReference"/>
        </w:rPr>
        <w:commentReference w:id="35"/>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52CF38C4"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w:t>
      </w:r>
      <w:commentRangeStart w:id="36"/>
      <w:r>
        <w:rPr>
          <w:rFonts w:ascii="Times New Roman" w:eastAsia="Times New Roman" w:hAnsi="Times New Roman" w:cs="Times New Roman"/>
          <w:sz w:val="24"/>
          <w:szCs w:val="24"/>
        </w:rPr>
        <w:t xml:space="preserve">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astern Cascades in Washington State</w:t>
      </w:r>
      <w:commentRangeEnd w:id="36"/>
      <w:r w:rsidR="00E10E0D">
        <w:rPr>
          <w:rStyle w:val="CommentReference"/>
        </w:rPr>
        <w:commentReference w:id="36"/>
      </w:r>
      <w:r>
        <w:rPr>
          <w:rFonts w:ascii="Times New Roman" w:eastAsia="Times New Roman" w:hAnsi="Times New Roman" w:cs="Times New Roman"/>
          <w:sz w:val="24"/>
          <w:szCs w:val="24"/>
        </w:rPr>
        <w:t xml:space="preserve">. Summers (May-September) are relatively dry, with seasonal drought and temperatures ranging from 15°C-25°C, and winters (October-April) are wet with temperatures ranging from -5°C-11°C. The average precipitation for the area is 720 mm (Northwest River Forecast Center, </w:t>
      </w:r>
      <w:commentRangeStart w:id="37"/>
      <w:r>
        <w:rPr>
          <w:rFonts w:ascii="Times New Roman" w:eastAsia="Times New Roman" w:hAnsi="Times New Roman" w:cs="Times New Roman"/>
          <w:sz w:val="24"/>
          <w:szCs w:val="24"/>
        </w:rPr>
        <w:t>NOAA</w:t>
      </w:r>
      <w:commentRangeEnd w:id="37"/>
      <w:r>
        <w:rPr>
          <w:rStyle w:val="CommentReference"/>
        </w:rPr>
        <w:commentReference w:id="37"/>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https://www. ncdc.noaa.gov,</w:t>
      </w:r>
      <w:r>
        <w:rPr>
          <w:rFonts w:ascii="Times New Roman" w:eastAsia="Times New Roman" w:hAnsi="Times New Roman" w:cs="Times New Roman"/>
          <w:sz w:val="24"/>
          <w:szCs w:val="24"/>
        </w:rPr>
        <w:t xml:space="preserve">accessed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ins w:id="38" w:author="Clay" w:date="2020-06-04T12:32:00Z">
        <w:r w:rsidR="00E10E0D">
          <w:rPr>
            <w:rFonts w:ascii="Times New Roman" w:eastAsia="Times New Roman" w:hAnsi="Times New Roman" w:cs="Times New Roman"/>
            <w:sz w:val="24"/>
            <w:szCs w:val="24"/>
          </w:rPr>
          <w:t xml:space="preserve"> </w:t>
        </w:r>
      </w:ins>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E10E0D">
        <w:rPr>
          <w:rFonts w:ascii="Times New Roman" w:eastAsia="Times New Roman" w:hAnsi="Times New Roman" w:cs="Times New Roman"/>
          <w:sz w:val="24"/>
          <w:szCs w:val="24"/>
        </w:rPr>
        <w:t>between month-month</w:t>
      </w:r>
      <w:r>
        <w:rPr>
          <w:rFonts w:ascii="Times New Roman" w:eastAsia="Times New Roman" w:hAnsi="Times New Roman" w:cs="Times New Roman"/>
          <w:sz w:val="24"/>
          <w:szCs w:val="24"/>
        </w:rPr>
        <w:t>. 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eastern Cascades forests are characterized by a mix of Douglas fir (</w:t>
      </w:r>
      <w:r w:rsidRPr="001B33B9">
        <w:rPr>
          <w:rFonts w:ascii="Times New Roman" w:eastAsia="Times New Roman" w:hAnsi="Times New Roman" w:cs="Times New Roman"/>
          <w:i/>
          <w:sz w:val="24"/>
          <w:szCs w:val="24"/>
        </w:rPr>
        <w:t>Pseudotsuga menziesii</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Abies grandis</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Larix occidentalis</w:t>
      </w:r>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at higher elevations, lodgepole </w:t>
      </w:r>
      <w:commentRangeStart w:id="39"/>
      <w:commentRangeStart w:id="40"/>
      <w:r>
        <w:rPr>
          <w:rFonts w:ascii="Times New Roman" w:eastAsia="Times New Roman" w:hAnsi="Times New Roman" w:cs="Times New Roman"/>
          <w:sz w:val="24"/>
          <w:szCs w:val="24"/>
        </w:rPr>
        <w:t xml:space="preserve">pine </w:t>
      </w:r>
      <w:commentRangeEnd w:id="39"/>
      <w:r w:rsidR="00E10E0D">
        <w:rPr>
          <w:rStyle w:val="CommentReference"/>
        </w:rPr>
        <w:commentReference w:id="39"/>
      </w:r>
      <w:commentRangeEnd w:id="40"/>
      <w:r w:rsidR="009B7BE5">
        <w:rPr>
          <w:rStyle w:val="CommentReference"/>
        </w:rPr>
        <w:commentReference w:id="40"/>
      </w:r>
      <w:r>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Pinus contorta</w:t>
      </w:r>
      <w:r>
        <w:rPr>
          <w:rFonts w:ascii="Times New Roman" w:eastAsia="Times New Roman" w:hAnsi="Times New Roman" w:cs="Times New Roman"/>
          <w:sz w:val="24"/>
          <w:szCs w:val="24"/>
        </w:rPr>
        <w:t xml:space="preserve">). </w:t>
      </w:r>
    </w:p>
    <w:p w14:paraId="17235B70" w14:textId="0FAE4E34"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used a nested study design with repeated sampling through time to investigate how budworm herbivory influenced </w:t>
      </w:r>
      <w:commentRangeStart w:id="41"/>
      <w:r>
        <w:rPr>
          <w:rFonts w:ascii="Times New Roman" w:eastAsia="Times New Roman" w:hAnsi="Times New Roman" w:cs="Times New Roman"/>
          <w:sz w:val="24"/>
          <w:szCs w:val="24"/>
        </w:rPr>
        <w:t xml:space="preserve">throughfall </w:t>
      </w:r>
      <w:commentRangeEnd w:id="41"/>
      <w:r w:rsidR="00E10E0D">
        <w:rPr>
          <w:rStyle w:val="CommentReference"/>
        </w:rPr>
        <w:commentReference w:id="41"/>
      </w:r>
      <w:r>
        <w:rPr>
          <w:rFonts w:ascii="Times New Roman" w:eastAsia="Times New Roman" w:hAnsi="Times New Roman" w:cs="Times New Roman"/>
          <w:sz w:val="24"/>
          <w:szCs w:val="24"/>
        </w:rPr>
        <w:t xml:space="preserve">composition, litter decomposition, and soil nutrient dynamics. Within each budworm herbivory level (low versus high), I established study sites along 4 different streams (n=8). At each stream I established three replicate plots approximately 15 m from each other from upstream to downstream.  At each replicate plot, I measured frassfall and litterfall,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Throughfall water chemistry was collected when accumulated precipitation allowed (&gt; 100 mL).  At each sample event, I </w:t>
      </w:r>
      <w:r>
        <w:rPr>
          <w:rFonts w:ascii="Times New Roman" w:eastAsia="Times New Roman" w:hAnsi="Times New Roman" w:cs="Times New Roman"/>
          <w:sz w:val="24"/>
          <w:szCs w:val="24"/>
        </w:rPr>
        <w:lastRenderedPageBreak/>
        <w:t xml:space="preserve">collected decomposition bags to calculate one decomposition rate for each plot over the course of </w:t>
      </w:r>
      <w:r w:rsidR="00841890" w:rsidRPr="009356E2">
        <w:rPr>
          <w:i/>
          <w:iCs/>
          <w:noProof/>
          <w:lang w:eastAsia="ja-JP"/>
        </w:rPr>
        <w:drawing>
          <wp:anchor distT="0" distB="0" distL="114300" distR="114300" simplePos="0" relativeHeight="251659264" behindDoc="0" locked="0" layoutInCell="1" allowOverlap="1" wp14:anchorId="1F6DCD7A" wp14:editId="2FFB1321">
            <wp:simplePos x="0" y="0"/>
            <wp:positionH relativeFrom="margin">
              <wp:posOffset>-190500</wp:posOffset>
            </wp:positionH>
            <wp:positionV relativeFrom="paragraph">
              <wp:posOffset>1806575</wp:posOffset>
            </wp:positionV>
            <wp:extent cx="5943600" cy="40690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the study.</w:t>
      </w:r>
      <w:r w:rsidDel="00EE12F7">
        <w:rPr>
          <w:rFonts w:ascii="Times New Roman" w:eastAsia="Times New Roman" w:hAnsi="Times New Roman" w:cs="Times New Roman"/>
          <w:sz w:val="24"/>
          <w:szCs w:val="24"/>
        </w:rPr>
        <w:t xml:space="preserve"> </w:t>
      </w:r>
    </w:p>
    <w:p w14:paraId="1A68408D" w14:textId="31B890D8" w:rsidR="009356E2" w:rsidRPr="00D61996" w:rsidDel="00D61996" w:rsidRDefault="009356E2" w:rsidP="009356E2">
      <w:pPr>
        <w:pStyle w:val="Caption"/>
        <w:spacing w:after="0" w:line="480" w:lineRule="auto"/>
        <w:ind w:firstLine="720"/>
        <w:contextualSpacing/>
        <w:rPr>
          <w:del w:id="42" w:author="Neziri Izak - OHS" w:date="2020-06-07T13:49:00Z"/>
          <w:rFonts w:ascii="Times New Roman" w:eastAsia="Times New Roman" w:hAnsi="Times New Roman" w:cs="Times New Roman"/>
          <w:i w:val="0"/>
          <w:iCs w:val="0"/>
          <w:color w:val="auto"/>
          <w:sz w:val="24"/>
          <w:szCs w:val="24"/>
          <w:rPrChange w:id="43" w:author="Neziri Izak - OHS" w:date="2020-06-07T13:50:00Z">
            <w:rPr>
              <w:del w:id="44" w:author="Neziri Izak - OHS" w:date="2020-06-07T13:49:00Z"/>
              <w:rFonts w:ascii="Times New Roman" w:eastAsia="Times New Roman" w:hAnsi="Times New Roman" w:cs="Times New Roman"/>
              <w:i w:val="0"/>
              <w:iCs w:val="0"/>
              <w:sz w:val="24"/>
              <w:szCs w:val="24"/>
            </w:rPr>
          </w:rPrChange>
        </w:rPr>
      </w:pPr>
      <w:r w:rsidRPr="009356E2">
        <w:rPr>
          <w:i w:val="0"/>
          <w:iCs w:val="0"/>
          <w:noProof/>
          <w:color w:val="auto"/>
          <w:lang w:eastAsia="ja-JP"/>
        </w:rPr>
        <mc:AlternateContent>
          <mc:Choice Requires="wps">
            <w:drawing>
              <wp:anchor distT="0" distB="0" distL="114300" distR="114300" simplePos="0" relativeHeight="251661312" behindDoc="0" locked="0" layoutInCell="1" allowOverlap="1" wp14:anchorId="3AD40025" wp14:editId="2303E60C">
                <wp:simplePos x="0" y="0"/>
                <wp:positionH relativeFrom="column">
                  <wp:posOffset>0</wp:posOffset>
                </wp:positionH>
                <wp:positionV relativeFrom="paragraph">
                  <wp:posOffset>4126230</wp:posOffset>
                </wp:positionV>
                <wp:extent cx="594360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139157" w14:textId="6F4053C9" w:rsidR="00ED3F14" w:rsidRPr="00CE22F2" w:rsidRDefault="00ED3F14" w:rsidP="009356E2">
                            <w:pPr>
                              <w:pStyle w:val="Caption"/>
                              <w:rPr>
                                <w:noProof/>
                                <w:lang w:eastAsia="ja-JP"/>
                              </w:rPr>
                            </w:pPr>
                            <w:r>
                              <w:t xml:space="preserve">Figure </w:t>
                            </w:r>
                            <w:fldSimple w:instr=" SEQ Figure \* ARABIC ">
                              <w:r>
                                <w:rPr>
                                  <w:noProof/>
                                </w:rPr>
                                <w:t>1</w:t>
                              </w:r>
                            </w:fldSimple>
                            <w:r w:rsidRPr="00283E43">
                              <w:t>: Site locations with activity level shown in relation to major city.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D40025" id="_x0000_t202" coordsize="21600,21600" o:spt="202" path="m,l,21600r21600,l21600,xe">
                <v:stroke joinstyle="miter"/>
                <v:path gradientshapeok="t" o:connecttype="rect"/>
              </v:shapetype>
              <v:shape id="Text Box 7" o:spid="_x0000_s1026" type="#_x0000_t202" style="position:absolute;left:0;text-align:left;margin-left:0;margin-top:324.9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" stroked="f">
                <v:textbox style="mso-fit-shape-to-text:t" inset="0,0,0,0">
                  <w:txbxContent>
                    <w:p w14:paraId="73139157" w14:textId="6F4053C9" w:rsidR="00ED3F14" w:rsidRPr="00CE22F2" w:rsidRDefault="00ED3F14" w:rsidP="009356E2">
                      <w:pPr>
                        <w:pStyle w:val="Caption"/>
                        <w:rPr>
                          <w:noProof/>
                          <w:lang w:eastAsia="ja-JP"/>
                        </w:rPr>
                      </w:pPr>
                      <w:r>
                        <w:t xml:space="preserve">Figure </w:t>
                      </w:r>
                      <w:fldSimple w:instr=" SEQ Figure \* ARABIC ">
                        <w:r>
                          <w:rPr>
                            <w:noProof/>
                          </w:rPr>
                          <w:t>1</w:t>
                        </w:r>
                      </w:fldSimple>
                      <w:r w:rsidRPr="00283E43">
                        <w:t>: Site locations with activity level shown in relation to major city.</w:t>
                      </w:r>
                    </w:p>
                  </w:txbxContent>
                </v:textbox>
                <w10:wrap type="square"/>
              </v:shape>
            </w:pict>
          </mc:Fallback>
        </mc:AlternateContent>
      </w:r>
      <w:commentRangeStart w:id="45"/>
      <w:r w:rsidR="004162F7" w:rsidRPr="009356E2">
        <w:rPr>
          <w:rFonts w:ascii="Times New Roman" w:eastAsia="Times New Roman" w:hAnsi="Times New Roman" w:cs="Times New Roman"/>
          <w:i w:val="0"/>
          <w:iCs w:val="0"/>
          <w:color w:val="auto"/>
          <w:sz w:val="24"/>
          <w:szCs w:val="24"/>
        </w:rPr>
        <w:t xml:space="preserve">The </w:t>
      </w:r>
      <w:commentRangeEnd w:id="45"/>
      <w:r w:rsidR="004162F7" w:rsidRPr="009356E2">
        <w:rPr>
          <w:rStyle w:val="CommentReference"/>
          <w:rFonts w:ascii="Times New Roman" w:hAnsi="Times New Roman" w:cs="Times New Roman"/>
          <w:i w:val="0"/>
          <w:iCs w:val="0"/>
          <w:color w:val="auto"/>
          <w:sz w:val="24"/>
          <w:szCs w:val="24"/>
        </w:rPr>
        <w:commentReference w:id="45"/>
      </w:r>
      <w:r w:rsidR="004162F7" w:rsidRPr="009356E2">
        <w:rPr>
          <w:rFonts w:ascii="Times New Roman" w:eastAsia="Times New Roman" w:hAnsi="Times New Roman" w:cs="Times New Roman"/>
          <w:i w:val="0"/>
          <w:iCs w:val="0"/>
          <w:color w:val="auto"/>
          <w:sz w:val="24"/>
          <w:szCs w:val="24"/>
        </w:rPr>
        <w:t xml:space="preserve">low budworm sites for this study were located in the Teanaway Community Forest in Washington State, approximately 40 miles northeast of Central Washington University on public land (Figure </w:t>
      </w:r>
      <w:commentRangeStart w:id="46"/>
      <w:r w:rsidR="004162F7" w:rsidRPr="009356E2">
        <w:rPr>
          <w:rFonts w:ascii="Times New Roman" w:eastAsia="Times New Roman" w:hAnsi="Times New Roman" w:cs="Times New Roman"/>
          <w:i w:val="0"/>
          <w:iCs w:val="0"/>
          <w:color w:val="auto"/>
          <w:sz w:val="24"/>
          <w:szCs w:val="24"/>
        </w:rPr>
        <w:t>X</w:t>
      </w:r>
      <w:commentRangeEnd w:id="46"/>
      <w:r w:rsidR="004162F7" w:rsidRPr="009356E2">
        <w:rPr>
          <w:rStyle w:val="CommentReference"/>
          <w:rFonts w:ascii="Times New Roman" w:hAnsi="Times New Roman" w:cs="Times New Roman"/>
          <w:i w:val="0"/>
          <w:iCs w:val="0"/>
          <w:color w:val="auto"/>
          <w:sz w:val="24"/>
          <w:szCs w:val="24"/>
        </w:rPr>
        <w:commentReference w:id="46"/>
      </w:r>
      <w:r w:rsidR="004162F7" w:rsidRPr="009356E2">
        <w:rPr>
          <w:rFonts w:ascii="Times New Roman" w:eastAsia="Times New Roman" w:hAnsi="Times New Roman" w:cs="Times New Roman"/>
          <w:i w:val="0"/>
          <w:iCs w:val="0"/>
          <w:color w:val="auto"/>
          <w:sz w:val="24"/>
          <w:szCs w:val="24"/>
        </w:rPr>
        <w:t>).  These study sites were located near the following creeks: Stand Up Creek (903 m a.s.l.) where sites w</w:t>
      </w:r>
      <w:del w:id="47" w:author="Clay" w:date="2020-06-04T12:35:00Z">
        <w:r w:rsidR="004162F7" w:rsidRPr="009356E2" w:rsidDel="00E10E0D">
          <w:rPr>
            <w:rFonts w:ascii="Times New Roman" w:eastAsia="Times New Roman" w:hAnsi="Times New Roman" w:cs="Times New Roman"/>
            <w:i w:val="0"/>
            <w:iCs w:val="0"/>
            <w:color w:val="auto"/>
            <w:sz w:val="24"/>
            <w:szCs w:val="24"/>
          </w:rPr>
          <w:delText>h</w:delText>
        </w:r>
      </w:del>
      <w:r w:rsidR="004162F7" w:rsidRPr="009356E2">
        <w:rPr>
          <w:rFonts w:ascii="Times New Roman" w:eastAsia="Times New Roman" w:hAnsi="Times New Roman" w:cs="Times New Roman"/>
          <w:i w:val="0"/>
          <w:iCs w:val="0"/>
          <w:color w:val="auto"/>
          <w:sz w:val="24"/>
          <w:szCs w:val="24"/>
        </w:rPr>
        <w:t xml:space="preserve">ere on a slope with light tree cover, Jungle Creek (824 m a.s.l.) where sites were often disturbed by free range cattle, Jack Creek (963 m a.s.l.) where sites were under moderately heavy tree cover, and Moonbeam Creek (973 m a.s.l. where sites were also under </w:t>
      </w:r>
      <w:commentRangeStart w:id="48"/>
      <w:r w:rsidR="004162F7" w:rsidRPr="009356E2">
        <w:rPr>
          <w:rFonts w:ascii="Times New Roman" w:eastAsia="Times New Roman" w:hAnsi="Times New Roman" w:cs="Times New Roman"/>
          <w:i w:val="0"/>
          <w:iCs w:val="0"/>
          <w:color w:val="auto"/>
          <w:sz w:val="24"/>
          <w:szCs w:val="24"/>
        </w:rPr>
        <w:t>moderately heavy tree cover</w:t>
      </w:r>
      <w:commentRangeEnd w:id="48"/>
      <w:r w:rsidR="004162F7" w:rsidRPr="009356E2">
        <w:rPr>
          <w:rStyle w:val="CommentReference"/>
          <w:rFonts w:ascii="Times New Roman" w:hAnsi="Times New Roman" w:cs="Times New Roman"/>
          <w:i w:val="0"/>
          <w:iCs w:val="0"/>
          <w:color w:val="auto"/>
          <w:sz w:val="24"/>
          <w:szCs w:val="24"/>
        </w:rPr>
        <w:commentReference w:id="48"/>
      </w:r>
      <w:r w:rsidR="004162F7" w:rsidRPr="009356E2">
        <w:rPr>
          <w:rFonts w:ascii="Times New Roman" w:eastAsia="Times New Roman" w:hAnsi="Times New Roman" w:cs="Times New Roman"/>
          <w:i w:val="0"/>
          <w:iCs w:val="0"/>
          <w:color w:val="auto"/>
          <w:sz w:val="24"/>
          <w:szCs w:val="24"/>
        </w:rPr>
        <w:t xml:space="preserve">. The high budworm sites were located in the Swauk drainage in the Okanogan-Wenatchee National Forest in Washington State approximately 45 miles north of Central Washington University and east of the low budworm sites, also on public land (Figure </w:t>
      </w:r>
      <w:r w:rsidR="004162F7" w:rsidRPr="009356E2">
        <w:rPr>
          <w:rFonts w:ascii="Times New Roman" w:eastAsia="Times New Roman" w:hAnsi="Times New Roman" w:cs="Times New Roman"/>
          <w:i w:val="0"/>
          <w:iCs w:val="0"/>
          <w:color w:val="auto"/>
          <w:sz w:val="24"/>
          <w:szCs w:val="24"/>
        </w:rPr>
        <w:lastRenderedPageBreak/>
        <w:t xml:space="preserve">X). These study sites were located near the following creeks: Cougar Creek (984 m a.s.l.) where sites were on a slope, Hurley Creek (978 m a.s.l.) where sites were located further away from the stream in comparison to other sites due to the stream being less accessible in a confined valley, Hovey Creek (1050 m a.s.l.) where sites were under moderately heavy tree cover, and Blue Creek (1055 m a.s.l.) where sites were also further away from the stream due to where the stream was in comparison to tree </w:t>
      </w:r>
      <w:commentRangeStart w:id="49"/>
      <w:r w:rsidR="004162F7" w:rsidRPr="009356E2">
        <w:rPr>
          <w:rFonts w:ascii="Times New Roman" w:eastAsia="Times New Roman" w:hAnsi="Times New Roman" w:cs="Times New Roman"/>
          <w:i w:val="0"/>
          <w:iCs w:val="0"/>
          <w:color w:val="auto"/>
          <w:sz w:val="24"/>
          <w:szCs w:val="24"/>
        </w:rPr>
        <w:t>cover</w:t>
      </w:r>
      <w:ins w:id="50" w:author="Clay" w:date="2020-06-04T12:36:00Z">
        <w:r w:rsidR="00E10E0D">
          <w:rPr>
            <w:rFonts w:ascii="Times New Roman" w:eastAsia="Times New Roman" w:hAnsi="Times New Roman" w:cs="Times New Roman"/>
            <w:i w:val="0"/>
            <w:iCs w:val="0"/>
            <w:color w:val="auto"/>
            <w:sz w:val="24"/>
            <w:szCs w:val="24"/>
          </w:rPr>
          <w:t>.</w:t>
        </w:r>
        <w:del w:id="51" w:author="Neziri Izak - OHS" w:date="2020-06-07T13:50:00Z">
          <w:r w:rsidR="00E10E0D" w:rsidDel="00D61996">
            <w:rPr>
              <w:rFonts w:ascii="Times New Roman" w:eastAsia="Times New Roman" w:hAnsi="Times New Roman" w:cs="Times New Roman"/>
              <w:i w:val="0"/>
              <w:iCs w:val="0"/>
              <w:color w:val="auto"/>
              <w:sz w:val="24"/>
              <w:szCs w:val="24"/>
            </w:rPr>
            <w:delText xml:space="preserve"> </w:delText>
          </w:r>
        </w:del>
        <w:r w:rsidR="00E10E0D">
          <w:rPr>
            <w:rFonts w:ascii="Times New Roman" w:eastAsia="Times New Roman" w:hAnsi="Times New Roman" w:cs="Times New Roman"/>
            <w:i w:val="0"/>
            <w:iCs w:val="0"/>
            <w:color w:val="auto"/>
            <w:sz w:val="24"/>
            <w:szCs w:val="24"/>
          </w:rPr>
          <w:t xml:space="preserve"> </w:t>
        </w:r>
      </w:ins>
    </w:p>
    <w:p w14:paraId="025E76B0" w14:textId="5F03D863" w:rsidR="004162F7" w:rsidRPr="00D61996" w:rsidRDefault="004162F7" w:rsidP="00D61996">
      <w:pPr>
        <w:pStyle w:val="Caption"/>
        <w:spacing w:after="0" w:line="480" w:lineRule="auto"/>
        <w:ind w:firstLine="720"/>
        <w:contextualSpacing/>
        <w:rPr>
          <w:rFonts w:ascii="Times New Roman" w:hAnsi="Times New Roman" w:cs="Times New Roman"/>
          <w:i w:val="0"/>
          <w:iCs w:val="0"/>
          <w:color w:val="auto"/>
          <w:sz w:val="24"/>
          <w:szCs w:val="24"/>
          <w:rPrChange w:id="52" w:author="Neziri Izak - OHS" w:date="2020-06-07T13:50:00Z">
            <w:rPr/>
          </w:rPrChange>
        </w:rPr>
        <w:pPrChange w:id="53" w:author="Neziri Izak - OHS" w:date="2020-06-07T13:49:00Z">
          <w:pPr>
            <w:spacing w:after="0" w:line="480" w:lineRule="auto"/>
            <w:contextualSpacing/>
          </w:pPr>
        </w:pPrChange>
      </w:pPr>
      <w:r w:rsidRPr="00D61996">
        <w:rPr>
          <w:rFonts w:ascii="Times New Roman" w:hAnsi="Times New Roman" w:cs="Times New Roman"/>
          <w:i w:val="0"/>
          <w:iCs w:val="0"/>
          <w:color w:val="auto"/>
          <w:sz w:val="24"/>
          <w:szCs w:val="24"/>
          <w:rPrChange w:id="54" w:author="Neziri Izak - OHS" w:date="2020-06-07T13:50:00Z">
            <w:rPr/>
          </w:rPrChange>
        </w:rPr>
        <w:t xml:space="preserve">Although each individual site varied </w:t>
      </w:r>
      <w:commentRangeEnd w:id="49"/>
      <w:r w:rsidR="00E10E0D" w:rsidRPr="00D61996">
        <w:rPr>
          <w:rStyle w:val="CommentReference"/>
          <w:rFonts w:ascii="Times New Roman" w:hAnsi="Times New Roman" w:cs="Times New Roman"/>
          <w:i w:val="0"/>
          <w:iCs w:val="0"/>
          <w:color w:val="auto"/>
          <w:sz w:val="24"/>
          <w:szCs w:val="24"/>
          <w:rPrChange w:id="55" w:author="Neziri Izak - OHS" w:date="2020-06-07T13:50:00Z">
            <w:rPr>
              <w:rStyle w:val="CommentReference"/>
            </w:rPr>
          </w:rPrChange>
        </w:rPr>
        <w:commentReference w:id="49"/>
      </w:r>
      <w:r w:rsidRPr="00D61996">
        <w:rPr>
          <w:rFonts w:ascii="Times New Roman" w:hAnsi="Times New Roman" w:cs="Times New Roman"/>
          <w:i w:val="0"/>
          <w:iCs w:val="0"/>
          <w:color w:val="auto"/>
          <w:sz w:val="24"/>
          <w:szCs w:val="24"/>
          <w:rPrChange w:id="56" w:author="Neziri Izak - OHS" w:date="2020-06-07T13:50:00Z">
            <w:rPr/>
          </w:rPrChange>
        </w:rPr>
        <w:t xml:space="preserve">based on microclimatic factors, sites were exposed to similar temperature and precipitation </w:t>
      </w:r>
      <w:commentRangeStart w:id="57"/>
      <w:r w:rsidRPr="00D61996">
        <w:rPr>
          <w:rFonts w:ascii="Times New Roman" w:hAnsi="Times New Roman" w:cs="Times New Roman"/>
          <w:i w:val="0"/>
          <w:iCs w:val="0"/>
          <w:color w:val="auto"/>
          <w:sz w:val="24"/>
          <w:szCs w:val="24"/>
          <w:rPrChange w:id="58" w:author="Neziri Izak - OHS" w:date="2020-06-07T13:50:00Z">
            <w:rPr/>
          </w:rPrChange>
        </w:rPr>
        <w:t>patterns</w:t>
      </w:r>
      <w:commentRangeEnd w:id="57"/>
      <w:r w:rsidRPr="00D61996">
        <w:rPr>
          <w:rStyle w:val="CommentReference"/>
          <w:rFonts w:ascii="Times New Roman" w:hAnsi="Times New Roman" w:cs="Times New Roman"/>
          <w:i w:val="0"/>
          <w:iCs w:val="0"/>
          <w:color w:val="auto"/>
          <w:sz w:val="24"/>
          <w:szCs w:val="24"/>
          <w:rPrChange w:id="59" w:author="Neziri Izak - OHS" w:date="2020-06-07T13:50:00Z">
            <w:rPr>
              <w:rStyle w:val="CommentReference"/>
            </w:rPr>
          </w:rPrChange>
        </w:rPr>
        <w:commentReference w:id="57"/>
      </w:r>
      <w:r w:rsidR="00E10E0D" w:rsidRPr="00D61996">
        <w:rPr>
          <w:rFonts w:ascii="Times New Roman" w:hAnsi="Times New Roman" w:cs="Times New Roman"/>
          <w:i w:val="0"/>
          <w:iCs w:val="0"/>
          <w:color w:val="auto"/>
          <w:sz w:val="24"/>
          <w:szCs w:val="24"/>
          <w:rPrChange w:id="60" w:author="Neziri Izak - OHS" w:date="2020-06-07T13:50:00Z">
            <w:rPr/>
          </w:rPrChange>
        </w:rPr>
        <w:t xml:space="preserve"> based on similar elevation and being within X km of each other</w:t>
      </w:r>
      <w:r w:rsidRPr="00D61996">
        <w:rPr>
          <w:rFonts w:ascii="Times New Roman" w:hAnsi="Times New Roman" w:cs="Times New Roman"/>
          <w:i w:val="0"/>
          <w:iCs w:val="0"/>
          <w:color w:val="auto"/>
          <w:sz w:val="24"/>
          <w:szCs w:val="24"/>
          <w:rPrChange w:id="61" w:author="Neziri Izak - OHS" w:date="2020-06-07T13:50:00Z">
            <w:rPr/>
          </w:rPrChange>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plot (n=24) a throughfall collector was installed under the canopy of a randomly selected tree close to each decomposition site.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mm diameter) that drained through tygon tubing into a 4-L acid-washed collection jug.  To protect the tubing, I fed it through a PVC pipe, pounded into the ground with hole in the side so the tubing could enter the collection jug.  The PVC pipe was stabilized by wiring it to a piece of rebar pounded into the ground.  To prevent material from entering the collection jug, the opening was sealed with parafilm to keep the tubing in place, and polywool at the base of filter prevented litter from entering the jug from the </w:t>
      </w:r>
      <w:commentRangeStart w:id="62"/>
      <w:r>
        <w:rPr>
          <w:rFonts w:ascii="Times New Roman" w:eastAsia="Times New Roman" w:hAnsi="Times New Roman" w:cs="Times New Roman"/>
          <w:sz w:val="24"/>
          <w:szCs w:val="24"/>
        </w:rPr>
        <w:t>funnel</w:t>
      </w:r>
      <w:commentRangeEnd w:id="62"/>
      <w:r>
        <w:rPr>
          <w:rStyle w:val="CommentReference"/>
        </w:rPr>
        <w:commentReference w:id="62"/>
      </w:r>
      <w:r>
        <w:rPr>
          <w:rFonts w:ascii="Times New Roman" w:eastAsia="Times New Roman" w:hAnsi="Times New Roman" w:cs="Times New Roman"/>
          <w:sz w:val="24"/>
          <w:szCs w:val="24"/>
        </w:rPr>
        <w:t xml:space="preserve">. </w:t>
      </w:r>
      <w:commentRangeStart w:id="63"/>
      <w:commentRangeEnd w:id="63"/>
      <w:r>
        <w:rPr>
          <w:rStyle w:val="CommentReference"/>
        </w:rPr>
        <w:commentReference w:id="63"/>
      </w:r>
    </w:p>
    <w:p w14:paraId="5C1D3356" w14:textId="3E840D1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μm glass fiber filter. Samples were frozen until later water chemistry analysis. </w:t>
      </w:r>
      <w:r w:rsidRPr="00231C18">
        <w:rPr>
          <w:rFonts w:ascii="Times New Roman" w:eastAsia="Times New Roman" w:hAnsi="Times New Roman" w:cs="Times New Roman"/>
          <w:sz w:val="24"/>
          <w:szCs w:val="24"/>
        </w:rPr>
        <w:t xml:space="preserve"> </w:t>
      </w:r>
      <w:commentRangeStart w:id="64"/>
      <w:r>
        <w:rPr>
          <w:rFonts w:ascii="Times New Roman" w:eastAsia="Times New Roman" w:hAnsi="Times New Roman" w:cs="Times New Roman"/>
          <w:sz w:val="24"/>
          <w:szCs w:val="24"/>
        </w:rPr>
        <w:t xml:space="preserve">In order to differentiate nutrients in bulk rainfall compared to throughfall that had </w:t>
      </w:r>
      <w:r>
        <w:rPr>
          <w:rFonts w:ascii="Times New Roman" w:eastAsia="Times New Roman" w:hAnsi="Times New Roman" w:cs="Times New Roman"/>
          <w:sz w:val="24"/>
          <w:szCs w:val="24"/>
        </w:rPr>
        <w:lastRenderedPageBreak/>
        <w:t>percolated through the canopy, a total of four rainfall collectors were set up in areas with no canopy cover, two in the low budworm study sites and two in the high budworm study sites</w:t>
      </w:r>
      <w:ins w:id="65" w:author="Clay" w:date="2020-06-04T12:40:00Z">
        <w:r w:rsidR="00DB599A">
          <w:rPr>
            <w:rFonts w:ascii="Times New Roman" w:eastAsia="Times New Roman" w:hAnsi="Times New Roman" w:cs="Times New Roman"/>
            <w:sz w:val="24"/>
            <w:szCs w:val="24"/>
          </w:rPr>
          <w:t>.</w:t>
        </w:r>
        <w:commentRangeEnd w:id="64"/>
        <w:r w:rsidR="00DB599A">
          <w:rPr>
            <w:rStyle w:val="CommentReference"/>
          </w:rPr>
          <w:commentReference w:id="64"/>
        </w:r>
      </w:ins>
    </w:p>
    <w:p w14:paraId="6747401C" w14:textId="090E0BD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Throughfall and rainfall collectors were taken down November 8, 2015 just before </w:t>
      </w:r>
      <w:r w:rsidR="00DB599A">
        <w:rPr>
          <w:rFonts w:ascii="Times New Roman" w:eastAsia="Times New Roman" w:hAnsi="Times New Roman" w:cs="Times New Roman"/>
          <w:sz w:val="24"/>
          <w:szCs w:val="24"/>
        </w:rPr>
        <w:t xml:space="preserve">lack of accessibility to sites due to </w:t>
      </w:r>
      <w:r>
        <w:rPr>
          <w:rFonts w:ascii="Times New Roman" w:eastAsia="Times New Roman" w:hAnsi="Times New Roman" w:cs="Times New Roman"/>
          <w:sz w:val="24"/>
          <w:szCs w:val="24"/>
        </w:rPr>
        <w:t>snowpack and to prevent damage to the apparatus, and they were redeployed April 23, 2016 just after snowmelt to begin sampling again.  All collectors were taken down on November 5, 2016</w:t>
      </w:r>
      <w:ins w:id="66" w:author="Clay" w:date="2020-06-04T12:42:00Z">
        <w:r w:rsidR="00DB599A">
          <w:rPr>
            <w:rFonts w:ascii="Times New Roman" w:eastAsia="Times New Roman" w:hAnsi="Times New Roman" w:cs="Times New Roman"/>
            <w:sz w:val="24"/>
            <w:szCs w:val="24"/>
          </w:rPr>
          <w:t>.</w:t>
        </w:r>
      </w:ins>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74DDDE5E"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sidR="00DB599A">
        <w:rPr>
          <w:rFonts w:ascii="Times New Roman" w:eastAsia="Times New Roman" w:hAnsi="Times New Roman" w:cs="Times New Roman"/>
          <w:sz w:val="24"/>
          <w:szCs w:val="24"/>
        </w:rPr>
        <w:t>To meaure organic matter matter movement from the canopy to the forest floor, I collect frass and litterfall at each site</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unnels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tree</w:t>
      </w:r>
      <w:del w:id="67" w:author="Clay" w:date="2020-06-04T12:52:00Z">
        <w:r w:rsidDel="00317DE0">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at each </w:t>
      </w:r>
      <w:r w:rsidR="00317DE0">
        <w:rPr>
          <w:rFonts w:ascii="Times New Roman" w:eastAsia="Times New Roman" w:hAnsi="Times New Roman" w:cs="Times New Roman"/>
          <w:sz w:val="24"/>
          <w:szCs w:val="24"/>
        </w:rPr>
        <w:t>plot</w:t>
      </w:r>
      <w:r>
        <w:rPr>
          <w:rFonts w:ascii="Times New Roman" w:eastAsia="Times New Roman" w:hAnsi="Times New Roman" w:cs="Times New Roman"/>
          <w:sz w:val="24"/>
          <w:szCs w:val="24"/>
        </w:rPr>
        <w:t>.  These were sampled regularly during budworm feeding and less frequently after feeding.  The samples were dried, sorted by frass versus litter, and weighed in the laboratory. Weights were then converted to a daily litter or frassfall rate by 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Frass collectors were taken down in November 5, 2015 due to lack of site accessibility and to prevent damage</w:t>
      </w:r>
      <w:r w:rsidR="00317DE0">
        <w:rPr>
          <w:rFonts w:ascii="Times New Roman" w:eastAsia="Times New Roman" w:hAnsi="Times New Roman" w:cs="Times New Roman"/>
          <w:sz w:val="24"/>
          <w:szCs w:val="24"/>
        </w:rPr>
        <w:t xml:space="preserve"> during winter snow accumulation</w:t>
      </w:r>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158833C0"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(Genung et al, 2013)  and a bottom sieve size of 0.5 mm (Schweitzer et al, 2005) to reduce content loss while still allowing small detritivores to enter the bags.  I deployed a total of 480 bags across all sites. Ten bags at each site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w:t>
      </w:r>
      <w:commentRangeStart w:id="68"/>
      <w:commentRangeEnd w:id="68"/>
      <w:r>
        <w:rPr>
          <w:rStyle w:val="CommentReference"/>
        </w:rPr>
        <w:commentReference w:id="68"/>
      </w:r>
      <w:r>
        <w:rPr>
          <w:rFonts w:ascii="Times New Roman" w:eastAsia="Times New Roman" w:hAnsi="Times New Roman" w:cs="Times New Roman"/>
          <w:sz w:val="24"/>
          <w:szCs w:val="24"/>
        </w:rPr>
        <w:t>,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w:t>
      </w:r>
      <w:r>
        <w:rPr>
          <w:rFonts w:ascii="Times New Roman" w:eastAsia="Times New Roman" w:hAnsi="Times New Roman" w:cs="Times New Roman"/>
          <w:sz w:val="24"/>
          <w:szCs w:val="24"/>
        </w:rPr>
        <w:lastRenderedPageBreak/>
        <w:t>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are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r w:rsidRPr="004D0251">
        <w:rPr>
          <w:rFonts w:ascii="Times New Roman" w:eastAsia="Times New Roman" w:hAnsi="Times New Roman" w:cs="Times New Roman"/>
          <w:sz w:val="24"/>
          <w:szCs w:val="24"/>
        </w:rPr>
        <w:t>Graça</w:t>
      </w:r>
      <w:r>
        <w:rPr>
          <w:rFonts w:ascii="Times New Roman" w:eastAsia="Times New Roman" w:hAnsi="Times New Roman" w:cs="Times New Roman"/>
          <w:sz w:val="24"/>
          <w:szCs w:val="24"/>
        </w:rPr>
        <w:t xml:space="preserve"> et al, 2005).  </w:t>
      </w:r>
    </w:p>
    <w:p w14:paraId="6E6F8E8D" w14:textId="2112B1E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grams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 after recording the needle mass, and I added an aluminum tag with a unique ID.  Bags were assembled by stapling the two sieve sizes together and by reinforcing them with super glue at the corners.  The bags stayed intact throughout the 14-month deployment.  Mesh bags with needles or leaves were subsequently placed into red peanut bags (mesh size ~ 3.1 mm) to further protect them during deployment and to simplify sample collection, and each individual bag was placed into a Ziploc for transport to the field. </w:t>
      </w:r>
    </w:p>
    <w:p w14:paraId="48BCB5DA" w14:textId="0EF135F3"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The rebar anchors and parachute cord prevented bags from being moved by the wind, displaced by hillslope runoff, or moved by animals.  A coin flip determined which bags (conifers or deciduous maple) were placed upstream and downstream at each site. </w:t>
      </w:r>
      <w:r w:rsidR="00314DEC">
        <w:rPr>
          <w:rFonts w:ascii="Times New Roman" w:eastAsia="Times New Roman" w:hAnsi="Times New Roman" w:cs="Times New Roman"/>
          <w:sz w:val="24"/>
          <w:szCs w:val="24"/>
        </w:rPr>
        <w:t xml:space="preserve">To quantify handling </w:t>
      </w:r>
      <w:r>
        <w:rPr>
          <w:rFonts w:ascii="Times New Roman" w:eastAsia="Times New Roman" w:hAnsi="Times New Roman" w:cs="Times New Roman"/>
          <w:sz w:val="24"/>
          <w:szCs w:val="24"/>
        </w:rPr>
        <w:t>loss</w:t>
      </w:r>
      <w:r w:rsidR="00314DEC">
        <w:rPr>
          <w:rFonts w:ascii="Times New Roman" w:eastAsia="Times New Roman" w:hAnsi="Times New Roman" w:cs="Times New Roman"/>
          <w:sz w:val="24"/>
          <w:szCs w:val="24"/>
        </w:rPr>
        <w:t xml:space="preserve">, I </w:t>
      </w:r>
      <w:r w:rsidR="00314DEC" w:rsidRPr="00314DEC">
        <w:rPr>
          <w:rStyle w:val="CommentReference"/>
          <w:rFonts w:ascii="Times New Roman" w:hAnsi="Times New Roman" w:cs="Times New Roman"/>
          <w:sz w:val="24"/>
          <w:szCs w:val="24"/>
          <w:rPrChange w:id="69" w:author="Clay" w:date="2020-06-04T14:00:00Z">
            <w:rPr>
              <w:rStyle w:val="CommentReference"/>
            </w:rPr>
          </w:rPrChange>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them immediately to determine mass loss per bag during deployment and extraction. Mass loss per bag was averaged and applied to all bags extracted throughout the study. This was done separately for conifer and deciduous leaves.</w:t>
      </w:r>
    </w:p>
    <w:p w14:paraId="0A994524" w14:textId="22B00E5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w:t>
      </w:r>
      <w:r>
        <w:rPr>
          <w:rFonts w:ascii="Times New Roman" w:eastAsia="Times New Roman" w:hAnsi="Times New Roman" w:cs="Times New Roman"/>
          <w:sz w:val="24"/>
          <w:szCs w:val="24"/>
        </w:rPr>
        <w:lastRenderedPageBreak/>
        <w:t xml:space="preserve">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randomly collected from each plot for a total of 48 bags per sampling time</w:t>
      </w:r>
      <w:ins w:id="70" w:author="Clay" w:date="2020-06-04T14:02:00Z">
        <w:r w:rsidR="00314DE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and returned to the lab in a Ziploc bag to prevent additional leaf mass loss.  On the final collection day, all remaining bags were collected from the sites (n=4 per leaf type at each plot).  Decomposition bags were air dried in the lab to constant mass (Schweitzer, 2005) in paper bags (Genung et al. 2013) hung on a clothesline.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w:t>
      </w:r>
      <w:commentRangeStart w:id="71"/>
      <w:r>
        <w:rPr>
          <w:rFonts w:ascii="Times New Roman" w:eastAsia="Times New Roman" w:hAnsi="Times New Roman" w:cs="Times New Roman"/>
          <w:sz w:val="24"/>
          <w:szCs w:val="24"/>
        </w:rPr>
        <w:t xml:space="preserve">calculated </w:t>
      </w:r>
      <w:commentRangeEnd w:id="71"/>
      <w:r w:rsidR="00314DEC">
        <w:rPr>
          <w:rStyle w:val="CommentReference"/>
        </w:rPr>
        <w:commentReference w:id="71"/>
      </w:r>
      <w:r>
        <w:rPr>
          <w:rFonts w:ascii="Times New Roman" w:eastAsia="Times New Roman" w:hAnsi="Times New Roman" w:cs="Times New Roman"/>
          <w:sz w:val="24"/>
          <w:szCs w:val="24"/>
        </w:rPr>
        <w:t xml:space="preserve">as: </w:t>
      </w:r>
      <m:oMath>
        <m:r>
          <m:rPr>
            <m:sty m:val="p"/>
          </m:rPr>
          <w:rPr>
            <w:rFonts w:ascii="Cambria Math" w:hAnsi="Cambria Math"/>
          </w:rPr>
          <w:br/>
        </m:r>
      </m:oMath>
      <m:oMathPara>
        <m:oMath>
          <m:r>
            <w:rPr>
              <w:rFonts w:ascii="Cambria Math" w:hAnsi="Cambria Math"/>
            </w:rPr>
            <m:t xml:space="preserve">Rate </m:t>
          </m:r>
          <m:d>
            <m:dPr>
              <m:ctrlPr>
                <w:rPr>
                  <w:rFonts w:ascii="Cambria Math" w:hAnsi="Cambria Math"/>
                  <w:i/>
                </w:rPr>
              </m:ctrlPr>
            </m:dPr>
            <m:e>
              <m:r>
                <w:rPr>
                  <w:rFonts w:ascii="Cambria Math" w:hAnsi="Cambria Math"/>
                </w:rPr>
                <m:t>k</m:t>
              </m:r>
            </m:e>
          </m:d>
          <m:r>
            <w:rPr>
              <w:rFonts w:ascii="Cambria Math" w:hAnsi="Cambria Math"/>
            </w:rPr>
            <m:t>=slope=</m:t>
          </m:r>
          <m:func>
            <m:funcPr>
              <m:ctrlPr>
                <w:rPr>
                  <w:rFonts w:ascii="Cambria Math" w:hAnsi="Cambria Math"/>
                  <w:i/>
                </w:rPr>
              </m:ctrlPr>
            </m:funcPr>
            <m:fName>
              <m:r>
                <m:rPr>
                  <m:sty m:val="p"/>
                </m:rPr>
                <w:rPr>
                  <w:rFonts w:ascii="Cambria Math" w:hAnsi="Cambria Math"/>
                </w:rPr>
                <m:t xml:space="preserve">ln </m:t>
              </m:r>
            </m:fName>
            <m:e>
              <m:r>
                <w:rPr>
                  <w:rFonts w:ascii="Cambria Math" w:hAnsi="Cambria Math"/>
                </w:rPr>
                <m:t>(</m:t>
              </m:r>
              <m:f>
                <m:fPr>
                  <m:ctrlPr>
                    <w:rPr>
                      <w:rFonts w:ascii="Cambria Math" w:hAnsi="Cambria Math"/>
                      <w:i/>
                    </w:rPr>
                  </m:ctrlPr>
                </m:fPr>
                <m:num>
                  <m:r>
                    <w:rPr>
                      <w:rFonts w:ascii="Cambria Math" w:hAnsi="Cambria Math"/>
                    </w:rPr>
                    <m:t>percent mass remaining</m:t>
                  </m:r>
                </m:num>
                <m:den>
                  <m:r>
                    <w:rPr>
                      <w:rFonts w:ascii="Cambria Math" w:hAnsi="Cambria Math"/>
                    </w:rPr>
                    <m:t>number of days deployed</m:t>
                  </m:r>
                </m:den>
              </m:f>
              <m:r>
                <w:rPr>
                  <w:rFonts w:ascii="Cambria Math" w:hAnsi="Cambria Math"/>
                </w:rPr>
                <m:t>)</m:t>
              </m:r>
            </m:e>
          </m:func>
        </m:oMath>
      </m:oMathPara>
    </w:p>
    <w:p w14:paraId="34FE1A7F" w14:textId="77777777" w:rsidR="004162F7" w:rsidRPr="00B30CE3" w:rsidRDefault="004162F7" w:rsidP="004162F7">
      <w:pPr>
        <w:spacing w:after="0" w:line="480" w:lineRule="auto"/>
        <w:contextualSpacing/>
        <w:rPr>
          <w:rFonts w:ascii="Times New Roman" w:eastAsia="Times New Roman" w:hAnsi="Times New Roman" w:cs="Times New Roman"/>
          <w:i/>
          <w:sz w:val="24"/>
          <w:szCs w:val="24"/>
        </w:rPr>
      </w:pPr>
      <w:r w:rsidRPr="00B30CE3">
        <w:rPr>
          <w:rFonts w:ascii="Times New Roman" w:eastAsia="Times New Roman" w:hAnsi="Times New Roman" w:cs="Times New Roman"/>
          <w:i/>
          <w:sz w:val="24"/>
          <w:szCs w:val="24"/>
        </w:rPr>
        <w:t>Soil Analyses</w:t>
      </w:r>
    </w:p>
    <w:p w14:paraId="134B3841" w14:textId="5722194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20 cm.  These corresponded approximately to the O horizon, the top of the A horizon, and within the A horizon respectively. A soil core of ~10 cm depth was also collected from each replicate plot at each stream site each time I collected litter bags. Soil cores were stored on ice for return to the laboratory whereupon each core was homogenized in a Ziploc bag.  Soils were immediately analyzed for moisture content and percent organic matter, and soils were frozen for later analysis of ammonia,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ins w:id="72" w:author="Clay" w:date="2020-06-04T14:13:00Z">
        <w:r w:rsidR="009F44CA">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0BA029E"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Soil was sieved at 2 mm and a subsample was placed into an ashed aluminum pan and weighed immediately for field mass. Pans were then placed in a drying oven at </w:t>
      </w:r>
      <w:r w:rsidRPr="00B02A83">
        <w:rPr>
          <w:rFonts w:ascii="Times New Roman" w:eastAsia="Times New Roman" w:hAnsi="Times New Roman" w:cs="Times New Roman"/>
          <w:sz w:val="24"/>
          <w:szCs w:val="24"/>
        </w:rPr>
        <w:t>60ºC</w:t>
      </w:r>
      <w:r>
        <w:rPr>
          <w:rFonts w:ascii="Times New Roman" w:eastAsia="Times New Roman" w:hAnsi="Times New Roman" w:cs="Times New Roman"/>
          <w:sz w:val="24"/>
          <w:szCs w:val="24"/>
        </w:rPr>
        <w:t xml:space="preserve"> until constant mass, cooled to room temperature, and weighed to obtain dry mass (DM).  The difference between field mass and dry mass was used to calculate percent </w:t>
      </w:r>
      <w:commentRangeStart w:id="73"/>
      <w:r>
        <w:rPr>
          <w:rFonts w:ascii="Times New Roman" w:eastAsia="Times New Roman" w:hAnsi="Times New Roman" w:cs="Times New Roman"/>
          <w:sz w:val="24"/>
          <w:szCs w:val="24"/>
        </w:rPr>
        <w:t>moisture</w:t>
      </w:r>
      <w:commentRangeEnd w:id="73"/>
      <w:r>
        <w:rPr>
          <w:rStyle w:val="CommentReference"/>
        </w:rPr>
        <w:commentReference w:id="73"/>
      </w: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loss after 48</m:t>
            </m:r>
            <m:r>
              <w:rPr>
                <w:rFonts w:ascii="Cambria Math" w:eastAsia="Times New Roman" w:hAnsi="Cambria Math" w:cs="Times New Roman"/>
                <w:sz w:val="24"/>
                <w:szCs w:val="24"/>
              </w:rPr>
              <m:t>h in drying oven</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3B034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placed 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After ashing, samples were cooled to room temperature, rehydrated with Milli-Q water to rehydrate clays and colloids containing water molecules, and then placed again into a drying oven until constant mass. Pans were cooled to room temperature and reweighed to obtain ash-free dry mass, with the difference between dry mass and ash-free dry mass used to calculate percent organic matter.</w:t>
      </w:r>
    </w:p>
    <w:p w14:paraId="07662D4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 xml:space="preserve">Percent Organic </m:t>
        </m:r>
        <w:commentRangeStart w:id="74"/>
        <m:r>
          <w:rPr>
            <w:rFonts w:ascii="Cambria Math" w:eastAsia="Times New Roman" w:hAnsi="Cambria Math" w:cs="Times New Roman"/>
            <w:sz w:val="24"/>
            <w:szCs w:val="24"/>
          </w:rPr>
          <m:t>Matter</m:t>
        </m:r>
        <w:commentRangeEnd w:id="74"/>
        <m:r>
          <m:rPr>
            <m:sty m:val="p"/>
          </m:rPr>
          <w:rPr>
            <w:rStyle w:val="CommentReference"/>
          </w:rPr>
          <w:commentReference w:id="74"/>
        </m:r>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loss after ashing</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374DA283" w14:textId="59877E40" w:rsidR="004162F7"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 xml:space="preserve">site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 xml:space="preserve">in April 2016.  </w:t>
      </w:r>
      <w:commentRangeStart w:id="75"/>
      <w:r w:rsidR="004162F7">
        <w:rPr>
          <w:rFonts w:ascii="Times New Roman" w:eastAsia="Times New Roman" w:hAnsi="Times New Roman" w:cs="Times New Roman"/>
          <w:sz w:val="24"/>
          <w:szCs w:val="24"/>
        </w:rPr>
        <w:t xml:space="preserve">Net changes in the inorganic N pool were calculated as </w:t>
      </w:r>
      <m:oMath>
        <m:r>
          <w:rPr>
            <w:rFonts w:ascii="Cambria Math" w:hAnsi="Cambria Math"/>
          </w:rPr>
          <m:t>Net changes in inorganic N=</m:t>
        </m:r>
        <m:f>
          <m:fPr>
            <m:ctrlPr>
              <w:rPr>
                <w:rFonts w:ascii="Cambria Math" w:hAnsi="Cambria Math"/>
                <w:i/>
              </w:rPr>
            </m:ctrlPr>
          </m:fPr>
          <m:num>
            <m:d>
              <m:dPr>
                <m:ctrlPr>
                  <w:rPr>
                    <w:rFonts w:ascii="Cambria Math" w:hAnsi="Cambria Math"/>
                    <w:i/>
                  </w:rPr>
                </m:ctrlPr>
              </m:dPr>
              <m:e>
                <m:r>
                  <w:rPr>
                    <w:rFonts w:ascii="Cambria Math" w:hAnsi="Cambria Math"/>
                  </w:rPr>
                  <m:t>Final Soil N+Resin Bag N-Initial Soil N</m:t>
                </m:r>
              </m:e>
            </m:d>
          </m:num>
          <m:den>
            <m:r>
              <w:rPr>
                <w:rFonts w:ascii="Cambria Math" w:hAnsi="Cambria Math"/>
              </w:rPr>
              <m:t>Incubation Time</m:t>
            </m:r>
          </m:den>
        </m:f>
      </m:oMath>
      <w:r w:rsidR="004162F7" w:rsidDel="001B2DAD">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(Griffin and Turner, 2012)  </w:t>
      </w:r>
      <w:commentRangeStart w:id="76"/>
      <w:r w:rsidR="004162F7">
        <w:rPr>
          <w:rFonts w:ascii="Times New Roman" w:eastAsia="Times New Roman" w:hAnsi="Times New Roman" w:cs="Times New Roman"/>
          <w:sz w:val="24"/>
          <w:szCs w:val="24"/>
        </w:rPr>
        <w:t>Net nitrification was indicated by … and net mineralization</w:t>
      </w:r>
      <w:r w:rsidR="004162F7" w:rsidDel="00CE729C">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was indicated by … etc.</w:t>
      </w:r>
      <w:commentRangeEnd w:id="76"/>
      <w:r w:rsidR="004162F7">
        <w:rPr>
          <w:rStyle w:val="CommentReference"/>
        </w:rPr>
        <w:commentReference w:id="76"/>
      </w:r>
      <w:commentRangeEnd w:id="75"/>
      <w:r>
        <w:rPr>
          <w:rStyle w:val="CommentReference"/>
        </w:rPr>
        <w:commentReference w:id="75"/>
      </w:r>
    </w:p>
    <w:p w14:paraId="38604971" w14:textId="77777777" w:rsidR="004162F7" w:rsidRDefault="004162F7" w:rsidP="004162F7">
      <w:pPr>
        <w:spacing w:after="0" w:line="480" w:lineRule="auto"/>
        <w:contextualSpacing/>
        <w:rPr>
          <w:rFonts w:ascii="Times New Roman" w:eastAsia="Times New Roman" w:hAnsi="Times New Roman" w:cs="Times New Roman"/>
          <w:i/>
          <w:sz w:val="24"/>
          <w:szCs w:val="24"/>
        </w:rPr>
      </w:pPr>
      <w:commentRangeStart w:id="77"/>
      <w:r>
        <w:rPr>
          <w:rFonts w:ascii="Times New Roman" w:eastAsia="Times New Roman" w:hAnsi="Times New Roman" w:cs="Times New Roman"/>
          <w:i/>
          <w:sz w:val="24"/>
          <w:szCs w:val="24"/>
        </w:rPr>
        <w:lastRenderedPageBreak/>
        <w:t xml:space="preserve">Nitrogen </w:t>
      </w:r>
      <w:commentRangeEnd w:id="77"/>
      <w:r w:rsidR="00F53E32">
        <w:rPr>
          <w:rStyle w:val="CommentReference"/>
        </w:rPr>
        <w:commentReference w:id="77"/>
      </w:r>
      <w:commentRangeStart w:id="78"/>
      <w:r>
        <w:rPr>
          <w:rFonts w:ascii="Times New Roman" w:eastAsia="Times New Roman" w:hAnsi="Times New Roman" w:cs="Times New Roman"/>
          <w:i/>
          <w:sz w:val="24"/>
          <w:szCs w:val="24"/>
        </w:rPr>
        <w:t>Analyses</w:t>
      </w:r>
      <w:commentRangeEnd w:id="78"/>
      <w:r>
        <w:rPr>
          <w:rStyle w:val="CommentReference"/>
        </w:rPr>
        <w:commentReference w:id="78"/>
      </w:r>
    </w:p>
    <w:p w14:paraId="60EE4353" w14:textId="7AAC3C1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KCl extraction method was used to extract inorganic nitrogen from each soil sample. Five grams of air-dried soil were added to 37.5 mLs of 2M KCl and shaken at 100 rpm for 2 hours on a shaker table and then centrifuged at 10,000 g. The sample was then filtered with a syringe through a 1.0 µm </w:t>
      </w:r>
      <w:r w:rsidR="00F53E32">
        <w:rPr>
          <w:rFonts w:ascii="Times New Roman" w:eastAsia="Times New Roman" w:hAnsi="Times New Roman" w:cs="Times New Roman"/>
          <w:sz w:val="24"/>
          <w:szCs w:val="24"/>
        </w:rPr>
        <w:t xml:space="preserve">glass fiber </w:t>
      </w:r>
      <w:r>
        <w:rPr>
          <w:rFonts w:ascii="Times New Roman" w:eastAsia="Times New Roman" w:hAnsi="Times New Roman" w:cs="Times New Roman"/>
          <w:sz w:val="24"/>
          <w:szCs w:val="24"/>
        </w:rPr>
        <w:t>filter and stored in the freezer until analysis. 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 xml:space="preserve">method (CITATION)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 xml:space="preserve">(CITATION)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2F99A7BC"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Phosphorous Analysis</w:t>
      </w:r>
    </w:p>
    <w:p w14:paraId="34C4B64F" w14:textId="3C89C16E"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Bray P1 method was used to extract phosphorus from each soil sample (Hamilton, 1997; Patton and Kryskalla, 2003). One gram of air dried soil was added to 10 mLs of the Bray P1 extractant </w:t>
      </w:r>
      <w:commentRangeStart w:id="79"/>
      <w:r>
        <w:rPr>
          <w:rFonts w:ascii="Times New Roman" w:eastAsia="Times New Roman" w:hAnsi="Times New Roman" w:cs="Times New Roman"/>
          <w:sz w:val="24"/>
          <w:szCs w:val="24"/>
        </w:rPr>
        <w:t>solution (30 mLs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w:t>
      </w:r>
      <w:commentRangeEnd w:id="79"/>
      <w:r>
        <w:rPr>
          <w:rStyle w:val="CommentReference"/>
        </w:rPr>
        <w:commentReference w:id="79"/>
      </w:r>
      <w:r>
        <w:rPr>
          <w:rFonts w:ascii="Times New Roman" w:eastAsia="Times New Roman" w:hAnsi="Times New Roman" w:cs="Times New Roman"/>
          <w:sz w:val="24"/>
          <w:szCs w:val="24"/>
        </w:rPr>
        <w:t xml:space="preserve"> shaken on a shaking table at 100 rpm for 15 minutes then centrifuged at 10,000 g.  The sample was then filtered with a syringe through a 1.0 µm glass fiber filter and stored in the freezer until analysis.  Samples were analyzed for inorganic phosphorous using the ascorbic acid method (Murphy and Riley, 1962)</w:t>
      </w:r>
      <w:ins w:id="80" w:author="Clay" w:date="2020-06-04T18:17:00Z">
        <w:r w:rsidR="00F53E32">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7992B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Statistical Analysis</w:t>
      </w:r>
    </w:p>
    <w:p w14:paraId="69917EB0" w14:textId="06EC589E" w:rsidR="00F53E32" w:rsidRDefault="004162F7" w:rsidP="00F53E32">
      <w:pPr>
        <w:spacing w:after="0" w:line="480" w:lineRule="auto"/>
        <w:ind w:firstLine="720"/>
        <w:contextualSpacing/>
        <w:rPr>
          <w:sz w:val="24"/>
          <w:szCs w:val="24"/>
        </w:rPr>
      </w:pPr>
      <w:r>
        <w:rPr>
          <w:rFonts w:ascii="Times New Roman" w:eastAsia="Times New Roman" w:hAnsi="Times New Roman" w:cs="Times New Roman"/>
          <w:sz w:val="24"/>
          <w:szCs w:val="24"/>
        </w:rPr>
        <w:t xml:space="preserve">All data was analyzed in RStudio version 3.6.2. Throughfall was analyzed using XXX (package).  Frass and litterfall was compared using a generalized least squares (GLS) model (package).  </w:t>
      </w:r>
      <w:commentRangeStart w:id="81"/>
      <w:r>
        <w:rPr>
          <w:rFonts w:ascii="Times New Roman" w:eastAsia="Times New Roman" w:hAnsi="Times New Roman" w:cs="Times New Roman"/>
          <w:sz w:val="24"/>
          <w:szCs w:val="24"/>
        </w:rPr>
        <w:t xml:space="preserve">Decomposition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a linear model (</w:t>
      </w:r>
      <w:commentRangeStart w:id="82"/>
      <w:r>
        <w:rPr>
          <w:rFonts w:ascii="Times New Roman" w:eastAsia="Times New Roman" w:hAnsi="Times New Roman" w:cs="Times New Roman"/>
          <w:sz w:val="24"/>
          <w:szCs w:val="24"/>
        </w:rPr>
        <w:t>LM</w:t>
      </w:r>
      <w:commentRangeEnd w:id="82"/>
      <w:r w:rsidR="00F53E32">
        <w:rPr>
          <w:rStyle w:val="CommentReference"/>
        </w:rPr>
        <w:commentReference w:id="82"/>
      </w:r>
      <w:r>
        <w:rPr>
          <w:rFonts w:ascii="Times New Roman" w:eastAsia="Times New Roman" w:hAnsi="Times New Roman" w:cs="Times New Roman"/>
          <w:sz w:val="24"/>
          <w:szCs w:val="24"/>
        </w:rPr>
        <w:t>) with leaf type and location as factors as well as looking at the interaction between high impact and low impacted sites</w:t>
      </w:r>
      <w:commentRangeEnd w:id="81"/>
      <w:r>
        <w:rPr>
          <w:rStyle w:val="CommentReference"/>
        </w:rPr>
        <w:commentReference w:id="81"/>
      </w:r>
      <w:r>
        <w:rPr>
          <w:rFonts w:ascii="Times New Roman" w:eastAsia="Times New Roman" w:hAnsi="Times New Roman" w:cs="Times New Roman"/>
          <w:sz w:val="24"/>
          <w:szCs w:val="24"/>
        </w:rPr>
        <w:t xml:space="preserve">. </w:t>
      </w:r>
      <w:commentRangeStart w:id="83"/>
      <w:r>
        <w:rPr>
          <w:rFonts w:ascii="Times New Roman" w:eastAsia="Times New Roman" w:hAnsi="Times New Roman" w:cs="Times New Roman"/>
          <w:sz w:val="24"/>
          <w:szCs w:val="24"/>
        </w:rPr>
        <w:t>A two-sample t-test to compare the two treatments; coniferous litter vs deciduous.</w:t>
      </w:r>
      <w:commentRangeEnd w:id="83"/>
      <w:r>
        <w:rPr>
          <w:rStyle w:val="CommentReference"/>
        </w:rPr>
        <w:commentReference w:id="83"/>
      </w:r>
      <w:r>
        <w:rPr>
          <w:rFonts w:ascii="Times New Roman" w:eastAsia="Times New Roman" w:hAnsi="Times New Roman" w:cs="Times New Roman"/>
          <w:sz w:val="24"/>
          <w:szCs w:val="24"/>
        </w:rPr>
        <w:t xml:space="preserve"> I used GLS models and linear mixed effects (LME) models (Senf et al. 2016) to see how budworm herbivory </w:t>
      </w:r>
      <w:r>
        <w:rPr>
          <w:rFonts w:ascii="Times New Roman" w:eastAsia="Times New Roman" w:hAnsi="Times New Roman" w:cs="Times New Roman"/>
          <w:sz w:val="24"/>
          <w:szCs w:val="24"/>
        </w:rPr>
        <w:lastRenderedPageBreak/>
        <w:t>level (low versus high) influenced percent soil moisture, percent organic matter, 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SRP, N:P ratio, total inorganic N, and net nitrification/mineralization through time and by site. Data was normalized when residuals did not meet the assumptions of the test. </w:t>
      </w:r>
      <w:commentRangeStart w:id="84"/>
      <w:r w:rsidR="00F53E32">
        <w:rPr>
          <w:rFonts w:ascii="Times New Roman" w:eastAsia="Times New Roman" w:hAnsi="Times New Roman" w:cs="Times New Roman"/>
          <w:sz w:val="24"/>
          <w:szCs w:val="24"/>
        </w:rPr>
        <w:t>When selecting models, I compared ones with both an interaction between impact factors and sample event and ones with a nested design. I plotted the residuals using a Q-Q Normal Plot and normalized when applicable. Additional models were constructed with weighted variances to help reduce residual patterns. Models were compared using the anova command in R and the model with the lowest AIC score was selected.</w:t>
      </w:r>
      <w:commentRangeEnd w:id="84"/>
      <w:r w:rsidR="00F53E32">
        <w:rPr>
          <w:rStyle w:val="CommentReference"/>
        </w:rPr>
        <w:commentReference w:id="84"/>
      </w:r>
    </w:p>
    <w:p w14:paraId="0C2202D0" w14:textId="28F82D2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GLS and LME models that yielded significant results, estimated marginal means (EMM</w:t>
      </w:r>
      <w:ins w:id="85" w:author="Clay" w:date="2020-06-04T18:20:00Z">
        <w:r w:rsidR="00F53E32">
          <w:rPr>
            <w:rFonts w:ascii="Times New Roman" w:eastAsia="Times New Roman" w:hAnsi="Times New Roman" w:cs="Times New Roman"/>
            <w:sz w:val="24"/>
            <w:szCs w:val="24"/>
          </w:rPr>
          <w:t>s</w:t>
        </w:r>
      </w:ins>
      <w:del w:id="86" w:author="Clay" w:date="2020-06-04T18:20:00Z">
        <w:r w:rsidDel="00F53E32">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analysis (package) was used as a post hoc test on data </w:t>
      </w:r>
      <w:bookmarkStart w:id="87" w:name="_Hlk24272010"/>
      <w:r>
        <w:rPr>
          <w:rFonts w:ascii="Times New Roman" w:eastAsia="Times New Roman" w:hAnsi="Times New Roman" w:cs="Times New Roman"/>
          <w:sz w:val="24"/>
          <w:szCs w:val="24"/>
        </w:rPr>
        <w:t>to determine which sample events differed significantly.</w:t>
      </w:r>
      <w:bookmarkEnd w:id="87"/>
      <w:r>
        <w:rPr>
          <w:rFonts w:ascii="Times New Roman" w:eastAsia="Times New Roman" w:hAnsi="Times New Roman" w:cs="Times New Roman"/>
          <w:sz w:val="24"/>
          <w:szCs w:val="24"/>
        </w:rPr>
        <w:t xml:space="preserve">  All statistical tests had were run with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sidRPr="008C298B">
        <w:rPr>
          <w:rFonts w:ascii="Times New Roman" w:eastAsia="Times New Roman" w:hAnsi="Times New Roman" w:cs="Times New Roman"/>
          <w:b/>
          <w:bCs/>
          <w:sz w:val="28"/>
          <w:szCs w:val="28"/>
        </w:rPr>
        <w:t>III</w:t>
      </w:r>
    </w:p>
    <w:p w14:paraId="3DA580EF" w14:textId="3FA6C86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commentRangeStart w:id="88"/>
      <w:r w:rsidRPr="008C298B">
        <w:rPr>
          <w:rFonts w:ascii="Times New Roman" w:eastAsia="Times New Roman" w:hAnsi="Times New Roman" w:cs="Times New Roman"/>
          <w:b/>
          <w:bCs/>
          <w:sz w:val="28"/>
          <w:szCs w:val="28"/>
        </w:rPr>
        <w:t>RESULTS</w:t>
      </w:r>
      <w:commentRangeEnd w:id="88"/>
      <w:r w:rsidR="00F53E32">
        <w:rPr>
          <w:rStyle w:val="CommentReference"/>
        </w:rPr>
        <w:commentReference w:id="88"/>
      </w:r>
    </w:p>
    <w:p w14:paraId="4F40426B" w14:textId="63408674" w:rsidR="00DE10F3" w:rsidRPr="009C385A" w:rsidRDefault="00DE10F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iCs/>
          <w:sz w:val="24"/>
          <w:szCs w:val="24"/>
        </w:rPr>
        <w:tab/>
      </w:r>
    </w:p>
    <w:p w14:paraId="23C7C38E" w14:textId="12F6B413" w:rsidR="00422551" w:rsidRPr="00422551" w:rsidRDefault="009356E2" w:rsidP="00422551">
      <w:pPr>
        <w:spacing w:line="480" w:lineRule="auto"/>
        <w:contextualSpacing/>
        <w:jc w:val="center"/>
        <w:rPr>
          <w:rFonts w:ascii="Times New Roman" w:eastAsia="Times New Roman" w:hAnsi="Times New Roman" w:cs="Times New Roman"/>
          <w:sz w:val="24"/>
          <w:szCs w:val="24"/>
        </w:rPr>
      </w:pPr>
      <w:r w:rsidRPr="00422551">
        <w:rPr>
          <w:rFonts w:ascii="Times New Roman" w:eastAsia="Times New Roman" w:hAnsi="Times New Roman" w:cs="Times New Roman"/>
          <w:sz w:val="24"/>
          <w:szCs w:val="24"/>
        </w:rPr>
        <w:t>Throughfall</w:t>
      </w:r>
      <w:ins w:id="89" w:author="Neziri Izak - OHS" w:date="2020-06-07T13:54:00Z">
        <w:r w:rsidR="00540744">
          <w:rPr>
            <w:rFonts w:ascii="Times New Roman" w:eastAsia="Times New Roman" w:hAnsi="Times New Roman" w:cs="Times New Roman"/>
            <w:sz w:val="24"/>
            <w:szCs w:val="24"/>
          </w:rPr>
          <w:t xml:space="preserve"> Chemistry</w:t>
        </w:r>
      </w:ins>
    </w:p>
    <w:p w14:paraId="091F67A5" w14:textId="44987429" w:rsidR="00D72EB8" w:rsidRDefault="00A31EB0"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62B8879" wp14:editId="68D9A406">
            <wp:extent cx="50292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27AD26C8" w14:textId="6ACB5361" w:rsidR="00422551" w:rsidRDefault="0042255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r w:rsidR="005B04A4">
        <w:rPr>
          <w:rFonts w:ascii="Times New Roman" w:eastAsia="Times New Roman" w:hAnsi="Times New Roman" w:cs="Times New Roman"/>
          <w:sz w:val="24"/>
          <w:szCs w:val="24"/>
        </w:rPr>
        <w:t>Bar plot</w:t>
      </w:r>
      <w:r>
        <w:rPr>
          <w:rFonts w:ascii="Times New Roman" w:eastAsia="Times New Roman" w:hAnsi="Times New Roman" w:cs="Times New Roman"/>
          <w:sz w:val="24"/>
          <w:szCs w:val="24"/>
        </w:rPr>
        <w:t xml:space="preserve"> of </w:t>
      </w:r>
      <w:r w:rsidR="005B04A4">
        <w:rPr>
          <w:rFonts w:ascii="Times New Roman" w:eastAsia="Times New Roman" w:hAnsi="Times New Roman" w:cs="Times New Roman"/>
          <w:sz w:val="24"/>
          <w:szCs w:val="24"/>
        </w:rPr>
        <w:t>throughfall</w:t>
      </w:r>
      <w:r w:rsidR="009349A6">
        <w:rPr>
          <w:rFonts w:ascii="Times New Roman" w:eastAsia="Times New Roman" w:hAnsi="Times New Roman" w:cs="Times New Roman"/>
          <w:sz w:val="24"/>
          <w:szCs w:val="24"/>
        </w:rPr>
        <w:t xml:space="preserve"> showing the logged concentrations of</w:t>
      </w:r>
      <w:r w:rsidR="005B04A4">
        <w:rPr>
          <w:rFonts w:ascii="Times New Roman" w:eastAsia="Times New Roman" w:hAnsi="Times New Roman" w:cs="Times New Roman"/>
          <w:sz w:val="24"/>
          <w:szCs w:val="24"/>
        </w:rPr>
        <w:t xml:space="preserve"> NH4 that traveled </w:t>
      </w:r>
      <w:commentRangeStart w:id="90"/>
      <w:r w:rsidR="005B04A4">
        <w:rPr>
          <w:rFonts w:ascii="Times New Roman" w:eastAsia="Times New Roman" w:hAnsi="Times New Roman" w:cs="Times New Roman"/>
          <w:sz w:val="24"/>
          <w:szCs w:val="24"/>
        </w:rPr>
        <w:t xml:space="preserve">from </w:t>
      </w:r>
      <w:commentRangeEnd w:id="90"/>
      <w:r w:rsidR="00F53E32">
        <w:rPr>
          <w:rStyle w:val="CommentReference"/>
        </w:rPr>
        <w:commentReference w:id="90"/>
      </w:r>
      <w:r w:rsidR="005B04A4">
        <w:rPr>
          <w:rFonts w:ascii="Times New Roman" w:eastAsia="Times New Roman" w:hAnsi="Times New Roman" w:cs="Times New Roman"/>
          <w:sz w:val="24"/>
          <w:szCs w:val="24"/>
        </w:rPr>
        <w:t>the canopy to the forest floor. An estimated marginal means analysis was run to identify which sample dates differed. Significant interactions are noted with an asterisk.</w:t>
      </w:r>
    </w:p>
    <w:p w14:paraId="6C8DDA50" w14:textId="77777777" w:rsidR="00FA6272" w:rsidRDefault="00FA6272" w:rsidP="00FA6272">
      <w:pPr>
        <w:spacing w:line="480" w:lineRule="auto"/>
        <w:ind w:firstLine="720"/>
        <w:contextualSpacing/>
        <w:rPr>
          <w:rFonts w:ascii="Times New Roman" w:eastAsia="Times New Roman" w:hAnsi="Times New Roman" w:cs="Times New Roman"/>
          <w:sz w:val="24"/>
          <w:szCs w:val="24"/>
        </w:rPr>
        <w:pPrChange w:id="91" w:author="Neziri Izak - OHS" w:date="2020-06-07T14:04:00Z">
          <w:pPr>
            <w:spacing w:line="480" w:lineRule="auto"/>
            <w:contextualSpacing/>
          </w:pPr>
        </w:pPrChange>
      </w:pPr>
      <w:r>
        <w:rPr>
          <w:rFonts w:ascii="Times New Roman" w:eastAsia="Times New Roman" w:hAnsi="Times New Roman" w:cs="Times New Roman"/>
          <w:sz w:val="24"/>
          <w:szCs w:val="24"/>
        </w:rPr>
        <w:t>Concentrations of throughfall ammonium varied throughout the course of the two years of sampling. This could be due to fluctuation of nitrification and mineralization throughout the duration of this study. These results are similar to soil nitrogen, as we also see a lot of variability in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as well. In addition to the similarities between throughfall and soil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concentrations were also comparable. I saw the same peaks in the nitrate throughfall as I did in the soil, and confirmed this using the ion exchange resin beads, again seeing two large pulses of </w:t>
      </w:r>
      <w:r>
        <w:rPr>
          <w:rFonts w:ascii="Times New Roman" w:eastAsia="Times New Roman" w:hAnsi="Times New Roman" w:cs="Times New Roman"/>
          <w:sz w:val="24"/>
          <w:szCs w:val="24"/>
        </w:rPr>
        <w:lastRenderedPageBreak/>
        <w:t>nitrate entering the system. Although we see spikes in the data shape, the concentrations are still relatively low in comparison to SRP.</w:t>
      </w:r>
    </w:p>
    <w:p w14:paraId="154AAAF9" w14:textId="77777777" w:rsidR="00FA6272" w:rsidRDefault="00FA6272" w:rsidP="009356E2">
      <w:pPr>
        <w:spacing w:line="480" w:lineRule="auto"/>
        <w:contextualSpacing/>
        <w:rPr>
          <w:rFonts w:ascii="Times New Roman" w:eastAsia="Times New Roman" w:hAnsi="Times New Roman" w:cs="Times New Roman"/>
          <w:sz w:val="24"/>
          <w:szCs w:val="24"/>
        </w:rPr>
      </w:pPr>
    </w:p>
    <w:p w14:paraId="6F7093A0" w14:textId="460218B7"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4CB28D81" wp14:editId="0A383CC8">
            <wp:extent cx="50292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60FF447D" w14:textId="1A25AF5A" w:rsidR="005B04A4" w:rsidRDefault="005B04A4" w:rsidP="005B04A4">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throughfall NO3 that traveled from the canopy to the </w:t>
      </w:r>
      <w:commentRangeStart w:id="92"/>
      <w:r>
        <w:rPr>
          <w:rFonts w:ascii="Times New Roman" w:eastAsia="Times New Roman" w:hAnsi="Times New Roman" w:cs="Times New Roman"/>
          <w:sz w:val="24"/>
          <w:szCs w:val="24"/>
        </w:rPr>
        <w:t xml:space="preserve">forest </w:t>
      </w:r>
      <w:commentRangeEnd w:id="92"/>
      <w:r w:rsidR="00030485">
        <w:rPr>
          <w:rStyle w:val="CommentReference"/>
        </w:rPr>
        <w:commentReference w:id="92"/>
      </w:r>
      <w:r>
        <w:rPr>
          <w:rFonts w:ascii="Times New Roman" w:eastAsia="Times New Roman" w:hAnsi="Times New Roman" w:cs="Times New Roman"/>
          <w:sz w:val="24"/>
          <w:szCs w:val="24"/>
        </w:rPr>
        <w:t>floor. An estimated marginal means analysis was run to identify which sample dates differed. Significant interactions are noted with an asterisk.</w:t>
      </w:r>
      <w:r w:rsidR="009C385A">
        <w:rPr>
          <w:rFonts w:ascii="Times New Roman" w:eastAsia="Times New Roman" w:hAnsi="Times New Roman" w:cs="Times New Roman"/>
          <w:sz w:val="24"/>
          <w:szCs w:val="24"/>
        </w:rPr>
        <w:t xml:space="preserve"> In this analysis there are spikes of NO3 in both the highly impacted and low impacted areas.</w:t>
      </w:r>
    </w:p>
    <w:p w14:paraId="597B0F1A" w14:textId="77777777" w:rsidR="005B04A4" w:rsidRDefault="005B04A4" w:rsidP="009356E2">
      <w:pPr>
        <w:spacing w:line="480" w:lineRule="auto"/>
        <w:contextualSpacing/>
        <w:rPr>
          <w:rFonts w:ascii="Times New Roman" w:eastAsia="Times New Roman" w:hAnsi="Times New Roman" w:cs="Times New Roman"/>
          <w:sz w:val="24"/>
          <w:szCs w:val="24"/>
        </w:rPr>
      </w:pPr>
    </w:p>
    <w:p w14:paraId="4A78D444" w14:textId="6AC41547" w:rsidR="00A32005" w:rsidRDefault="00A32005" w:rsidP="009356E2">
      <w:pPr>
        <w:spacing w:line="480" w:lineRule="auto"/>
        <w:contextualSpacing/>
        <w:rPr>
          <w:rFonts w:ascii="Times New Roman" w:eastAsia="Times New Roman" w:hAnsi="Times New Roman" w:cs="Times New Roman"/>
          <w:sz w:val="24"/>
          <w:szCs w:val="24"/>
        </w:rPr>
      </w:pPr>
      <w:commentRangeStart w:id="93"/>
      <w:r>
        <w:rPr>
          <w:noProof/>
          <w:lang w:eastAsia="ja-JP"/>
        </w:rPr>
        <w:lastRenderedPageBreak/>
        <w:drawing>
          <wp:inline distT="0" distB="0" distL="0" distR="0" wp14:anchorId="153D3CB1" wp14:editId="2DCD004D">
            <wp:extent cx="50292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commentRangeEnd w:id="93"/>
      <w:r w:rsidR="0094121F">
        <w:rPr>
          <w:rStyle w:val="CommentReference"/>
        </w:rPr>
        <w:commentReference w:id="93"/>
      </w:r>
    </w:p>
    <w:p w14:paraId="270DE30B" w14:textId="50F0167B" w:rsidR="0094121F" w:rsidRDefault="0094121F" w:rsidP="00941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throughfall SRP that traveled from the canopy to the </w:t>
      </w:r>
      <w:commentRangeStart w:id="94"/>
      <w:r>
        <w:rPr>
          <w:rFonts w:ascii="Times New Roman" w:eastAsia="Times New Roman" w:hAnsi="Times New Roman" w:cs="Times New Roman"/>
          <w:sz w:val="24"/>
          <w:szCs w:val="24"/>
        </w:rPr>
        <w:t xml:space="preserve">forest </w:t>
      </w:r>
      <w:commentRangeEnd w:id="94"/>
      <w:r w:rsidR="00030485">
        <w:rPr>
          <w:rStyle w:val="CommentReference"/>
        </w:rPr>
        <w:commentReference w:id="94"/>
      </w:r>
      <w:r>
        <w:rPr>
          <w:rFonts w:ascii="Times New Roman" w:eastAsia="Times New Roman" w:hAnsi="Times New Roman" w:cs="Times New Roman"/>
          <w:sz w:val="24"/>
          <w:szCs w:val="24"/>
        </w:rPr>
        <w:t>floor. An estimated marginal means analysis was run to identify which sample dates differed. Significant sample dates are noted with letters. Due to below detection limits for some of the concentrations, some of the bars show up as negative concentrations.</w:t>
      </w:r>
    </w:p>
    <w:p w14:paraId="7F71467E" w14:textId="6573D060" w:rsidR="0094121F" w:rsidRDefault="0094121F" w:rsidP="009356E2">
      <w:pPr>
        <w:spacing w:line="480" w:lineRule="auto"/>
        <w:contextualSpacing/>
        <w:rPr>
          <w:rFonts w:ascii="Times New Roman" w:eastAsia="Times New Roman" w:hAnsi="Times New Roman" w:cs="Times New Roman"/>
          <w:sz w:val="24"/>
          <w:szCs w:val="24"/>
        </w:rPr>
      </w:pPr>
    </w:p>
    <w:p w14:paraId="1D3BFEA7" w14:textId="42523265"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368D8D9B" wp14:editId="297EDB61">
            <wp:extent cx="5029200" cy="411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2CE76CE8" w14:textId="096DC86C"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throughfall DOC that traveled from the canopy to the forest </w:t>
      </w:r>
      <w:commentRangeStart w:id="95"/>
      <w:r>
        <w:rPr>
          <w:rFonts w:ascii="Times New Roman" w:eastAsia="Times New Roman" w:hAnsi="Times New Roman" w:cs="Times New Roman"/>
          <w:sz w:val="24"/>
          <w:szCs w:val="24"/>
        </w:rPr>
        <w:t>floor</w:t>
      </w:r>
      <w:commentRangeEnd w:id="95"/>
      <w:r w:rsidR="00030485">
        <w:rPr>
          <w:rStyle w:val="CommentReference"/>
        </w:rPr>
        <w:commentReference w:id="95"/>
      </w:r>
      <w:r>
        <w:rPr>
          <w:rFonts w:ascii="Times New Roman" w:eastAsia="Times New Roman" w:hAnsi="Times New Roman" w:cs="Times New Roman"/>
          <w:sz w:val="24"/>
          <w:szCs w:val="24"/>
        </w:rPr>
        <w:t>. An estimated marginal means analysis was run to identify which sample dates differed. Significant sample dates are noted with</w:t>
      </w:r>
    </w:p>
    <w:p w14:paraId="66643238" w14:textId="411A474F" w:rsidR="00D765D3" w:rsidRDefault="00FA627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Although DOC differed significantly based on sample dates, it was variable as to when high impacted sites had more DOC than low impacted sites and was not measured in soil, so it is unknown as to how much is retained. What is known is that DOC is making its way through the canopy to the forest floor.</w:t>
      </w:r>
    </w:p>
    <w:p w14:paraId="59A30298" w14:textId="53AE7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44CE771F" wp14:editId="73887270">
            <wp:extent cx="502920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7DE2E731" w14:textId="19B9C74B"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throughfall DIN that traveled from the canopy to the </w:t>
      </w:r>
      <w:commentRangeStart w:id="96"/>
      <w:r>
        <w:rPr>
          <w:rFonts w:ascii="Times New Roman" w:eastAsia="Times New Roman" w:hAnsi="Times New Roman" w:cs="Times New Roman"/>
          <w:sz w:val="24"/>
          <w:szCs w:val="24"/>
        </w:rPr>
        <w:t xml:space="preserve">forest </w:t>
      </w:r>
      <w:commentRangeEnd w:id="96"/>
      <w:r w:rsidR="00030485">
        <w:rPr>
          <w:rStyle w:val="CommentReference"/>
        </w:rPr>
        <w:commentReference w:id="96"/>
      </w:r>
      <w:r>
        <w:rPr>
          <w:rFonts w:ascii="Times New Roman" w:eastAsia="Times New Roman" w:hAnsi="Times New Roman" w:cs="Times New Roman"/>
          <w:sz w:val="24"/>
          <w:szCs w:val="24"/>
        </w:rPr>
        <w:t>floor. An estimated marginal means analysis was run to identify which sample dates differed. Significant sample dates are noted with letters. Due to below detection limits for some of the concentrations, some of the bars show up as negative concentrations.</w:t>
      </w:r>
    </w:p>
    <w:p w14:paraId="68574D72" w14:textId="3BA68256" w:rsidR="00D765D3" w:rsidRDefault="00D765D3" w:rsidP="009356E2">
      <w:pPr>
        <w:spacing w:line="480" w:lineRule="auto"/>
        <w:contextualSpacing/>
        <w:rPr>
          <w:rFonts w:ascii="Times New Roman" w:eastAsia="Times New Roman" w:hAnsi="Times New Roman" w:cs="Times New Roman"/>
          <w:sz w:val="24"/>
          <w:szCs w:val="24"/>
        </w:rPr>
      </w:pPr>
    </w:p>
    <w:p w14:paraId="37B3CD85" w14:textId="7723F82A" w:rsidR="00DE10F3" w:rsidRPr="00E0657B" w:rsidRDefault="00DE10F3" w:rsidP="00E0657B">
      <w:pPr>
        <w:spacing w:line="480" w:lineRule="auto"/>
        <w:contextualSpacing/>
        <w:jc w:val="center"/>
        <w:rPr>
          <w:rFonts w:ascii="Times New Roman" w:eastAsia="Times New Roman" w:hAnsi="Times New Roman" w:cs="Times New Roman"/>
          <w:sz w:val="24"/>
          <w:szCs w:val="24"/>
        </w:rPr>
      </w:pPr>
      <w:r w:rsidRPr="00E0657B">
        <w:rPr>
          <w:rFonts w:ascii="Times New Roman" w:eastAsia="Times New Roman" w:hAnsi="Times New Roman" w:cs="Times New Roman"/>
          <w:sz w:val="24"/>
          <w:szCs w:val="24"/>
        </w:rPr>
        <w:t>Decomposition</w:t>
      </w:r>
      <w:r w:rsidR="00540744">
        <w:rPr>
          <w:rFonts w:ascii="Times New Roman" w:eastAsia="Times New Roman" w:hAnsi="Times New Roman" w:cs="Times New Roman"/>
          <w:sz w:val="24"/>
          <w:szCs w:val="24"/>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3D25F36C" wp14:editId="635C857E">
            <wp:extent cx="5943600" cy="3799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54CCF3AC" w14:textId="380B7D89" w:rsidR="00D765D3" w:rsidRDefault="00D765D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comparison of decomposition rates between deciduous and coniferous leaf litter on the forest floor. A linear mixed effects model analysis was used to compare high impacted areas to low impacted areas. Leaf type was not significant, but in both deciduous and coniferous leaf litter decomposed faster in low impacted areas.</w:t>
      </w:r>
    </w:p>
    <w:p w14:paraId="2BDBB422" w14:textId="5CFBCB45" w:rsidR="00FA6272" w:rsidRDefault="00FA627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470BE">
        <w:rPr>
          <w:rFonts w:ascii="Times New Roman" w:eastAsia="Times New Roman" w:hAnsi="Times New Roman" w:cs="Times New Roman"/>
          <w:sz w:val="24"/>
          <w:szCs w:val="24"/>
        </w:rPr>
        <w:t>It is inconclusive as to whether soil moisture was a factor in the rate of decomposition due to soil moisture being inconsistent in response to budworm activity. There are times when soil moisture is greater in low impact sites, and there are times when soil moisture is greater in high impacted sites.</w:t>
      </w:r>
    </w:p>
    <w:p w14:paraId="6C3ED5C5" w14:textId="3D730448" w:rsidR="00DE10F3" w:rsidRPr="009B7BE5" w:rsidRDefault="00DE10F3" w:rsidP="00540744">
      <w:pPr>
        <w:spacing w:line="480" w:lineRule="auto"/>
        <w:contextualSpacing/>
        <w:jc w:val="center"/>
        <w:rPr>
          <w:rFonts w:ascii="Times New Roman" w:eastAsia="Times New Roman" w:hAnsi="Times New Roman" w:cs="Times New Roman"/>
          <w:sz w:val="24"/>
          <w:szCs w:val="24"/>
        </w:rPr>
        <w:pPrChange w:id="97" w:author="Neziri Izak - OHS" w:date="2020-06-07T13:56:00Z">
          <w:pPr>
            <w:spacing w:line="480" w:lineRule="auto"/>
            <w:contextualSpacing/>
          </w:pPr>
        </w:pPrChange>
      </w:pPr>
      <w:r w:rsidRPr="009B7BE5">
        <w:rPr>
          <w:rFonts w:ascii="Times New Roman" w:eastAsia="Times New Roman" w:hAnsi="Times New Roman" w:cs="Times New Roman"/>
          <w:sz w:val="24"/>
          <w:szCs w:val="24"/>
        </w:rPr>
        <w:t xml:space="preserve">Soil </w:t>
      </w:r>
      <w:r w:rsidR="00540744" w:rsidRPr="009B7BE5">
        <w:rPr>
          <w:rFonts w:ascii="Times New Roman" w:eastAsia="Times New Roman" w:hAnsi="Times New Roman" w:cs="Times New Roman"/>
          <w:sz w:val="24"/>
          <w:szCs w:val="24"/>
        </w:rPr>
        <w:t>Chemi</w:t>
      </w:r>
      <w:r w:rsidRPr="009B7BE5">
        <w:rPr>
          <w:rFonts w:ascii="Times New Roman" w:eastAsia="Times New Roman" w:hAnsi="Times New Roman" w:cs="Times New Roman"/>
          <w:sz w:val="24"/>
          <w:szCs w:val="24"/>
        </w:rPr>
        <w:t>s</w:t>
      </w:r>
      <w:r w:rsidR="00540744" w:rsidRPr="009B7BE5">
        <w:rPr>
          <w:rFonts w:ascii="Times New Roman" w:eastAsia="Times New Roman" w:hAnsi="Times New Roman" w:cs="Times New Roman"/>
          <w:sz w:val="24"/>
          <w:szCs w:val="24"/>
        </w:rPr>
        <w:t>try</w:t>
      </w:r>
      <w:r w:rsidRPr="009B7BE5">
        <w:rPr>
          <w:rFonts w:ascii="Times New Roman" w:eastAsia="Times New Roman" w:hAnsi="Times New Roman" w:cs="Times New Roman"/>
          <w:sz w:val="24"/>
          <w:szCs w:val="24"/>
        </w:rPr>
        <w:t>:</w:t>
      </w:r>
    </w:p>
    <w:p w14:paraId="3DD7BD02" w14:textId="79D96501" w:rsidR="00DE10F3" w:rsidRDefault="00DE10F3" w:rsidP="00DE10F3">
      <w:pPr>
        <w:spacing w:line="480" w:lineRule="auto"/>
        <w:contextualSpacing/>
        <w:rPr>
          <w:rFonts w:ascii="Times New Roman" w:eastAsia="Times New Roman" w:hAnsi="Times New Roman" w:cs="Times New Roman"/>
          <w:i/>
          <w:iCs/>
          <w:sz w:val="24"/>
          <w:szCs w:val="24"/>
        </w:rPr>
      </w:pPr>
      <w:r>
        <w:rPr>
          <w:noProof/>
          <w:lang w:eastAsia="ja-JP"/>
        </w:rPr>
        <w:lastRenderedPageBreak/>
        <w:drawing>
          <wp:inline distT="0" distB="0" distL="0" distR="0" wp14:anchorId="69C7AEA8" wp14:editId="51AF4F1F">
            <wp:extent cx="5029200"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150E8BD3" w14:textId="1D5AB23C"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of soil organic matter percentage. An estimated marginal means analysis was run to identify which sample dates differed. There were no times differed significantly in this analysis.</w:t>
      </w:r>
    </w:p>
    <w:p w14:paraId="2404C463" w14:textId="2F8AC8EB" w:rsidR="00D765D3" w:rsidRPr="00D765D3" w:rsidRDefault="00176FC7"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Although there is no significant difference between high and low sites, organic mater still tended to be slightly more abundant in high impacted sites during all sample dates than in low impacted sites. </w:t>
      </w:r>
    </w:p>
    <w:p w14:paraId="74A8EFFC" w14:textId="07934DF9" w:rsidR="00DE10F3" w:rsidRPr="00351B70" w:rsidRDefault="00DE10F3" w:rsidP="00DE10F3">
      <w:pPr>
        <w:spacing w:line="480" w:lineRule="auto"/>
        <w:contextualSpacing/>
        <w:rPr>
          <w:rFonts w:ascii="Times New Roman" w:eastAsia="Times New Roman" w:hAnsi="Times New Roman" w:cs="Times New Roman"/>
          <w:i/>
          <w:iCs/>
          <w:sz w:val="24"/>
          <w:szCs w:val="24"/>
        </w:rPr>
      </w:pPr>
      <w:r>
        <w:rPr>
          <w:noProof/>
          <w:lang w:eastAsia="ja-JP"/>
        </w:rPr>
        <w:lastRenderedPageBreak/>
        <w:drawing>
          <wp:inline distT="0" distB="0" distL="0" distR="0" wp14:anchorId="37BD4AC8" wp14:editId="02EE35D1">
            <wp:extent cx="5029200" cy="411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47B6CA79" w14:textId="0CDD36C9"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soil moisture percentage. An estimated marginal means </w:t>
      </w:r>
      <w:commentRangeStart w:id="98"/>
      <w:r>
        <w:rPr>
          <w:rFonts w:ascii="Times New Roman" w:eastAsia="Times New Roman" w:hAnsi="Times New Roman" w:cs="Times New Roman"/>
          <w:sz w:val="24"/>
          <w:szCs w:val="24"/>
        </w:rPr>
        <w:t xml:space="preserve">analysis </w:t>
      </w:r>
      <w:commentRangeEnd w:id="98"/>
      <w:r w:rsidR="00030485">
        <w:rPr>
          <w:rStyle w:val="CommentReference"/>
        </w:rPr>
        <w:commentReference w:id="98"/>
      </w:r>
      <w:r>
        <w:rPr>
          <w:rFonts w:ascii="Times New Roman" w:eastAsia="Times New Roman" w:hAnsi="Times New Roman" w:cs="Times New Roman"/>
          <w:sz w:val="24"/>
          <w:szCs w:val="24"/>
        </w:rPr>
        <w:t xml:space="preserve">was run to identify which sample dates differed. Significant sample dates are noted with letters. </w:t>
      </w:r>
    </w:p>
    <w:p w14:paraId="646405C9" w14:textId="77777777" w:rsidR="00DE10F3" w:rsidRDefault="00DE10F3" w:rsidP="009356E2">
      <w:pPr>
        <w:spacing w:line="480" w:lineRule="auto"/>
        <w:contextualSpacing/>
        <w:rPr>
          <w:rFonts w:ascii="Times New Roman" w:eastAsia="Times New Roman" w:hAnsi="Times New Roman" w:cs="Times New Roman"/>
          <w:sz w:val="24"/>
          <w:szCs w:val="24"/>
        </w:rPr>
      </w:pPr>
    </w:p>
    <w:p w14:paraId="2A3267F6" w14:textId="3B746DDB" w:rsid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32308CC1" wp14:editId="2503A520">
            <wp:extent cx="502920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370379B8" w14:textId="1CB30638"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of soil NH4. An estimated marginal means analysis was run to identify which sample dates differed. Significant sample dates are noted with letters. Budworm impact was not significant, but sample date was.</w:t>
      </w:r>
    </w:p>
    <w:p w14:paraId="7CA73E06" w14:textId="3CBF6A97" w:rsidR="00D765D3" w:rsidRDefault="00FA627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Concentrations of soil ammonium varied throughout the course of the two years of sampling, but overall were very low.  This could be due to fluctuation of nitrification and mineralization throughout the duration of this study. There appear to be two large inputs of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during the May sample date and the November 2016 sample date,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concentrations were significantly higher in low impacted sites vs highly impacted sites, and this matches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trends</w:t>
      </w:r>
      <w:r w:rsidR="00597A2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A7D90B7" w14:textId="418AF778" w:rsidR="009356E2"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507A4442" wp14:editId="1AD11ECA">
            <wp:extent cx="5029200"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60E71E2D" w14:textId="4F7FD4D5"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soil NO3. An estimated marginal means analysis was run to identify </w:t>
      </w:r>
      <w:commentRangeStart w:id="99"/>
      <w:r>
        <w:rPr>
          <w:rFonts w:ascii="Times New Roman" w:eastAsia="Times New Roman" w:hAnsi="Times New Roman" w:cs="Times New Roman"/>
          <w:sz w:val="24"/>
          <w:szCs w:val="24"/>
        </w:rPr>
        <w:t xml:space="preserve">which </w:t>
      </w:r>
      <w:commentRangeEnd w:id="99"/>
      <w:r w:rsidR="00030485">
        <w:rPr>
          <w:rStyle w:val="CommentReference"/>
        </w:rPr>
        <w:commentReference w:id="99"/>
      </w:r>
      <w:r>
        <w:rPr>
          <w:rFonts w:ascii="Times New Roman" w:eastAsia="Times New Roman" w:hAnsi="Times New Roman" w:cs="Times New Roman"/>
          <w:sz w:val="24"/>
          <w:szCs w:val="24"/>
        </w:rPr>
        <w:t xml:space="preserve">sample dates differed. Significant sample dates are noted with </w:t>
      </w:r>
      <w:r w:rsidR="009349A6">
        <w:rPr>
          <w:rFonts w:ascii="Times New Roman" w:eastAsia="Times New Roman" w:hAnsi="Times New Roman" w:cs="Times New Roman"/>
          <w:sz w:val="24"/>
          <w:szCs w:val="24"/>
        </w:rPr>
        <w:t>asterisks</w:t>
      </w:r>
      <w:r>
        <w:rPr>
          <w:rFonts w:ascii="Times New Roman" w:eastAsia="Times New Roman" w:hAnsi="Times New Roman" w:cs="Times New Roman"/>
          <w:sz w:val="24"/>
          <w:szCs w:val="24"/>
        </w:rPr>
        <w:t>. Budworm impact was not significant, but sample date was. There was also an interaction between the time of sample and budworm impact level.</w:t>
      </w:r>
    </w:p>
    <w:p w14:paraId="0B4493CF" w14:textId="77777777" w:rsidR="00D765D3" w:rsidRDefault="00D765D3" w:rsidP="009356E2">
      <w:pPr>
        <w:spacing w:line="480" w:lineRule="auto"/>
        <w:contextualSpacing/>
        <w:rPr>
          <w:rFonts w:ascii="Times New Roman" w:eastAsia="Times New Roman" w:hAnsi="Times New Roman" w:cs="Times New Roman"/>
          <w:sz w:val="24"/>
          <w:szCs w:val="24"/>
        </w:rPr>
      </w:pPr>
    </w:p>
    <w:p w14:paraId="0F11BCB3" w14:textId="1D7D841C" w:rsid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69ECF530" wp14:editId="06E5C5E7">
            <wp:extent cx="5029200" cy="411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4110BDED" w14:textId="4F87B7F7"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of soil SRP. An estimated marginal means analysis was run to identify which sample dates differed. Budworm impact was significant, and in all sample dates, SRP was more abundant in high impacted areas compared to low.</w:t>
      </w:r>
      <w:r w:rsidR="00FA6272" w:rsidRPr="00FA6272">
        <w:rPr>
          <w:rFonts w:ascii="Times New Roman" w:eastAsia="Times New Roman" w:hAnsi="Times New Roman" w:cs="Times New Roman"/>
          <w:sz w:val="24"/>
          <w:szCs w:val="24"/>
        </w:rPr>
        <w:t xml:space="preserve"> </w:t>
      </w:r>
    </w:p>
    <w:p w14:paraId="24A96E3A" w14:textId="12F66557" w:rsidR="00FA6272" w:rsidRDefault="00FA6272" w:rsidP="00FA6272">
      <w:pPr>
        <w:spacing w:line="480" w:lineRule="auto"/>
        <w:ind w:firstLine="720"/>
        <w:contextualSpacing/>
        <w:rPr>
          <w:rFonts w:ascii="Times New Roman" w:eastAsia="Times New Roman" w:hAnsi="Times New Roman" w:cs="Times New Roman"/>
          <w:sz w:val="24"/>
          <w:szCs w:val="24"/>
        </w:rPr>
        <w:pPrChange w:id="100" w:author="Neziri Izak - OHS" w:date="2020-06-07T14:05:00Z">
          <w:pPr>
            <w:spacing w:line="480" w:lineRule="auto"/>
            <w:contextualSpacing/>
          </w:pPr>
        </w:pPrChange>
      </w:pPr>
      <w:r>
        <w:rPr>
          <w:rFonts w:ascii="Times New Roman" w:eastAsia="Times New Roman" w:hAnsi="Times New Roman" w:cs="Times New Roman"/>
          <w:sz w:val="24"/>
          <w:szCs w:val="24"/>
        </w:rPr>
        <w:t>In all eight sampling events, soil SRP levels were significantly higher in high impacted budworm areas, and because this was not seen in the SRP samples from throughfall, it suggests that the WSB in highly impacted areas are adding more phosphorous than can be taken up by soil microbes</w:t>
      </w:r>
    </w:p>
    <w:p w14:paraId="7341DEE4" w14:textId="77777777" w:rsidR="00D765D3" w:rsidRDefault="00D765D3" w:rsidP="009356E2">
      <w:pPr>
        <w:spacing w:line="480" w:lineRule="auto"/>
        <w:contextualSpacing/>
        <w:rPr>
          <w:rFonts w:ascii="Times New Roman" w:eastAsia="Times New Roman" w:hAnsi="Times New Roman" w:cs="Times New Roman"/>
          <w:sz w:val="24"/>
          <w:szCs w:val="24"/>
        </w:rPr>
      </w:pPr>
    </w:p>
    <w:p w14:paraId="1B7E85EB" w14:textId="40CC0324" w:rsid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51563595" wp14:editId="6B9AFCCA">
            <wp:extent cx="5943600" cy="3799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7B5C9FEC" w14:textId="27D500EB" w:rsidR="00DA1B40" w:rsidRDefault="00DA1B4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of soil temperature at 2 cm</w:t>
      </w:r>
      <w:del w:id="101" w:author="Clay" w:date="2020-06-04T18:33:00Z">
        <w:r w:rsidDel="00030485">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deep. An estimated marginal means </w:t>
      </w:r>
      <w:commentRangeStart w:id="102"/>
      <w:r>
        <w:rPr>
          <w:rFonts w:ascii="Times New Roman" w:eastAsia="Times New Roman" w:hAnsi="Times New Roman" w:cs="Times New Roman"/>
          <w:sz w:val="24"/>
          <w:szCs w:val="24"/>
        </w:rPr>
        <w:t xml:space="preserve">analysis </w:t>
      </w:r>
      <w:commentRangeEnd w:id="102"/>
      <w:r w:rsidR="00030485">
        <w:rPr>
          <w:rStyle w:val="CommentReference"/>
        </w:rPr>
        <w:commentReference w:id="102"/>
      </w:r>
      <w:r>
        <w:rPr>
          <w:rFonts w:ascii="Times New Roman" w:eastAsia="Times New Roman" w:hAnsi="Times New Roman" w:cs="Times New Roman"/>
          <w:sz w:val="24"/>
          <w:szCs w:val="24"/>
        </w:rPr>
        <w:t>was run to identify which sample dates differed. Significant sample dates are noted with asterisks. Budworm impact was not significant, but sample date was. There was also an interaction between the time of sample and budworm impact level.</w:t>
      </w:r>
    </w:p>
    <w:p w14:paraId="6DA14342" w14:textId="77777777" w:rsidR="00D765D3" w:rsidRDefault="00D765D3" w:rsidP="009356E2">
      <w:pPr>
        <w:spacing w:line="480" w:lineRule="auto"/>
        <w:contextualSpacing/>
        <w:rPr>
          <w:rFonts w:ascii="Times New Roman" w:eastAsia="Times New Roman" w:hAnsi="Times New Roman" w:cs="Times New Roman"/>
          <w:sz w:val="24"/>
          <w:szCs w:val="24"/>
        </w:rPr>
      </w:pPr>
    </w:p>
    <w:p w14:paraId="7CBC7D5E" w14:textId="49D2EB7B" w:rsidR="00DE10F3" w:rsidRP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09815845" wp14:editId="0FBC6748">
            <wp:extent cx="5029200"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52A11F92" w14:textId="68B15A51" w:rsidR="008C298B" w:rsidRDefault="00DA1B4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soil temperature at 10 cms deep. An estimated marginal means analysis was run to identify which sample dates differed. Significant sample dates are noted with letters. Budworm impact was not significant, but sample date was. There was also an </w:t>
      </w:r>
      <w:commentRangeStart w:id="103"/>
      <w:r>
        <w:rPr>
          <w:rFonts w:ascii="Times New Roman" w:eastAsia="Times New Roman" w:hAnsi="Times New Roman" w:cs="Times New Roman"/>
          <w:sz w:val="24"/>
          <w:szCs w:val="24"/>
        </w:rPr>
        <w:t xml:space="preserve">interaction </w:t>
      </w:r>
      <w:commentRangeEnd w:id="103"/>
      <w:r w:rsidR="00030485">
        <w:rPr>
          <w:rStyle w:val="CommentReference"/>
        </w:rPr>
        <w:commentReference w:id="103"/>
      </w:r>
      <w:r>
        <w:rPr>
          <w:rFonts w:ascii="Times New Roman" w:eastAsia="Times New Roman" w:hAnsi="Times New Roman" w:cs="Times New Roman"/>
          <w:sz w:val="24"/>
          <w:szCs w:val="24"/>
        </w:rPr>
        <w:t xml:space="preserve">between the time of sample and budworm impact </w:t>
      </w:r>
      <w:commentRangeStart w:id="104"/>
      <w:r>
        <w:rPr>
          <w:rFonts w:ascii="Times New Roman" w:eastAsia="Times New Roman" w:hAnsi="Times New Roman" w:cs="Times New Roman"/>
          <w:sz w:val="24"/>
          <w:szCs w:val="24"/>
        </w:rPr>
        <w:t>level</w:t>
      </w:r>
      <w:commentRangeEnd w:id="104"/>
      <w:r w:rsidR="006242DB">
        <w:rPr>
          <w:rStyle w:val="CommentReference"/>
        </w:rPr>
        <w:commentReference w:id="104"/>
      </w:r>
      <w:r>
        <w:rPr>
          <w:rFonts w:ascii="Times New Roman" w:eastAsia="Times New Roman" w:hAnsi="Times New Roman" w:cs="Times New Roman"/>
          <w:sz w:val="24"/>
          <w:szCs w:val="24"/>
        </w:rPr>
        <w:t>.</w:t>
      </w:r>
    </w:p>
    <w:p w14:paraId="61A6953B" w14:textId="77777777" w:rsidR="00540744" w:rsidRDefault="00540744" w:rsidP="00540744">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Temperature increased and decreased more rapidly at shallow depths compared to deeper measurements, also following the expected pattern that as soil depth increases, the changed in temperature changes at a slower rate. </w:t>
      </w:r>
    </w:p>
    <w:p w14:paraId="76E2BA5A" w14:textId="77777777" w:rsidR="00540744" w:rsidRDefault="00540744" w:rsidP="00DA1B40">
      <w:pPr>
        <w:spacing w:line="480" w:lineRule="auto"/>
        <w:contextualSpacing/>
        <w:rPr>
          <w:rFonts w:ascii="Times New Roman" w:eastAsia="Times New Roman" w:hAnsi="Times New Roman" w:cs="Times New Roman"/>
          <w:sz w:val="24"/>
          <w:szCs w:val="24"/>
        </w:rPr>
      </w:pPr>
    </w:p>
    <w:p w14:paraId="7E32E0C7" w14:textId="7D1D2D6C" w:rsidR="00EB72F0" w:rsidRDefault="00EB72F0" w:rsidP="00DA1B40">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6323B68E" wp14:editId="441BE496">
            <wp:extent cx="5943600" cy="3799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63648DC1" w14:textId="63AB655F" w:rsidR="00EB72F0" w:rsidRDefault="00EB72F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A regression analysis comparing the temperature between the two sample depths in Celsius with a P&lt;0.0001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0.7776.</w:t>
      </w:r>
    </w:p>
    <w:p w14:paraId="24747E87" w14:textId="77777777" w:rsidR="00540744" w:rsidRDefault="00540744" w:rsidP="00540744">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temperature followed the expected pattern of increasing during spring and summer months and decreasing during winter and fall months. As the regression analysis comparing depths shows, lower depths were correlated with shallow depths. </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IV</w:t>
      </w:r>
    </w:p>
    <w:p w14:paraId="7F32F4FF" w14:textId="4F8AB031"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DISCUSSION</w:t>
      </w:r>
    </w:p>
    <w:p w14:paraId="44A88C5D" w14:textId="00FD7267" w:rsidR="004162F7" w:rsidRDefault="00180C4B" w:rsidP="007C2178">
      <w:pPr>
        <w:spacing w:line="480" w:lineRule="auto"/>
        <w:ind w:firstLine="720"/>
        <w:contextualSpacing/>
        <w:rPr>
          <w:rFonts w:ascii="Times New Roman" w:eastAsia="Times New Roman" w:hAnsi="Times New Roman" w:cs="Times New Roman"/>
          <w:sz w:val="24"/>
          <w:szCs w:val="24"/>
        </w:rPr>
      </w:pPr>
      <w:commentRangeStart w:id="105"/>
      <w:r>
        <w:rPr>
          <w:rFonts w:ascii="Times New Roman" w:eastAsia="Times New Roman" w:hAnsi="Times New Roman" w:cs="Times New Roman"/>
          <w:sz w:val="24"/>
          <w:szCs w:val="24"/>
        </w:rPr>
        <w:t xml:space="preserve">The intent of this study was to </w:t>
      </w:r>
      <w:r w:rsidR="00A31EB0">
        <w:rPr>
          <w:rFonts w:ascii="Times New Roman" w:eastAsia="Times New Roman" w:hAnsi="Times New Roman" w:cs="Times New Roman"/>
          <w:sz w:val="24"/>
          <w:szCs w:val="24"/>
        </w:rPr>
        <w:t xml:space="preserve">examine </w:t>
      </w:r>
      <w:r w:rsidR="00030485">
        <w:rPr>
          <w:rFonts w:ascii="Times New Roman" w:eastAsia="Times New Roman" w:hAnsi="Times New Roman" w:cs="Times New Roman"/>
          <w:sz w:val="24"/>
          <w:szCs w:val="24"/>
        </w:rPr>
        <w:t xml:space="preserve">how </w:t>
      </w:r>
      <w:commentRangeStart w:id="106"/>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commentRangeEnd w:id="106"/>
      <w:r w:rsidR="00030485">
        <w:rPr>
          <w:rStyle w:val="CommentReference"/>
        </w:rPr>
        <w:commentReference w:id="106"/>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w:t>
      </w:r>
      <w:del w:id="107" w:author="Clay" w:date="2020-06-04T18:34:00Z">
        <w:r w:rsidR="00A31EB0" w:rsidDel="00030485">
          <w:rPr>
            <w:rFonts w:ascii="Times New Roman" w:eastAsia="Times New Roman" w:hAnsi="Times New Roman" w:cs="Times New Roman"/>
            <w:sz w:val="24"/>
            <w:szCs w:val="24"/>
          </w:rPr>
          <w:delText xml:space="preserve">soil and </w:delText>
        </w:r>
      </w:del>
      <w:r w:rsidR="00A31EB0">
        <w:rPr>
          <w:rFonts w:ascii="Times New Roman" w:eastAsia="Times New Roman" w:hAnsi="Times New Roman" w:cs="Times New Roman"/>
          <w:sz w:val="24"/>
          <w:szCs w:val="24"/>
        </w:rPr>
        <w:t xml:space="preserve">throughfall </w:t>
      </w:r>
      <w:r w:rsidR="00030485">
        <w:rPr>
          <w:rFonts w:ascii="Times New Roman" w:eastAsia="Times New Roman" w:hAnsi="Times New Roman" w:cs="Times New Roman"/>
          <w:sz w:val="24"/>
          <w:szCs w:val="24"/>
        </w:rPr>
        <w:t xml:space="preserve">chemistry, 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Central Cascades.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del w:id="108" w:author="Clay" w:date="2020-06-04T18:35:00Z">
        <w:r w:rsidR="007C2178" w:rsidDel="006242DB">
          <w:rPr>
            <w:rFonts w:ascii="Times New Roman" w:eastAsia="Times New Roman" w:hAnsi="Times New Roman" w:cs="Times New Roman"/>
            <w:sz w:val="24"/>
            <w:szCs w:val="24"/>
          </w:rPr>
          <w:lastRenderedPageBreak/>
          <w:delText xml:space="preserve">impact </w:delText>
        </w:r>
      </w:del>
      <w:r w:rsidR="006242DB">
        <w:rPr>
          <w:rFonts w:ascii="Times New Roman" w:eastAsia="Times New Roman" w:hAnsi="Times New Roman" w:cs="Times New Roman"/>
          <w:sz w:val="24"/>
          <w:szCs w:val="24"/>
        </w:rPr>
        <w:t xml:space="preserve">herbivory seemed to positively </w:t>
      </w:r>
      <w:r w:rsidR="00540744">
        <w:rPr>
          <w:rFonts w:ascii="Times New Roman" w:eastAsia="Times New Roman" w:hAnsi="Times New Roman" w:cs="Times New Roman"/>
          <w:sz w:val="24"/>
          <w:szCs w:val="24"/>
        </w:rPr>
        <w:t>influence</w:t>
      </w:r>
      <w:r w:rsidR="006242DB">
        <w:rPr>
          <w:rFonts w:ascii="Times New Roman" w:eastAsia="Times New Roman" w:hAnsi="Times New Roman" w:cs="Times New Roman"/>
          <w:sz w:val="24"/>
          <w:szCs w:val="24"/>
        </w:rPr>
        <w:t xml:space="preserve"> X, Y, </w:t>
      </w:r>
      <w:r w:rsidR="009B7BE5">
        <w:rPr>
          <w:rFonts w:ascii="Times New Roman" w:eastAsia="Times New Roman" w:hAnsi="Times New Roman" w:cs="Times New Roman"/>
          <w:sz w:val="24"/>
          <w:szCs w:val="24"/>
        </w:rPr>
        <w:t>Z ,</w:t>
      </w:r>
      <w:r w:rsidR="007C2178">
        <w:rPr>
          <w:rFonts w:ascii="Times New Roman" w:eastAsia="Times New Roman" w:hAnsi="Times New Roman" w:cs="Times New Roman"/>
          <w:sz w:val="24"/>
          <w:szCs w:val="24"/>
        </w:rPr>
        <w:t xml:space="preserve"> seasonality </w:t>
      </w:r>
      <w:r w:rsidR="006242DB">
        <w:rPr>
          <w:rFonts w:ascii="Times New Roman" w:eastAsia="Times New Roman" w:hAnsi="Times New Roman" w:cs="Times New Roman"/>
          <w:sz w:val="24"/>
          <w:szCs w:val="24"/>
        </w:rPr>
        <w:t>seemed to be a stronger factor</w:t>
      </w:r>
      <w:r w:rsidR="007C2178">
        <w:rPr>
          <w:rFonts w:ascii="Times New Roman" w:eastAsia="Times New Roman" w:hAnsi="Times New Roman" w:cs="Times New Roman"/>
          <w:sz w:val="24"/>
          <w:szCs w:val="24"/>
        </w:rPr>
        <w:t xml:space="preserve">. </w:t>
      </w:r>
      <w:r w:rsidR="006242DB">
        <w:rPr>
          <w:rFonts w:ascii="Times New Roman" w:eastAsia="Times New Roman" w:hAnsi="Times New Roman" w:cs="Times New Roman"/>
          <w:sz w:val="24"/>
          <w:szCs w:val="24"/>
        </w:rPr>
        <w:t>Moreover, budworm herbivory and seasonality interacted in X Y</w:t>
      </w:r>
      <w:commentRangeEnd w:id="105"/>
      <w:r w:rsidR="006242DB">
        <w:rPr>
          <w:rStyle w:val="CommentReference"/>
        </w:rPr>
        <w:commentReference w:id="105"/>
      </w:r>
      <w:r w:rsidR="00A31EB0">
        <w:rPr>
          <w:rFonts w:ascii="Times New Roman" w:eastAsia="Times New Roman" w:hAnsi="Times New Roman" w:cs="Times New Roman"/>
          <w:sz w:val="24"/>
          <w:szCs w:val="24"/>
        </w:rPr>
        <w:t>.</w:t>
      </w:r>
    </w:p>
    <w:p w14:paraId="29F0C2D6" w14:textId="191CEBFF" w:rsidR="00A31EB0" w:rsidRPr="00684F3D" w:rsidRDefault="00A31EB0" w:rsidP="00A31EB0">
      <w:pPr>
        <w:spacing w:line="480" w:lineRule="auto"/>
        <w:contextualSpacing/>
        <w:jc w:val="center"/>
        <w:rPr>
          <w:rFonts w:ascii="Times New Roman" w:eastAsia="Times New Roman" w:hAnsi="Times New Roman" w:cs="Times New Roman"/>
          <w:b/>
          <w:bCs/>
          <w:sz w:val="24"/>
          <w:szCs w:val="24"/>
          <w:u w:val="single"/>
        </w:rPr>
      </w:pPr>
      <w:r w:rsidRPr="00684F3D">
        <w:rPr>
          <w:rFonts w:ascii="Times New Roman" w:eastAsia="Times New Roman" w:hAnsi="Times New Roman" w:cs="Times New Roman"/>
          <w:b/>
          <w:bCs/>
          <w:sz w:val="24"/>
          <w:szCs w:val="24"/>
          <w:u w:val="single"/>
        </w:rPr>
        <w:t xml:space="preserve">Throughfall </w:t>
      </w:r>
      <w:commentRangeStart w:id="109"/>
      <w:r w:rsidR="00684F3D" w:rsidRPr="00684F3D">
        <w:rPr>
          <w:rFonts w:ascii="Times New Roman" w:eastAsia="Times New Roman" w:hAnsi="Times New Roman" w:cs="Times New Roman"/>
          <w:b/>
          <w:bCs/>
          <w:sz w:val="24"/>
          <w:szCs w:val="24"/>
          <w:u w:val="single"/>
        </w:rPr>
        <w:t>Nitrogen</w:t>
      </w:r>
      <w:commentRangeEnd w:id="109"/>
      <w:r w:rsidR="006242DB">
        <w:rPr>
          <w:rStyle w:val="CommentReference"/>
        </w:rPr>
        <w:commentReference w:id="109"/>
      </w:r>
    </w:p>
    <w:p w14:paraId="446CBDC8" w14:textId="495373E6" w:rsidR="00684F3D" w:rsidRPr="00A57681" w:rsidRDefault="00A57681" w:rsidP="009349A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suggesting an N limited system.</w:t>
      </w:r>
    </w:p>
    <w:p w14:paraId="5C075626" w14:textId="6F3703F8" w:rsidR="00A31EB0" w:rsidRPr="00FB3225" w:rsidRDefault="00A31EB0" w:rsidP="00A31EB0">
      <w:pPr>
        <w:spacing w:line="480" w:lineRule="auto"/>
        <w:contextualSpacing/>
        <w:jc w:val="center"/>
        <w:rPr>
          <w:rFonts w:ascii="Times New Roman" w:eastAsia="Times New Roman" w:hAnsi="Times New Roman" w:cs="Times New Roman"/>
          <w:b/>
          <w:bCs/>
          <w:sz w:val="24"/>
          <w:szCs w:val="24"/>
          <w:u w:val="single"/>
        </w:rPr>
      </w:pPr>
      <w:r w:rsidRPr="00FB3225">
        <w:rPr>
          <w:rFonts w:ascii="Times New Roman" w:eastAsia="Times New Roman" w:hAnsi="Times New Roman" w:cs="Times New Roman"/>
          <w:b/>
          <w:bCs/>
          <w:sz w:val="24"/>
          <w:szCs w:val="24"/>
          <w:u w:val="single"/>
        </w:rPr>
        <w:t>Throughfall SRP</w:t>
      </w:r>
    </w:p>
    <w:p w14:paraId="2CA0220D" w14:textId="219216F9" w:rsidR="00FB3225" w:rsidRDefault="00FB3225" w:rsidP="00FB3225">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was not what I hypothesized. I would have expected that phosphorus levels would be higher in heavily impacted areas due to an increase in frass input. </w:t>
      </w:r>
    </w:p>
    <w:p w14:paraId="5ED729F1" w14:textId="544B456F" w:rsidR="00A31EB0" w:rsidRPr="008D796E" w:rsidRDefault="00A31EB0" w:rsidP="00A31EB0">
      <w:pPr>
        <w:spacing w:line="480" w:lineRule="auto"/>
        <w:contextualSpacing/>
        <w:jc w:val="center"/>
        <w:rPr>
          <w:rFonts w:ascii="Times New Roman" w:eastAsia="Times New Roman" w:hAnsi="Times New Roman" w:cs="Times New Roman"/>
          <w:b/>
          <w:bCs/>
          <w:sz w:val="24"/>
          <w:szCs w:val="24"/>
          <w:u w:val="single"/>
        </w:rPr>
      </w:pPr>
      <w:r w:rsidRPr="008D796E">
        <w:rPr>
          <w:rFonts w:ascii="Times New Roman" w:eastAsia="Times New Roman" w:hAnsi="Times New Roman" w:cs="Times New Roman"/>
          <w:b/>
          <w:bCs/>
          <w:sz w:val="24"/>
          <w:szCs w:val="24"/>
          <w:u w:val="single"/>
        </w:rPr>
        <w:t>Throughfall DOC</w:t>
      </w:r>
    </w:p>
    <w:p w14:paraId="690C15B0" w14:textId="09A09FE4" w:rsidR="008D796E" w:rsidRDefault="008D796E"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in turn will eventually be exported to streams, which has the potential to increase stream metabolism. </w:t>
      </w:r>
      <w:r>
        <w:rPr>
          <w:rFonts w:ascii="Times New Roman" w:eastAsia="Times New Roman" w:hAnsi="Times New Roman" w:cs="Times New Roman"/>
          <w:sz w:val="24"/>
          <w:szCs w:val="24"/>
        </w:rPr>
        <w:tab/>
      </w:r>
      <w:r w:rsidR="001D4414">
        <w:rPr>
          <w:rFonts w:ascii="Times New Roman" w:eastAsia="Times New Roman" w:hAnsi="Times New Roman" w:cs="Times New Roman"/>
          <w:sz w:val="24"/>
          <w:szCs w:val="24"/>
        </w:rPr>
        <w:t xml:space="preserve"> </w:t>
      </w:r>
    </w:p>
    <w:p w14:paraId="46C78BC8" w14:textId="2F61B827" w:rsidR="00A31EB0" w:rsidRPr="00753C2F" w:rsidRDefault="00A31EB0" w:rsidP="00A31EB0">
      <w:pPr>
        <w:spacing w:line="480" w:lineRule="auto"/>
        <w:contextualSpacing/>
        <w:jc w:val="center"/>
        <w:rPr>
          <w:rFonts w:ascii="Times New Roman" w:eastAsia="Times New Roman" w:hAnsi="Times New Roman" w:cs="Times New Roman"/>
          <w:b/>
          <w:bCs/>
          <w:sz w:val="24"/>
          <w:szCs w:val="24"/>
          <w:u w:val="single"/>
        </w:rPr>
      </w:pPr>
      <w:r w:rsidRPr="00753C2F">
        <w:rPr>
          <w:rFonts w:ascii="Times New Roman" w:eastAsia="Times New Roman" w:hAnsi="Times New Roman" w:cs="Times New Roman"/>
          <w:b/>
          <w:bCs/>
          <w:sz w:val="24"/>
          <w:szCs w:val="24"/>
          <w:u w:val="single"/>
        </w:rPr>
        <w:t>Leaf Litter Decomposition</w:t>
      </w:r>
    </w:p>
    <w:p w14:paraId="52E26F08" w14:textId="0B0B31E5"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had hypothesized that in high herbivory areas, decomposition would occur at a faster rate, as a decrease in forest canopy would allow more water to reach the forest floor, simulating fungal and bacterial growth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 xml:space="preserve">. It is possible that with less cover, greater amounts of light could reach the forest floor during the warmer months, drying out the forest floor, and slowing the rate of decay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w:t>
      </w:r>
    </w:p>
    <w:p w14:paraId="0DD2E5E2" w14:textId="52317797" w:rsidR="00A31EB0" w:rsidRPr="00D76DA6" w:rsidRDefault="00A31EB0" w:rsidP="00A31EB0">
      <w:pPr>
        <w:spacing w:line="480" w:lineRule="auto"/>
        <w:contextualSpacing/>
        <w:jc w:val="center"/>
        <w:rPr>
          <w:rFonts w:ascii="Times New Roman" w:eastAsia="Times New Roman" w:hAnsi="Times New Roman" w:cs="Times New Roman"/>
          <w:b/>
          <w:bCs/>
          <w:sz w:val="24"/>
          <w:szCs w:val="24"/>
          <w:u w:val="single"/>
        </w:rPr>
      </w:pPr>
      <w:r w:rsidRPr="00D76DA6">
        <w:rPr>
          <w:rFonts w:ascii="Times New Roman" w:eastAsia="Times New Roman" w:hAnsi="Times New Roman" w:cs="Times New Roman"/>
          <w:b/>
          <w:bCs/>
          <w:sz w:val="24"/>
          <w:szCs w:val="24"/>
          <w:u w:val="single"/>
        </w:rPr>
        <w:t>Soil N</w:t>
      </w:r>
      <w:r w:rsidR="00A66999" w:rsidRPr="00D76DA6">
        <w:rPr>
          <w:rFonts w:ascii="Times New Roman" w:eastAsia="Times New Roman" w:hAnsi="Times New Roman" w:cs="Times New Roman"/>
          <w:b/>
          <w:bCs/>
          <w:sz w:val="24"/>
          <w:szCs w:val="24"/>
          <w:u w:val="single"/>
        </w:rPr>
        <w:t>itrogen</w:t>
      </w:r>
    </w:p>
    <w:p w14:paraId="78A91A9C" w14:textId="1D108291" w:rsidR="00A66999" w:rsidRPr="004F6786" w:rsidRDefault="00A66999" w:rsidP="00A6699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could be due to fluctuation of nitrification and mineralization throughout the duration of this study,</w:t>
      </w:r>
      <w:r w:rsidR="00D76DA6">
        <w:rPr>
          <w:rFonts w:ascii="Times New Roman" w:eastAsia="Times New Roman" w:hAnsi="Times New Roman" w:cs="Times New Roman"/>
          <w:sz w:val="24"/>
          <w:szCs w:val="24"/>
        </w:rPr>
        <w:t xml:space="preserve"> and it suggests N limitation.</w:t>
      </w:r>
      <w:r>
        <w:rPr>
          <w:rFonts w:ascii="Times New Roman" w:eastAsia="Times New Roman" w:hAnsi="Times New Roman" w:cs="Times New Roman"/>
          <w:sz w:val="24"/>
          <w:szCs w:val="24"/>
        </w:rPr>
        <w:t xml:space="preserve"> </w:t>
      </w:r>
      <w:r w:rsidR="004F6786">
        <w:rPr>
          <w:rFonts w:ascii="Times New Roman" w:eastAsia="Times New Roman" w:hAnsi="Times New Roman" w:cs="Times New Roman"/>
          <w:sz w:val="24"/>
          <w:szCs w:val="24"/>
        </w:rPr>
        <w:t>More available NH</w:t>
      </w:r>
      <w:r w:rsidR="004F6786">
        <w:rPr>
          <w:rFonts w:ascii="Times New Roman" w:eastAsia="Times New Roman" w:hAnsi="Times New Roman" w:cs="Times New Roman"/>
          <w:sz w:val="24"/>
          <w:szCs w:val="24"/>
          <w:vertAlign w:val="subscript"/>
        </w:rPr>
        <w:t>4</w:t>
      </w:r>
      <w:r w:rsidR="004F6786">
        <w:rPr>
          <w:rFonts w:ascii="Times New Roman" w:eastAsia="Times New Roman" w:hAnsi="Times New Roman" w:cs="Times New Roman"/>
          <w:sz w:val="24"/>
          <w:szCs w:val="24"/>
        </w:rPr>
        <w:t xml:space="preserve"> would suggest there is more </w:t>
      </w:r>
      <w:r w:rsidR="006B5FA2">
        <w:rPr>
          <w:rFonts w:ascii="Times New Roman" w:eastAsia="Times New Roman" w:hAnsi="Times New Roman" w:cs="Times New Roman"/>
          <w:sz w:val="24"/>
          <w:szCs w:val="24"/>
        </w:rPr>
        <w:t>potential for nitrification.</w:t>
      </w:r>
    </w:p>
    <w:p w14:paraId="2B9340C2" w14:textId="1C388D05" w:rsidR="006B3408"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tends to have less nitrogen during the winter </w:t>
      </w:r>
      <w:commentRangeStart w:id="110"/>
      <w:r>
        <w:rPr>
          <w:rFonts w:ascii="Times New Roman" w:eastAsia="Times New Roman" w:hAnsi="Times New Roman" w:cs="Times New Roman"/>
          <w:sz w:val="24"/>
          <w:szCs w:val="24"/>
        </w:rPr>
        <w:t>(</w:t>
      </w:r>
      <w:hyperlink r:id="rId25" w:history="1">
        <w:r>
          <w:rPr>
            <w:rStyle w:val="Hyperlink"/>
          </w:rPr>
          <w:t>https://link.springer.com/article/10.1007/BF02183092</w:t>
        </w:r>
      </w:hyperlink>
      <w:commentRangeEnd w:id="110"/>
      <w:r w:rsidR="00202422">
        <w:rPr>
          <w:rStyle w:val="CommentReference"/>
        </w:rPr>
        <w:commentReference w:id="110"/>
      </w:r>
      <w:r>
        <w:rPr>
          <w:rFonts w:ascii="Times New Roman" w:eastAsia="Times New Roman" w:hAnsi="Times New Roman" w:cs="Times New Roman"/>
          <w:sz w:val="24"/>
          <w:szCs w:val="24"/>
        </w:rPr>
        <w:t xml:space="preserve">) but the data did not follow that pattern as </w:t>
      </w:r>
      <w:r>
        <w:rPr>
          <w:rFonts w:ascii="Times New Roman" w:eastAsia="Times New Roman" w:hAnsi="Times New Roman" w:cs="Times New Roman"/>
          <w:sz w:val="24"/>
          <w:szCs w:val="24"/>
        </w:rPr>
        <w:lastRenderedPageBreak/>
        <w:t xml:space="preserve">seen in the late fall and early spring sampling events. I do not suspect that plants were taking up extra nitrogen during that time as production rates tend to be lower in the cooler months </w:t>
      </w:r>
      <w:commentRangeStart w:id="111"/>
      <w:r>
        <w:rPr>
          <w:rFonts w:ascii="Times New Roman" w:eastAsia="Times New Roman" w:hAnsi="Times New Roman" w:cs="Times New Roman"/>
          <w:sz w:val="24"/>
          <w:szCs w:val="24"/>
        </w:rPr>
        <w:t>(</w:t>
      </w:r>
      <w:hyperlink r:id="rId26" w:history="1">
        <w:r>
          <w:rPr>
            <w:rStyle w:val="Hyperlink"/>
          </w:rPr>
          <w:t>https://link.springer.com/article/10.1007/s00442-005-0044-1</w:t>
        </w:r>
      </w:hyperlink>
      <w:r>
        <w:rPr>
          <w:rFonts w:ascii="Times New Roman" w:eastAsia="Times New Roman" w:hAnsi="Times New Roman" w:cs="Times New Roman"/>
          <w:sz w:val="24"/>
          <w:szCs w:val="24"/>
        </w:rPr>
        <w:t>)</w:t>
      </w:r>
      <w:commentRangeEnd w:id="111"/>
      <w:r w:rsidR="00202422">
        <w:rPr>
          <w:rStyle w:val="CommentReference"/>
        </w:rPr>
        <w:commentReference w:id="111"/>
      </w:r>
      <w:r>
        <w:rPr>
          <w:rFonts w:ascii="Times New Roman" w:eastAsia="Times New Roman" w:hAnsi="Times New Roman" w:cs="Times New Roman"/>
          <w:sz w:val="24"/>
          <w:szCs w:val="24"/>
        </w:rPr>
        <w:t xml:space="preserve">. Since throughfall samples showed low NH4 input during </w:t>
      </w:r>
      <w:r w:rsidR="00096AE3">
        <w:rPr>
          <w:rFonts w:ascii="Times New Roman" w:eastAsia="Times New Roman" w:hAnsi="Times New Roman" w:cs="Times New Roman"/>
          <w:sz w:val="24"/>
          <w:szCs w:val="24"/>
        </w:rPr>
        <w:t>these sampling events, I can only attribute the increase in soil NH4 to nitrogen-fixing microorganisms</w:t>
      </w:r>
      <w:r w:rsidR="00D76DA6">
        <w:rPr>
          <w:rFonts w:ascii="Times New Roman" w:eastAsia="Times New Roman" w:hAnsi="Times New Roman" w:cs="Times New Roman"/>
          <w:sz w:val="24"/>
          <w:szCs w:val="24"/>
        </w:rPr>
        <w:t xml:space="preserve"> due to N limitation.</w:t>
      </w:r>
      <w:r w:rsidR="00096AE3">
        <w:rPr>
          <w:rFonts w:ascii="Times New Roman" w:eastAsia="Times New Roman" w:hAnsi="Times New Roman" w:cs="Times New Roman"/>
          <w:sz w:val="24"/>
          <w:szCs w:val="24"/>
        </w:rPr>
        <w:t xml:space="preserve"> </w:t>
      </w:r>
    </w:p>
    <w:p w14:paraId="2CCDF1FB" w14:textId="4A91B104" w:rsidR="00A31EB0" w:rsidRPr="001539E9" w:rsidRDefault="00A31EB0" w:rsidP="00A31EB0">
      <w:pPr>
        <w:spacing w:line="480" w:lineRule="auto"/>
        <w:contextualSpacing/>
        <w:jc w:val="center"/>
        <w:rPr>
          <w:rFonts w:ascii="Times New Roman" w:eastAsia="Times New Roman" w:hAnsi="Times New Roman" w:cs="Times New Roman"/>
          <w:b/>
          <w:bCs/>
          <w:sz w:val="24"/>
          <w:szCs w:val="24"/>
          <w:u w:val="single"/>
        </w:rPr>
      </w:pPr>
      <w:r w:rsidRPr="001539E9">
        <w:rPr>
          <w:rFonts w:ascii="Times New Roman" w:eastAsia="Times New Roman" w:hAnsi="Times New Roman" w:cs="Times New Roman"/>
          <w:b/>
          <w:bCs/>
          <w:sz w:val="24"/>
          <w:szCs w:val="24"/>
          <w:u w:val="single"/>
        </w:rPr>
        <w:t>Soil SRP</w:t>
      </w:r>
    </w:p>
    <w:p w14:paraId="5240BECB" w14:textId="652EDE2B" w:rsidR="00DE1705" w:rsidRDefault="001539E9"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potential for SRP to be washed into the near by streams during rain events. Although SRP is important for productivity in stream ecosystems, an excess amount of SRP can lead to over productive systems, causing algae blooms, which will eventually lead to mass die off events and oxygen depletion. </w:t>
      </w:r>
      <w:r w:rsidR="00753C2F">
        <w:rPr>
          <w:rFonts w:ascii="Times New Roman" w:eastAsia="Times New Roman" w:hAnsi="Times New Roman" w:cs="Times New Roman"/>
          <w:sz w:val="24"/>
          <w:szCs w:val="24"/>
        </w:rPr>
        <w:t>This also suggests that due to accumulating levels of soil SRP, it is not a limiting resource in the soil systems that I studied.</w:t>
      </w:r>
    </w:p>
    <w:p w14:paraId="09F9F3F1" w14:textId="653B0039" w:rsidR="00A57681" w:rsidRPr="004F5D64" w:rsidRDefault="00A57681" w:rsidP="00A57681">
      <w:pPr>
        <w:spacing w:line="480" w:lineRule="auto"/>
        <w:contextualSpacing/>
        <w:jc w:val="center"/>
        <w:rPr>
          <w:rFonts w:ascii="Times New Roman" w:eastAsia="Times New Roman" w:hAnsi="Times New Roman" w:cs="Times New Roman"/>
          <w:b/>
          <w:bCs/>
          <w:sz w:val="24"/>
          <w:szCs w:val="24"/>
          <w:u w:val="single"/>
        </w:rPr>
      </w:pPr>
      <w:r w:rsidRPr="004F5D64">
        <w:rPr>
          <w:rFonts w:ascii="Times New Roman" w:eastAsia="Times New Roman" w:hAnsi="Times New Roman" w:cs="Times New Roman"/>
          <w:b/>
          <w:bCs/>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1AC60448" w:rsidR="00462FD5" w:rsidRPr="00573D7B" w:rsidRDefault="00462FD5" w:rsidP="00A57681">
      <w:pPr>
        <w:spacing w:line="480" w:lineRule="auto"/>
        <w:contextualSpacing/>
        <w:rPr>
          <w:ins w:id="112" w:author="Izak Neziri" w:date="2019-02-11T16:36:00Z"/>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us more insight as to whether they are being incorporated into those communities or being exported into stream systems, having different implications for the effects of WSB on forest ecosystems.</w:t>
      </w:r>
    </w:p>
    <w:p w14:paraId="72169472" w14:textId="4EFF9058" w:rsidR="00E02A5A" w:rsidRPr="004162F7"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w:t>
      </w:r>
      <w:r w:rsidR="0073326E">
        <w:rPr>
          <w:rFonts w:ascii="Times New Roman" w:eastAsia="Times New Roman" w:hAnsi="Times New Roman" w:cs="Times New Roman"/>
          <w:b/>
          <w:sz w:val="28"/>
          <w:szCs w:val="28"/>
        </w:rPr>
        <w:t>EFERENCES</w:t>
      </w:r>
    </w:p>
    <w:p w14:paraId="6749DDCF" w14:textId="0682CCF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Taylor, B. W. Flecker, A. S. Hall Jr., R. O. 2006. Loss of a Harvested Fish Species Disrupts Carbon Flow in a Diverse Tropical River. Science, 313, 833-836.</w:t>
      </w:r>
    </w:p>
    <w:p w14:paraId="1974191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F4CE8" w14:textId="22F1A896"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0CA09C9A"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C619AE" w14:textId="08A47B38"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Zhao, T. Krokene, P. Hu, J. Christiansen, E. Bjorklund, N. Langstrom, B. Solheim, H. Borg-Karlson, A.K. (2011). Induced Terpene Accumulation in Norway Spruce Inhibits Bark Beetle Colonization in a Dose-Dependent Manner. Plos One, 6(10), 1-8.</w:t>
      </w:r>
    </w:p>
    <w:p w14:paraId="2917BA75"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8D3E0EE" w14:textId="644ED004"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368F78E" w14:textId="14356F9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Willis, C. G. Ruhfel, B. Primack, R. B. Miller-Rushing, A. J. Davis, C. C. 2008. Phylogenetic patterns of species loss in Thoreau’s woods are driven by climate change. PNAS, 105(44), 17029-17033.</w:t>
      </w:r>
    </w:p>
    <w:p w14:paraId="6B514E42"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CEDEE69" w14:textId="6D8F793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4F6A3958"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5DECDA3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Genung, M. A. Bailey, J. K. Schweitzer, J. A. 2013. The Afterlife of Interspecific Indirect Genetic Effects: Genotype Interactions Alter Litter Quality with Consequences for Decomposition and Nutrient Dynamics. Plos, DOI 10.1371/journal.pone.0053718.</w:t>
      </w:r>
    </w:p>
    <w:p w14:paraId="1D284BB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A2DB52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3655A653"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39ED579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Lovett, G. M. Canham, C. D. Arthur, M. A, Weathers, K. C. Fitzhuge, R. D. 2006. Forest Ecosystem Response to Exotic Pests and Pathogens in Eastern North America. BioScience, 56(5), 395-405.Bott, T. L. 1996. Primary Productivity and Community Respiration. Methods in Stream Ecology, 533-556.</w:t>
      </w:r>
    </w:p>
    <w:p w14:paraId="741C9066"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11731" w14:textId="644BDA2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Liu, L. Wang, X. Lajeunesse, M. J. Miao, G. Piao, S. Wan, S. Wu, Y. Wang, Z. Yand, S. Li, P. Deng, M. 2015. A cross-biome synthesis of soil respiration and its determinants under simulated precipitation changes. DOI 10.1111/gcb.13156.</w:t>
      </w:r>
    </w:p>
    <w:p w14:paraId="5575076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93769D" w14:textId="7C3F68EC"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Webster, J. R. Ehrman, T. P. 1996. Solute Dynamics. Methods in Stream Ecology, 145-160.</w:t>
      </w:r>
    </w:p>
    <w:p w14:paraId="7824A06E"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3A2745" w14:textId="1F99F48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Hamilton, S. 1997. Analysis of nitrate in Michigan waters.</w:t>
      </w:r>
    </w:p>
    <w:p w14:paraId="59F5561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30171C9" w14:textId="3FBA0BB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Hamiltion, S. 1997. Combined persulfate digestion for analysis of total nitrogen and phosphorous in Michigan waters.</w:t>
      </w:r>
    </w:p>
    <w:p w14:paraId="31F83B86" w14:textId="67C8D790"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F02A5C7" w14:textId="022768DA" w:rsidR="000425FC" w:rsidRPr="000425FC" w:rsidRDefault="000425FC" w:rsidP="000425FC">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Graça, Manuel A.S., Bärlocher, Felix, Gessner, Mark O. 2005. Methods to Study Litter Decomposition: A Practical Guide.</w:t>
      </w:r>
    </w:p>
    <w:p w14:paraId="323F09BB" w14:textId="77777777" w:rsidR="000425FC" w:rsidRPr="000425FC" w:rsidRDefault="000425FC"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976FF30" w14:textId="6D5B0580"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Griffin, J. M. Turner, M. G. 2012. Changes to the N cycle following bark beetle outbreaks in two contrasting conifer forest types. Oecologia, 170, 551-565.</w:t>
      </w:r>
    </w:p>
    <w:p w14:paraId="3D4960DC"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28C61B" w14:textId="6C7CD3A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Goodale, C. L. Fredriksen, G. Weiss, M. S. McCalley, C. K. Sparks, J. P. Thomas, S. A. 2015. Soil Process drive seasonal variation in retention of 15N tracers in a deciduous forest catchment. Ecology, 96(10), 2653-2668.</w:t>
      </w:r>
    </w:p>
    <w:p w14:paraId="122CFEF0"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44C257" w14:textId="67AC997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Schlesinger, W. H. Dietze, M. C. Jackson, R. B. Phillips, R. P. Rhoades, C. C. Rustad, L. E. Vose, J. M. 2015. Forest Biogeochemistry in Response to Drought. DOI 10.1111/gcb.13105.</w:t>
      </w:r>
    </w:p>
    <w:p w14:paraId="0CB5E37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0E056DB" w14:textId="7E9F08BE"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Chapman, S. K. Newman, G. S. Hart, S. C. Schweitzer, J. A. Koch, G. W.</w:t>
      </w:r>
      <w:r w:rsidR="000F47C1" w:rsidRPr="000425FC">
        <w:rPr>
          <w:rFonts w:ascii="Times New Roman" w:eastAsia="Times New Roman" w:hAnsi="Times New Roman" w:cs="Times New Roman"/>
          <w:sz w:val="24"/>
          <w:szCs w:val="24"/>
        </w:rPr>
        <w:t xml:space="preserve"> </w:t>
      </w:r>
      <w:r w:rsidRPr="000425FC">
        <w:rPr>
          <w:rFonts w:ascii="Times New Roman" w:eastAsia="Times New Roman" w:hAnsi="Times New Roman" w:cs="Times New Roman"/>
          <w:sz w:val="24"/>
          <w:szCs w:val="24"/>
        </w:rPr>
        <w:t>2013. Leaf Litter Mixtures Alter Microbial Community Development: Mechanisms for Non-Additive Effects in Litter Decomposition. Plos, DOI 10.1371/journal.pone.0062671.</w:t>
      </w:r>
    </w:p>
    <w:p w14:paraId="36D1F9E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70BB78" w14:textId="6CDEE005"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Whitham, T. G. 2005. Nonadditive Effects of Mixing Cottonwood Genotypes on Litter Decomposition and Nutrient Dynamics. Ecology, 86(10), 2834-2840.</w:t>
      </w:r>
    </w:p>
    <w:p w14:paraId="4C10546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4D4AF01" w14:textId="1CCDF57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Johnson, L. T. Tank, J. L. Dodds, W. K. 2009. The influence of land use on stream biofilm nutrient limitation across eight North American ecoregions. Can. J. Fish. Aquat. Sci., 66, 1081-1094.</w:t>
      </w:r>
    </w:p>
    <w:p w14:paraId="7A854B27"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D0F6E4B" w14:textId="18DF8F4A"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Kryskalla, J. R. Patton, C. J. 2003, Methods of Analysis by the U.S. Geological Survey National Water Quality Laboratory---Evaluation of Alkaline Persulfate Digestion as an Alternative to Kjeldahl Digestion for Determination of Total and Dissolved Nitrogen and Phosphorus in Water. USGS, 1-33.</w:t>
      </w:r>
    </w:p>
    <w:p w14:paraId="14799F19"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Senf, C. Campbell, E. M. Pflugmacher, D. Wulder, M. A. Hostert, P. 2016.</w:t>
      </w:r>
    </w:p>
    <w:p w14:paraId="32C0BAF0" w14:textId="3CEE1C1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A multi-scale analysis of western spruce budworm outbreak dynamics. Landscape Ecol, 32, 501-514.</w:t>
      </w:r>
    </w:p>
    <w:p w14:paraId="26D05444" w14:textId="77777777" w:rsidR="00E02A5A" w:rsidRPr="000425FC" w:rsidRDefault="00E02A5A">
      <w:pPr>
        <w:pBdr>
          <w:top w:val="nil"/>
          <w:left w:val="nil"/>
          <w:bottom w:val="nil"/>
          <w:right w:val="nil"/>
          <w:between w:val="nil"/>
        </w:pBdr>
        <w:spacing w:line="480" w:lineRule="auto"/>
        <w:contextualSpacing/>
        <w:rPr>
          <w:rFonts w:ascii="Times New Roman" w:eastAsia="Times New Roman" w:hAnsi="Times New Roman" w:cs="Times New Roman"/>
          <w:sz w:val="24"/>
          <w:szCs w:val="24"/>
        </w:rPr>
      </w:pPr>
    </w:p>
    <w:sectPr w:rsidR="00E02A5A" w:rsidRPr="000425FC" w:rsidSect="00667969">
      <w:footerReference w:type="default" r:id="rId27"/>
      <w:footerReference w:type="first" r:id="rId28"/>
      <w:pgSz w:w="12240" w:h="15840"/>
      <w:pgMar w:top="1440" w:right="1440" w:bottom="1440" w:left="1440" w:header="0" w:footer="720" w:gutter="0"/>
      <w:pgNumType w:fmt="lowerRoman"/>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Clay" w:date="2020-06-04T18:41:00Z" w:initials="C">
    <w:p w14:paraId="0341BCCC" w14:textId="0C9418B4" w:rsidR="00ED3F14" w:rsidRDefault="00ED3F14">
      <w:pPr>
        <w:pStyle w:val="CommentText"/>
      </w:pPr>
      <w:r>
        <w:rPr>
          <w:rStyle w:val="CommentReference"/>
        </w:rPr>
        <w:annotationRef/>
      </w:r>
      <w:r>
        <w:t>Is this the title the grad school has?  I think we need to change it:  “Effects of WSB herbivory on forest soils and litter decomposition in central WA” possibly</w:t>
      </w:r>
    </w:p>
  </w:comment>
  <w:comment w:id="1" w:author="Clay" w:date="2020-06-04T18:41:00Z" w:initials="C">
    <w:p w14:paraId="5E100DE2" w14:textId="3C2C76A5" w:rsidR="00ED3F14" w:rsidRDefault="00ED3F14">
      <w:pPr>
        <w:pStyle w:val="CommentText"/>
      </w:pPr>
      <w:r>
        <w:rPr>
          <w:rStyle w:val="CommentReference"/>
        </w:rPr>
        <w:annotationRef/>
      </w:r>
      <w:r>
        <w:t>I don’t want to tell you exactly what to say, but you should probably rephrase this.  If you still have a copy of the throughfall paper, can you grab the NSF Grant ID off it and put it here?</w:t>
      </w:r>
    </w:p>
  </w:comment>
  <w:comment w:id="2" w:author="Clay" w:date="2020-06-04T18:41:00Z" w:initials="C">
    <w:p w14:paraId="28845DC0" w14:textId="6138E0AC" w:rsidR="00ED3F14" w:rsidRDefault="00ED3F14">
      <w:pPr>
        <w:pStyle w:val="CommentText"/>
      </w:pPr>
      <w:r>
        <w:rPr>
          <w:rStyle w:val="CommentReference"/>
        </w:rPr>
        <w:annotationRef/>
      </w:r>
      <w:r>
        <w:t xml:space="preserve">Toni (Anthonia) Stewart </w:t>
      </w:r>
    </w:p>
  </w:comment>
  <w:comment w:id="4" w:author="Clay" w:date="2020-06-04T18:41:00Z" w:initials="C">
    <w:p w14:paraId="5BDEFA0E" w14:textId="5700B35E" w:rsidR="00ED3F14" w:rsidRDefault="00ED3F14">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mechansms that return return organic matter to the forest floor.  Then insects </w:t>
      </w:r>
    </w:p>
  </w:comment>
  <w:comment w:id="5" w:author="Clay" w:date="2020-06-04T18:41:00Z" w:initials="C">
    <w:p w14:paraId="3E2517A4" w14:textId="26BEFE22" w:rsidR="00ED3F14" w:rsidRDefault="00ED3F14">
      <w:pPr>
        <w:pStyle w:val="CommentText"/>
      </w:pPr>
      <w:r>
        <w:rPr>
          <w:rStyle w:val="CommentReference"/>
        </w:rPr>
        <w:annotationRef/>
      </w:r>
      <w:r>
        <w:t>Forest management and climate have increased the risk of big and long lasting defoliation events?</w:t>
      </w:r>
    </w:p>
  </w:comment>
  <w:comment w:id="7" w:author="Clay" w:date="2020-06-04T18:41:00Z" w:initials="C">
    <w:p w14:paraId="0828204B" w14:textId="7435C857" w:rsidR="00ED3F14" w:rsidRDefault="00ED3F14">
      <w:pPr>
        <w:pStyle w:val="CommentText"/>
      </w:pPr>
      <w:r>
        <w:rPr>
          <w:rStyle w:val="CommentReference"/>
        </w:rPr>
        <w:annotationRef/>
      </w:r>
      <w:r>
        <w:t xml:space="preserve">Probably combine this with whatever changes you make in the prior sentence.  </w:t>
      </w:r>
    </w:p>
  </w:comment>
  <w:comment w:id="9" w:author="Clay" w:date="2020-06-04T18:41:00Z" w:initials="C">
    <w:p w14:paraId="2D32FEA4" w14:textId="77777777" w:rsidR="00ED3F14" w:rsidRDefault="00ED3F14" w:rsidP="00597DF9">
      <w:pPr>
        <w:pStyle w:val="CommentText"/>
      </w:pPr>
      <w:r>
        <w:rPr>
          <w:rStyle w:val="CommentReference"/>
        </w:rPr>
        <w:annotationRef/>
      </w:r>
      <w:r>
        <w:t>Set this off with more information to give it better context.  “Natural and human-ignited fires historically shaped the structure of semi-arid western coniferous forests, preventing the forest from becoming too thick (CITATION).  But….then fire suppression</w:t>
      </w:r>
    </w:p>
  </w:comment>
  <w:comment w:id="15" w:author="Clay" w:date="2020-06-04T18:41:00Z" w:initials="C">
    <w:p w14:paraId="34C10CD9" w14:textId="11B9FB18" w:rsidR="00ED3F14" w:rsidRDefault="00ED3F14">
      <w:pPr>
        <w:pStyle w:val="CommentText"/>
      </w:pPr>
      <w:r>
        <w:rPr>
          <w:rStyle w:val="CommentReference"/>
        </w:rPr>
        <w:annotationRef/>
      </w:r>
      <w:r>
        <w:t>I think no caps</w:t>
      </w:r>
    </w:p>
  </w:comment>
  <w:comment w:id="16" w:author="Clay" w:date="2020-06-04T18:41:00Z" w:initials="C">
    <w:p w14:paraId="6AD6E2EE" w14:textId="7BF5DAEE" w:rsidR="00ED3F14" w:rsidRDefault="00ED3F14">
      <w:pPr>
        <w:pStyle w:val="CommentText"/>
      </w:pPr>
      <w:r>
        <w:rPr>
          <w:rStyle w:val="CommentReference"/>
        </w:rPr>
        <w:annotationRef/>
      </w:r>
      <w:r>
        <w:t>These were renamed in 2008.  I had the old name in some of the things I wrote</w:t>
      </w:r>
    </w:p>
  </w:comment>
  <w:comment w:id="19" w:author="Clay" w:date="2020-06-04T18:41:00Z" w:initials="C">
    <w:p w14:paraId="2F3F9E76" w14:textId="1C943BD9" w:rsidR="00ED3F14" w:rsidRDefault="00ED3F14">
      <w:pPr>
        <w:pStyle w:val="CommentText"/>
      </w:pPr>
      <w:r>
        <w:rPr>
          <w:rStyle w:val="CommentReference"/>
        </w:rPr>
        <w:annotationRef/>
      </w:r>
      <w:r>
        <w:t>Either specify “and to a lesser extent X, Y, X” or delete</w:t>
      </w:r>
    </w:p>
  </w:comment>
  <w:comment w:id="22" w:author="Clay" w:date="2020-06-04T18:41:00Z" w:initials="C">
    <w:p w14:paraId="190BBF68" w14:textId="6BF0770C" w:rsidR="00ED3F14" w:rsidRDefault="00ED3F14">
      <w:pPr>
        <w:pStyle w:val="CommentText"/>
      </w:pPr>
      <w:r>
        <w:rPr>
          <w:rStyle w:val="CommentReference"/>
        </w:rPr>
        <w:annotationRef/>
      </w:r>
      <w:r>
        <w:t>This is the first mention of this concept, but you should introduce it in the first paragraph as how a “normal” forest works, which is that they are usually fairly retentive of nutrients</w:t>
      </w:r>
    </w:p>
  </w:comment>
  <w:comment w:id="23" w:author="Clay" w:date="2020-06-04T18:41:00Z" w:initials="C">
    <w:p w14:paraId="6EDA2564" w14:textId="6DF6C57E" w:rsidR="00ED3F14" w:rsidRDefault="00ED3F14">
      <w:pPr>
        <w:pStyle w:val="CommentText"/>
      </w:pPr>
      <w:r>
        <w:rPr>
          <w:rStyle w:val="CommentReference"/>
        </w:rPr>
        <w:annotationRef/>
      </w:r>
      <w:r>
        <w:t>This doesn’t belong here and maybe can be deleted from the whole thing</w:t>
      </w:r>
    </w:p>
  </w:comment>
  <w:comment w:id="25" w:author="Clay" w:date="2020-06-04T18:41:00Z" w:initials="C">
    <w:p w14:paraId="5E83F369" w14:textId="1FCA20AB" w:rsidR="00ED3F14" w:rsidRDefault="00ED3F14">
      <w:pPr>
        <w:pStyle w:val="CommentText"/>
      </w:pPr>
      <w:r>
        <w:rPr>
          <w:rStyle w:val="CommentReference"/>
        </w:rPr>
        <w:annotationRef/>
      </w:r>
      <w:r>
        <w:t>Couch this paragraph as a summary of how insects might change the nutrient dynamics of the “normal” forest with citations to studies that support your statements.  Don’t put this into the “this study” context yet</w:t>
      </w:r>
    </w:p>
  </w:comment>
  <w:comment w:id="26" w:author="Clay" w:date="2020-06-04T18:41:00Z" w:initials="C">
    <w:p w14:paraId="011398BF" w14:textId="3F6237AB" w:rsidR="00ED3F14" w:rsidRDefault="00ED3F14">
      <w:pPr>
        <w:pStyle w:val="CommentText"/>
      </w:pPr>
      <w:r>
        <w:rPr>
          <w:rStyle w:val="CommentReference"/>
        </w:rPr>
        <w:annotationRef/>
      </w:r>
      <w:r>
        <w:t>This isn’t right…mineralization increases ammonium, nitrification increases nitrate, either ammonium or nitrate can be taken up by plants (or other microbes), but when more of the nitrogen is in the form of NO3, is it more subject to leaching.</w:t>
      </w:r>
    </w:p>
  </w:comment>
  <w:comment w:id="29" w:author="Clay" w:date="2020-06-04T18:41:00Z" w:initials="C">
    <w:p w14:paraId="3ACBB0F1" w14:textId="315F32A6" w:rsidR="00ED3F14" w:rsidRDefault="00ED3F14">
      <w:pPr>
        <w:pStyle w:val="CommentText"/>
      </w:pPr>
      <w:r>
        <w:rPr>
          <w:rStyle w:val="CommentReference"/>
        </w:rPr>
        <w:annotationRef/>
      </w:r>
      <w:r>
        <w:t>I don’t think know these things will help us manage an outbreak, but we can understand the consequences of them better and/or predict future change if they continue</w:t>
      </w:r>
    </w:p>
  </w:comment>
  <w:comment w:id="28" w:author="Clay" w:date="2020-06-04T18:41:00Z" w:initials="C">
    <w:p w14:paraId="0EF170A7" w14:textId="7D410CD0" w:rsidR="00ED3F14" w:rsidRDefault="00ED3F14">
      <w:pPr>
        <w:pStyle w:val="CommentText"/>
      </w:pPr>
      <w:r>
        <w:rPr>
          <w:rStyle w:val="CommentReference"/>
        </w:rPr>
        <w:annotationRef/>
      </w:r>
      <w:r>
        <w:t>This stuff can get folded into a paragraph (or two) talking about how insects can affect forest nutrient cycles.  Also, I’d stay away from the idea of “balance” because natural systems are always in some state of dynamic equilibrium, and a disturbance just changes the equilibrium</w:t>
      </w:r>
    </w:p>
  </w:comment>
  <w:comment w:id="31" w:author="Clay" w:date="2020-06-04T18:41:00Z" w:initials="C">
    <w:p w14:paraId="073195B4" w14:textId="2E9E38B8" w:rsidR="00ED3F14" w:rsidRDefault="00ED3F14">
      <w:pPr>
        <w:pStyle w:val="CommentText"/>
      </w:pPr>
      <w:r>
        <w:rPr>
          <w:rStyle w:val="CommentReference"/>
        </w:rPr>
        <w:annotationRef/>
      </w:r>
      <w:r>
        <w:t>Not caps…</w:t>
      </w:r>
    </w:p>
  </w:comment>
  <w:comment w:id="32" w:author="Clay" w:date="2020-06-04T18:41:00Z" w:initials="C">
    <w:p w14:paraId="388AB754" w14:textId="37245D97" w:rsidR="00ED3F14" w:rsidRDefault="00ED3F14">
      <w:pPr>
        <w:pStyle w:val="CommentText"/>
      </w:pPr>
      <w:r>
        <w:rPr>
          <w:rStyle w:val="CommentReference"/>
        </w:rPr>
        <w:annotationRef/>
      </w:r>
      <w:r>
        <w:t>I don’t know how this connects or why it’s important.  I think you can delete it</w:t>
      </w:r>
    </w:p>
  </w:comment>
  <w:comment w:id="30" w:author="Clay" w:date="2020-06-04T18:41:00Z" w:initials="C">
    <w:p w14:paraId="249B5E2D" w14:textId="74B4E519" w:rsidR="00ED3F14" w:rsidRDefault="00ED3F14">
      <w:pPr>
        <w:pStyle w:val="CommentText"/>
      </w:pPr>
      <w:r>
        <w:rPr>
          <w:rStyle w:val="CommentReference"/>
        </w:rPr>
        <w:annotationRef/>
      </w:r>
      <w:r>
        <w:t xml:space="preserve">There are a lot of points here that don’t really connect very well.  If you restructured the prior paragraphs to center on how insects alter the internal movement of N+P etc, you can probably add some of this.  </w:t>
      </w:r>
    </w:p>
  </w:comment>
  <w:comment w:id="34" w:author="Clay Arango" w:date="2020-06-04T18:41:00Z" w:initials="CA">
    <w:p w14:paraId="6D69FEF8" w14:textId="77777777" w:rsidR="00ED3F14" w:rsidRDefault="00ED3F14" w:rsidP="00E953B1">
      <w:pPr>
        <w:pStyle w:val="CommentText"/>
      </w:pPr>
      <w:r>
        <w:rPr>
          <w:rStyle w:val="CommentReference"/>
        </w:rPr>
        <w:annotationRef/>
      </w:r>
      <w:r>
        <w:t>This will be the last paragraph of your introduction, but don’t worry about the relationship to the main grant.  Just focus on your research and your questions.  You can leave it here for now until your intro comes together</w:t>
      </w:r>
    </w:p>
  </w:comment>
  <w:comment w:id="33" w:author="Clay" w:date="2020-06-04T18:41:00Z" w:initials="C">
    <w:p w14:paraId="1F2A58FE" w14:textId="48887F86" w:rsidR="00ED3F14" w:rsidRDefault="00ED3F14">
      <w:pPr>
        <w:pStyle w:val="CommentText"/>
      </w:pPr>
      <w:r>
        <w:rPr>
          <w:rStyle w:val="CommentReference"/>
        </w:rPr>
        <w:annotationRef/>
      </w:r>
      <w:r>
        <w:t>Combine these, take out the references to the larger grant and just focus on your work.  “The central purpose of this study is to understand how WSB influence the internal nutrient dynamics of the mixed conifer forest.  I hypothesized XYZ”</w:t>
      </w:r>
    </w:p>
  </w:comment>
  <w:comment w:id="35" w:author="Clay" w:date="2020-06-04T18:41:00Z" w:initials="C">
    <w:p w14:paraId="524CB3BC" w14:textId="64DCE768" w:rsidR="00ED3F14" w:rsidRDefault="00ED3F14">
      <w:pPr>
        <w:pStyle w:val="CommentText"/>
      </w:pPr>
      <w:r>
        <w:rPr>
          <w:rStyle w:val="CommentReference"/>
        </w:rPr>
        <w:annotationRef/>
      </w:r>
      <w:r>
        <w:t>Make sure your secondary headings are consistent.  You’re using a number of different forms.  Follow grad school conventions since you are not submitting this for publication</w:t>
      </w:r>
    </w:p>
  </w:comment>
  <w:comment w:id="36" w:author="Clay" w:date="2020-06-04T18:41:00Z" w:initials="C">
    <w:p w14:paraId="37B4C711" w14:textId="1D689E60" w:rsidR="00ED3F14" w:rsidRDefault="00ED3F14">
      <w:pPr>
        <w:pStyle w:val="CommentText"/>
      </w:pPr>
      <w:r>
        <w:rPr>
          <w:rStyle w:val="CommentReference"/>
        </w:rPr>
        <w:annotationRef/>
      </w:r>
      <w:r>
        <w:t>Double check caps usage…I think just Cascades and Washington</w:t>
      </w:r>
    </w:p>
  </w:comment>
  <w:comment w:id="37" w:author="Clay Arango" w:date="2020-06-04T18:41:00Z" w:initials="CA">
    <w:p w14:paraId="41542FBA" w14:textId="77777777" w:rsidR="00ED3F14" w:rsidRDefault="00ED3F14" w:rsidP="004162F7">
      <w:pPr>
        <w:pStyle w:val="CommentText"/>
      </w:pPr>
      <w:r>
        <w:rPr>
          <w:rStyle w:val="CommentReference"/>
        </w:rPr>
        <w:annotationRef/>
      </w:r>
      <w:r>
        <w:t>Need a date</w:t>
      </w:r>
    </w:p>
  </w:comment>
  <w:comment w:id="39" w:author="Clay" w:date="2020-06-04T18:41:00Z" w:initials="C">
    <w:p w14:paraId="7975D9D8" w14:textId="7ADFA7AF" w:rsidR="00ED3F14" w:rsidRDefault="00ED3F14">
      <w:pPr>
        <w:pStyle w:val="CommentText"/>
      </w:pPr>
      <w:r>
        <w:rPr>
          <w:rStyle w:val="CommentReference"/>
        </w:rPr>
        <w:annotationRef/>
      </w:r>
      <w:r>
        <w:t>Btw, you need to fix your footer numbering</w:t>
      </w:r>
    </w:p>
  </w:comment>
  <w:comment w:id="40" w:author="Neziri Izak - OHS" w:date="2020-06-07T14:18:00Z" w:initials="NI-O">
    <w:p w14:paraId="422CBB5F" w14:textId="7E4BD700" w:rsidR="009B7BE5" w:rsidRDefault="009B7BE5">
      <w:pPr>
        <w:pStyle w:val="CommentText"/>
      </w:pPr>
      <w:r>
        <w:rPr>
          <w:rStyle w:val="CommentReference"/>
        </w:rPr>
        <w:annotationRef/>
      </w:r>
      <w:r>
        <w:t xml:space="preserve">For some reason it will not let me do roman numerals and then switch to the standard Arabic numbering system. </w:t>
      </w:r>
    </w:p>
  </w:comment>
  <w:comment w:id="41" w:author="Clay" w:date="2020-06-04T18:41:00Z" w:initials="C">
    <w:p w14:paraId="678F1F40" w14:textId="607038C3" w:rsidR="00ED3F14" w:rsidRDefault="00ED3F14">
      <w:pPr>
        <w:pStyle w:val="CommentText"/>
      </w:pPr>
      <w:r>
        <w:rPr>
          <w:rStyle w:val="CommentReference"/>
        </w:rPr>
        <w:annotationRef/>
      </w:r>
      <w:r>
        <w:t>You need to define throughfall in the intro and say why it’s important, and same with litter decomposition</w:t>
      </w:r>
    </w:p>
  </w:comment>
  <w:comment w:id="45" w:author="Clay Arango" w:date="2020-06-04T18:41:00Z" w:initials="CA">
    <w:p w14:paraId="55B7CCB5" w14:textId="77777777" w:rsidR="00ED3F14" w:rsidRDefault="00ED3F14" w:rsidP="004162F7">
      <w:pPr>
        <w:pStyle w:val="CommentText"/>
      </w:pPr>
      <w:r>
        <w:rPr>
          <w:rStyle w:val="CommentReference"/>
        </w:rPr>
        <w:annotationRef/>
      </w:r>
      <w:r>
        <w:t>Make this about two paragraphs.  The first paragraph should be a general description of the eastern Cascades mixed conifer forest, description of the annual seasonality in precipitation etc. Second paragraph, a description of the where the sites are arrayed (sort of like you have here) and a brief description of the budworm history here (WA DNR forest health highlights will be a good reference)</w:t>
      </w:r>
    </w:p>
  </w:comment>
  <w:comment w:id="46" w:author="Clay Arango" w:date="2020-06-04T18:41:00Z" w:initials="CA">
    <w:p w14:paraId="0735294E" w14:textId="77777777" w:rsidR="00ED3F14" w:rsidRDefault="00ED3F14" w:rsidP="004162F7">
      <w:pPr>
        <w:pStyle w:val="CommentText"/>
      </w:pPr>
      <w:r>
        <w:rPr>
          <w:rStyle w:val="CommentReference"/>
        </w:rPr>
        <w:annotationRef/>
      </w:r>
      <w:r>
        <w:t>Refer to map here, probably wait to number until the end depending on what other figures are used</w:t>
      </w:r>
    </w:p>
  </w:comment>
  <w:comment w:id="48" w:author="Clay Arango" w:date="2020-06-04T18:41:00Z" w:initials="CA">
    <w:p w14:paraId="1D7E37E1" w14:textId="77777777" w:rsidR="00ED3F14" w:rsidRDefault="00ED3F14" w:rsidP="004162F7">
      <w:pPr>
        <w:pStyle w:val="CommentText"/>
      </w:pPr>
      <w:r>
        <w:rPr>
          <w:rStyle w:val="CommentReference"/>
        </w:rPr>
        <w:annotationRef/>
      </w:r>
      <w:r>
        <w:t>These qualifiers are fine, but you might be asked to define exactly what that means.  I think the most important part of these qualifiers is the fact that Jungle was disturbed by cattle</w:t>
      </w:r>
    </w:p>
  </w:comment>
  <w:comment w:id="49" w:author="Clay" w:date="2020-06-04T18:41:00Z" w:initials="C">
    <w:p w14:paraId="5914EFC1" w14:textId="0C5B3C4E" w:rsidR="00ED3F14" w:rsidRDefault="00ED3F14">
      <w:pPr>
        <w:pStyle w:val="CommentText"/>
      </w:pPr>
      <w:r>
        <w:rPr>
          <w:rStyle w:val="CommentReference"/>
        </w:rPr>
        <w:annotationRef/>
      </w:r>
      <w:r>
        <w:t>Join paragraphs</w:t>
      </w:r>
    </w:p>
  </w:comment>
  <w:comment w:id="57" w:author="Clay Arango" w:date="2020-06-04T18:41:00Z" w:initials="CA">
    <w:p w14:paraId="42C3CCE6" w14:textId="77777777" w:rsidR="00ED3F14" w:rsidRDefault="00ED3F14" w:rsidP="004162F7">
      <w:pPr>
        <w:pStyle w:val="CommentText"/>
      </w:pPr>
      <w:r>
        <w:rPr>
          <w:rStyle w:val="CommentReference"/>
        </w:rPr>
        <w:annotationRef/>
      </w:r>
      <w:r>
        <w:t>There are different ways to insert figures so the text flows more naturally around them.  Reason I’m mentioning that is that it looks like this should be part of the paragraph above the figure.  I think you want to choose “Wrap text=&gt;square or top and bottom” so the text isn’t actually disrupted by the figure</w:t>
      </w:r>
    </w:p>
  </w:comment>
  <w:comment w:id="62" w:author="Clay Arango" w:date="2020-06-04T18:41:00Z" w:initials="CA">
    <w:p w14:paraId="6C9859D6" w14:textId="77777777" w:rsidR="00ED3F14" w:rsidRDefault="00ED3F14" w:rsidP="004162F7">
      <w:pPr>
        <w:pStyle w:val="CommentText"/>
      </w:pPr>
      <w:r>
        <w:rPr>
          <w:rStyle w:val="CommentReference"/>
        </w:rPr>
        <w:annotationRef/>
      </w:r>
      <w:r>
        <w:t>Stop word from putting extra space between paragraphs.  Home&gt;paragraph&gt;after set to 0 pt.  Do this on the whole document</w:t>
      </w:r>
    </w:p>
  </w:comment>
  <w:comment w:id="63" w:author="Clay Arango" w:date="2020-06-04T18:41:00Z" w:initials="CA">
    <w:p w14:paraId="2BBB4F1E" w14:textId="77777777" w:rsidR="00ED3F14" w:rsidRDefault="00ED3F14" w:rsidP="004162F7">
      <w:pPr>
        <w:pStyle w:val="CommentText"/>
      </w:pPr>
      <w:r>
        <w:rPr>
          <w:rStyle w:val="CommentReference"/>
        </w:rPr>
        <w:annotationRef/>
      </w:r>
      <w:r>
        <w:t>A picture would be nice here</w:t>
      </w:r>
    </w:p>
  </w:comment>
  <w:comment w:id="64" w:author="Clay" w:date="2020-06-04T18:41:00Z" w:initials="C">
    <w:p w14:paraId="037DD94F" w14:textId="29BF4247" w:rsidR="00ED3F14" w:rsidRDefault="00ED3F14">
      <w:pPr>
        <w:pStyle w:val="CommentText"/>
      </w:pPr>
      <w:r>
        <w:rPr>
          <w:rStyle w:val="CommentReference"/>
        </w:rPr>
        <w:annotationRef/>
      </w:r>
      <w:r>
        <w:t>Did you incorporate these into your analyses at all?  In theory you should have subtracted the concentration in RF from the conc in TF.  Just let me know at this point, you don’t have to reanalyze anything right now</w:t>
      </w:r>
    </w:p>
  </w:comment>
  <w:comment w:id="68" w:author="Clay Arango" w:date="2020-06-04T18:41:00Z" w:initials="CA">
    <w:p w14:paraId="097F8122" w14:textId="77777777" w:rsidR="00ED3F14" w:rsidRDefault="00ED3F14" w:rsidP="004162F7">
      <w:pPr>
        <w:pStyle w:val="CommentText"/>
      </w:pPr>
      <w:r>
        <w:rPr>
          <w:rStyle w:val="CommentReference"/>
        </w:rPr>
        <w:annotationRef/>
      </w:r>
      <w:r>
        <w:t>Defined above, so not necessary to redo.</w:t>
      </w:r>
    </w:p>
  </w:comment>
  <w:comment w:id="71" w:author="Clay" w:date="2020-06-04T18:41:00Z" w:initials="C">
    <w:p w14:paraId="799DA084" w14:textId="70E276CB" w:rsidR="00ED3F14" w:rsidRDefault="00ED3F14">
      <w:pPr>
        <w:pStyle w:val="CommentText"/>
      </w:pPr>
      <w:r>
        <w:rPr>
          <w:rStyle w:val="CommentReference"/>
        </w:rPr>
        <w:annotationRef/>
      </w:r>
      <w:r>
        <w:t>K is a positive number though, right? So negative slope.  Or is decomp rate presented graphically as –k?</w:t>
      </w:r>
    </w:p>
  </w:comment>
  <w:comment w:id="73" w:author="Clay Arango" w:date="2020-06-04T18:41:00Z" w:initials="CA">
    <w:p w14:paraId="2D41E082" w14:textId="77777777" w:rsidR="00ED3F14" w:rsidRDefault="00ED3F14" w:rsidP="004162F7">
      <w:pPr>
        <w:pStyle w:val="CommentText"/>
      </w:pPr>
      <w:r>
        <w:rPr>
          <w:rStyle w:val="CommentReference"/>
        </w:rPr>
        <w:annotationRef/>
      </w:r>
      <w:r>
        <w:t>Equation looks great.  We can simplify it since the time details are mentioned in the text.  Should be centered and numbered.  Might need to use section breaks to center just the equation.  Double check grad school thesis style manual.  Same goes for all equations</w:t>
      </w:r>
    </w:p>
  </w:comment>
  <w:comment w:id="74" w:author="Clay" w:date="2020-06-04T18:41:00Z" w:initials="C">
    <w:p w14:paraId="550273E6" w14:textId="3A5B0834" w:rsidR="00ED3F14" w:rsidRDefault="00ED3F14">
      <w:pPr>
        <w:pStyle w:val="CommentText"/>
      </w:pPr>
      <w:r>
        <w:rPr>
          <w:rStyle w:val="CommentReference"/>
        </w:rPr>
        <w:annotationRef/>
      </w:r>
      <w:r>
        <w:t>It’s not mass loss after ashing, it’s mass after ashing</w:t>
      </w:r>
    </w:p>
  </w:comment>
  <w:comment w:id="76" w:author="Clay Arango" w:date="2020-06-04T18:41:00Z" w:initials="CA">
    <w:p w14:paraId="534EB0A5" w14:textId="77777777" w:rsidR="00ED3F14" w:rsidRDefault="00ED3F14" w:rsidP="004162F7">
      <w:pPr>
        <w:pStyle w:val="CommentText"/>
      </w:pPr>
      <w:r>
        <w:rPr>
          <w:rStyle w:val="CommentReference"/>
        </w:rPr>
        <w:annotationRef/>
      </w:r>
      <w:r>
        <w:t>Go back to that Griffin and Turner paper to see what net changes indicated which outcome for N, and include them there.</w:t>
      </w:r>
    </w:p>
  </w:comment>
  <w:comment w:id="75" w:author="Clay" w:date="2020-06-04T18:41:00Z" w:initials="C">
    <w:p w14:paraId="41DE175F" w14:textId="2F954643" w:rsidR="00ED3F14" w:rsidRDefault="00ED3F14">
      <w:pPr>
        <w:pStyle w:val="CommentText"/>
      </w:pPr>
      <w:r>
        <w:rPr>
          <w:rStyle w:val="CommentReference"/>
        </w:rPr>
        <w:annotationRef/>
      </w:r>
      <w:r>
        <w:t>Something got out of order here because you didn’t describe the extraction yet.    You can delete what I suggested.  You still need to add the other stuff.</w:t>
      </w:r>
    </w:p>
  </w:comment>
  <w:comment w:id="77" w:author="Clay" w:date="2020-06-04T18:41:00Z" w:initials="C">
    <w:p w14:paraId="6E43888D" w14:textId="63022A87" w:rsidR="00ED3F14" w:rsidRDefault="00ED3F14">
      <w:pPr>
        <w:pStyle w:val="CommentText"/>
      </w:pPr>
      <w:r>
        <w:rPr>
          <w:rStyle w:val="CommentReference"/>
        </w:rPr>
        <w:annotationRef/>
      </w:r>
      <w:r>
        <w:t>Call all of this soil nutrient chemistry analyses</w:t>
      </w:r>
    </w:p>
  </w:comment>
  <w:comment w:id="78" w:author="Clay Arango" w:date="2020-06-04T18:41:00Z" w:initials="CA">
    <w:p w14:paraId="0CDB867B" w14:textId="77777777" w:rsidR="00ED3F14" w:rsidRDefault="00ED3F14" w:rsidP="004162F7">
      <w:pPr>
        <w:pStyle w:val="CommentText"/>
      </w:pPr>
      <w:r>
        <w:rPr>
          <w:rStyle w:val="CommentReference"/>
        </w:rPr>
        <w:annotationRef/>
      </w:r>
      <w:r>
        <w:t>It’s super nitpicky, but usually N is described first.  I have no clue why</w:t>
      </w:r>
    </w:p>
  </w:comment>
  <w:comment w:id="79" w:author="Clay Arango" w:date="2020-06-04T18:41:00Z" w:initials="CA">
    <w:p w14:paraId="5CC2DCAC" w14:textId="77777777" w:rsidR="00ED3F14" w:rsidRDefault="00ED3F14" w:rsidP="004162F7">
      <w:pPr>
        <w:pStyle w:val="CommentText"/>
      </w:pPr>
      <w:r>
        <w:rPr>
          <w:rStyle w:val="CommentReference"/>
        </w:rPr>
        <w:annotationRef/>
      </w:r>
      <w:r>
        <w:t>Molar ratios</w:t>
      </w:r>
    </w:p>
    <w:p w14:paraId="3A9890F8" w14:textId="77777777" w:rsidR="00ED3F14" w:rsidRDefault="00ED3F14" w:rsidP="004162F7">
      <w:pPr>
        <w:pStyle w:val="CommentText"/>
      </w:pPr>
    </w:p>
    <w:p w14:paraId="09FE55CF" w14:textId="77777777" w:rsidR="00ED3F14" w:rsidRDefault="00ED3F14" w:rsidP="004162F7">
      <w:pPr>
        <w:pStyle w:val="CommentText"/>
      </w:pPr>
      <w:r>
        <w:t>Still need to address this…doesn’t the method specify a molar ratio?  If not, just let me know</w:t>
      </w:r>
    </w:p>
  </w:comment>
  <w:comment w:id="82" w:author="Clay" w:date="2020-06-04T18:41:00Z" w:initials="C">
    <w:p w14:paraId="001E046E" w14:textId="0D7CF3CE" w:rsidR="00ED3F14" w:rsidRDefault="00ED3F14">
      <w:pPr>
        <w:pStyle w:val="CommentText"/>
      </w:pPr>
      <w:r>
        <w:rPr>
          <w:rStyle w:val="CommentReference"/>
        </w:rPr>
        <w:annotationRef/>
      </w:r>
      <w:r>
        <w:t>I don’t think this an LM since you had a blocking factor…still need to address the comment below this too.</w:t>
      </w:r>
    </w:p>
  </w:comment>
  <w:comment w:id="81" w:author="Clay Arango" w:date="2020-06-04T18:41:00Z" w:initials="CA">
    <w:p w14:paraId="7D2EA642" w14:textId="77777777" w:rsidR="00ED3F14" w:rsidRDefault="00ED3F14" w:rsidP="004162F7">
      <w:pPr>
        <w:pStyle w:val="CommentText"/>
      </w:pPr>
      <w:r>
        <w:rPr>
          <w:rStyle w:val="CommentReference"/>
        </w:rPr>
        <w:annotationRef/>
      </w:r>
      <w:r>
        <w:t xml:space="preserve">I don’t think this is the right description.  High and low can’t interact since they are independent of each other.  Leaf and location can but I’m not sure that makes sense to do that.  This should be a two factor blocked by location I think </w:t>
      </w:r>
    </w:p>
  </w:comment>
  <w:comment w:id="83" w:author="Clay Arango" w:date="2020-06-04T18:41:00Z" w:initials="CA">
    <w:p w14:paraId="01AD3DCC" w14:textId="77777777" w:rsidR="00ED3F14" w:rsidRDefault="00ED3F14" w:rsidP="004162F7">
      <w:pPr>
        <w:pStyle w:val="CommentText"/>
      </w:pPr>
      <w:r>
        <w:rPr>
          <w:rStyle w:val="CommentReference"/>
        </w:rPr>
        <w:annotationRef/>
      </w:r>
      <w:r>
        <w:t>This is different that what you just said too.</w:t>
      </w:r>
    </w:p>
  </w:comment>
  <w:comment w:id="84" w:author="Clay Arango" w:date="2020-06-04T18:41:00Z" w:initials="CA">
    <w:p w14:paraId="0DB604BA" w14:textId="77777777" w:rsidR="00ED3F14" w:rsidRDefault="00ED3F14" w:rsidP="00F53E32">
      <w:pPr>
        <w:pStyle w:val="CommentText"/>
      </w:pPr>
      <w:r>
        <w:rPr>
          <w:rStyle w:val="CommentReference"/>
        </w:rPr>
        <w:annotationRef/>
      </w:r>
      <w:r>
        <w:t>We’ll want to flesh this out.  I’ll send you zach’s thesis so you can see how he described his model approach.  He did way more of a complex procedure, but you can see how he described it.  Also, I think this should be embedded in the above paragraph</w:t>
      </w:r>
    </w:p>
  </w:comment>
  <w:comment w:id="88" w:author="Clay" w:date="2020-06-04T18:41:00Z" w:initials="C">
    <w:p w14:paraId="2747E987" w14:textId="6226D75B" w:rsidR="00ED3F14" w:rsidRDefault="00ED3F14">
      <w:pPr>
        <w:pStyle w:val="CommentText"/>
      </w:pPr>
      <w:r>
        <w:rPr>
          <w:rStyle w:val="CommentReference"/>
        </w:rPr>
        <w:annotationRef/>
      </w:r>
      <w:r>
        <w:t>You need to put all your results into a narrative format.  Look at Zach’s thesis for a guide</w:t>
      </w:r>
    </w:p>
  </w:comment>
  <w:comment w:id="90" w:author="Clay" w:date="2020-06-04T18:41:00Z" w:initials="C">
    <w:p w14:paraId="607E3A47" w14:textId="3FCABF6D" w:rsidR="00ED3F14" w:rsidRDefault="00ED3F14">
      <w:pPr>
        <w:pStyle w:val="CommentText"/>
      </w:pPr>
      <w:r>
        <w:rPr>
          <w:rStyle w:val="CommentReference"/>
        </w:rPr>
        <w:annotationRef/>
      </w:r>
      <w:r>
        <w:t>You’re going to want to tweak the formatting of the inset text on all of these to make them look nice.  We need to figure out how to make your u into mu</w:t>
      </w:r>
    </w:p>
  </w:comment>
  <w:comment w:id="92" w:author="Clay" w:date="2020-06-04T18:41:00Z" w:initials="C">
    <w:p w14:paraId="602BBD62" w14:textId="65377F5B" w:rsidR="00ED3F14" w:rsidRDefault="00ED3F14">
      <w:pPr>
        <w:pStyle w:val="CommentText"/>
      </w:pPr>
      <w:r>
        <w:rPr>
          <w:rStyle w:val="CommentReference"/>
        </w:rPr>
        <w:annotationRef/>
      </w:r>
      <w:r>
        <w:t>y-axis labe should just be nitrate</w:t>
      </w:r>
    </w:p>
  </w:comment>
  <w:comment w:id="93" w:author="Izak Neziri" w:date="2020-06-04T18:41:00Z" w:initials="IN">
    <w:p w14:paraId="73A7855E" w14:textId="757AAFF8" w:rsidR="00ED3F14" w:rsidRDefault="00ED3F14">
      <w:pPr>
        <w:pStyle w:val="CommentText"/>
      </w:pPr>
      <w:r>
        <w:rPr>
          <w:rStyle w:val="CommentReference"/>
        </w:rPr>
        <w:annotationRef/>
      </w:r>
      <w:r>
        <w:t>Change ug N to P</w:t>
      </w:r>
    </w:p>
  </w:comment>
  <w:comment w:id="94" w:author="Clay" w:date="2020-06-04T18:41:00Z" w:initials="C">
    <w:p w14:paraId="436C55B5" w14:textId="0D1071DC" w:rsidR="00ED3F14" w:rsidRDefault="00ED3F14">
      <w:pPr>
        <w:pStyle w:val="CommentText"/>
      </w:pPr>
      <w:r>
        <w:rPr>
          <w:rStyle w:val="CommentReference"/>
        </w:rPr>
        <w:annotationRef/>
      </w:r>
      <w:r>
        <w:t>Make the other graphics have a gray bar too, and make the errors bar in both directions for consistency</w:t>
      </w:r>
    </w:p>
  </w:comment>
  <w:comment w:id="95" w:author="Clay" w:date="2020-06-04T18:41:00Z" w:initials="C">
    <w:p w14:paraId="12094B53" w14:textId="083B9E4E" w:rsidR="00ED3F14" w:rsidRDefault="00ED3F14">
      <w:pPr>
        <w:pStyle w:val="CommentText"/>
      </w:pPr>
      <w:r>
        <w:rPr>
          <w:rStyle w:val="CommentReference"/>
        </w:rPr>
        <w:annotationRef/>
      </w:r>
      <w:r>
        <w:t>DOC in caps on y-axis title.  I think you’ll need bigger text too, but consult the grad school style manual</w:t>
      </w:r>
    </w:p>
  </w:comment>
  <w:comment w:id="96" w:author="Clay" w:date="2020-06-04T18:41:00Z" w:initials="C">
    <w:p w14:paraId="2B1A960D" w14:textId="63187C86" w:rsidR="00ED3F14" w:rsidRDefault="00ED3F14">
      <w:pPr>
        <w:pStyle w:val="CommentText"/>
      </w:pPr>
      <w:r>
        <w:rPr>
          <w:rStyle w:val="CommentReference"/>
        </w:rPr>
        <w:annotationRef/>
      </w:r>
      <w:r>
        <w:t>Let’s make NH4, NO3, and DIN a three panel figure</w:t>
      </w:r>
    </w:p>
  </w:comment>
  <w:comment w:id="98" w:author="Clay" w:date="2020-06-04T18:41:00Z" w:initials="C">
    <w:p w14:paraId="6E22489B" w14:textId="490329F6" w:rsidR="00ED3F14" w:rsidRDefault="00ED3F14">
      <w:pPr>
        <w:pStyle w:val="CommentText"/>
      </w:pPr>
      <w:r>
        <w:rPr>
          <w:rStyle w:val="CommentReference"/>
        </w:rPr>
        <w:annotationRef/>
      </w:r>
      <w:r>
        <w:t>Let’s make %OM and % soil moisture a 2 panel graphic</w:t>
      </w:r>
    </w:p>
  </w:comment>
  <w:comment w:id="99" w:author="Clay" w:date="2020-06-04T18:41:00Z" w:initials="C">
    <w:p w14:paraId="6336BDF0" w14:textId="2A885627" w:rsidR="00ED3F14" w:rsidRDefault="00ED3F14">
      <w:pPr>
        <w:pStyle w:val="CommentText"/>
      </w:pPr>
      <w:r>
        <w:rPr>
          <w:rStyle w:val="CommentReference"/>
        </w:rPr>
        <w:annotationRef/>
      </w:r>
      <w:r>
        <w:t>Let’s make ammonium and nitrate a 2 panel graphic.  I think we need to fix the post hoc groupings bc if you have a significant interaction, we should be indicating which sample date had a difference between high and low</w:t>
      </w:r>
    </w:p>
  </w:comment>
  <w:comment w:id="102" w:author="Clay" w:date="2020-06-04T18:41:00Z" w:initials="C">
    <w:p w14:paraId="60741347" w14:textId="14555FA2" w:rsidR="00ED3F14" w:rsidRDefault="00ED3F14">
      <w:pPr>
        <w:pStyle w:val="CommentText"/>
      </w:pPr>
      <w:r>
        <w:rPr>
          <w:rStyle w:val="CommentReference"/>
        </w:rPr>
        <w:annotationRef/>
      </w:r>
      <w:r>
        <w:t>Need to fix inset text and increase text size.  Pretty sure text size on graphics needs to be a least the size of the writing (check grad school standards)</w:t>
      </w:r>
    </w:p>
  </w:comment>
  <w:comment w:id="103" w:author="Clay" w:date="2020-06-04T18:41:00Z" w:initials="C">
    <w:p w14:paraId="6427E182" w14:textId="6930F9EC" w:rsidR="00ED3F14" w:rsidRDefault="00ED3F14">
      <w:pPr>
        <w:pStyle w:val="CommentText"/>
      </w:pPr>
      <w:r>
        <w:rPr>
          <w:rStyle w:val="CommentReference"/>
        </w:rPr>
        <w:annotationRef/>
      </w:r>
      <w:r>
        <w:t>Combine soil temp into 2 panel</w:t>
      </w:r>
    </w:p>
  </w:comment>
  <w:comment w:id="104" w:author="Clay" w:date="2020-06-04T18:41:00Z" w:initials="C">
    <w:p w14:paraId="12E27402" w14:textId="2B80BE36" w:rsidR="00ED3F14" w:rsidRDefault="00ED3F14">
      <w:pPr>
        <w:pStyle w:val="CommentText"/>
      </w:pPr>
      <w:r>
        <w:rPr>
          <w:rStyle w:val="CommentReference"/>
        </w:rPr>
        <w:annotationRef/>
      </w:r>
      <w:r>
        <w:t>Need your N-cycling data in here somewhere</w:t>
      </w:r>
    </w:p>
  </w:comment>
  <w:comment w:id="106" w:author="Clay" w:date="2020-06-04T18:41:00Z" w:initials="C">
    <w:p w14:paraId="75A7B9AA" w14:textId="3E857006" w:rsidR="00ED3F14" w:rsidRDefault="00ED3F14">
      <w:pPr>
        <w:pStyle w:val="CommentText"/>
      </w:pPr>
      <w:r>
        <w:rPr>
          <w:rStyle w:val="CommentReference"/>
        </w:rPr>
        <w:annotationRef/>
      </w:r>
      <w:r>
        <w:t>No caps, or just use WSB since you defined it earlier</w:t>
      </w:r>
    </w:p>
  </w:comment>
  <w:comment w:id="105" w:author="Clay" w:date="2020-06-04T18:41:00Z" w:initials="C">
    <w:p w14:paraId="26E2A577" w14:textId="47892108" w:rsidR="00ED3F14" w:rsidRDefault="00ED3F14">
      <w:pPr>
        <w:pStyle w:val="CommentText"/>
      </w:pPr>
      <w:r>
        <w:rPr>
          <w:rStyle w:val="CommentReference"/>
        </w:rPr>
        <w:annotationRef/>
      </w:r>
      <w:r>
        <w:t>Let’s revisit that after we lock down the results, but we need the narrative of the results to do that.</w:t>
      </w:r>
    </w:p>
  </w:comment>
  <w:comment w:id="109" w:author="Clay" w:date="2020-06-04T18:41:00Z" w:initials="C">
    <w:p w14:paraId="0604A6AF" w14:textId="71C96FE7" w:rsidR="00ED3F14" w:rsidRDefault="00ED3F14">
      <w:pPr>
        <w:pStyle w:val="CommentText"/>
      </w:pPr>
      <w:r>
        <w:rPr>
          <w:rStyle w:val="CommentReference"/>
        </w:rPr>
        <w:annotationRef/>
      </w:r>
      <w:r>
        <w:t>Need to fix your secondary headings.  Most of these are actually results, not discussion</w:t>
      </w:r>
    </w:p>
    <w:p w14:paraId="4E368577" w14:textId="77777777" w:rsidR="00ED3F14" w:rsidRDefault="00ED3F14">
      <w:pPr>
        <w:pStyle w:val="CommentText"/>
      </w:pPr>
    </w:p>
    <w:p w14:paraId="05670072" w14:textId="2B2D3B01" w:rsidR="00ED3F14" w:rsidRDefault="00ED3F14">
      <w:pPr>
        <w:pStyle w:val="CommentText"/>
      </w:pPr>
      <w:r>
        <w:t>Discussion needs to integrate with the literature and provide context for the finding.  Look at the way Zach differentiated results (factual reporting with no interpretation) compared to discussion (integration with literature…are these values high or low?  Similar to that other study? Do my finding contradict different studies?  How do my findings compare to my hypotheses, and if they don’t match, why might that be?</w:t>
      </w:r>
    </w:p>
  </w:comment>
  <w:comment w:id="110" w:author="Neziri Izak - OHS" w:date="2020-06-04T18:41:00Z" w:initials="NI-O">
    <w:p w14:paraId="0CE94CC8" w14:textId="6670EED8" w:rsidR="00ED3F14" w:rsidRDefault="00ED3F14">
      <w:pPr>
        <w:pStyle w:val="CommentText"/>
      </w:pPr>
      <w:r>
        <w:rPr>
          <w:rStyle w:val="CommentReference"/>
        </w:rPr>
        <w:annotationRef/>
      </w:r>
      <w:r>
        <w:t>Will cite properly. Current place holder until I read a few more papers I book marked.</w:t>
      </w:r>
    </w:p>
  </w:comment>
  <w:comment w:id="111" w:author="Neziri Izak - OHS" w:date="2020-06-04T18:41:00Z" w:initials="NI-O">
    <w:p w14:paraId="64557782" w14:textId="70FEED66" w:rsidR="00ED3F14" w:rsidRDefault="00ED3F14">
      <w:pPr>
        <w:pStyle w:val="CommentText"/>
      </w:pPr>
      <w:r>
        <w:rPr>
          <w:rStyle w:val="CommentReference"/>
        </w:rPr>
        <w:annotationRef/>
      </w:r>
      <w:r>
        <w:t>Will cite properly. Current place holder until I read a few more papers I book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341BCCC" w15:done="0"/>
  <w15:commentEx w15:paraId="5E100DE2" w15:done="0"/>
  <w15:commentEx w15:paraId="28845DC0" w15:done="1"/>
  <w15:commentEx w15:paraId="5BDEFA0E" w15:done="0"/>
  <w15:commentEx w15:paraId="3E2517A4" w15:done="0"/>
  <w15:commentEx w15:paraId="0828204B" w15:done="0"/>
  <w15:commentEx w15:paraId="2D32FEA4" w15:done="0"/>
  <w15:commentEx w15:paraId="34C10CD9" w15:done="1"/>
  <w15:commentEx w15:paraId="6AD6E2EE" w15:done="0"/>
  <w15:commentEx w15:paraId="2F3F9E76" w15:done="0"/>
  <w15:commentEx w15:paraId="190BBF68" w15:done="0"/>
  <w15:commentEx w15:paraId="6EDA2564" w15:done="0"/>
  <w15:commentEx w15:paraId="5E83F369" w15:done="0"/>
  <w15:commentEx w15:paraId="011398BF" w15:done="0"/>
  <w15:commentEx w15:paraId="3ACBB0F1" w15:done="0"/>
  <w15:commentEx w15:paraId="0EF170A7" w15:done="0"/>
  <w15:commentEx w15:paraId="073195B4" w15:done="1"/>
  <w15:commentEx w15:paraId="388AB754" w15:done="0"/>
  <w15:commentEx w15:paraId="249B5E2D" w15:done="0"/>
  <w15:commentEx w15:paraId="6D69FEF8" w15:done="0"/>
  <w15:commentEx w15:paraId="1F2A58FE" w15:done="0"/>
  <w15:commentEx w15:paraId="524CB3BC" w15:done="0"/>
  <w15:commentEx w15:paraId="37B4C711" w15:done="0"/>
  <w15:commentEx w15:paraId="41542FBA" w15:done="0"/>
  <w15:commentEx w15:paraId="7975D9D8" w15:done="0"/>
  <w15:commentEx w15:paraId="422CBB5F" w15:paraIdParent="7975D9D8" w15:done="0"/>
  <w15:commentEx w15:paraId="678F1F40" w15:done="0"/>
  <w15:commentEx w15:paraId="55B7CCB5" w15:done="0"/>
  <w15:commentEx w15:paraId="0735294E" w15:done="0"/>
  <w15:commentEx w15:paraId="1D7E37E1" w15:done="0"/>
  <w15:commentEx w15:paraId="5914EFC1" w15:done="1"/>
  <w15:commentEx w15:paraId="42C3CCE6" w15:done="0"/>
  <w15:commentEx w15:paraId="6C9859D6" w15:done="0"/>
  <w15:commentEx w15:paraId="2BBB4F1E" w15:done="0"/>
  <w15:commentEx w15:paraId="037DD94F" w15:done="0"/>
  <w15:commentEx w15:paraId="097F8122" w15:done="0"/>
  <w15:commentEx w15:paraId="799DA084" w15:done="0"/>
  <w15:commentEx w15:paraId="2D41E082" w15:done="0"/>
  <w15:commentEx w15:paraId="550273E6" w15:done="0"/>
  <w15:commentEx w15:paraId="534EB0A5" w15:done="0"/>
  <w15:commentEx w15:paraId="41DE175F" w15:done="0"/>
  <w15:commentEx w15:paraId="6E43888D" w15:done="0"/>
  <w15:commentEx w15:paraId="0CDB867B" w15:done="0"/>
  <w15:commentEx w15:paraId="09FE55CF" w15:done="0"/>
  <w15:commentEx w15:paraId="001E046E" w15:done="0"/>
  <w15:commentEx w15:paraId="7D2EA642" w15:done="0"/>
  <w15:commentEx w15:paraId="01AD3DCC" w15:done="0"/>
  <w15:commentEx w15:paraId="0DB604BA" w15:done="0"/>
  <w15:commentEx w15:paraId="2747E987" w15:done="0"/>
  <w15:commentEx w15:paraId="607E3A47" w15:done="0"/>
  <w15:commentEx w15:paraId="602BBD62" w15:done="0"/>
  <w15:commentEx w15:paraId="73A7855E" w15:done="0"/>
  <w15:commentEx w15:paraId="436C55B5" w15:done="0"/>
  <w15:commentEx w15:paraId="12094B53" w15:done="0"/>
  <w15:commentEx w15:paraId="2B1A960D" w15:done="0"/>
  <w15:commentEx w15:paraId="6E22489B" w15:done="0"/>
  <w15:commentEx w15:paraId="6336BDF0" w15:done="0"/>
  <w15:commentEx w15:paraId="60741347" w15:done="0"/>
  <w15:commentEx w15:paraId="6427E182" w15:done="0"/>
  <w15:commentEx w15:paraId="12E27402" w15:done="0"/>
  <w15:commentEx w15:paraId="75A7B9AA" w15:done="1"/>
  <w15:commentEx w15:paraId="26E2A577" w15:done="0"/>
  <w15:commentEx w15:paraId="05670072" w15:done="0"/>
  <w15:commentEx w15:paraId="0CE94CC8" w15:done="0"/>
  <w15:commentEx w15:paraId="645577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775C7" w16cex:dateUtc="2020-06-07T21:18:00Z"/>
  <w16cex:commentExtensible w16cex:durableId="22723A17" w16cex:dateUtc="2020-05-22T18:46:00Z"/>
  <w16cex:commentExtensible w16cex:durableId="227239EE" w16cex:dateUtc="2020-05-22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41BCCC" w16cid:durableId="22876E94"/>
  <w16cid:commentId w16cid:paraId="5E100DE2" w16cid:durableId="22876E95"/>
  <w16cid:commentId w16cid:paraId="28845DC0" w16cid:durableId="22876E96"/>
  <w16cid:commentId w16cid:paraId="5BDEFA0E" w16cid:durableId="22876E97"/>
  <w16cid:commentId w16cid:paraId="3E2517A4" w16cid:durableId="22876E9E"/>
  <w16cid:commentId w16cid:paraId="0828204B" w16cid:durableId="22876E9F"/>
  <w16cid:commentId w16cid:paraId="2D32FEA4" w16cid:durableId="22876EA0"/>
  <w16cid:commentId w16cid:paraId="34C10CD9" w16cid:durableId="22876EA2"/>
  <w16cid:commentId w16cid:paraId="6AD6E2EE" w16cid:durableId="22876EA3"/>
  <w16cid:commentId w16cid:paraId="2F3F9E76" w16cid:durableId="22876EA5"/>
  <w16cid:commentId w16cid:paraId="190BBF68" w16cid:durableId="22876EA9"/>
  <w16cid:commentId w16cid:paraId="6EDA2564" w16cid:durableId="22876EAE"/>
  <w16cid:commentId w16cid:paraId="5E83F369" w16cid:durableId="22876EAF"/>
  <w16cid:commentId w16cid:paraId="011398BF" w16cid:durableId="22876EB4"/>
  <w16cid:commentId w16cid:paraId="3ACBB0F1" w16cid:durableId="22876EB5"/>
  <w16cid:commentId w16cid:paraId="0EF170A7" w16cid:durableId="22876EB6"/>
  <w16cid:commentId w16cid:paraId="073195B4" w16cid:durableId="22876EB7"/>
  <w16cid:commentId w16cid:paraId="388AB754" w16cid:durableId="22876EB9"/>
  <w16cid:commentId w16cid:paraId="249B5E2D" w16cid:durableId="22876EBA"/>
  <w16cid:commentId w16cid:paraId="6D69FEF8" w16cid:durableId="1F1BC7F9"/>
  <w16cid:commentId w16cid:paraId="1F2A58FE" w16cid:durableId="22876EBF"/>
  <w16cid:commentId w16cid:paraId="524CB3BC" w16cid:durableId="22876EC0"/>
  <w16cid:commentId w16cid:paraId="37B4C711" w16cid:durableId="22876EC1"/>
  <w16cid:commentId w16cid:paraId="41542FBA" w16cid:durableId="21C56C83"/>
  <w16cid:commentId w16cid:paraId="7975D9D8" w16cid:durableId="22876EC3"/>
  <w16cid:commentId w16cid:paraId="422CBB5F" w16cid:durableId="228775C7"/>
  <w16cid:commentId w16cid:paraId="678F1F40" w16cid:durableId="22876EC4"/>
  <w16cid:commentId w16cid:paraId="55B7CCB5" w16cid:durableId="20D08095"/>
  <w16cid:commentId w16cid:paraId="0735294E" w16cid:durableId="21C56C85"/>
  <w16cid:commentId w16cid:paraId="1D7E37E1" w16cid:durableId="21C56C86"/>
  <w16cid:commentId w16cid:paraId="5914EFC1" w16cid:durableId="22876EC8"/>
  <w16cid:commentId w16cid:paraId="42C3CCE6" w16cid:durableId="21C56C88"/>
  <w16cid:commentId w16cid:paraId="6C9859D6" w16cid:durableId="21C56C89"/>
  <w16cid:commentId w16cid:paraId="2BBB4F1E" w16cid:durableId="21725789"/>
  <w16cid:commentId w16cid:paraId="037DD94F" w16cid:durableId="22876ECC"/>
  <w16cid:commentId w16cid:paraId="097F8122" w16cid:durableId="21C56C8E"/>
  <w16cid:commentId w16cid:paraId="799DA084" w16cid:durableId="22876ED1"/>
  <w16cid:commentId w16cid:paraId="2D41E082" w16cid:durableId="21C56C95"/>
  <w16cid:commentId w16cid:paraId="550273E6" w16cid:durableId="22876ED3"/>
  <w16cid:commentId w16cid:paraId="534EB0A5" w16cid:durableId="21C56C97"/>
  <w16cid:commentId w16cid:paraId="41DE175F" w16cid:durableId="22876ED5"/>
  <w16cid:commentId w16cid:paraId="6E43888D" w16cid:durableId="22876ED6"/>
  <w16cid:commentId w16cid:paraId="0CDB867B" w16cid:durableId="21C56C98"/>
  <w16cid:commentId w16cid:paraId="09FE55CF" w16cid:durableId="21C56C9B"/>
  <w16cid:commentId w16cid:paraId="001E046E" w16cid:durableId="22876ED9"/>
  <w16cid:commentId w16cid:paraId="7D2EA642" w16cid:durableId="21C56C9C"/>
  <w16cid:commentId w16cid:paraId="01AD3DCC" w16cid:durableId="21C56C9D"/>
  <w16cid:commentId w16cid:paraId="0DB604BA" w16cid:durableId="22876EDC"/>
  <w16cid:commentId w16cid:paraId="2747E987" w16cid:durableId="22876EDE"/>
  <w16cid:commentId w16cid:paraId="607E3A47" w16cid:durableId="22876EDF"/>
  <w16cid:commentId w16cid:paraId="602BBD62" w16cid:durableId="22876EE0"/>
  <w16cid:commentId w16cid:paraId="73A7855E" w16cid:durableId="225BE24F"/>
  <w16cid:commentId w16cid:paraId="436C55B5" w16cid:durableId="22876EE2"/>
  <w16cid:commentId w16cid:paraId="12094B53" w16cid:durableId="22876EE3"/>
  <w16cid:commentId w16cid:paraId="2B1A960D" w16cid:durableId="22876EE4"/>
  <w16cid:commentId w16cid:paraId="6E22489B" w16cid:durableId="22876EE5"/>
  <w16cid:commentId w16cid:paraId="6336BDF0" w16cid:durableId="22876EE6"/>
  <w16cid:commentId w16cid:paraId="60741347" w16cid:durableId="22876EE7"/>
  <w16cid:commentId w16cid:paraId="6427E182" w16cid:durableId="22876EE8"/>
  <w16cid:commentId w16cid:paraId="12E27402" w16cid:durableId="22876EE9"/>
  <w16cid:commentId w16cid:paraId="75A7B9AA" w16cid:durableId="22876EEA"/>
  <w16cid:commentId w16cid:paraId="26E2A577" w16cid:durableId="22876EEB"/>
  <w16cid:commentId w16cid:paraId="05670072" w16cid:durableId="22876EEC"/>
  <w16cid:commentId w16cid:paraId="0CE94CC8" w16cid:durableId="22723A17"/>
  <w16cid:commentId w16cid:paraId="64557782" w16cid:durableId="227239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971636" w14:textId="77777777" w:rsidR="003F07F7" w:rsidRDefault="003F07F7">
      <w:pPr>
        <w:spacing w:after="0" w:line="240" w:lineRule="auto"/>
      </w:pPr>
      <w:r>
        <w:separator/>
      </w:r>
    </w:p>
  </w:endnote>
  <w:endnote w:type="continuationSeparator" w:id="0">
    <w:p w14:paraId="298EDF78" w14:textId="77777777" w:rsidR="003F07F7" w:rsidRDefault="003F07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9663101"/>
      <w:docPartObj>
        <w:docPartGallery w:val="Page Numbers (Bottom of Page)"/>
        <w:docPartUnique/>
      </w:docPartObj>
    </w:sdtPr>
    <w:sdtEndPr>
      <w:rPr>
        <w:noProof/>
      </w:rPr>
    </w:sdtEndPr>
    <w:sdtContent>
      <w:p w14:paraId="427797B0" w14:textId="4F3E0D61" w:rsidR="00ED3F14" w:rsidRDefault="00ED3F14">
        <w:pPr>
          <w:pStyle w:val="Footer"/>
          <w:jc w:val="center"/>
        </w:pPr>
        <w:r>
          <w:t>viii</w:t>
        </w:r>
      </w:p>
    </w:sdtContent>
  </w:sdt>
  <w:p w14:paraId="098B9F08" w14:textId="77777777" w:rsidR="00ED3F14" w:rsidRDefault="00ED3F14">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372712"/>
      <w:docPartObj>
        <w:docPartGallery w:val="Page Numbers (Bottom of Page)"/>
        <w:docPartUnique/>
      </w:docPartObj>
    </w:sdtPr>
    <w:sdtEndPr>
      <w:rPr>
        <w:noProof/>
      </w:rPr>
    </w:sdtEndPr>
    <w:sdtContent>
      <w:p w14:paraId="5D7F0E36" w14:textId="2B4CFAB1" w:rsidR="00ED3F14" w:rsidRDefault="00ED3F14">
        <w:pPr>
          <w:pStyle w:val="Footer"/>
          <w:jc w:val="center"/>
        </w:pPr>
        <w:r>
          <w:t>i</w:t>
        </w:r>
      </w:p>
    </w:sdtContent>
  </w:sdt>
  <w:p w14:paraId="1186F56B" w14:textId="77777777" w:rsidR="00ED3F14" w:rsidRDefault="00ED3F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8505B8" w14:textId="77777777" w:rsidR="003F07F7" w:rsidRDefault="003F07F7">
      <w:pPr>
        <w:spacing w:after="0" w:line="240" w:lineRule="auto"/>
      </w:pPr>
      <w:r>
        <w:separator/>
      </w:r>
    </w:p>
  </w:footnote>
  <w:footnote w:type="continuationSeparator" w:id="0">
    <w:p w14:paraId="35C96B32" w14:textId="77777777" w:rsidR="003F07F7" w:rsidRDefault="003F07F7">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zak Neziri">
    <w15:presenceInfo w15:providerId="Windows Live" w15:userId="0c8ea4a09f2954d3"/>
  </w15:person>
  <w15:person w15:author="Clay Arango">
    <w15:presenceInfo w15:providerId="AD" w15:userId="S-1-5-21-284843130-3751062232-1573799400-5078"/>
  </w15:person>
  <w15:person w15:author="Neziri Izak - OHS">
    <w15:presenceInfo w15:providerId="None" w15:userId="Neziri Izak - O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5A"/>
    <w:rsid w:val="00001030"/>
    <w:rsid w:val="000275A4"/>
    <w:rsid w:val="00030485"/>
    <w:rsid w:val="000425FC"/>
    <w:rsid w:val="00096AE3"/>
    <w:rsid w:val="000F47C1"/>
    <w:rsid w:val="000F7550"/>
    <w:rsid w:val="001539E9"/>
    <w:rsid w:val="00172A83"/>
    <w:rsid w:val="00176FC7"/>
    <w:rsid w:val="00180C4B"/>
    <w:rsid w:val="001D4414"/>
    <w:rsid w:val="001D78FA"/>
    <w:rsid w:val="00202422"/>
    <w:rsid w:val="00207FE3"/>
    <w:rsid w:val="00235E3E"/>
    <w:rsid w:val="00243CE1"/>
    <w:rsid w:val="00257055"/>
    <w:rsid w:val="002D6B05"/>
    <w:rsid w:val="002E09C5"/>
    <w:rsid w:val="002F3E7B"/>
    <w:rsid w:val="00314DEC"/>
    <w:rsid w:val="00317DE0"/>
    <w:rsid w:val="00344C48"/>
    <w:rsid w:val="00351B70"/>
    <w:rsid w:val="0039393C"/>
    <w:rsid w:val="003A0528"/>
    <w:rsid w:val="003F07F7"/>
    <w:rsid w:val="003F3A2D"/>
    <w:rsid w:val="003F3AB3"/>
    <w:rsid w:val="00412759"/>
    <w:rsid w:val="004162F7"/>
    <w:rsid w:val="00422551"/>
    <w:rsid w:val="004545ED"/>
    <w:rsid w:val="00462FD5"/>
    <w:rsid w:val="004726F9"/>
    <w:rsid w:val="004A5C50"/>
    <w:rsid w:val="004F5D64"/>
    <w:rsid w:val="004F6786"/>
    <w:rsid w:val="00540744"/>
    <w:rsid w:val="005738BB"/>
    <w:rsid w:val="00573D7B"/>
    <w:rsid w:val="00597A2A"/>
    <w:rsid w:val="00597DF9"/>
    <w:rsid w:val="005A4ADD"/>
    <w:rsid w:val="005A62BD"/>
    <w:rsid w:val="005B04A4"/>
    <w:rsid w:val="005C5449"/>
    <w:rsid w:val="005E7E67"/>
    <w:rsid w:val="006242DB"/>
    <w:rsid w:val="00635746"/>
    <w:rsid w:val="006470BE"/>
    <w:rsid w:val="006522D5"/>
    <w:rsid w:val="0065520E"/>
    <w:rsid w:val="00655A30"/>
    <w:rsid w:val="00667969"/>
    <w:rsid w:val="00684F3D"/>
    <w:rsid w:val="006B3408"/>
    <w:rsid w:val="006B5FA2"/>
    <w:rsid w:val="006D1A3A"/>
    <w:rsid w:val="0073326E"/>
    <w:rsid w:val="00753C2F"/>
    <w:rsid w:val="007A1270"/>
    <w:rsid w:val="007C2178"/>
    <w:rsid w:val="007F59C5"/>
    <w:rsid w:val="00841890"/>
    <w:rsid w:val="00846864"/>
    <w:rsid w:val="00893CC9"/>
    <w:rsid w:val="008957DC"/>
    <w:rsid w:val="008C298B"/>
    <w:rsid w:val="008D36EA"/>
    <w:rsid w:val="008D796E"/>
    <w:rsid w:val="00902055"/>
    <w:rsid w:val="00910643"/>
    <w:rsid w:val="009349A6"/>
    <w:rsid w:val="009356E2"/>
    <w:rsid w:val="0094121F"/>
    <w:rsid w:val="00974F9D"/>
    <w:rsid w:val="009841B6"/>
    <w:rsid w:val="009B7BE5"/>
    <w:rsid w:val="009C385A"/>
    <w:rsid w:val="009F44CA"/>
    <w:rsid w:val="009F63F2"/>
    <w:rsid w:val="00A12A86"/>
    <w:rsid w:val="00A31EB0"/>
    <w:rsid w:val="00A32005"/>
    <w:rsid w:val="00A4764E"/>
    <w:rsid w:val="00A57681"/>
    <w:rsid w:val="00A618C4"/>
    <w:rsid w:val="00A61CBA"/>
    <w:rsid w:val="00A66999"/>
    <w:rsid w:val="00A76A2D"/>
    <w:rsid w:val="00AC3C34"/>
    <w:rsid w:val="00B3142A"/>
    <w:rsid w:val="00B5362A"/>
    <w:rsid w:val="00C24DD2"/>
    <w:rsid w:val="00C55CE6"/>
    <w:rsid w:val="00CC208F"/>
    <w:rsid w:val="00CF293D"/>
    <w:rsid w:val="00D047D1"/>
    <w:rsid w:val="00D34869"/>
    <w:rsid w:val="00D5125E"/>
    <w:rsid w:val="00D61996"/>
    <w:rsid w:val="00D72EB8"/>
    <w:rsid w:val="00D75D82"/>
    <w:rsid w:val="00D765D3"/>
    <w:rsid w:val="00D76DA6"/>
    <w:rsid w:val="00DA1B40"/>
    <w:rsid w:val="00DB599A"/>
    <w:rsid w:val="00DE10F3"/>
    <w:rsid w:val="00DE1705"/>
    <w:rsid w:val="00E02A5A"/>
    <w:rsid w:val="00E0657B"/>
    <w:rsid w:val="00E10E0D"/>
    <w:rsid w:val="00E1157A"/>
    <w:rsid w:val="00E23D8F"/>
    <w:rsid w:val="00E953B1"/>
    <w:rsid w:val="00EB72F0"/>
    <w:rsid w:val="00EC741A"/>
    <w:rsid w:val="00ED3F14"/>
    <w:rsid w:val="00EF2626"/>
    <w:rsid w:val="00F1534E"/>
    <w:rsid w:val="00F53E32"/>
    <w:rsid w:val="00F82EBD"/>
    <w:rsid w:val="00FA6272"/>
    <w:rsid w:val="00FB32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96C2FF"/>
  <w15:docId w15:val="{0DBB0F87-E257-4343-AF22-92FBA39A6C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semiHidden/>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hyperlink" Target="https://link.springer.com/article/10.1007/s00442-005-0044-1" TargetMode="External"/><Relationship Id="rId3" Type="http://schemas.openxmlformats.org/officeDocument/2006/relationships/webSettings" Target="webSettings.xml"/><Relationship Id="rId21" Type="http://schemas.openxmlformats.org/officeDocument/2006/relationships/image" Target="media/image12.tiff"/><Relationship Id="rId7" Type="http://schemas.microsoft.com/office/2011/relationships/commentsExtended" Target="commentsExtended.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hyperlink" Target="https://link.springer.com/article/10.1007/BF02183092" TargetMode="External"/><Relationship Id="rId2" Type="http://schemas.openxmlformats.org/officeDocument/2006/relationships/settings" Target="settings.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image" Target="media/image2.tiff"/><Relationship Id="rId24" Type="http://schemas.openxmlformats.org/officeDocument/2006/relationships/image" Target="media/image15.tiff"/><Relationship Id="rId5" Type="http://schemas.openxmlformats.org/officeDocument/2006/relationships/endnotes" Target="end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footer" Target="footer2.xml"/><Relationship Id="rId10" Type="http://schemas.openxmlformats.org/officeDocument/2006/relationships/image" Target="media/image1.tiff"/><Relationship Id="rId19" Type="http://schemas.openxmlformats.org/officeDocument/2006/relationships/image" Target="media/image10.tiff"/><Relationship Id="rId31" Type="http://schemas.openxmlformats.org/officeDocument/2006/relationships/theme" Target="theme/theme1.xml"/><Relationship Id="rId4" Type="http://schemas.openxmlformats.org/officeDocument/2006/relationships/footnotes" Target="footnotes.xml"/><Relationship Id="rId9" Type="http://schemas.microsoft.com/office/2018/08/relationships/commentsExtensible" Target="commentsExtensible.xm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1750</TotalTime>
  <Pages>39</Pages>
  <Words>6163</Words>
  <Characters>35133</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10</cp:revision>
  <dcterms:created xsi:type="dcterms:W3CDTF">2020-06-07T20:48:00Z</dcterms:created>
  <dcterms:modified xsi:type="dcterms:W3CDTF">2020-06-09T01:59:00Z</dcterms:modified>
</cp:coreProperties>
</file>