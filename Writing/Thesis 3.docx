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w:t>
      </w:r>
      <w:proofErr w:type="gramStart"/>
      <w:r w:rsidR="00A618C4">
        <w:rPr>
          <w:rFonts w:ascii="Times New Roman" w:eastAsia="Times New Roman" w:hAnsi="Times New Roman" w:cs="Times New Roman"/>
          <w:color w:val="000000"/>
          <w:sz w:val="24"/>
          <w:szCs w:val="24"/>
          <w:highlight w:val="white"/>
        </w:rPr>
        <w:t>Paper..</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are the WSB affecting aquatic food webs in local streams. To help answer that question, I looked at two smaller questions that led back to that </w:t>
      </w:r>
      <w:proofErr w:type="gramStart"/>
      <w:r>
        <w:rPr>
          <w:rFonts w:ascii="Times New Roman" w:eastAsia="Times New Roman" w:hAnsi="Times New Roman" w:cs="Times New Roman"/>
          <w:sz w:val="24"/>
          <w:szCs w:val="24"/>
        </w:rPr>
        <w:t>main focus</w:t>
      </w:r>
      <w:proofErr w:type="gramEnd"/>
      <w:r>
        <w:rPr>
          <w:rFonts w:ascii="Times New Roman" w:eastAsia="Times New Roman" w:hAnsi="Times New Roman" w:cs="Times New Roman"/>
          <w:sz w:val="24"/>
          <w:szCs w:val="24"/>
        </w:rPr>
        <w:t xml:space="preserve">. The first question that was investigated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second question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are </w:t>
      </w:r>
      <w:r>
        <w:rPr>
          <w:rFonts w:ascii="Times New Roman" w:eastAsia="Times New Roman" w:hAnsi="Times New Roman" w:cs="Times New Roman"/>
          <w:sz w:val="24"/>
          <w:szCs w:val="24"/>
        </w:rPr>
        <w:lastRenderedPageBreak/>
        <w:t>the WSB changing net nitrification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r>
        <w:rPr>
          <w:rFonts w:ascii="Times New Roman" w:eastAsia="Times New Roman" w:hAnsi="Times New Roman" w:cs="Times New Roman"/>
          <w:sz w:val="24"/>
          <w:szCs w:val="24"/>
        </w:rPr>
        <w:t xml:space="preserve">throughfall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9264"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B06E8D">
      <w:pPr>
        <w:pStyle w:val="Caption"/>
        <w:spacing w:after="0" w:line="480" w:lineRule="auto"/>
        <w:contextualSpacing/>
        <w:rPr>
          <w:ins w:id="42" w:author="Neziri Izak - OHS" w:date="2020-06-17T14:49:00Z"/>
          <w:rFonts w:ascii="Times New Roman" w:eastAsia="Times New Roman" w:hAnsi="Times New Roman" w:cs="Times New Roman"/>
          <w:i w:val="0"/>
          <w:iCs w:val="0"/>
          <w:color w:val="auto"/>
          <w:sz w:val="24"/>
          <w:szCs w:val="24"/>
        </w:rPr>
        <w:pPrChange w:id="43" w:author="Neziri Izak - OHS" w:date="2020-06-17T14:49:00Z">
          <w:pPr>
            <w:pStyle w:val="Caption"/>
            <w:spacing w:after="0" w:line="480" w:lineRule="auto"/>
            <w:ind w:firstLine="720"/>
            <w:contextualSpacing/>
          </w:pPr>
        </w:pPrChange>
      </w:pPr>
      <w:ins w:id="44" w:author="Neziri Izak - OHS" w:date="2020-06-17T14:49:00Z">
        <w:r w:rsidRPr="00B06E8D">
          <w:rPr>
            <w:rFonts w:ascii="Times New Roman" w:eastAsia="Times New Roman" w:hAnsi="Times New Roman" w:cs="Times New Roman"/>
            <w:i w:val="0"/>
            <w:iCs w:val="0"/>
            <w:color w:val="auto"/>
            <w:sz w:val="24"/>
            <w:szCs w:val="24"/>
          </w:rPr>
          <w:t>Figure 1: Site locations with activity level shown in relation to major city.</w:t>
        </w:r>
      </w:ins>
    </w:p>
    <w:p w14:paraId="1A68408D" w14:textId="185E3FA6" w:rsidR="009356E2" w:rsidRPr="00D61996" w:rsidDel="00D61996" w:rsidRDefault="009356E2" w:rsidP="009356E2">
      <w:pPr>
        <w:pStyle w:val="Caption"/>
        <w:spacing w:after="0" w:line="480" w:lineRule="auto"/>
        <w:ind w:firstLine="720"/>
        <w:contextualSpacing/>
        <w:rPr>
          <w:del w:id="45" w:author="Neziri Izak - OHS" w:date="2020-06-07T13:49:00Z"/>
          <w:rFonts w:ascii="Times New Roman" w:eastAsia="Times New Roman" w:hAnsi="Times New Roman" w:cs="Times New Roman"/>
          <w:i w:val="0"/>
          <w:iCs w:val="0"/>
          <w:color w:val="auto"/>
          <w:sz w:val="24"/>
          <w:szCs w:val="24"/>
          <w:rPrChange w:id="46" w:author="Neziri Izak - OHS" w:date="2020-06-07T13:50:00Z">
            <w:rPr>
              <w:del w:id="47" w:author="Neziri Izak - OHS" w:date="2020-06-07T13:49:00Z"/>
              <w:rFonts w:ascii="Times New Roman" w:eastAsia="Times New Roman" w:hAnsi="Times New Roman" w:cs="Times New Roman"/>
              <w:i w:val="0"/>
              <w:iCs w:val="0"/>
              <w:sz w:val="24"/>
              <w:szCs w:val="24"/>
            </w:rPr>
          </w:rPrChange>
        </w:rPr>
      </w:pPr>
      <w:del w:id="48" w:author="Neziri Izak - OHS" w:date="2020-06-17T14:49:00Z">
        <w:r w:rsidRPr="009356E2" w:rsidDel="00B06E8D">
          <w:rPr>
            <w:noProof/>
            <w:lang w:eastAsia="ja-JP"/>
          </w:rPr>
          <mc:AlternateContent>
            <mc:Choice Requires="wps">
              <w:drawing>
                <wp:anchor distT="0" distB="0" distL="114300" distR="114300" simplePos="0" relativeHeight="251661312" behindDoc="0" locked="0" layoutInCell="1" allowOverlap="1" wp14:anchorId="3AD40025" wp14:editId="3CB7E3B0">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01704406" w:rsidR="00ED3F14" w:rsidRPr="00CE22F2" w:rsidRDefault="00ED3F14" w:rsidP="009356E2">
                              <w:pPr>
                                <w:pStyle w:val="Caption"/>
                                <w:rPr>
                                  <w:noProof/>
                                  <w:lang w:eastAsia="ja-JP"/>
                                </w:rPr>
                              </w:pPr>
                              <w:del w:id="49" w:author="Neziri Izak - OHS" w:date="2020-06-17T14:49:00Z">
                                <w:r w:rsidDel="00B06E8D">
                                  <w:delText xml:space="preserve">Figure </w:delText>
                                </w:r>
                                <w:r w:rsidR="0098328A" w:rsidDel="00B06E8D">
                                  <w:fldChar w:fldCharType="begin"/>
                                </w:r>
                                <w:r w:rsidR="0098328A" w:rsidDel="00B06E8D">
                                  <w:delInstrText xml:space="preserve"> SEQ Figure \* ARABIC </w:delInstrText>
                                </w:r>
                                <w:r w:rsidR="0098328A" w:rsidDel="00B06E8D">
                                  <w:fldChar w:fldCharType="separate"/>
                                </w:r>
                                <w:r w:rsidDel="00B06E8D">
                                  <w:rPr>
                                    <w:noProof/>
                                  </w:rPr>
                                  <w:delText>1</w:delText>
                                </w:r>
                                <w:r w:rsidR="0098328A" w:rsidDel="00B06E8D">
                                  <w:rPr>
                                    <w:noProof/>
                                  </w:rPr>
                                  <w:fldChar w:fldCharType="end"/>
                                </w:r>
                                <w:r w:rsidRPr="00283E43" w:rsidDel="00B06E8D">
                                  <w:delText>: Site locations with activity level shown in relation to major city.</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01704406" w:rsidR="00ED3F14" w:rsidRPr="00CE22F2" w:rsidRDefault="00ED3F14" w:rsidP="009356E2">
                        <w:pPr>
                          <w:pStyle w:val="Caption"/>
                          <w:rPr>
                            <w:noProof/>
                            <w:lang w:eastAsia="ja-JP"/>
                          </w:rPr>
                        </w:pPr>
                        <w:del w:id="50" w:author="Neziri Izak - OHS" w:date="2020-06-17T14:49:00Z">
                          <w:r w:rsidDel="00B06E8D">
                            <w:delText xml:space="preserve">Figure </w:delText>
                          </w:r>
                          <w:r w:rsidR="0098328A" w:rsidDel="00B06E8D">
                            <w:fldChar w:fldCharType="begin"/>
                          </w:r>
                          <w:r w:rsidR="0098328A" w:rsidDel="00B06E8D">
                            <w:delInstrText xml:space="preserve"> SEQ Figure \* ARABIC </w:delInstrText>
                          </w:r>
                          <w:r w:rsidR="0098328A" w:rsidDel="00B06E8D">
                            <w:fldChar w:fldCharType="separate"/>
                          </w:r>
                          <w:r w:rsidDel="00B06E8D">
                            <w:rPr>
                              <w:noProof/>
                            </w:rPr>
                            <w:delText>1</w:delText>
                          </w:r>
                          <w:r w:rsidR="0098328A" w:rsidDel="00B06E8D">
                            <w:rPr>
                              <w:noProof/>
                            </w:rPr>
                            <w:fldChar w:fldCharType="end"/>
                          </w:r>
                          <w:r w:rsidRPr="00283E43" w:rsidDel="00B06E8D">
                            <w:delText>: Site locations with activity level shown in relation to major city.</w:delText>
                          </w:r>
                        </w:del>
                      </w:p>
                    </w:txbxContent>
                  </v:textbox>
                  <w10:wrap type="square"/>
                </v:shape>
              </w:pict>
            </mc:Fallback>
          </mc:AlternateContent>
        </w:r>
      </w:del>
      <w:commentRangeStart w:id="51"/>
      <w:r w:rsidR="004162F7" w:rsidRPr="009356E2">
        <w:rPr>
          <w:rFonts w:ascii="Times New Roman" w:eastAsia="Times New Roman" w:hAnsi="Times New Roman" w:cs="Times New Roman"/>
          <w:i w:val="0"/>
          <w:iCs w:val="0"/>
          <w:color w:val="auto"/>
          <w:sz w:val="24"/>
          <w:szCs w:val="24"/>
        </w:rPr>
        <w:t xml:space="preserve">The </w:t>
      </w:r>
      <w:commentRangeEnd w:id="51"/>
      <w:r w:rsidR="004162F7" w:rsidRPr="009356E2">
        <w:rPr>
          <w:rStyle w:val="CommentReference"/>
          <w:rFonts w:ascii="Times New Roman" w:hAnsi="Times New Roman" w:cs="Times New Roman"/>
          <w:i w:val="0"/>
          <w:iCs w:val="0"/>
          <w:color w:val="auto"/>
          <w:sz w:val="24"/>
          <w:szCs w:val="24"/>
        </w:rPr>
        <w:commentReference w:id="51"/>
      </w:r>
      <w:r w:rsidR="004162F7" w:rsidRPr="009356E2">
        <w:rPr>
          <w:rFonts w:ascii="Times New Roman" w:eastAsia="Times New Roman" w:hAnsi="Times New Roman" w:cs="Times New Roman"/>
          <w:i w:val="0"/>
          <w:iCs w:val="0"/>
          <w:color w:val="auto"/>
          <w:sz w:val="24"/>
          <w:szCs w:val="24"/>
        </w:rPr>
        <w:t xml:space="preserve">low budworm sites for this study </w:t>
      </w:r>
      <w:proofErr w:type="gramStart"/>
      <w:r w:rsidR="004162F7" w:rsidRPr="009356E2">
        <w:rPr>
          <w:rFonts w:ascii="Times New Roman" w:eastAsia="Times New Roman" w:hAnsi="Times New Roman" w:cs="Times New Roman"/>
          <w:i w:val="0"/>
          <w:iCs w:val="0"/>
          <w:color w:val="auto"/>
          <w:sz w:val="24"/>
          <w:szCs w:val="24"/>
        </w:rPr>
        <w:t>were located in</w:t>
      </w:r>
      <w:proofErr w:type="gramEnd"/>
      <w:r w:rsidR="004162F7" w:rsidRPr="009356E2">
        <w:rPr>
          <w:rFonts w:ascii="Times New Roman" w:eastAsia="Times New Roman" w:hAnsi="Times New Roman" w:cs="Times New Roman"/>
          <w:i w:val="0"/>
          <w:iCs w:val="0"/>
          <w:color w:val="auto"/>
          <w:sz w:val="24"/>
          <w:szCs w:val="24"/>
        </w:rPr>
        <w:t xml:space="preserve">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52"/>
      <w:r w:rsidR="004162F7" w:rsidRPr="009356E2">
        <w:rPr>
          <w:rFonts w:ascii="Times New Roman" w:eastAsia="Times New Roman" w:hAnsi="Times New Roman" w:cs="Times New Roman"/>
          <w:i w:val="0"/>
          <w:iCs w:val="0"/>
          <w:color w:val="auto"/>
          <w:sz w:val="24"/>
          <w:szCs w:val="24"/>
        </w:rPr>
        <w:t>X</w:t>
      </w:r>
      <w:commentRangeEnd w:id="52"/>
      <w:r w:rsidR="004162F7" w:rsidRPr="009356E2">
        <w:rPr>
          <w:rStyle w:val="CommentReference"/>
          <w:rFonts w:ascii="Times New Roman" w:hAnsi="Times New Roman" w:cs="Times New Roman"/>
          <w:i w:val="0"/>
          <w:iCs w:val="0"/>
          <w:color w:val="auto"/>
          <w:sz w:val="24"/>
          <w:szCs w:val="24"/>
        </w:rPr>
        <w:commentReference w:id="52"/>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53"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54"/>
      <w:r w:rsidR="004162F7" w:rsidRPr="009356E2">
        <w:rPr>
          <w:rFonts w:ascii="Times New Roman" w:eastAsia="Times New Roman" w:hAnsi="Times New Roman" w:cs="Times New Roman"/>
          <w:i w:val="0"/>
          <w:iCs w:val="0"/>
          <w:color w:val="auto"/>
          <w:sz w:val="24"/>
          <w:szCs w:val="24"/>
        </w:rPr>
        <w:t>moderately heavy tree cover</w:t>
      </w:r>
      <w:commentRangeEnd w:id="54"/>
      <w:r w:rsidR="004162F7" w:rsidRPr="009356E2">
        <w:rPr>
          <w:rStyle w:val="CommentReference"/>
          <w:rFonts w:ascii="Times New Roman" w:hAnsi="Times New Roman" w:cs="Times New Roman"/>
          <w:i w:val="0"/>
          <w:iCs w:val="0"/>
          <w:color w:val="auto"/>
          <w:sz w:val="24"/>
          <w:szCs w:val="24"/>
        </w:rPr>
        <w:commentReference w:id="54"/>
      </w:r>
      <w:r w:rsidR="004162F7" w:rsidRPr="009356E2">
        <w:rPr>
          <w:rFonts w:ascii="Times New Roman" w:eastAsia="Times New Roman" w:hAnsi="Times New Roman" w:cs="Times New Roman"/>
          <w:i w:val="0"/>
          <w:iCs w:val="0"/>
          <w:color w:val="auto"/>
          <w:sz w:val="24"/>
          <w:szCs w:val="24"/>
        </w:rPr>
        <w:t xml:space="preserve">. The high budworm sites </w:t>
      </w:r>
      <w:proofErr w:type="gramStart"/>
      <w:r w:rsidR="004162F7" w:rsidRPr="009356E2">
        <w:rPr>
          <w:rFonts w:ascii="Times New Roman" w:eastAsia="Times New Roman" w:hAnsi="Times New Roman" w:cs="Times New Roman"/>
          <w:i w:val="0"/>
          <w:iCs w:val="0"/>
          <w:color w:val="auto"/>
          <w:sz w:val="24"/>
          <w:szCs w:val="24"/>
        </w:rPr>
        <w:t>were located in</w:t>
      </w:r>
      <w:proofErr w:type="gramEnd"/>
      <w:r w:rsidR="004162F7" w:rsidRPr="009356E2">
        <w:rPr>
          <w:rFonts w:ascii="Times New Roman" w:eastAsia="Times New Roman" w:hAnsi="Times New Roman" w:cs="Times New Roman"/>
          <w:i w:val="0"/>
          <w:iCs w:val="0"/>
          <w:color w:val="auto"/>
          <w:sz w:val="24"/>
          <w:szCs w:val="24"/>
        </w:rPr>
        <w:t xml:space="preserve"> the Swauk drainage in the Okanogan-Wenatchee National Forest in Washington State approximately 45 miles north of </w:t>
      </w:r>
      <w:r w:rsidR="004162F7" w:rsidRPr="009356E2">
        <w:rPr>
          <w:rFonts w:ascii="Times New Roman" w:eastAsia="Times New Roman" w:hAnsi="Times New Roman" w:cs="Times New Roman"/>
          <w:i w:val="0"/>
          <w:iCs w:val="0"/>
          <w:color w:val="auto"/>
          <w:sz w:val="24"/>
          <w:szCs w:val="24"/>
        </w:rPr>
        <w:lastRenderedPageBreak/>
        <w:t xml:space="preserve">Central Washington University and east of the low budworm sites, also on public land (Figure 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55"/>
      <w:r w:rsidR="004162F7" w:rsidRPr="009356E2">
        <w:rPr>
          <w:rFonts w:ascii="Times New Roman" w:eastAsia="Times New Roman" w:hAnsi="Times New Roman" w:cs="Times New Roman"/>
          <w:i w:val="0"/>
          <w:iCs w:val="0"/>
          <w:color w:val="auto"/>
          <w:sz w:val="24"/>
          <w:szCs w:val="24"/>
        </w:rPr>
        <w:t>cover</w:t>
      </w:r>
      <w:ins w:id="56" w:author="Clay" w:date="2020-06-04T12:36:00Z">
        <w:r w:rsidR="00E10E0D">
          <w:rPr>
            <w:rFonts w:ascii="Times New Roman" w:eastAsia="Times New Roman" w:hAnsi="Times New Roman" w:cs="Times New Roman"/>
            <w:i w:val="0"/>
            <w:iCs w:val="0"/>
            <w:color w:val="auto"/>
            <w:sz w:val="24"/>
            <w:szCs w:val="24"/>
          </w:rPr>
          <w:t>.</w:t>
        </w:r>
        <w:del w:id="57"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8" w:author="Neziri Izak - OHS" w:date="2020-06-07T13:50:00Z">
            <w:rPr/>
          </w:rPrChange>
        </w:rPr>
        <w:pPrChange w:id="59"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60" w:author="Neziri Izak - OHS" w:date="2020-06-07T13:50:00Z">
            <w:rPr>
              <w:i/>
              <w:iCs/>
            </w:rPr>
          </w:rPrChange>
        </w:rPr>
        <w:t xml:space="preserve">Although each individual site varied </w:t>
      </w:r>
      <w:commentRangeEnd w:id="55"/>
      <w:r w:rsidR="00E10E0D" w:rsidRPr="00D61996">
        <w:rPr>
          <w:rStyle w:val="CommentReference"/>
          <w:rFonts w:ascii="Times New Roman" w:hAnsi="Times New Roman" w:cs="Times New Roman"/>
          <w:i w:val="0"/>
          <w:iCs w:val="0"/>
          <w:color w:val="auto"/>
          <w:sz w:val="24"/>
          <w:szCs w:val="24"/>
          <w:rPrChange w:id="61" w:author="Neziri Izak - OHS" w:date="2020-06-07T13:50:00Z">
            <w:rPr>
              <w:rStyle w:val="CommentReference"/>
              <w:i/>
              <w:iCs/>
            </w:rPr>
          </w:rPrChange>
        </w:rPr>
        <w:commentReference w:id="55"/>
      </w:r>
      <w:r w:rsidRPr="00D61996">
        <w:rPr>
          <w:rFonts w:ascii="Times New Roman" w:hAnsi="Times New Roman" w:cs="Times New Roman"/>
          <w:i w:val="0"/>
          <w:iCs w:val="0"/>
          <w:color w:val="auto"/>
          <w:sz w:val="24"/>
          <w:szCs w:val="24"/>
          <w:rPrChange w:id="62" w:author="Neziri Izak - OHS" w:date="2020-06-07T13:50:00Z">
            <w:rPr>
              <w:i/>
              <w:iCs/>
            </w:rPr>
          </w:rPrChange>
        </w:rPr>
        <w:t xml:space="preserve">based on microclimatic factors, sites were exposed to similar temperature and precipitation </w:t>
      </w:r>
      <w:commentRangeStart w:id="63"/>
      <w:r w:rsidRPr="00D61996">
        <w:rPr>
          <w:rFonts w:ascii="Times New Roman" w:hAnsi="Times New Roman" w:cs="Times New Roman"/>
          <w:i w:val="0"/>
          <w:iCs w:val="0"/>
          <w:color w:val="auto"/>
          <w:sz w:val="24"/>
          <w:szCs w:val="24"/>
          <w:rPrChange w:id="64" w:author="Neziri Izak - OHS" w:date="2020-06-07T13:50:00Z">
            <w:rPr>
              <w:i/>
              <w:iCs/>
            </w:rPr>
          </w:rPrChange>
        </w:rPr>
        <w:t>patterns</w:t>
      </w:r>
      <w:commentRangeEnd w:id="63"/>
      <w:r w:rsidRPr="00D61996">
        <w:rPr>
          <w:rStyle w:val="CommentReference"/>
          <w:rFonts w:ascii="Times New Roman" w:hAnsi="Times New Roman" w:cs="Times New Roman"/>
          <w:i w:val="0"/>
          <w:iCs w:val="0"/>
          <w:color w:val="auto"/>
          <w:sz w:val="24"/>
          <w:szCs w:val="24"/>
          <w:rPrChange w:id="65" w:author="Neziri Izak - OHS" w:date="2020-06-07T13:50:00Z">
            <w:rPr>
              <w:rStyle w:val="CommentReference"/>
              <w:i/>
              <w:iCs/>
            </w:rPr>
          </w:rPrChange>
        </w:rPr>
        <w:commentReference w:id="63"/>
      </w:r>
      <w:r w:rsidR="00E10E0D" w:rsidRPr="00D61996">
        <w:rPr>
          <w:rFonts w:ascii="Times New Roman" w:hAnsi="Times New Roman" w:cs="Times New Roman"/>
          <w:i w:val="0"/>
          <w:iCs w:val="0"/>
          <w:color w:val="auto"/>
          <w:sz w:val="24"/>
          <w:szCs w:val="24"/>
          <w:rPrChange w:id="66" w:author="Neziri Izak - OHS" w:date="2020-06-07T13:50:00Z">
            <w:rPr>
              <w:i/>
              <w:iCs/>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7" w:author="Neziri Izak - OHS" w:date="2020-06-07T13:50:00Z">
            <w:rPr>
              <w:i/>
              <w:iCs/>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8"/>
      <w:r>
        <w:rPr>
          <w:rFonts w:ascii="Times New Roman" w:eastAsia="Times New Roman" w:hAnsi="Times New Roman" w:cs="Times New Roman"/>
          <w:sz w:val="24"/>
          <w:szCs w:val="24"/>
        </w:rPr>
        <w:t>funnel</w:t>
      </w:r>
      <w:commentRangeEnd w:id="68"/>
      <w:r>
        <w:rPr>
          <w:rStyle w:val="CommentReference"/>
        </w:rPr>
        <w:commentReference w:id="68"/>
      </w:r>
      <w:r>
        <w:rPr>
          <w:rFonts w:ascii="Times New Roman" w:eastAsia="Times New Roman" w:hAnsi="Times New Roman" w:cs="Times New Roman"/>
          <w:sz w:val="24"/>
          <w:szCs w:val="24"/>
        </w:rPr>
        <w:t xml:space="preserve">. </w:t>
      </w:r>
      <w:commentRangeStart w:id="69"/>
      <w:commentRangeEnd w:id="69"/>
      <w:r>
        <w:rPr>
          <w:rStyle w:val="CommentReference"/>
        </w:rPr>
        <w:commentReference w:id="69"/>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70"/>
      <w:r>
        <w:rPr>
          <w:rFonts w:ascii="Times New Roman" w:eastAsia="Times New Roman" w:hAnsi="Times New Roman" w:cs="Times New Roman"/>
          <w:sz w:val="24"/>
          <w:szCs w:val="24"/>
        </w:rPr>
        <w:t xml:space="preserve">In order to differentiate nutrients in bulk rainfall compared to throughfall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ins w:id="71" w:author="Clay" w:date="2020-06-04T12:40:00Z">
        <w:r w:rsidR="00DB599A">
          <w:rPr>
            <w:rFonts w:ascii="Times New Roman" w:eastAsia="Times New Roman" w:hAnsi="Times New Roman" w:cs="Times New Roman"/>
            <w:sz w:val="24"/>
            <w:szCs w:val="24"/>
          </w:rPr>
          <w:t>.</w:t>
        </w:r>
        <w:commentRangeEnd w:id="70"/>
        <w:r w:rsidR="00DB599A">
          <w:rPr>
            <w:rStyle w:val="CommentReference"/>
          </w:rPr>
          <w:commentReference w:id="70"/>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72"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73"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74"/>
      <w:commentRangeEnd w:id="74"/>
      <w:r>
        <w:rPr>
          <w:rStyle w:val="CommentReference"/>
        </w:rPr>
        <w:commentReference w:id="74"/>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75"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6"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7"/>
      <w:r>
        <w:rPr>
          <w:rFonts w:ascii="Times New Roman" w:eastAsia="Times New Roman" w:hAnsi="Times New Roman" w:cs="Times New Roman"/>
          <w:sz w:val="24"/>
          <w:szCs w:val="24"/>
        </w:rPr>
        <w:t xml:space="preserve">calculated </w:t>
      </w:r>
      <w:commentRangeEnd w:id="77"/>
      <w:r w:rsidR="00314DEC">
        <w:rPr>
          <w:rStyle w:val="CommentReference"/>
        </w:rPr>
        <w:commentReference w:id="77"/>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w:t>
      </w:r>
      <w:proofErr w:type="gramStart"/>
      <w:r>
        <w:rPr>
          <w:rFonts w:ascii="Times New Roman" w:eastAsia="Times New Roman" w:hAnsi="Times New Roman" w:cs="Times New Roman"/>
          <w:sz w:val="24"/>
          <w:szCs w:val="24"/>
        </w:rPr>
        <w:t>horizon</w:t>
      </w:r>
      <w:proofErr w:type="gramEnd"/>
      <w:r>
        <w:rPr>
          <w:rFonts w:ascii="Times New Roman" w:eastAsia="Times New Roman" w:hAnsi="Times New Roman" w:cs="Times New Roman"/>
          <w:sz w:val="24"/>
          <w:szCs w:val="24"/>
        </w:rPr>
        <w:t xml:space="preserve">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8"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9"/>
      <w:r>
        <w:rPr>
          <w:rFonts w:ascii="Times New Roman" w:eastAsia="Times New Roman" w:hAnsi="Times New Roman" w:cs="Times New Roman"/>
          <w:sz w:val="24"/>
          <w:szCs w:val="24"/>
        </w:rPr>
        <w:t>moisture</w:t>
      </w:r>
      <w:commentRangeEnd w:id="79"/>
      <w:r>
        <w:rPr>
          <w:rStyle w:val="CommentReference"/>
        </w:rPr>
        <w:commentReference w:id="79"/>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80"/>
        <m:r>
          <w:rPr>
            <w:rFonts w:ascii="Cambria Math" w:eastAsia="Times New Roman" w:hAnsi="Cambria Math" w:cs="Times New Roman"/>
            <w:sz w:val="24"/>
            <w:szCs w:val="24"/>
          </w:rPr>
          <m:t>Matter</m:t>
        </m:r>
        <w:commentRangeEnd w:id="80"/>
        <m:r>
          <m:rPr>
            <m:sty m:val="p"/>
          </m:rPr>
          <w:rPr>
            <w:rStyle w:val="CommentReference"/>
          </w:rPr>
          <w:commentReference w:id="80"/>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m:t>
            </m:r>
            <m:r>
              <w:del w:id="81" w:author="Neziri Izak - OHS" w:date="2020-06-17T14:48:00Z">
                <w:rPr>
                  <w:rFonts w:ascii="Cambria Math" w:eastAsia="Times New Roman" w:hAnsi="Cambria Math" w:cs="Times New Roman"/>
                  <w:sz w:val="24"/>
                  <w:szCs w:val="24"/>
                </w:rPr>
                <m:t xml:space="preserve"> loss</m:t>
              </w:del>
            </m:r>
            <m:r>
              <w:rPr>
                <w:rFonts w:ascii="Cambria Math" w:eastAsia="Times New Roman" w:hAnsi="Cambria Math" w:cs="Times New Roman"/>
                <w:sz w:val="24"/>
                <w:szCs w:val="24"/>
              </w:rPr>
              <m:t xml:space="preserve">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82"/>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83"/>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83"/>
      <w:r w:rsidR="004162F7">
        <w:rPr>
          <w:rStyle w:val="CommentReference"/>
        </w:rPr>
        <w:commentReference w:id="83"/>
      </w:r>
      <w:commentRangeEnd w:id="82"/>
      <w:r>
        <w:rPr>
          <w:rStyle w:val="CommentReference"/>
        </w:rPr>
        <w:commentReference w:id="82"/>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84"/>
      <w:r>
        <w:rPr>
          <w:rFonts w:ascii="Times New Roman" w:eastAsia="Times New Roman" w:hAnsi="Times New Roman" w:cs="Times New Roman"/>
          <w:i/>
          <w:sz w:val="24"/>
          <w:szCs w:val="24"/>
        </w:rPr>
        <w:lastRenderedPageBreak/>
        <w:t xml:space="preserve">Nitrogen </w:t>
      </w:r>
      <w:commentRangeEnd w:id="84"/>
      <w:r w:rsidR="00F53E32">
        <w:rPr>
          <w:rStyle w:val="CommentReference"/>
        </w:rPr>
        <w:commentReference w:id="84"/>
      </w:r>
      <w:commentRangeStart w:id="85"/>
      <w:r>
        <w:rPr>
          <w:rFonts w:ascii="Times New Roman" w:eastAsia="Times New Roman" w:hAnsi="Times New Roman" w:cs="Times New Roman"/>
          <w:i/>
          <w:sz w:val="24"/>
          <w:szCs w:val="24"/>
        </w:rPr>
        <w:t>Analyses</w:t>
      </w:r>
      <w:commentRangeEnd w:id="85"/>
      <w:r>
        <w:rPr>
          <w:rStyle w:val="CommentReference"/>
        </w:rPr>
        <w:commentReference w:id="85"/>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86"/>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86"/>
      <w:r>
        <w:rPr>
          <w:rStyle w:val="CommentReference"/>
        </w:rPr>
        <w:commentReference w:id="86"/>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7"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88"/>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9"/>
      <w:r>
        <w:rPr>
          <w:rFonts w:ascii="Times New Roman" w:eastAsia="Times New Roman" w:hAnsi="Times New Roman" w:cs="Times New Roman"/>
          <w:sz w:val="24"/>
          <w:szCs w:val="24"/>
        </w:rPr>
        <w:t>LM</w:t>
      </w:r>
      <w:commentRangeEnd w:id="89"/>
      <w:r w:rsidR="00F53E32">
        <w:rPr>
          <w:rStyle w:val="CommentReference"/>
        </w:rPr>
        <w:commentReference w:id="89"/>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8"/>
      <w:r>
        <w:rPr>
          <w:rStyle w:val="CommentReference"/>
        </w:rPr>
        <w:commentReference w:id="88"/>
      </w:r>
      <w:r>
        <w:rPr>
          <w:rFonts w:ascii="Times New Roman" w:eastAsia="Times New Roman" w:hAnsi="Times New Roman" w:cs="Times New Roman"/>
          <w:sz w:val="24"/>
          <w:szCs w:val="24"/>
        </w:rPr>
        <w:t xml:space="preserve">. </w:t>
      </w:r>
      <w:commentRangeStart w:id="90"/>
      <w:r>
        <w:rPr>
          <w:rFonts w:ascii="Times New Roman" w:eastAsia="Times New Roman" w:hAnsi="Times New Roman" w:cs="Times New Roman"/>
          <w:sz w:val="24"/>
          <w:szCs w:val="24"/>
        </w:rPr>
        <w:t>A two-sample t-test to compare the two treatments; coniferous litter vs deciduous.</w:t>
      </w:r>
      <w:commentRangeEnd w:id="90"/>
      <w:r>
        <w:rPr>
          <w:rStyle w:val="CommentReference"/>
        </w:rPr>
        <w:commentReference w:id="90"/>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91"/>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91"/>
      <w:r w:rsidR="00F53E32">
        <w:rPr>
          <w:rStyle w:val="CommentReference"/>
        </w:rPr>
        <w:commentReference w:id="91"/>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92" w:author="Clay" w:date="2020-06-04T18:20:00Z">
        <w:r w:rsidR="00F53E32">
          <w:rPr>
            <w:rFonts w:ascii="Times New Roman" w:eastAsia="Times New Roman" w:hAnsi="Times New Roman" w:cs="Times New Roman"/>
            <w:sz w:val="24"/>
            <w:szCs w:val="24"/>
          </w:rPr>
          <w:t>s</w:t>
        </w:r>
      </w:ins>
      <w:del w:id="93"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94" w:name="_Hlk24272010"/>
      <w:r>
        <w:rPr>
          <w:rFonts w:ascii="Times New Roman" w:eastAsia="Times New Roman" w:hAnsi="Times New Roman" w:cs="Times New Roman"/>
          <w:sz w:val="24"/>
          <w:szCs w:val="24"/>
        </w:rPr>
        <w:t>to determine which sample events differed significantly.</w:t>
      </w:r>
      <w:bookmarkEnd w:id="94"/>
      <w:r>
        <w:rPr>
          <w:rFonts w:ascii="Times New Roman" w:eastAsia="Times New Roman" w:hAnsi="Times New Roman" w:cs="Times New Roman"/>
          <w:sz w:val="24"/>
          <w:szCs w:val="24"/>
        </w:rPr>
        <w:t xml:space="preserve">  All statistical tests had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95"/>
      <w:r w:rsidRPr="008C298B">
        <w:rPr>
          <w:rFonts w:ascii="Times New Roman" w:eastAsia="Times New Roman" w:hAnsi="Times New Roman" w:cs="Times New Roman"/>
          <w:b/>
          <w:bCs/>
          <w:sz w:val="28"/>
          <w:szCs w:val="28"/>
        </w:rPr>
        <w:t>RESULTS</w:t>
      </w:r>
      <w:commentRangeEnd w:id="95"/>
      <w:r w:rsidR="00F53E32">
        <w:rPr>
          <w:rStyle w:val="CommentReference"/>
        </w:rPr>
        <w:commentReference w:id="95"/>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ins w:id="96" w:author="Neziri Izak - OHS" w:date="2020-06-07T13:54:00Z">
        <w:r w:rsidR="00540744">
          <w:rPr>
            <w:rFonts w:ascii="Times New Roman" w:eastAsia="Times New Roman" w:hAnsi="Times New Roman" w:cs="Times New Roman"/>
            <w:sz w:val="24"/>
            <w:szCs w:val="24"/>
          </w:rPr>
          <w:t xml:space="preserve"> Chemistry</w:t>
        </w:r>
      </w:ins>
    </w:p>
    <w:p w14:paraId="091F67A5" w14:textId="778C1CF9" w:rsidR="00D72EB8" w:rsidRDefault="00336661" w:rsidP="009356E2">
      <w:pPr>
        <w:spacing w:line="480" w:lineRule="auto"/>
        <w:contextualSpacing/>
        <w:rPr>
          <w:rFonts w:ascii="Times New Roman" w:eastAsia="Times New Roman" w:hAnsi="Times New Roman" w:cs="Times New Roman"/>
          <w:sz w:val="24"/>
          <w:szCs w:val="24"/>
        </w:rPr>
      </w:pPr>
      <w:ins w:id="97" w:author="Neziri Izak - OHS" w:date="2020-06-16T19:11:00Z">
        <w:r>
          <w:rPr>
            <w:noProof/>
            <w:lang w:eastAsia="ja-JP"/>
          </w:rPr>
          <w:lastRenderedPageBreak/>
          <w:drawing>
            <wp:anchor distT="0" distB="0" distL="114300" distR="114300" simplePos="0" relativeHeight="251663360" behindDoc="0" locked="0" layoutInCell="1" allowOverlap="1" wp14:anchorId="3727C10D" wp14:editId="3DA410D5">
              <wp:simplePos x="0" y="0"/>
              <wp:positionH relativeFrom="column">
                <wp:posOffset>-127590</wp:posOffset>
              </wp:positionH>
              <wp:positionV relativeFrom="paragraph">
                <wp:posOffset>-369</wp:posOffset>
              </wp:positionV>
              <wp:extent cx="5943600" cy="5486400"/>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11"/>
                      <a:stretch>
                        <a:fillRect/>
                      </a:stretch>
                    </pic:blipFill>
                    <pic:spPr>
                      <a:xfrm>
                        <a:off x="0" y="0"/>
                        <a:ext cx="5943600" cy="5486400"/>
                      </a:xfrm>
                      <a:prstGeom prst="rect">
                        <a:avLst/>
                      </a:prstGeom>
                    </pic:spPr>
                  </pic:pic>
                </a:graphicData>
              </a:graphic>
            </wp:anchor>
          </w:drawing>
        </w:r>
      </w:ins>
      <w:del w:id="98" w:author="Neziri Izak - OHS" w:date="2020-06-16T19:10:00Z">
        <w:r w:rsidR="00A31EB0" w:rsidDel="000B32D9">
          <w:rPr>
            <w:noProof/>
            <w:lang w:eastAsia="ja-JP"/>
          </w:rPr>
          <w:drawing>
            <wp:inline distT="0" distB="0" distL="0" distR="0" wp14:anchorId="762B8879" wp14:editId="4CB1128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27AD26C8" w14:textId="288B0002"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Estimated marginal means (EMM) of 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 (NH</w:t>
      </w:r>
      <w:r w:rsidR="00D91838" w:rsidRPr="00D91838">
        <w:rPr>
          <w:rFonts w:ascii="Times New Roman" w:eastAsia="Times New Roman" w:hAnsi="Times New Roman" w:cs="Times New Roman"/>
          <w:sz w:val="24"/>
          <w:szCs w:val="24"/>
          <w:vertAlign w:val="subscript"/>
          <w:rPrChange w:id="99" w:author="Clay" w:date="2020-06-12T14:13: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100" w:author="Clay" w:date="2020-06-12T14:13: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6C8DDA50" w14:textId="54DE7856" w:rsidR="00FA6272" w:rsidDel="000B32D9" w:rsidRDefault="00FA6272">
      <w:pPr>
        <w:spacing w:line="480" w:lineRule="auto"/>
        <w:ind w:firstLine="720"/>
        <w:contextualSpacing/>
        <w:rPr>
          <w:del w:id="101" w:author="Neziri Izak - OHS" w:date="2020-06-16T19:12:00Z"/>
          <w:rFonts w:ascii="Times New Roman" w:eastAsia="Times New Roman" w:hAnsi="Times New Roman" w:cs="Times New Roman"/>
          <w:sz w:val="24"/>
          <w:szCs w:val="24"/>
        </w:rPr>
        <w:pPrChange w:id="102" w:author="Neziri Izak - OHS" w:date="2020-06-16T19:21:00Z">
          <w:pPr>
            <w:spacing w:line="480" w:lineRule="auto"/>
            <w:contextualSpacing/>
          </w:pPr>
        </w:pPrChange>
      </w:pPr>
      <w:commentRangeStart w:id="103"/>
      <w:r>
        <w:rPr>
          <w:rFonts w:ascii="Times New Roman" w:eastAsia="Times New Roman" w:hAnsi="Times New Roman" w:cs="Times New Roman"/>
          <w:sz w:val="24"/>
          <w:szCs w:val="24"/>
        </w:rPr>
        <w:t xml:space="preserve">Concentrations </w:t>
      </w:r>
      <w:commentRangeEnd w:id="103"/>
      <w:r w:rsidR="00D91838">
        <w:rPr>
          <w:rStyle w:val="CommentReference"/>
        </w:rPr>
        <w:commentReference w:id="103"/>
      </w:r>
      <w:r>
        <w:rPr>
          <w:rFonts w:ascii="Times New Roman" w:eastAsia="Times New Roman" w:hAnsi="Times New Roman" w:cs="Times New Roman"/>
          <w:sz w:val="24"/>
          <w:szCs w:val="24"/>
        </w:rPr>
        <w:t xml:space="preserve">of throughfall ammonium </w:t>
      </w:r>
      <w:r w:rsidR="00D91838">
        <w:rPr>
          <w:rFonts w:ascii="Times New Roman" w:eastAsia="Times New Roman" w:hAnsi="Times New Roman" w:cs="Times New Roman"/>
          <w:sz w:val="24"/>
          <w:szCs w:val="24"/>
        </w:rPr>
        <w:t>differed in low and high budworm stands (</w:t>
      </w:r>
      <w:commentRangeStart w:id="104"/>
      <w:r w:rsidR="00D91838">
        <w:rPr>
          <w:rFonts w:ascii="Times New Roman" w:eastAsia="Times New Roman" w:hAnsi="Times New Roman" w:cs="Times New Roman"/>
          <w:sz w:val="24"/>
          <w:szCs w:val="24"/>
        </w:rPr>
        <w:t>LME</w:t>
      </w:r>
      <w:commentRangeEnd w:id="104"/>
      <w:r w:rsidR="00D91838">
        <w:rPr>
          <w:rStyle w:val="CommentReference"/>
        </w:rPr>
        <w:commentReference w:id="104"/>
      </w:r>
      <w:r w:rsidR="00D91838">
        <w:rPr>
          <w:rFonts w:ascii="Times New Roman" w:eastAsia="Times New Roman" w:hAnsi="Times New Roman" w:cs="Times New Roman"/>
          <w:sz w:val="24"/>
          <w:szCs w:val="24"/>
        </w:rPr>
        <w:t xml:space="preserve">, p=0.015) and by sample event (LME, p&lt;0.001) </w:t>
      </w:r>
      <w:r>
        <w:rPr>
          <w:rFonts w:ascii="Times New Roman" w:eastAsia="Times New Roman" w:hAnsi="Times New Roman" w:cs="Times New Roman"/>
          <w:sz w:val="24"/>
          <w:szCs w:val="24"/>
        </w:rPr>
        <w:t xml:space="preserve">throughout the course of the </w:t>
      </w:r>
      <w:del w:id="105" w:author="Neziri Izak - OHS" w:date="2020-06-17T13:47:00Z">
        <w:r w:rsidDel="00336661">
          <w:rPr>
            <w:rFonts w:ascii="Times New Roman" w:eastAsia="Times New Roman" w:hAnsi="Times New Roman" w:cs="Times New Roman"/>
            <w:sz w:val="24"/>
            <w:szCs w:val="24"/>
          </w:rPr>
          <w:delText>two year</w:delText>
        </w:r>
      </w:del>
      <w:ins w:id="106" w:author="Neziri Izak - OHS" w:date="2020-06-17T13:47:00Z">
        <w:r w:rsidR="00336661">
          <w:rPr>
            <w:rFonts w:ascii="Times New Roman" w:eastAsia="Times New Roman" w:hAnsi="Times New Roman" w:cs="Times New Roman"/>
            <w:sz w:val="24"/>
            <w:szCs w:val="24"/>
          </w:rPr>
          <w:t>two-year</w:t>
        </w:r>
      </w:ins>
      <w:ins w:id="107" w:author="Clay" w:date="2020-06-12T14:14:00Z">
        <w:r w:rsidR="00D91838">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(11 Sep 15, 21 </w:t>
      </w:r>
      <w:r w:rsidR="00D91838">
        <w:rPr>
          <w:rFonts w:ascii="Times New Roman" w:eastAsia="Times New Roman" w:hAnsi="Times New Roman" w:cs="Times New Roman"/>
          <w:sz w:val="24"/>
          <w:szCs w:val="24"/>
        </w:rPr>
        <w:lastRenderedPageBreak/>
        <w:t>Jun 16, 13 Jul 16, and 21 Jul 16) throughfall NH</w:t>
      </w:r>
      <w:r w:rsidR="00D91838" w:rsidRPr="00D91838">
        <w:rPr>
          <w:rFonts w:ascii="Times New Roman" w:eastAsia="Times New Roman" w:hAnsi="Times New Roman" w:cs="Times New Roman"/>
          <w:sz w:val="24"/>
          <w:szCs w:val="24"/>
          <w:vertAlign w:val="subscript"/>
          <w:rPrChange w:id="108" w:author="Clay" w:date="2020-06-12T14:19: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109" w:author="Clay" w:date="2020-06-12T14:19: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not difference in throughfall </w:t>
      </w:r>
      <w:ins w:id="110" w:author="Neziri Izak - OHS" w:date="2020-06-16T19:14:00Z">
        <w:r w:rsidR="00336661">
          <w:rPr>
            <w:noProof/>
            <w:lang w:eastAsia="ja-JP"/>
          </w:rPr>
          <w:drawing>
            <wp:anchor distT="0" distB="0" distL="114300" distR="114300" simplePos="0" relativeHeight="251662336" behindDoc="0" locked="0" layoutInCell="1" allowOverlap="1" wp14:anchorId="1269D2F8" wp14:editId="0FBF2515">
              <wp:simplePos x="0" y="0"/>
              <wp:positionH relativeFrom="column">
                <wp:posOffset>-37701</wp:posOffset>
              </wp:positionH>
              <wp:positionV relativeFrom="paragraph">
                <wp:posOffset>1435395</wp:posOffset>
              </wp:positionV>
              <wp:extent cx="5943600" cy="5486400"/>
              <wp:effectExtent l="0" t="0" r="0"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ins>
      <w:r w:rsidR="00D91838">
        <w:rPr>
          <w:rFonts w:ascii="Times New Roman" w:eastAsia="Times New Roman" w:hAnsi="Times New Roman" w:cs="Times New Roman"/>
          <w:sz w:val="24"/>
          <w:szCs w:val="24"/>
        </w:rPr>
        <w:t>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concentration.  </w:t>
      </w:r>
      <w:commentRangeStart w:id="111"/>
      <w:del w:id="112" w:author="Neziri Izak - OHS" w:date="2020-06-16T19:15:00Z">
        <w:r w:rsidDel="000B32D9">
          <w:rPr>
            <w:rFonts w:ascii="Times New Roman" w:eastAsia="Times New Roman" w:hAnsi="Times New Roman" w:cs="Times New Roman"/>
            <w:sz w:val="24"/>
            <w:szCs w:val="24"/>
          </w:rPr>
          <w:delText>This could be due to fluctuation of nitrification and mineralization throughout the duration of this study. These results are similar to soil nitrogen, as we also see a lot of variability in NH</w:delText>
        </w:r>
        <w:r w:rsidDel="000B32D9">
          <w:rPr>
            <w:rFonts w:ascii="Times New Roman" w:eastAsia="Times New Roman" w:hAnsi="Times New Roman" w:cs="Times New Roman"/>
            <w:sz w:val="24"/>
            <w:szCs w:val="24"/>
            <w:vertAlign w:val="subscript"/>
          </w:rPr>
          <w:delText>4</w:delText>
        </w:r>
        <w:r w:rsidDel="000B32D9">
          <w:rPr>
            <w:rFonts w:ascii="Times New Roman" w:eastAsia="Times New Roman" w:hAnsi="Times New Roman" w:cs="Times New Roman"/>
            <w:sz w:val="24"/>
            <w:szCs w:val="24"/>
          </w:rPr>
          <w:delText xml:space="preserve"> as well. In addition to the similarities between throughfall and soil NH</w:delText>
        </w:r>
        <w:r w:rsidDel="000B32D9">
          <w:rPr>
            <w:rFonts w:ascii="Times New Roman" w:eastAsia="Times New Roman" w:hAnsi="Times New Roman" w:cs="Times New Roman"/>
            <w:sz w:val="24"/>
            <w:szCs w:val="24"/>
            <w:vertAlign w:val="subscript"/>
          </w:rPr>
          <w:delText>4</w:delText>
        </w:r>
        <w:r w:rsidDel="000B32D9">
          <w:rPr>
            <w:rFonts w:ascii="Times New Roman" w:eastAsia="Times New Roman" w:hAnsi="Times New Roman" w:cs="Times New Roman"/>
            <w:sz w:val="24"/>
            <w:szCs w:val="24"/>
          </w:rPr>
          <w:delText>, NO</w:delText>
        </w:r>
        <w:r w:rsidDel="000B32D9">
          <w:rPr>
            <w:rFonts w:ascii="Times New Roman" w:eastAsia="Times New Roman" w:hAnsi="Times New Roman" w:cs="Times New Roman"/>
            <w:sz w:val="24"/>
            <w:szCs w:val="24"/>
            <w:vertAlign w:val="subscript"/>
          </w:rPr>
          <w:delText>3</w:delText>
        </w:r>
        <w:r w:rsidDel="000B32D9">
          <w:rPr>
            <w:rFonts w:ascii="Times New Roman" w:eastAsia="Times New Roman" w:hAnsi="Times New Roman" w:cs="Times New Roman"/>
            <w:sz w:val="24"/>
            <w:szCs w:val="24"/>
          </w:rPr>
          <w:delTex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delText>
        </w:r>
        <w:commentRangeEnd w:id="111"/>
        <w:r w:rsidR="00D91838" w:rsidDel="000B32D9">
          <w:rPr>
            <w:rStyle w:val="CommentReference"/>
          </w:rPr>
          <w:commentReference w:id="111"/>
        </w:r>
      </w:del>
    </w:p>
    <w:p w14:paraId="154AAAF9" w14:textId="77777777" w:rsidR="00FA6272" w:rsidDel="000B32D9" w:rsidRDefault="00FA6272">
      <w:pPr>
        <w:spacing w:line="480" w:lineRule="auto"/>
        <w:ind w:firstLine="720"/>
        <w:contextualSpacing/>
        <w:rPr>
          <w:del w:id="113" w:author="Neziri Izak - OHS" w:date="2020-06-16T19:12:00Z"/>
          <w:rFonts w:ascii="Times New Roman" w:eastAsia="Times New Roman" w:hAnsi="Times New Roman" w:cs="Times New Roman"/>
          <w:sz w:val="24"/>
          <w:szCs w:val="24"/>
        </w:rPr>
        <w:pPrChange w:id="114" w:author="Neziri Izak - OHS" w:date="2020-06-16T19:21:00Z">
          <w:pPr>
            <w:spacing w:line="480" w:lineRule="auto"/>
            <w:contextualSpacing/>
          </w:pPr>
        </w:pPrChange>
      </w:pPr>
    </w:p>
    <w:p w14:paraId="6F7093A0" w14:textId="7405CE61" w:rsidR="00A32005" w:rsidDel="000B32D9" w:rsidRDefault="00A32005">
      <w:pPr>
        <w:spacing w:line="480" w:lineRule="auto"/>
        <w:ind w:firstLine="720"/>
        <w:contextualSpacing/>
        <w:rPr>
          <w:del w:id="115" w:author="Neziri Izak - OHS" w:date="2020-06-16T19:12:00Z"/>
          <w:rFonts w:ascii="Times New Roman" w:eastAsia="Times New Roman" w:hAnsi="Times New Roman" w:cs="Times New Roman"/>
          <w:sz w:val="24"/>
          <w:szCs w:val="24"/>
        </w:rPr>
        <w:pPrChange w:id="116" w:author="Neziri Izak - OHS" w:date="2020-06-16T19:21:00Z">
          <w:pPr>
            <w:spacing w:line="480" w:lineRule="auto"/>
            <w:contextualSpacing/>
          </w:pPr>
        </w:pPrChange>
      </w:pPr>
      <w:del w:id="117" w:author="Neziri Izak - OHS" w:date="2020-06-16T19:11:00Z">
        <w:r w:rsidDel="000B32D9">
          <w:rPr>
            <w:noProof/>
            <w:lang w:eastAsia="ja-JP"/>
          </w:rPr>
          <w:drawing>
            <wp:inline distT="0" distB="0" distL="0" distR="0" wp14:anchorId="4CB28D81" wp14:editId="1DCB6031">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60FF447D" w14:textId="584F7260" w:rsidR="005B04A4" w:rsidDel="000B32D9" w:rsidRDefault="005B04A4">
      <w:pPr>
        <w:spacing w:line="480" w:lineRule="auto"/>
        <w:ind w:firstLine="720"/>
        <w:contextualSpacing/>
        <w:rPr>
          <w:del w:id="118" w:author="Neziri Izak - OHS" w:date="2020-06-16T19:12:00Z"/>
          <w:rFonts w:ascii="Times New Roman" w:eastAsia="Times New Roman" w:hAnsi="Times New Roman" w:cs="Times New Roman"/>
          <w:sz w:val="24"/>
          <w:szCs w:val="24"/>
        </w:rPr>
        <w:pPrChange w:id="119" w:author="Neziri Izak - OHS" w:date="2020-06-16T19:21:00Z">
          <w:pPr>
            <w:spacing w:line="480" w:lineRule="auto"/>
            <w:contextualSpacing/>
          </w:pPr>
        </w:pPrChange>
      </w:pPr>
      <w:del w:id="120" w:author="Neziri Izak - OHS" w:date="2020-06-16T19:12:00Z">
        <w:r w:rsidDel="000B32D9">
          <w:rPr>
            <w:rFonts w:ascii="Times New Roman" w:eastAsia="Times New Roman" w:hAnsi="Times New Roman" w:cs="Times New Roman"/>
            <w:sz w:val="24"/>
            <w:szCs w:val="24"/>
          </w:rPr>
          <w:delText xml:space="preserve">Figure _ Bar plot of throughfall NO3 that traveled from the canopy to the </w:delText>
        </w:r>
        <w:commentRangeStart w:id="121"/>
        <w:r w:rsidDel="000B32D9">
          <w:rPr>
            <w:rFonts w:ascii="Times New Roman" w:eastAsia="Times New Roman" w:hAnsi="Times New Roman" w:cs="Times New Roman"/>
            <w:sz w:val="24"/>
            <w:szCs w:val="24"/>
          </w:rPr>
          <w:delText xml:space="preserve">forest </w:delText>
        </w:r>
        <w:commentRangeEnd w:id="121"/>
        <w:r w:rsidR="00030485" w:rsidDel="000B32D9">
          <w:rPr>
            <w:rStyle w:val="CommentReference"/>
          </w:rPr>
          <w:commentReference w:id="121"/>
        </w:r>
        <w:r w:rsidDel="000B32D9">
          <w:rPr>
            <w:rFonts w:ascii="Times New Roman" w:eastAsia="Times New Roman" w:hAnsi="Times New Roman" w:cs="Times New Roman"/>
            <w:sz w:val="24"/>
            <w:szCs w:val="24"/>
          </w:rPr>
          <w:delText>floor. An estimated marginal means analysis was run to identify which sample dates differed. Significant interactions are noted with an asterisk.</w:delText>
        </w:r>
        <w:r w:rsidR="009C385A" w:rsidDel="000B32D9">
          <w:rPr>
            <w:rFonts w:ascii="Times New Roman" w:eastAsia="Times New Roman" w:hAnsi="Times New Roman" w:cs="Times New Roman"/>
            <w:sz w:val="24"/>
            <w:szCs w:val="24"/>
          </w:rPr>
          <w:delText xml:space="preserve"> In this analysis there are spikes of NO3 in both the highly impacted and low impacted areas.</w:delText>
        </w:r>
      </w:del>
    </w:p>
    <w:p w14:paraId="597B0F1A" w14:textId="7AE3A822" w:rsidR="005B04A4" w:rsidDel="000B32D9" w:rsidRDefault="005B04A4">
      <w:pPr>
        <w:spacing w:line="480" w:lineRule="auto"/>
        <w:ind w:firstLine="720"/>
        <w:contextualSpacing/>
        <w:rPr>
          <w:del w:id="122" w:author="Neziri Izak - OHS" w:date="2020-06-16T19:12:00Z"/>
          <w:rFonts w:ascii="Times New Roman" w:eastAsia="Times New Roman" w:hAnsi="Times New Roman" w:cs="Times New Roman"/>
          <w:sz w:val="24"/>
          <w:szCs w:val="24"/>
        </w:rPr>
        <w:pPrChange w:id="123" w:author="Neziri Izak - OHS" w:date="2020-06-16T19:21:00Z">
          <w:pPr>
            <w:spacing w:line="480" w:lineRule="auto"/>
            <w:contextualSpacing/>
          </w:pPr>
        </w:pPrChange>
      </w:pPr>
    </w:p>
    <w:p w14:paraId="4A78D444" w14:textId="096A698F" w:rsidR="00A32005" w:rsidDel="000B32D9" w:rsidRDefault="00A32005">
      <w:pPr>
        <w:spacing w:line="480" w:lineRule="auto"/>
        <w:ind w:firstLine="720"/>
        <w:contextualSpacing/>
        <w:rPr>
          <w:del w:id="124" w:author="Neziri Izak - OHS" w:date="2020-06-16T19:12:00Z"/>
          <w:rFonts w:ascii="Times New Roman" w:eastAsia="Times New Roman" w:hAnsi="Times New Roman" w:cs="Times New Roman"/>
          <w:sz w:val="24"/>
          <w:szCs w:val="24"/>
        </w:rPr>
        <w:pPrChange w:id="125" w:author="Neziri Izak - OHS" w:date="2020-06-16T19:21:00Z">
          <w:pPr>
            <w:spacing w:line="480" w:lineRule="auto"/>
            <w:contextualSpacing/>
          </w:pPr>
        </w:pPrChange>
      </w:pPr>
      <w:commentRangeStart w:id="126"/>
      <w:del w:id="127" w:author="Neziri Izak - OHS" w:date="2020-06-16T19:11:00Z">
        <w:r w:rsidDel="000B32D9">
          <w:rPr>
            <w:noProof/>
            <w:lang w:eastAsia="ja-JP"/>
          </w:rPr>
          <w:drawing>
            <wp:inline distT="0" distB="0" distL="0" distR="0" wp14:anchorId="153D3CB1" wp14:editId="190AEC60">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commentRangeEnd w:id="126"/>
      <w:del w:id="128" w:author="Neziri Izak - OHS" w:date="2020-06-16T19:12:00Z">
        <w:r w:rsidR="0094121F" w:rsidDel="000B32D9">
          <w:rPr>
            <w:rStyle w:val="CommentReference"/>
          </w:rPr>
          <w:commentReference w:id="126"/>
        </w:r>
      </w:del>
    </w:p>
    <w:p w14:paraId="270DE30B" w14:textId="341F6BF0" w:rsidR="0094121F" w:rsidDel="000B32D9" w:rsidRDefault="0094121F">
      <w:pPr>
        <w:spacing w:line="480" w:lineRule="auto"/>
        <w:ind w:firstLine="720"/>
        <w:contextualSpacing/>
        <w:rPr>
          <w:del w:id="129" w:author="Neziri Izak - OHS" w:date="2020-06-16T19:12:00Z"/>
          <w:rFonts w:ascii="Times New Roman" w:eastAsia="Times New Roman" w:hAnsi="Times New Roman" w:cs="Times New Roman"/>
          <w:sz w:val="24"/>
          <w:szCs w:val="24"/>
        </w:rPr>
        <w:pPrChange w:id="130" w:author="Neziri Izak - OHS" w:date="2020-06-16T19:21:00Z">
          <w:pPr>
            <w:spacing w:line="480" w:lineRule="auto"/>
            <w:contextualSpacing/>
          </w:pPr>
        </w:pPrChange>
      </w:pPr>
      <w:del w:id="131" w:author="Neziri Izak - OHS" w:date="2020-06-16T19:12:00Z">
        <w:r w:rsidDel="000B32D9">
          <w:rPr>
            <w:rFonts w:ascii="Times New Roman" w:eastAsia="Times New Roman" w:hAnsi="Times New Roman" w:cs="Times New Roman"/>
            <w:sz w:val="24"/>
            <w:szCs w:val="24"/>
          </w:rPr>
          <w:delText xml:space="preserve">Figure _ Bar plot of throughfall SRP that traveled from the canopy to the </w:delText>
        </w:r>
        <w:commentRangeStart w:id="132"/>
        <w:r w:rsidDel="000B32D9">
          <w:rPr>
            <w:rFonts w:ascii="Times New Roman" w:eastAsia="Times New Roman" w:hAnsi="Times New Roman" w:cs="Times New Roman"/>
            <w:sz w:val="24"/>
            <w:szCs w:val="24"/>
          </w:rPr>
          <w:delText xml:space="preserve">forest </w:delText>
        </w:r>
        <w:commentRangeEnd w:id="132"/>
        <w:r w:rsidR="00030485" w:rsidDel="000B32D9">
          <w:rPr>
            <w:rStyle w:val="CommentReference"/>
          </w:rPr>
          <w:commentReference w:id="132"/>
        </w:r>
        <w:r w:rsidDel="000B32D9">
          <w:rPr>
            <w:rFonts w:ascii="Times New Roman" w:eastAsia="Times New Roman" w:hAnsi="Times New Roman" w:cs="Times New Roman"/>
            <w:sz w:val="24"/>
            <w:szCs w:val="24"/>
          </w:rPr>
          <w:delText>floor. An estimated marginal means analysis was run to identify which sample dates differed. Significant sample dates are noted with letters. Due to below detection limits for some of the concentrations, some of the bars show up as negative concentrations.</w:delText>
        </w:r>
      </w:del>
    </w:p>
    <w:p w14:paraId="7F71467E" w14:textId="6573D060" w:rsidR="0094121F" w:rsidRDefault="0094121F">
      <w:pPr>
        <w:spacing w:line="480" w:lineRule="auto"/>
        <w:ind w:firstLine="720"/>
        <w:contextualSpacing/>
        <w:rPr>
          <w:rFonts w:ascii="Times New Roman" w:eastAsia="Times New Roman" w:hAnsi="Times New Roman" w:cs="Times New Roman"/>
          <w:sz w:val="24"/>
          <w:szCs w:val="24"/>
        </w:rPr>
        <w:pPrChange w:id="133" w:author="Neziri Izak - OHS" w:date="2020-06-16T19:21:00Z">
          <w:pPr>
            <w:spacing w:line="480" w:lineRule="auto"/>
            <w:contextualSpacing/>
          </w:pPr>
        </w:pPrChange>
      </w:pPr>
    </w:p>
    <w:p w14:paraId="1D3BFEA7" w14:textId="71517690" w:rsidR="00A32005" w:rsidRDefault="00A32005" w:rsidP="009356E2">
      <w:pPr>
        <w:spacing w:line="480" w:lineRule="auto"/>
        <w:contextualSpacing/>
        <w:rPr>
          <w:rFonts w:ascii="Times New Roman" w:eastAsia="Times New Roman" w:hAnsi="Times New Roman" w:cs="Times New Roman"/>
          <w:sz w:val="24"/>
          <w:szCs w:val="24"/>
        </w:rPr>
      </w:pPr>
      <w:del w:id="134" w:author="Neziri Izak - OHS" w:date="2020-06-16T19:12:00Z">
        <w:r w:rsidDel="000B32D9">
          <w:rPr>
            <w:noProof/>
            <w:lang w:eastAsia="ja-JP"/>
          </w:rPr>
          <w:drawing>
            <wp:inline distT="0" distB="0" distL="0" distR="0" wp14:anchorId="368D8D9B" wp14:editId="2F85EDCE">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7A1BEFC4" w14:textId="5D21E062" w:rsidR="000B32D9" w:rsidRDefault="000B32D9" w:rsidP="000B32D9">
      <w:pPr>
        <w:spacing w:line="480" w:lineRule="auto"/>
        <w:contextualSpacing/>
        <w:rPr>
          <w:ins w:id="135" w:author="Neziri Izak - OHS" w:date="2020-06-16T19:12:00Z"/>
          <w:rFonts w:ascii="Times New Roman" w:eastAsia="Times New Roman" w:hAnsi="Times New Roman" w:cs="Times New Roman"/>
          <w:sz w:val="24"/>
          <w:szCs w:val="24"/>
        </w:rPr>
      </w:pPr>
      <w:ins w:id="136" w:author="Neziri Izak - OHS" w:date="2020-06-16T19:12:00Z">
        <w:r>
          <w:rPr>
            <w:rFonts w:ascii="Times New Roman" w:eastAsia="Times New Roman" w:hAnsi="Times New Roman" w:cs="Times New Roman"/>
            <w:sz w:val="24"/>
            <w:szCs w:val="24"/>
          </w:rPr>
          <w:lastRenderedPageBreak/>
          <w:t xml:space="preserve">Figure _ Estimated marginal means (EMM) of throughfall </w:t>
        </w:r>
      </w:ins>
      <w:ins w:id="137" w:author="Neziri Izak - OHS" w:date="2020-06-16T19:24:00Z">
        <w:r w:rsidR="0095679A">
          <w:rPr>
            <w:rFonts w:ascii="Times New Roman" w:eastAsia="Times New Roman" w:hAnsi="Times New Roman" w:cs="Times New Roman"/>
            <w:sz w:val="24"/>
            <w:szCs w:val="24"/>
          </w:rPr>
          <w:t>Sol</w:t>
        </w:r>
      </w:ins>
      <w:ins w:id="138" w:author="Neziri Izak - OHS" w:date="2020-06-16T19:25:00Z">
        <w:r w:rsidR="0095679A">
          <w:rPr>
            <w:rFonts w:ascii="Times New Roman" w:eastAsia="Times New Roman" w:hAnsi="Times New Roman" w:cs="Times New Roman"/>
            <w:sz w:val="24"/>
            <w:szCs w:val="24"/>
          </w:rPr>
          <w:t xml:space="preserve">uble Reactive </w:t>
        </w:r>
      </w:ins>
      <w:ins w:id="139" w:author="Neziri Izak - OHS" w:date="2020-06-16T19:12:00Z">
        <w:r>
          <w:rPr>
            <w:rFonts w:ascii="Times New Roman" w:eastAsia="Times New Roman" w:hAnsi="Times New Roman" w:cs="Times New Roman"/>
            <w:sz w:val="24"/>
            <w:szCs w:val="24"/>
          </w:rPr>
          <w:t>Phosphorous (</w:t>
        </w:r>
      </w:ins>
      <w:ins w:id="140" w:author="Neziri Izak - OHS" w:date="2020-06-16T19:25:00Z">
        <w:r w:rsidR="0095679A">
          <w:rPr>
            <w:rFonts w:ascii="Times New Roman" w:eastAsia="Times New Roman" w:hAnsi="Times New Roman" w:cs="Times New Roman"/>
            <w:sz w:val="24"/>
            <w:szCs w:val="24"/>
          </w:rPr>
          <w:t>SR</w:t>
        </w:r>
      </w:ins>
      <w:ins w:id="141" w:author="Neziri Izak - OHS" w:date="2020-06-16T19:22:00Z">
        <w:r w:rsidR="0095679A">
          <w:rPr>
            <w:rFonts w:ascii="Times New Roman" w:eastAsia="Times New Roman" w:hAnsi="Times New Roman" w:cs="Times New Roman"/>
            <w:sz w:val="24"/>
            <w:szCs w:val="24"/>
          </w:rPr>
          <w:t>P</w:t>
        </w:r>
      </w:ins>
      <w:ins w:id="142" w:author="Neziri Izak - OHS" w:date="2020-06-16T19:12:00Z">
        <w:r>
          <w:rPr>
            <w:rFonts w:ascii="Times New Roman" w:eastAsia="Times New Roman" w:hAnsi="Times New Roman" w:cs="Times New Roman"/>
            <w:sz w:val="24"/>
            <w:szCs w:val="24"/>
          </w:rPr>
          <w:t>) concentrations</w:t>
        </w:r>
      </w:ins>
      <w:ins w:id="143" w:author="Neziri Izak - OHS" w:date="2020-06-16T19:22:00Z">
        <w:r w:rsidR="0095679A">
          <w:rPr>
            <w:rFonts w:ascii="Times New Roman" w:eastAsia="Times New Roman" w:hAnsi="Times New Roman" w:cs="Times New Roman"/>
            <w:sz w:val="24"/>
            <w:szCs w:val="24"/>
          </w:rPr>
          <w:t xml:space="preserve"> and Dissolved Organic Carbon (DOC)</w:t>
        </w:r>
      </w:ins>
      <w:ins w:id="144" w:author="Neziri Izak - OHS" w:date="2020-06-16T19:12:00Z">
        <w:r>
          <w:rPr>
            <w:rFonts w:ascii="Times New Roman" w:eastAsia="Times New Roman" w:hAnsi="Times New Roman" w:cs="Times New Roman"/>
            <w:sz w:val="24"/>
            <w:szCs w:val="24"/>
          </w:rPr>
          <w:t xml:space="preserve"> in low and high budworm stands by sample date.  Significant interactions are noted with </w:t>
        </w:r>
      </w:ins>
      <w:ins w:id="145" w:author="Neziri Izak - OHS" w:date="2020-06-16T19:22:00Z">
        <w:r w:rsidR="0095679A">
          <w:rPr>
            <w:rFonts w:ascii="Times New Roman" w:eastAsia="Times New Roman" w:hAnsi="Times New Roman" w:cs="Times New Roman"/>
            <w:sz w:val="24"/>
            <w:szCs w:val="24"/>
          </w:rPr>
          <w:t>letters.</w:t>
        </w:r>
      </w:ins>
    </w:p>
    <w:p w14:paraId="2CE76CE8" w14:textId="29674702" w:rsidR="00D765D3" w:rsidDel="000B32D9" w:rsidRDefault="00D765D3" w:rsidP="00D765D3">
      <w:pPr>
        <w:spacing w:line="480" w:lineRule="auto"/>
        <w:contextualSpacing/>
        <w:rPr>
          <w:del w:id="146" w:author="Neziri Izak - OHS" w:date="2020-06-16T19:12:00Z"/>
          <w:rFonts w:ascii="Times New Roman" w:eastAsia="Times New Roman" w:hAnsi="Times New Roman" w:cs="Times New Roman"/>
          <w:sz w:val="24"/>
          <w:szCs w:val="24"/>
        </w:rPr>
      </w:pPr>
      <w:del w:id="147" w:author="Neziri Izak - OHS" w:date="2020-06-16T19:12:00Z">
        <w:r w:rsidDel="000B32D9">
          <w:rPr>
            <w:rFonts w:ascii="Times New Roman" w:eastAsia="Times New Roman" w:hAnsi="Times New Roman" w:cs="Times New Roman"/>
            <w:sz w:val="24"/>
            <w:szCs w:val="24"/>
          </w:rPr>
          <w:delText xml:space="preserve">Figure _ Bar plot of throughfall DOC that traveled from the canopy to the forest </w:delText>
        </w:r>
        <w:commentRangeStart w:id="148"/>
        <w:r w:rsidDel="000B32D9">
          <w:rPr>
            <w:rFonts w:ascii="Times New Roman" w:eastAsia="Times New Roman" w:hAnsi="Times New Roman" w:cs="Times New Roman"/>
            <w:sz w:val="24"/>
            <w:szCs w:val="24"/>
          </w:rPr>
          <w:delText>floor</w:delText>
        </w:r>
        <w:commentRangeEnd w:id="148"/>
        <w:r w:rsidR="00030485" w:rsidDel="000B32D9">
          <w:rPr>
            <w:rStyle w:val="CommentReference"/>
          </w:rPr>
          <w:commentReference w:id="148"/>
        </w:r>
        <w:r w:rsidDel="000B32D9">
          <w:rPr>
            <w:rFonts w:ascii="Times New Roman" w:eastAsia="Times New Roman" w:hAnsi="Times New Roman" w:cs="Times New Roman"/>
            <w:sz w:val="24"/>
            <w:szCs w:val="24"/>
          </w:rPr>
          <w:delText>. An estimated marginal means analysis was run to identify which sample dates differed. Significant sample dates are noted with</w:delText>
        </w:r>
      </w:del>
    </w:p>
    <w:p w14:paraId="66643238" w14:textId="4A1E90BF" w:rsidR="00D765D3" w:rsidDel="00F841B8" w:rsidRDefault="00FA6272">
      <w:pPr>
        <w:spacing w:line="480" w:lineRule="auto"/>
        <w:ind w:firstLine="720"/>
        <w:contextualSpacing/>
        <w:rPr>
          <w:del w:id="149" w:author="Neziri Izak - OHS" w:date="2020-06-16T19:20:00Z"/>
          <w:rFonts w:ascii="Times New Roman" w:eastAsia="Times New Roman" w:hAnsi="Times New Roman" w:cs="Times New Roman"/>
          <w:sz w:val="24"/>
          <w:szCs w:val="24"/>
        </w:rPr>
        <w:pPrChange w:id="150" w:author="Neziri Izak - OHS" w:date="2020-06-16T19:27:00Z">
          <w:pPr>
            <w:spacing w:line="480" w:lineRule="auto"/>
            <w:contextualSpacing/>
          </w:pPr>
        </w:pPrChange>
      </w:pPr>
      <w:r>
        <w:rPr>
          <w:rFonts w:ascii="Times New Roman" w:eastAsia="Times New Roman" w:hAnsi="Times New Roman" w:cs="Times New Roman"/>
          <w:sz w:val="24"/>
          <w:szCs w:val="24"/>
        </w:rPr>
        <w:tab/>
      </w:r>
      <w:commentRangeStart w:id="151"/>
      <w:ins w:id="152" w:author="Neziri Izak - OHS" w:date="2020-06-16T19:23:00Z">
        <w:r w:rsidR="0095679A">
          <w:rPr>
            <w:rFonts w:ascii="Times New Roman" w:eastAsia="Times New Roman" w:hAnsi="Times New Roman" w:cs="Times New Roman"/>
            <w:sz w:val="24"/>
            <w:szCs w:val="24"/>
          </w:rPr>
          <w:t xml:space="preserve">Concentrations </w:t>
        </w:r>
        <w:commentRangeEnd w:id="151"/>
        <w:r w:rsidR="0095679A">
          <w:rPr>
            <w:rStyle w:val="CommentReference"/>
          </w:rPr>
          <w:commentReference w:id="151"/>
        </w:r>
        <w:r w:rsidR="0095679A">
          <w:rPr>
            <w:rFonts w:ascii="Times New Roman" w:eastAsia="Times New Roman" w:hAnsi="Times New Roman" w:cs="Times New Roman"/>
            <w:sz w:val="24"/>
            <w:szCs w:val="24"/>
          </w:rPr>
          <w:t xml:space="preserve">of throughfall phosphorous differed by sample event (LME, p&lt;0.001) throughout the course of the </w:t>
        </w:r>
      </w:ins>
      <w:ins w:id="153" w:author="Neziri Izak - OHS" w:date="2020-06-16T19:27:00Z">
        <w:r w:rsidR="0095679A">
          <w:rPr>
            <w:rFonts w:ascii="Times New Roman" w:eastAsia="Times New Roman" w:hAnsi="Times New Roman" w:cs="Times New Roman"/>
            <w:sz w:val="24"/>
            <w:szCs w:val="24"/>
          </w:rPr>
          <w:t>two-year</w:t>
        </w:r>
      </w:ins>
      <w:ins w:id="154" w:author="Neziri Izak - OHS" w:date="2020-06-16T19:23:00Z">
        <w:r w:rsidR="0095679A">
          <w:rPr>
            <w:rFonts w:ascii="Times New Roman" w:eastAsia="Times New Roman" w:hAnsi="Times New Roman" w:cs="Times New Roman"/>
            <w:sz w:val="24"/>
            <w:szCs w:val="24"/>
          </w:rPr>
          <w:t xml:space="preserve"> study. </w:t>
        </w:r>
      </w:ins>
      <w:ins w:id="155" w:author="Neziri Izak - OHS" w:date="2020-06-16T19:25:00Z">
        <w:r w:rsidR="0095679A">
          <w:rPr>
            <w:rFonts w:ascii="Times New Roman" w:eastAsia="Times New Roman" w:hAnsi="Times New Roman" w:cs="Times New Roman"/>
            <w:sz w:val="24"/>
            <w:szCs w:val="24"/>
          </w:rPr>
          <w:t>SRP was more abundant</w:t>
        </w:r>
      </w:ins>
      <w:ins w:id="156" w:author="Neziri Izak - OHS" w:date="2020-06-16T19:23:00Z">
        <w:r w:rsidR="0095679A">
          <w:rPr>
            <w:rFonts w:ascii="Times New Roman" w:eastAsia="Times New Roman" w:hAnsi="Times New Roman" w:cs="Times New Roman"/>
            <w:sz w:val="24"/>
            <w:szCs w:val="24"/>
          </w:rPr>
          <w:t xml:space="preserve"> on </w:t>
        </w:r>
      </w:ins>
      <w:ins w:id="157" w:author="Neziri Izak - OHS" w:date="2020-06-16T19:24:00Z">
        <w:r w:rsidR="0095679A">
          <w:rPr>
            <w:rFonts w:ascii="Times New Roman" w:eastAsia="Times New Roman" w:hAnsi="Times New Roman" w:cs="Times New Roman"/>
            <w:sz w:val="24"/>
            <w:szCs w:val="24"/>
          </w:rPr>
          <w:t>two</w:t>
        </w:r>
      </w:ins>
      <w:ins w:id="158" w:author="Neziri Izak - OHS" w:date="2020-06-16T19:23:00Z">
        <w:r w:rsidR="0095679A">
          <w:rPr>
            <w:rFonts w:ascii="Times New Roman" w:eastAsia="Times New Roman" w:hAnsi="Times New Roman" w:cs="Times New Roman"/>
            <w:sz w:val="24"/>
            <w:szCs w:val="24"/>
          </w:rPr>
          <w:t xml:space="preserve"> dates (11 Sep 15</w:t>
        </w:r>
      </w:ins>
      <w:ins w:id="159" w:author="Neziri Izak - OHS" w:date="2020-06-16T19:25:00Z">
        <w:r w:rsidR="0095679A">
          <w:rPr>
            <w:rFonts w:ascii="Times New Roman" w:eastAsia="Times New Roman" w:hAnsi="Times New Roman" w:cs="Times New Roman"/>
            <w:sz w:val="24"/>
            <w:szCs w:val="24"/>
          </w:rPr>
          <w:t xml:space="preserve"> and</w:t>
        </w:r>
      </w:ins>
      <w:ins w:id="160" w:author="Neziri Izak - OHS" w:date="2020-06-16T19:23:00Z">
        <w:r w:rsidR="0095679A">
          <w:rPr>
            <w:rFonts w:ascii="Times New Roman" w:eastAsia="Times New Roman" w:hAnsi="Times New Roman" w:cs="Times New Roman"/>
            <w:sz w:val="24"/>
            <w:szCs w:val="24"/>
          </w:rPr>
          <w:t xml:space="preserve"> 21 Jun 16, throughfall </w:t>
        </w:r>
      </w:ins>
      <w:ins w:id="161" w:author="Neziri Izak - OHS" w:date="2020-06-16T19:25:00Z">
        <w:r w:rsidR="0095679A">
          <w:rPr>
            <w:rFonts w:ascii="Times New Roman" w:eastAsia="Times New Roman" w:hAnsi="Times New Roman" w:cs="Times New Roman"/>
            <w:sz w:val="24"/>
            <w:szCs w:val="24"/>
          </w:rPr>
          <w:t>SRP</w:t>
        </w:r>
      </w:ins>
      <w:ins w:id="162" w:author="Neziri Izak - OHS" w:date="2020-06-16T19:23:00Z">
        <w:r w:rsidR="0095679A">
          <w:rPr>
            <w:rFonts w:ascii="Times New Roman" w:eastAsia="Times New Roman" w:hAnsi="Times New Roman" w:cs="Times New Roman"/>
            <w:sz w:val="24"/>
            <w:szCs w:val="24"/>
          </w:rPr>
          <w:t xml:space="preserve"> was higher in </w:t>
        </w:r>
      </w:ins>
      <w:ins w:id="163" w:author="Neziri Izak - OHS" w:date="2020-06-16T19:25:00Z">
        <w:r w:rsidR="0095679A">
          <w:rPr>
            <w:rFonts w:ascii="Times New Roman" w:eastAsia="Times New Roman" w:hAnsi="Times New Roman" w:cs="Times New Roman"/>
            <w:sz w:val="24"/>
            <w:szCs w:val="24"/>
          </w:rPr>
          <w:t>low</w:t>
        </w:r>
      </w:ins>
      <w:ins w:id="164" w:author="Neziri Izak - OHS" w:date="2020-06-16T19:23:00Z">
        <w:r w:rsidR="0095679A">
          <w:rPr>
            <w:rFonts w:ascii="Times New Roman" w:eastAsia="Times New Roman" w:hAnsi="Times New Roman" w:cs="Times New Roman"/>
            <w:sz w:val="24"/>
            <w:szCs w:val="24"/>
          </w:rPr>
          <w:t xml:space="preserve"> budworm stands, </w:t>
        </w:r>
      </w:ins>
      <w:ins w:id="165" w:author="Neziri Izak - OHS" w:date="2020-06-16T19:25:00Z">
        <w:r w:rsidR="0095679A">
          <w:rPr>
            <w:rFonts w:ascii="Times New Roman" w:eastAsia="Times New Roman" w:hAnsi="Times New Roman" w:cs="Times New Roman"/>
            <w:sz w:val="24"/>
            <w:szCs w:val="24"/>
          </w:rPr>
          <w:t xml:space="preserve">on the other </w:t>
        </w:r>
      </w:ins>
      <w:ins w:id="166" w:author="Neziri Izak - OHS" w:date="2020-06-16T19:26:00Z">
        <w:r w:rsidR="0095679A">
          <w:rPr>
            <w:rFonts w:ascii="Times New Roman" w:eastAsia="Times New Roman" w:hAnsi="Times New Roman" w:cs="Times New Roman"/>
            <w:sz w:val="24"/>
            <w:szCs w:val="24"/>
          </w:rPr>
          <w:t>eight sample dates</w:t>
        </w:r>
      </w:ins>
      <w:ins w:id="167" w:author="Neziri Izak - OHS" w:date="2020-06-16T19:23:00Z">
        <w:r w:rsidR="0095679A">
          <w:rPr>
            <w:rFonts w:ascii="Times New Roman" w:eastAsia="Times New Roman" w:hAnsi="Times New Roman" w:cs="Times New Roman"/>
            <w:sz w:val="24"/>
            <w:szCs w:val="24"/>
          </w:rPr>
          <w:t>.  Generally</w:t>
        </w:r>
      </w:ins>
      <w:ins w:id="168" w:author="Neziri Izak - OHS" w:date="2020-06-16T19:26:00Z">
        <w:r w:rsidR="0095679A">
          <w:rPr>
            <w:rFonts w:ascii="Times New Roman" w:eastAsia="Times New Roman" w:hAnsi="Times New Roman" w:cs="Times New Roman"/>
            <w:sz w:val="24"/>
            <w:szCs w:val="24"/>
          </w:rPr>
          <w:t>, SRP tended to be lower in high budworm sites.</w:t>
        </w:r>
      </w:ins>
      <w:ins w:id="169" w:author="Neziri Izak - OHS" w:date="2020-06-16T19:23:00Z">
        <w:r w:rsidR="0095679A">
          <w:rPr>
            <w:rFonts w:ascii="Times New Roman" w:eastAsia="Times New Roman" w:hAnsi="Times New Roman" w:cs="Times New Roman"/>
            <w:sz w:val="24"/>
            <w:szCs w:val="24"/>
          </w:rPr>
          <w:t xml:space="preserve">  </w:t>
        </w:r>
      </w:ins>
      <w:commentRangeStart w:id="170"/>
      <w:ins w:id="171" w:author="Neziri Izak - OHS" w:date="2020-06-16T19:27:00Z">
        <w:r w:rsidR="0095679A">
          <w:rPr>
            <w:rFonts w:ascii="Times New Roman" w:eastAsia="Times New Roman" w:hAnsi="Times New Roman" w:cs="Times New Roman"/>
            <w:sz w:val="24"/>
            <w:szCs w:val="24"/>
          </w:rPr>
          <w:t xml:space="preserve">Concentrations </w:t>
        </w:r>
        <w:commentRangeEnd w:id="170"/>
        <w:r w:rsidR="0095679A">
          <w:rPr>
            <w:rStyle w:val="CommentReference"/>
          </w:rPr>
          <w:commentReference w:id="170"/>
        </w:r>
        <w:r w:rsidR="0095679A">
          <w:rPr>
            <w:rFonts w:ascii="Times New Roman" w:eastAsia="Times New Roman" w:hAnsi="Times New Roman" w:cs="Times New Roman"/>
            <w:sz w:val="24"/>
            <w:szCs w:val="24"/>
          </w:rPr>
          <w:t xml:space="preserve">of throughfall DOC differed by sample event (LME, p&lt;0.001) throughout the course of the two-year study. </w:t>
        </w:r>
      </w:ins>
      <w:ins w:id="172" w:author="Neziri Izak - OHS" w:date="2020-06-16T20:01:00Z">
        <w:r w:rsidR="0009519D">
          <w:rPr>
            <w:rFonts w:ascii="Times New Roman" w:eastAsia="Times New Roman" w:hAnsi="Times New Roman" w:cs="Times New Roman"/>
            <w:sz w:val="24"/>
            <w:szCs w:val="24"/>
          </w:rPr>
          <w:t>DOC was greater in low budworm strands on 8 Nov 15, 4 Jun 16, and 9 Sep 16, all times were budworms were relatively inactive. The o</w:t>
        </w:r>
      </w:ins>
      <w:ins w:id="173" w:author="Neziri Izak - OHS" w:date="2020-06-16T20:02:00Z">
        <w:r w:rsidR="0009519D">
          <w:rPr>
            <w:rFonts w:ascii="Times New Roman" w:eastAsia="Times New Roman" w:hAnsi="Times New Roman" w:cs="Times New Roman"/>
            <w:sz w:val="24"/>
            <w:szCs w:val="24"/>
          </w:rPr>
          <w:t>ther seven sample dates had DOC greater in high impact sites.</w:t>
        </w:r>
      </w:ins>
      <w:del w:id="174" w:author="Neziri Izak - OHS" w:date="2020-06-16T19:23:00Z">
        <w:r w:rsidDel="0095679A">
          <w:rPr>
            <w:rFonts w:ascii="Times New Roman" w:eastAsia="Times New Roman" w:hAnsi="Times New Roman" w:cs="Times New Roman"/>
            <w:sz w:val="24"/>
            <w:szCs w:val="24"/>
          </w:rPr>
          <w:delTex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delText>
        </w:r>
      </w:del>
    </w:p>
    <w:p w14:paraId="59A30298" w14:textId="50BE0585" w:rsidR="00A32005" w:rsidDel="00F841B8" w:rsidRDefault="00A32005">
      <w:pPr>
        <w:spacing w:line="480" w:lineRule="auto"/>
        <w:contextualSpacing/>
        <w:rPr>
          <w:del w:id="175" w:author="Neziri Izak - OHS" w:date="2020-06-16T19:20:00Z"/>
          <w:rFonts w:ascii="Times New Roman" w:eastAsia="Times New Roman" w:hAnsi="Times New Roman" w:cs="Times New Roman"/>
          <w:sz w:val="24"/>
          <w:szCs w:val="24"/>
        </w:rPr>
      </w:pPr>
      <w:del w:id="176" w:author="Neziri Izak - OHS" w:date="2020-06-16T19:20:00Z">
        <w:r w:rsidDel="00F841B8">
          <w:rPr>
            <w:noProof/>
            <w:lang w:eastAsia="ja-JP"/>
          </w:rPr>
          <w:drawing>
            <wp:inline distT="0" distB="0" distL="0" distR="0" wp14:anchorId="44CE771F" wp14:editId="7CDD4C1E">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7DE2E731" w14:textId="7709EADA" w:rsidR="00D765D3" w:rsidDel="00F841B8" w:rsidRDefault="00D765D3">
      <w:pPr>
        <w:spacing w:line="480" w:lineRule="auto"/>
        <w:contextualSpacing/>
        <w:rPr>
          <w:del w:id="177" w:author="Neziri Izak - OHS" w:date="2020-06-16T19:20:00Z"/>
          <w:rFonts w:ascii="Times New Roman" w:eastAsia="Times New Roman" w:hAnsi="Times New Roman" w:cs="Times New Roman"/>
          <w:sz w:val="24"/>
          <w:szCs w:val="24"/>
        </w:rPr>
      </w:pPr>
      <w:del w:id="178" w:author="Neziri Izak - OHS" w:date="2020-06-16T19:20:00Z">
        <w:r w:rsidDel="00F841B8">
          <w:rPr>
            <w:rFonts w:ascii="Times New Roman" w:eastAsia="Times New Roman" w:hAnsi="Times New Roman" w:cs="Times New Roman"/>
            <w:sz w:val="24"/>
            <w:szCs w:val="24"/>
          </w:rPr>
          <w:delText xml:space="preserve">Figure _ Bar plot of throughfall DIN that traveled from the canopy to the </w:delText>
        </w:r>
        <w:commentRangeStart w:id="179"/>
        <w:r w:rsidDel="00F841B8">
          <w:rPr>
            <w:rFonts w:ascii="Times New Roman" w:eastAsia="Times New Roman" w:hAnsi="Times New Roman" w:cs="Times New Roman"/>
            <w:sz w:val="24"/>
            <w:szCs w:val="24"/>
          </w:rPr>
          <w:delText xml:space="preserve">forest </w:delText>
        </w:r>
        <w:commentRangeEnd w:id="179"/>
        <w:r w:rsidR="00030485" w:rsidDel="00F841B8">
          <w:rPr>
            <w:rStyle w:val="CommentReference"/>
          </w:rPr>
          <w:commentReference w:id="179"/>
        </w:r>
        <w:r w:rsidDel="00F841B8">
          <w:rPr>
            <w:rFonts w:ascii="Times New Roman" w:eastAsia="Times New Roman" w:hAnsi="Times New Roman" w:cs="Times New Roman"/>
            <w:sz w:val="24"/>
            <w:szCs w:val="24"/>
          </w:rPr>
          <w:delText>floor. An estimated marginal means analysis was run to identify which sample dates differed. Significant sample dates are noted with letters. Due to below detection limits for some of the concentrations, some of the bars show up as negative concentrations.</w:delText>
        </w:r>
      </w:del>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67C0A31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comparison of decomposition rates between deciduous and coniferous leaf litter on the forest floor. </w:t>
      </w:r>
      <w:del w:id="180" w:author="Neziri Izak - OHS" w:date="2020-06-16T20:10:00Z">
        <w:r w:rsidDel="00EB0B7B">
          <w:rPr>
            <w:rFonts w:ascii="Times New Roman" w:eastAsia="Times New Roman" w:hAnsi="Times New Roman" w:cs="Times New Roman"/>
            <w:sz w:val="24"/>
            <w:szCs w:val="24"/>
          </w:rPr>
          <w:delText>A linear mixed effects model</w:delText>
        </w:r>
      </w:del>
      <w:ins w:id="181" w:author="Neziri Izak - OHS" w:date="2020-06-16T20:10:00Z">
        <w:r w:rsidR="00EB0B7B">
          <w:rPr>
            <w:rFonts w:ascii="Times New Roman" w:eastAsia="Times New Roman" w:hAnsi="Times New Roman" w:cs="Times New Roman"/>
            <w:sz w:val="24"/>
            <w:szCs w:val="24"/>
          </w:rPr>
          <w:t>LME</w:t>
        </w:r>
      </w:ins>
      <w:ins w:id="182" w:author="Neziri Izak - OHS" w:date="2020-06-16T20:11:00Z">
        <w:r w:rsidR="00EB0B7B">
          <w:rPr>
            <w:rFonts w:ascii="Times New Roman" w:eastAsia="Times New Roman" w:hAnsi="Times New Roman" w:cs="Times New Roman"/>
            <w:sz w:val="24"/>
            <w:szCs w:val="24"/>
          </w:rPr>
          <w:t xml:space="preserve"> (p=0.0024)</w:t>
        </w:r>
      </w:ins>
      <w:r>
        <w:rPr>
          <w:rFonts w:ascii="Times New Roman" w:eastAsia="Times New Roman" w:hAnsi="Times New Roman" w:cs="Times New Roman"/>
          <w:sz w:val="24"/>
          <w:szCs w:val="24"/>
        </w:rPr>
        <w:t xml:space="preserve">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pPr>
        <w:spacing w:line="480" w:lineRule="auto"/>
        <w:contextualSpacing/>
        <w:jc w:val="center"/>
        <w:rPr>
          <w:rFonts w:ascii="Times New Roman" w:eastAsia="Times New Roman" w:hAnsi="Times New Roman" w:cs="Times New Roman"/>
          <w:sz w:val="24"/>
          <w:szCs w:val="24"/>
        </w:rPr>
        <w:pPrChange w:id="183"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11EB658F" w:rsidR="00DE10F3" w:rsidRDefault="00F841B8" w:rsidP="00DE10F3">
      <w:pPr>
        <w:spacing w:line="480" w:lineRule="auto"/>
        <w:contextualSpacing/>
        <w:rPr>
          <w:ins w:id="184" w:author="Neziri Izak - OHS" w:date="2020-06-17T13:37:00Z"/>
          <w:rFonts w:ascii="Times New Roman" w:eastAsia="Times New Roman" w:hAnsi="Times New Roman" w:cs="Times New Roman"/>
          <w:i/>
          <w:iCs/>
          <w:sz w:val="24"/>
          <w:szCs w:val="24"/>
        </w:rPr>
      </w:pPr>
      <w:ins w:id="185" w:author="Neziri Izak - OHS" w:date="2020-06-16T19:20:00Z">
        <w:r>
          <w:rPr>
            <w:noProof/>
            <w:lang w:eastAsia="ja-JP"/>
          </w:rPr>
          <w:lastRenderedPageBreak/>
          <w:drawing>
            <wp:inline distT="0" distB="0" distL="0" distR="0" wp14:anchorId="5AE2D3BF" wp14:editId="736D6720">
              <wp:extent cx="5943600" cy="5486400"/>
              <wp:effectExtent l="0" t="0" r="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9"/>
                      <a:stretch>
                        <a:fillRect/>
                      </a:stretch>
                    </pic:blipFill>
                    <pic:spPr>
                      <a:xfrm>
                        <a:off x="0" y="0"/>
                        <a:ext cx="5943600" cy="5486400"/>
                      </a:xfrm>
                      <a:prstGeom prst="rect">
                        <a:avLst/>
                      </a:prstGeom>
                    </pic:spPr>
                  </pic:pic>
                </a:graphicData>
              </a:graphic>
            </wp:inline>
          </w:drawing>
        </w:r>
      </w:ins>
      <w:del w:id="186" w:author="Neziri Izak - OHS" w:date="2020-06-16T19:19:00Z">
        <w:r w:rsidR="00DE10F3" w:rsidDel="00C028A3">
          <w:rPr>
            <w:noProof/>
            <w:lang w:eastAsia="ja-JP"/>
          </w:rPr>
          <w:drawing>
            <wp:inline distT="0" distB="0" distL="0" distR="0" wp14:anchorId="69C7AEA8" wp14:editId="64DF1A96">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5ABFFC37" w14:textId="00457E6C" w:rsidR="00310614" w:rsidRDefault="00310614" w:rsidP="00310614">
      <w:pPr>
        <w:spacing w:line="480" w:lineRule="auto"/>
        <w:contextualSpacing/>
        <w:rPr>
          <w:ins w:id="187" w:author="Neziri Izak - OHS" w:date="2020-06-17T13:38:00Z"/>
          <w:rFonts w:ascii="Times New Roman" w:eastAsia="Times New Roman" w:hAnsi="Times New Roman" w:cs="Times New Roman"/>
          <w:sz w:val="24"/>
          <w:szCs w:val="24"/>
        </w:rPr>
      </w:pPr>
      <w:ins w:id="188" w:author="Neziri Izak - OHS" w:date="2020-06-17T13:38:00Z">
        <w:r>
          <w:rPr>
            <w:rFonts w:ascii="Times New Roman" w:eastAsia="Times New Roman" w:hAnsi="Times New Roman" w:cs="Times New Roman"/>
            <w:sz w:val="24"/>
            <w:szCs w:val="24"/>
          </w:rPr>
          <w:t xml:space="preserve">Figure _ Estimated marginal means (EMM) of throughfall Soluble Reactive Phosphorous (SRP) concentrations and Dissolved Organic Carbon (DOC) in low and high budworm stands by sample date.  Significant </w:t>
        </w:r>
        <w:r>
          <w:rPr>
            <w:rFonts w:ascii="Times New Roman" w:eastAsia="Times New Roman" w:hAnsi="Times New Roman" w:cs="Times New Roman"/>
            <w:sz w:val="24"/>
            <w:szCs w:val="24"/>
          </w:rPr>
          <w:t>sample event</w:t>
        </w:r>
        <w:r>
          <w:rPr>
            <w:rFonts w:ascii="Times New Roman" w:eastAsia="Times New Roman" w:hAnsi="Times New Roman" w:cs="Times New Roman"/>
            <w:sz w:val="24"/>
            <w:szCs w:val="24"/>
          </w:rPr>
          <w:t>s are noted with letters</w:t>
        </w:r>
        <w:r>
          <w:rPr>
            <w:rFonts w:ascii="Times New Roman" w:eastAsia="Times New Roman" w:hAnsi="Times New Roman" w:cs="Times New Roman"/>
            <w:sz w:val="24"/>
            <w:szCs w:val="24"/>
          </w:rPr>
          <w:t xml:space="preserve"> and significant interactions are noted with an asterisk.</w:t>
        </w:r>
      </w:ins>
    </w:p>
    <w:p w14:paraId="0EA3E935" w14:textId="0B6589A7" w:rsidR="00310614" w:rsidRPr="00310614" w:rsidRDefault="00310614" w:rsidP="00DE10F3">
      <w:pPr>
        <w:spacing w:line="480" w:lineRule="auto"/>
        <w:contextualSpacing/>
        <w:rPr>
          <w:rFonts w:ascii="Times New Roman" w:eastAsia="Times New Roman" w:hAnsi="Times New Roman" w:cs="Times New Roman"/>
          <w:sz w:val="24"/>
          <w:szCs w:val="24"/>
          <w:rPrChange w:id="189" w:author="Neziri Izak - OHS" w:date="2020-06-17T13:37:00Z">
            <w:rPr>
              <w:rFonts w:ascii="Times New Roman" w:eastAsia="Times New Roman" w:hAnsi="Times New Roman" w:cs="Times New Roman"/>
              <w:i/>
              <w:iCs/>
              <w:sz w:val="24"/>
              <w:szCs w:val="24"/>
            </w:rPr>
          </w:rPrChange>
        </w:rPr>
      </w:pPr>
      <w:ins w:id="190" w:author="Neziri Izak - OHS" w:date="2020-06-17T13:38:00Z">
        <w:r>
          <w:rPr>
            <w:rFonts w:ascii="Times New Roman" w:eastAsia="Times New Roman" w:hAnsi="Times New Roman" w:cs="Times New Roman"/>
            <w:sz w:val="24"/>
            <w:szCs w:val="24"/>
          </w:rPr>
          <w:tab/>
        </w:r>
      </w:ins>
      <w:ins w:id="191" w:author="Neziri Izak - OHS" w:date="2020-06-17T13:39:00Z">
        <w:r>
          <w:rPr>
            <w:rFonts w:ascii="Times New Roman" w:eastAsia="Times New Roman" w:hAnsi="Times New Roman" w:cs="Times New Roman"/>
            <w:sz w:val="24"/>
            <w:szCs w:val="24"/>
          </w:rPr>
          <w:t>Soil ammonium concentrations were greater in high impact areas</w:t>
        </w:r>
      </w:ins>
      <w:ins w:id="192" w:author="Neziri Izak - OHS" w:date="2020-06-17T14:39:00Z">
        <w:r w:rsidR="00720826">
          <w:rPr>
            <w:rFonts w:ascii="Times New Roman" w:eastAsia="Times New Roman" w:hAnsi="Times New Roman" w:cs="Times New Roman"/>
            <w:sz w:val="24"/>
            <w:szCs w:val="24"/>
          </w:rPr>
          <w:t xml:space="preserve"> </w:t>
        </w:r>
        <w:r w:rsidR="00720826">
          <w:rPr>
            <w:rFonts w:ascii="Times New Roman" w:eastAsia="Times New Roman" w:hAnsi="Times New Roman" w:cs="Times New Roman"/>
            <w:sz w:val="24"/>
            <w:szCs w:val="24"/>
          </w:rPr>
          <w:t>(LME, p&lt;0.001)</w:t>
        </w:r>
      </w:ins>
      <w:ins w:id="193" w:author="Neziri Izak - OHS" w:date="2020-06-17T13:39:00Z">
        <w:r>
          <w:rPr>
            <w:rFonts w:ascii="Times New Roman" w:eastAsia="Times New Roman" w:hAnsi="Times New Roman" w:cs="Times New Roman"/>
            <w:sz w:val="24"/>
            <w:szCs w:val="24"/>
          </w:rPr>
          <w:t xml:space="preserve"> </w:t>
        </w:r>
      </w:ins>
      <w:ins w:id="194" w:author="Neziri Izak - OHS" w:date="2020-06-17T13:40:00Z">
        <w:r>
          <w:rPr>
            <w:rFonts w:ascii="Times New Roman" w:eastAsia="Times New Roman" w:hAnsi="Times New Roman" w:cs="Times New Roman"/>
            <w:sz w:val="24"/>
            <w:szCs w:val="24"/>
          </w:rPr>
          <w:t xml:space="preserve">on events 11 Oct 15, 8 Nov 15, 4 Aug 16, and 19 Sep 16. These are all times were budworms are </w:t>
        </w:r>
        <w:r>
          <w:rPr>
            <w:rFonts w:ascii="Times New Roman" w:eastAsia="Times New Roman" w:hAnsi="Times New Roman" w:cs="Times New Roman"/>
            <w:sz w:val="24"/>
            <w:szCs w:val="24"/>
          </w:rPr>
          <w:lastRenderedPageBreak/>
          <w:t xml:space="preserve">generally not active. </w:t>
        </w:r>
      </w:ins>
      <w:ins w:id="195" w:author="Neziri Izak - OHS" w:date="2020-06-17T14:36:00Z">
        <w:r w:rsidR="00FF5A2C">
          <w:rPr>
            <w:rFonts w:ascii="Times New Roman" w:eastAsia="Times New Roman" w:hAnsi="Times New Roman" w:cs="Times New Roman"/>
            <w:sz w:val="24"/>
            <w:szCs w:val="24"/>
          </w:rPr>
          <w:t>There are two significant interactions for nitrate</w:t>
        </w:r>
      </w:ins>
      <w:ins w:id="196" w:author="Neziri Izak - OHS" w:date="2020-06-17T14:40:00Z">
        <w:r w:rsidR="00720826">
          <w:rPr>
            <w:rFonts w:ascii="Times New Roman" w:eastAsia="Times New Roman" w:hAnsi="Times New Roman" w:cs="Times New Roman"/>
            <w:sz w:val="24"/>
            <w:szCs w:val="24"/>
          </w:rPr>
          <w:t xml:space="preserve"> </w:t>
        </w:r>
        <w:r w:rsidR="00720826">
          <w:rPr>
            <w:rFonts w:ascii="Times New Roman" w:eastAsia="Times New Roman" w:hAnsi="Times New Roman" w:cs="Times New Roman"/>
            <w:sz w:val="24"/>
            <w:szCs w:val="24"/>
          </w:rPr>
          <w:t>(LME, p</w:t>
        </w:r>
      </w:ins>
      <w:ins w:id="197" w:author="Neziri Izak - OHS" w:date="2020-06-17T14:46:00Z">
        <w:r w:rsidR="0022258E">
          <w:rPr>
            <w:rFonts w:ascii="Times New Roman" w:eastAsia="Times New Roman" w:hAnsi="Times New Roman" w:cs="Times New Roman"/>
            <w:sz w:val="24"/>
            <w:szCs w:val="24"/>
          </w:rPr>
          <w:t>=</w:t>
        </w:r>
      </w:ins>
      <w:ins w:id="198" w:author="Neziri Izak - OHS" w:date="2020-06-17T14:40:00Z">
        <w:r w:rsidR="00720826">
          <w:rPr>
            <w:rFonts w:ascii="Times New Roman" w:eastAsia="Times New Roman" w:hAnsi="Times New Roman" w:cs="Times New Roman"/>
            <w:sz w:val="24"/>
            <w:szCs w:val="24"/>
          </w:rPr>
          <w:t>0.00</w:t>
        </w:r>
        <w:r w:rsidR="00720826">
          <w:rPr>
            <w:rFonts w:ascii="Times New Roman" w:eastAsia="Times New Roman" w:hAnsi="Times New Roman" w:cs="Times New Roman"/>
            <w:sz w:val="24"/>
            <w:szCs w:val="24"/>
          </w:rPr>
          <w:t>3</w:t>
        </w:r>
        <w:r w:rsidR="00720826">
          <w:rPr>
            <w:rFonts w:ascii="Times New Roman" w:eastAsia="Times New Roman" w:hAnsi="Times New Roman" w:cs="Times New Roman"/>
            <w:sz w:val="24"/>
            <w:szCs w:val="24"/>
          </w:rPr>
          <w:t>)</w:t>
        </w:r>
      </w:ins>
      <w:ins w:id="199" w:author="Neziri Izak - OHS" w:date="2020-06-17T14:36:00Z">
        <w:r w:rsidR="00FF5A2C">
          <w:rPr>
            <w:rFonts w:ascii="Times New Roman" w:eastAsia="Times New Roman" w:hAnsi="Times New Roman" w:cs="Times New Roman"/>
            <w:sz w:val="24"/>
            <w:szCs w:val="24"/>
          </w:rPr>
          <w:t>, and th</w:t>
        </w:r>
      </w:ins>
      <w:ins w:id="200" w:author="Neziri Izak - OHS" w:date="2020-06-17T14:37:00Z">
        <w:r w:rsidR="00FF5A2C">
          <w:rPr>
            <w:rFonts w:ascii="Times New Roman" w:eastAsia="Times New Roman" w:hAnsi="Times New Roman" w:cs="Times New Roman"/>
            <w:sz w:val="24"/>
            <w:szCs w:val="24"/>
          </w:rPr>
          <w:t xml:space="preserve">e November date is consistent with throughfall nitrate. Soil </w:t>
        </w:r>
      </w:ins>
      <w:ins w:id="201" w:author="Neziri Izak - OHS" w:date="2020-06-17T14:38:00Z">
        <w:r w:rsidR="00FF5A2C">
          <w:rPr>
            <w:rFonts w:ascii="Times New Roman" w:eastAsia="Times New Roman" w:hAnsi="Times New Roman" w:cs="Times New Roman"/>
            <w:sz w:val="24"/>
            <w:szCs w:val="24"/>
          </w:rPr>
          <w:t>SRP was higher in high impact strands for every sample event, but not significantly.</w:t>
        </w:r>
      </w:ins>
    </w:p>
    <w:p w14:paraId="150E8BD3" w14:textId="14118F2F" w:rsidR="00D765D3" w:rsidDel="00310614" w:rsidRDefault="00D765D3" w:rsidP="00D765D3">
      <w:pPr>
        <w:spacing w:line="480" w:lineRule="auto"/>
        <w:contextualSpacing/>
        <w:rPr>
          <w:del w:id="202" w:author="Neziri Izak - OHS" w:date="2020-06-17T13:37:00Z"/>
          <w:rFonts w:ascii="Times New Roman" w:eastAsia="Times New Roman" w:hAnsi="Times New Roman" w:cs="Times New Roman"/>
          <w:sz w:val="24"/>
          <w:szCs w:val="24"/>
        </w:rPr>
      </w:pPr>
      <w:del w:id="203" w:author="Neziri Izak - OHS" w:date="2020-06-17T13:37:00Z">
        <w:r w:rsidDel="00310614">
          <w:rPr>
            <w:rFonts w:ascii="Times New Roman" w:eastAsia="Times New Roman" w:hAnsi="Times New Roman" w:cs="Times New Roman"/>
            <w:sz w:val="24"/>
            <w:szCs w:val="24"/>
          </w:rPr>
          <w:delText>Figure _ Bar plot of soil organic matter percentage. An estimated marginal means analysis was run to identify which sample dates differed. There were no times differed significantly in this analysis.</w:delText>
        </w:r>
      </w:del>
    </w:p>
    <w:p w14:paraId="54D5A7D4" w14:textId="0D57ABE9" w:rsidR="00F841B8" w:rsidRDefault="00176FC7" w:rsidP="00DE10F3">
      <w:pPr>
        <w:spacing w:line="480" w:lineRule="auto"/>
        <w:contextualSpacing/>
        <w:rPr>
          <w:ins w:id="204" w:author="Neziri Izak - OHS" w:date="2020-06-16T19:20:00Z"/>
          <w:rFonts w:ascii="Times New Roman" w:eastAsia="Times New Roman" w:hAnsi="Times New Roman" w:cs="Times New Roman"/>
          <w:sz w:val="24"/>
          <w:szCs w:val="24"/>
        </w:rPr>
      </w:pPr>
      <w:del w:id="205" w:author="Neziri Izak - OHS" w:date="2020-06-17T14:36:00Z">
        <w:r w:rsidDel="00FF5A2C">
          <w:rPr>
            <w:rFonts w:ascii="Times New Roman" w:eastAsia="Times New Roman" w:hAnsi="Times New Roman" w:cs="Times New Roman"/>
            <w:sz w:val="24"/>
            <w:szCs w:val="24"/>
          </w:rPr>
          <w:tab/>
        </w:r>
      </w:del>
      <w:ins w:id="206" w:author="Neziri Izak - OHS" w:date="2020-06-16T19:20:00Z">
        <w:r w:rsidR="00F841B8">
          <w:rPr>
            <w:rFonts w:ascii="Times New Roman" w:eastAsia="Times New Roman" w:hAnsi="Times New Roman" w:cs="Times New Roman"/>
            <w:noProof/>
            <w:sz w:val="24"/>
            <w:szCs w:val="24"/>
          </w:rPr>
          <w:drawing>
            <wp:inline distT="0" distB="0" distL="0" distR="0" wp14:anchorId="776ACEE0" wp14:editId="3D1DFA59">
              <wp:extent cx="5943600" cy="5486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1"/>
                      <a:stretch>
                        <a:fillRect/>
                      </a:stretch>
                    </pic:blipFill>
                    <pic:spPr>
                      <a:xfrm>
                        <a:off x="0" y="0"/>
                        <a:ext cx="5943600" cy="5486400"/>
                      </a:xfrm>
                      <a:prstGeom prst="rect">
                        <a:avLst/>
                      </a:prstGeom>
                    </pic:spPr>
                  </pic:pic>
                </a:graphicData>
              </a:graphic>
            </wp:inline>
          </w:drawing>
        </w:r>
      </w:ins>
    </w:p>
    <w:p w14:paraId="4B9A2E77" w14:textId="4B2D64C1" w:rsidR="00720826" w:rsidRDefault="00720826" w:rsidP="00720826">
      <w:pPr>
        <w:spacing w:line="480" w:lineRule="auto"/>
        <w:contextualSpacing/>
        <w:rPr>
          <w:ins w:id="207" w:author="Neziri Izak - OHS" w:date="2020-06-17T14:40:00Z"/>
          <w:rFonts w:ascii="Times New Roman" w:eastAsia="Times New Roman" w:hAnsi="Times New Roman" w:cs="Times New Roman"/>
          <w:sz w:val="24"/>
          <w:szCs w:val="24"/>
        </w:rPr>
      </w:pPr>
      <w:ins w:id="208" w:author="Neziri Izak - OHS" w:date="2020-06-17T14:40:00Z">
        <w:r>
          <w:rPr>
            <w:rFonts w:ascii="Times New Roman" w:eastAsia="Times New Roman" w:hAnsi="Times New Roman" w:cs="Times New Roman"/>
            <w:sz w:val="24"/>
            <w:szCs w:val="24"/>
          </w:rPr>
          <w:t xml:space="preserve">Figure _ Estimated marginal means (EMM) </w:t>
        </w:r>
        <w:r>
          <w:rPr>
            <w:rFonts w:ascii="Times New Roman" w:eastAsia="Times New Roman" w:hAnsi="Times New Roman" w:cs="Times New Roman"/>
            <w:sz w:val="24"/>
            <w:szCs w:val="24"/>
          </w:rPr>
          <w:t xml:space="preserve">of soil moisture and soil organic </w:t>
        </w:r>
      </w:ins>
      <w:ins w:id="209" w:author="Neziri Izak - OHS" w:date="2020-06-17T14:41:00Z">
        <w:r>
          <w:rPr>
            <w:rFonts w:ascii="Times New Roman" w:eastAsia="Times New Roman" w:hAnsi="Times New Roman" w:cs="Times New Roman"/>
            <w:sz w:val="24"/>
            <w:szCs w:val="24"/>
          </w:rPr>
          <w:t>matter</w:t>
        </w:r>
      </w:ins>
      <w:ins w:id="210" w:author="Neziri Izak - OHS" w:date="2020-06-17T14:40:00Z">
        <w:r>
          <w:rPr>
            <w:rFonts w:ascii="Times New Roman" w:eastAsia="Times New Roman" w:hAnsi="Times New Roman" w:cs="Times New Roman"/>
            <w:sz w:val="24"/>
            <w:szCs w:val="24"/>
          </w:rPr>
          <w:t xml:space="preserve"> in low and high budworm stands by sample date.  Significant sample events are noted with letters and significant </w:t>
        </w:r>
      </w:ins>
      <w:ins w:id="211" w:author="Neziri Izak - OHS" w:date="2020-06-17T14:41:00Z">
        <w:r>
          <w:rPr>
            <w:rFonts w:ascii="Times New Roman" w:eastAsia="Times New Roman" w:hAnsi="Times New Roman" w:cs="Times New Roman"/>
            <w:sz w:val="24"/>
            <w:szCs w:val="24"/>
          </w:rPr>
          <w:t>sample events</w:t>
        </w:r>
      </w:ins>
      <w:ins w:id="212" w:author="Neziri Izak - OHS" w:date="2020-06-17T14:40:00Z">
        <w:r>
          <w:rPr>
            <w:rFonts w:ascii="Times New Roman" w:eastAsia="Times New Roman" w:hAnsi="Times New Roman" w:cs="Times New Roman"/>
            <w:sz w:val="24"/>
            <w:szCs w:val="24"/>
          </w:rPr>
          <w:t xml:space="preserve"> are noted with </w:t>
        </w:r>
      </w:ins>
      <w:ins w:id="213" w:author="Neziri Izak - OHS" w:date="2020-06-17T14:41:00Z">
        <w:r>
          <w:rPr>
            <w:rFonts w:ascii="Times New Roman" w:eastAsia="Times New Roman" w:hAnsi="Times New Roman" w:cs="Times New Roman"/>
            <w:sz w:val="24"/>
            <w:szCs w:val="24"/>
          </w:rPr>
          <w:t>letters</w:t>
        </w:r>
      </w:ins>
      <w:ins w:id="214" w:author="Neziri Izak - OHS" w:date="2020-06-17T14:40:00Z">
        <w:r>
          <w:rPr>
            <w:rFonts w:ascii="Times New Roman" w:eastAsia="Times New Roman" w:hAnsi="Times New Roman" w:cs="Times New Roman"/>
            <w:sz w:val="24"/>
            <w:szCs w:val="24"/>
          </w:rPr>
          <w:t>.</w:t>
        </w:r>
      </w:ins>
    </w:p>
    <w:p w14:paraId="2404C463" w14:textId="2FAC154C" w:rsidR="00D765D3" w:rsidRPr="00D765D3" w:rsidDel="00F841B8" w:rsidRDefault="00176FC7">
      <w:pPr>
        <w:spacing w:line="480" w:lineRule="auto"/>
        <w:ind w:firstLine="720"/>
        <w:contextualSpacing/>
        <w:rPr>
          <w:del w:id="215" w:author="Neziri Izak - OHS" w:date="2020-06-16T19:20:00Z"/>
          <w:rFonts w:ascii="Times New Roman" w:eastAsia="Times New Roman" w:hAnsi="Times New Roman" w:cs="Times New Roman"/>
          <w:sz w:val="24"/>
          <w:szCs w:val="24"/>
        </w:rPr>
        <w:pPrChange w:id="216" w:author="Neziri Izak - OHS" w:date="2020-06-16T19:20:00Z">
          <w:pPr>
            <w:spacing w:line="480" w:lineRule="auto"/>
            <w:contextualSpacing/>
          </w:pPr>
        </w:pPrChange>
      </w:pPr>
      <w:r>
        <w:rPr>
          <w:rFonts w:ascii="Times New Roman" w:eastAsia="Times New Roman" w:hAnsi="Times New Roman" w:cs="Times New Roman"/>
          <w:sz w:val="24"/>
          <w:szCs w:val="24"/>
        </w:rPr>
        <w:lastRenderedPageBreak/>
        <w:t xml:space="preserve">Although there is no significant difference between high and low sites, organic </w:t>
      </w:r>
      <w:proofErr w:type="spellStart"/>
      <w:r>
        <w:rPr>
          <w:rFonts w:ascii="Times New Roman" w:eastAsia="Times New Roman" w:hAnsi="Times New Roman" w:cs="Times New Roman"/>
          <w:sz w:val="24"/>
          <w:szCs w:val="24"/>
        </w:rPr>
        <w:t>mater</w:t>
      </w:r>
      <w:proofErr w:type="spellEnd"/>
      <w:r>
        <w:rPr>
          <w:rFonts w:ascii="Times New Roman" w:eastAsia="Times New Roman" w:hAnsi="Times New Roman" w:cs="Times New Roman"/>
          <w:sz w:val="24"/>
          <w:szCs w:val="24"/>
        </w:rPr>
        <w:t xml:space="preserve"> still tended to be slightly more abundant in high impacted sites during all sample dates than in low impacted sites. </w:t>
      </w:r>
      <w:ins w:id="217" w:author="Neziri Izak - OHS" w:date="2020-06-17T14:45:00Z">
        <w:r w:rsidR="0022258E">
          <w:rPr>
            <w:rFonts w:ascii="Times New Roman" w:eastAsia="Times New Roman" w:hAnsi="Times New Roman" w:cs="Times New Roman"/>
            <w:sz w:val="24"/>
            <w:szCs w:val="24"/>
          </w:rPr>
          <w:t xml:space="preserve">Soil moisture was significant by sample event </w:t>
        </w:r>
      </w:ins>
      <w:ins w:id="218" w:author="Neziri Izak - OHS" w:date="2020-06-17T14:46:00Z">
        <w:r w:rsidR="0022258E">
          <w:rPr>
            <w:rFonts w:ascii="Times New Roman" w:eastAsia="Times New Roman" w:hAnsi="Times New Roman" w:cs="Times New Roman"/>
            <w:sz w:val="24"/>
            <w:szCs w:val="24"/>
          </w:rPr>
          <w:t>(LME, p&lt;0.001)</w:t>
        </w:r>
        <w:r w:rsidR="0022258E">
          <w:rPr>
            <w:rFonts w:ascii="Times New Roman" w:eastAsia="Times New Roman" w:hAnsi="Times New Roman" w:cs="Times New Roman"/>
            <w:sz w:val="24"/>
            <w:szCs w:val="24"/>
          </w:rPr>
          <w:t xml:space="preserve"> and was greater during the sample events 11 Oct 15, 8 Nov 15</w:t>
        </w:r>
      </w:ins>
      <w:ins w:id="219" w:author="Neziri Izak - OHS" w:date="2020-06-17T14:47:00Z">
        <w:r w:rsidR="0022258E">
          <w:rPr>
            <w:rFonts w:ascii="Times New Roman" w:eastAsia="Times New Roman" w:hAnsi="Times New Roman" w:cs="Times New Roman"/>
            <w:sz w:val="24"/>
            <w:szCs w:val="24"/>
          </w:rPr>
          <w:t>, 4 Aug 16, and 19 Sep 16.</w:t>
        </w:r>
      </w:ins>
    </w:p>
    <w:p w14:paraId="74A8EFFC" w14:textId="6B1F55C1" w:rsidR="00DE10F3" w:rsidRPr="00351B70" w:rsidRDefault="00DE10F3">
      <w:pPr>
        <w:spacing w:line="480" w:lineRule="auto"/>
        <w:ind w:firstLine="720"/>
        <w:contextualSpacing/>
        <w:rPr>
          <w:rFonts w:ascii="Times New Roman" w:eastAsia="Times New Roman" w:hAnsi="Times New Roman" w:cs="Times New Roman"/>
          <w:i/>
          <w:iCs/>
          <w:sz w:val="24"/>
          <w:szCs w:val="24"/>
        </w:rPr>
        <w:pPrChange w:id="220" w:author="Neziri Izak - OHS" w:date="2020-06-16T19:20:00Z">
          <w:pPr>
            <w:spacing w:line="480" w:lineRule="auto"/>
            <w:contextualSpacing/>
          </w:pPr>
        </w:pPrChange>
      </w:pPr>
      <w:del w:id="221" w:author="Neziri Izak - OHS" w:date="2020-06-16T19:19:00Z">
        <w:r w:rsidDel="00C028A3">
          <w:rPr>
            <w:noProof/>
            <w:lang w:eastAsia="ja-JP"/>
          </w:rPr>
          <w:drawing>
            <wp:inline distT="0" distB="0" distL="0" distR="0" wp14:anchorId="37BD4AC8" wp14:editId="2C29C4ED">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47B6CA79" w14:textId="3E33B6EE" w:rsidR="00D765D3" w:rsidDel="00F841B8" w:rsidRDefault="00D765D3" w:rsidP="00D765D3">
      <w:pPr>
        <w:spacing w:line="480" w:lineRule="auto"/>
        <w:contextualSpacing/>
        <w:rPr>
          <w:del w:id="222" w:author="Neziri Izak - OHS" w:date="2020-06-16T19:20:00Z"/>
          <w:rFonts w:ascii="Times New Roman" w:eastAsia="Times New Roman" w:hAnsi="Times New Roman" w:cs="Times New Roman"/>
          <w:sz w:val="24"/>
          <w:szCs w:val="24"/>
        </w:rPr>
      </w:pPr>
      <w:del w:id="223" w:author="Neziri Izak - OHS" w:date="2020-06-16T19:20:00Z">
        <w:r w:rsidDel="00F841B8">
          <w:rPr>
            <w:rFonts w:ascii="Times New Roman" w:eastAsia="Times New Roman" w:hAnsi="Times New Roman" w:cs="Times New Roman"/>
            <w:sz w:val="24"/>
            <w:szCs w:val="24"/>
          </w:rPr>
          <w:delText xml:space="preserve">Figure _ Bar plot of soil moisture percentage. An estimated marginal means </w:delText>
        </w:r>
        <w:commentRangeStart w:id="224"/>
        <w:r w:rsidDel="00F841B8">
          <w:rPr>
            <w:rFonts w:ascii="Times New Roman" w:eastAsia="Times New Roman" w:hAnsi="Times New Roman" w:cs="Times New Roman"/>
            <w:sz w:val="24"/>
            <w:szCs w:val="24"/>
          </w:rPr>
          <w:delText xml:space="preserve">analysis </w:delText>
        </w:r>
        <w:commentRangeEnd w:id="224"/>
        <w:r w:rsidR="00030485" w:rsidDel="00F841B8">
          <w:rPr>
            <w:rStyle w:val="CommentReference"/>
          </w:rPr>
          <w:commentReference w:id="224"/>
        </w:r>
        <w:r w:rsidDel="00F841B8">
          <w:rPr>
            <w:rFonts w:ascii="Times New Roman" w:eastAsia="Times New Roman" w:hAnsi="Times New Roman" w:cs="Times New Roman"/>
            <w:sz w:val="24"/>
            <w:szCs w:val="24"/>
          </w:rPr>
          <w:delText xml:space="preserve">was run to identify which sample dates differed. Significant sample dates are noted with letters. </w:delText>
        </w:r>
      </w:del>
    </w:p>
    <w:p w14:paraId="646405C9" w14:textId="60FDB063" w:rsidR="00DE10F3" w:rsidDel="00F841B8" w:rsidRDefault="00DE10F3" w:rsidP="009356E2">
      <w:pPr>
        <w:spacing w:line="480" w:lineRule="auto"/>
        <w:contextualSpacing/>
        <w:rPr>
          <w:del w:id="225" w:author="Neziri Izak - OHS" w:date="2020-06-16T19:20:00Z"/>
          <w:rFonts w:ascii="Times New Roman" w:eastAsia="Times New Roman" w:hAnsi="Times New Roman" w:cs="Times New Roman"/>
          <w:sz w:val="24"/>
          <w:szCs w:val="24"/>
        </w:rPr>
      </w:pPr>
    </w:p>
    <w:p w14:paraId="2A3267F6" w14:textId="7F649D54" w:rsidR="00DE10F3" w:rsidDel="00F841B8" w:rsidRDefault="00DE10F3" w:rsidP="009356E2">
      <w:pPr>
        <w:spacing w:line="480" w:lineRule="auto"/>
        <w:contextualSpacing/>
        <w:rPr>
          <w:del w:id="226" w:author="Neziri Izak - OHS" w:date="2020-06-16T19:20:00Z"/>
          <w:rFonts w:ascii="Times New Roman" w:eastAsia="Times New Roman" w:hAnsi="Times New Roman" w:cs="Times New Roman"/>
          <w:sz w:val="24"/>
          <w:szCs w:val="24"/>
        </w:rPr>
      </w:pPr>
      <w:del w:id="227" w:author="Neziri Izak - OHS" w:date="2020-06-16T19:19:00Z">
        <w:r w:rsidDel="00C028A3">
          <w:rPr>
            <w:noProof/>
            <w:lang w:eastAsia="ja-JP"/>
          </w:rPr>
          <w:drawing>
            <wp:inline distT="0" distB="0" distL="0" distR="0" wp14:anchorId="32308CC1" wp14:editId="47B7A41A">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370379B8" w14:textId="62114E97" w:rsidR="00D765D3" w:rsidDel="00F841B8" w:rsidRDefault="00D765D3" w:rsidP="00D765D3">
      <w:pPr>
        <w:spacing w:line="480" w:lineRule="auto"/>
        <w:contextualSpacing/>
        <w:rPr>
          <w:del w:id="228" w:author="Neziri Izak - OHS" w:date="2020-06-16T19:20:00Z"/>
          <w:rFonts w:ascii="Times New Roman" w:eastAsia="Times New Roman" w:hAnsi="Times New Roman" w:cs="Times New Roman"/>
          <w:sz w:val="24"/>
          <w:szCs w:val="24"/>
        </w:rPr>
      </w:pPr>
      <w:del w:id="229" w:author="Neziri Izak - OHS" w:date="2020-06-16T19:20:00Z">
        <w:r w:rsidDel="00F841B8">
          <w:rPr>
            <w:rFonts w:ascii="Times New Roman" w:eastAsia="Times New Roman" w:hAnsi="Times New Roman" w:cs="Times New Roman"/>
            <w:sz w:val="24"/>
            <w:szCs w:val="24"/>
          </w:rPr>
          <w:delText>Figure _ Bar plot of soil NH4. An estimated marginal means analysis was run to identify which sample dates differed. Significant sample dates are noted with letters. Budworm impact was not significant, but sample date was.</w:delText>
        </w:r>
      </w:del>
    </w:p>
    <w:p w14:paraId="7CA73E06" w14:textId="3E73E288"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Concentrations of soil ammonium varied throughout the course of the two years of sampling, but overall were very low.  </w:t>
      </w:r>
      <w:del w:id="230" w:author="Neziri Izak - OHS" w:date="2020-06-17T14:44:00Z">
        <w:r w:rsidDel="0022258E">
          <w:rPr>
            <w:rFonts w:ascii="Times New Roman" w:eastAsia="Times New Roman" w:hAnsi="Times New Roman" w:cs="Times New Roman"/>
            <w:sz w:val="24"/>
            <w:szCs w:val="24"/>
          </w:rPr>
          <w:delText xml:space="preserve">This could be due to fluctuation of nitrification and mineralization throughout the duration of this study. </w:delText>
        </w:r>
      </w:del>
      <w:r>
        <w:rPr>
          <w:rFonts w:ascii="Times New Roman" w:eastAsia="Times New Roman" w:hAnsi="Times New Roman" w:cs="Times New Roman"/>
          <w:sz w:val="24"/>
          <w:szCs w:val="24"/>
        </w:rPr>
        <w:t>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621C4B48" w:rsidR="009356E2" w:rsidDel="00C028A3" w:rsidRDefault="00DE10F3" w:rsidP="009356E2">
      <w:pPr>
        <w:spacing w:line="480" w:lineRule="auto"/>
        <w:contextualSpacing/>
        <w:rPr>
          <w:del w:id="231" w:author="Neziri Izak - OHS" w:date="2020-06-16T19:19:00Z"/>
          <w:rFonts w:ascii="Times New Roman" w:eastAsia="Times New Roman" w:hAnsi="Times New Roman" w:cs="Times New Roman"/>
          <w:sz w:val="24"/>
          <w:szCs w:val="24"/>
        </w:rPr>
      </w:pPr>
      <w:del w:id="232" w:author="Neziri Izak - OHS" w:date="2020-06-16T19:19:00Z">
        <w:r w:rsidDel="00C028A3">
          <w:rPr>
            <w:noProof/>
            <w:lang w:eastAsia="ja-JP"/>
          </w:rPr>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60E71E2D" w14:textId="5FE431A8" w:rsidR="00D765D3" w:rsidDel="00C028A3" w:rsidRDefault="00D765D3" w:rsidP="00D765D3">
      <w:pPr>
        <w:spacing w:line="480" w:lineRule="auto"/>
        <w:contextualSpacing/>
        <w:rPr>
          <w:del w:id="233" w:author="Neziri Izak - OHS" w:date="2020-06-16T19:19:00Z"/>
          <w:rFonts w:ascii="Times New Roman" w:eastAsia="Times New Roman" w:hAnsi="Times New Roman" w:cs="Times New Roman"/>
          <w:sz w:val="24"/>
          <w:szCs w:val="24"/>
        </w:rPr>
      </w:pPr>
      <w:del w:id="234" w:author="Neziri Izak - OHS" w:date="2020-06-16T19:19:00Z">
        <w:r w:rsidDel="00C028A3">
          <w:rPr>
            <w:rFonts w:ascii="Times New Roman" w:eastAsia="Times New Roman" w:hAnsi="Times New Roman" w:cs="Times New Roman"/>
            <w:sz w:val="24"/>
            <w:szCs w:val="24"/>
          </w:rPr>
          <w:delText xml:space="preserve">Figure _ Bar plot of soil NO3. An estimated marginal means analysis was run to identify </w:delText>
        </w:r>
        <w:commentRangeStart w:id="235"/>
        <w:r w:rsidDel="00C028A3">
          <w:rPr>
            <w:rFonts w:ascii="Times New Roman" w:eastAsia="Times New Roman" w:hAnsi="Times New Roman" w:cs="Times New Roman"/>
            <w:sz w:val="24"/>
            <w:szCs w:val="24"/>
          </w:rPr>
          <w:delText xml:space="preserve">which </w:delText>
        </w:r>
        <w:commentRangeEnd w:id="235"/>
        <w:r w:rsidR="00030485" w:rsidDel="00C028A3">
          <w:rPr>
            <w:rStyle w:val="CommentReference"/>
          </w:rPr>
          <w:commentReference w:id="235"/>
        </w:r>
        <w:r w:rsidDel="00C028A3">
          <w:rPr>
            <w:rFonts w:ascii="Times New Roman" w:eastAsia="Times New Roman" w:hAnsi="Times New Roman" w:cs="Times New Roman"/>
            <w:sz w:val="24"/>
            <w:szCs w:val="24"/>
          </w:rPr>
          <w:delText xml:space="preserve">sample dates differed. Significant sample dates are noted with </w:delText>
        </w:r>
        <w:r w:rsidR="009349A6" w:rsidDel="00C028A3">
          <w:rPr>
            <w:rFonts w:ascii="Times New Roman" w:eastAsia="Times New Roman" w:hAnsi="Times New Roman" w:cs="Times New Roman"/>
            <w:sz w:val="24"/>
            <w:szCs w:val="24"/>
          </w:rPr>
          <w:delText>asterisks</w:delText>
        </w:r>
        <w:r w:rsidDel="00C028A3">
          <w:rPr>
            <w:rFonts w:ascii="Times New Roman" w:eastAsia="Times New Roman" w:hAnsi="Times New Roman" w:cs="Times New Roman"/>
            <w:sz w:val="24"/>
            <w:szCs w:val="24"/>
          </w:rPr>
          <w:delText>. Budworm impact was not significant, but sample date was. There was also an interaction between the time of sample and budworm impact level.</w:delText>
        </w:r>
      </w:del>
    </w:p>
    <w:p w14:paraId="0B4493CF" w14:textId="5051E5C7" w:rsidR="00D765D3" w:rsidDel="00C028A3" w:rsidRDefault="00D765D3" w:rsidP="009356E2">
      <w:pPr>
        <w:spacing w:line="480" w:lineRule="auto"/>
        <w:contextualSpacing/>
        <w:rPr>
          <w:del w:id="236" w:author="Neziri Izak - OHS" w:date="2020-06-16T19:19:00Z"/>
          <w:rFonts w:ascii="Times New Roman" w:eastAsia="Times New Roman" w:hAnsi="Times New Roman" w:cs="Times New Roman"/>
          <w:sz w:val="24"/>
          <w:szCs w:val="24"/>
        </w:rPr>
      </w:pPr>
    </w:p>
    <w:p w14:paraId="0F11BCB3" w14:textId="70E8E4C6" w:rsidR="00DE10F3" w:rsidDel="00C028A3" w:rsidRDefault="00DE10F3" w:rsidP="009356E2">
      <w:pPr>
        <w:spacing w:line="480" w:lineRule="auto"/>
        <w:contextualSpacing/>
        <w:rPr>
          <w:del w:id="237" w:author="Neziri Izak - OHS" w:date="2020-06-16T19:19:00Z"/>
          <w:rFonts w:ascii="Times New Roman" w:eastAsia="Times New Roman" w:hAnsi="Times New Roman" w:cs="Times New Roman"/>
          <w:sz w:val="24"/>
          <w:szCs w:val="24"/>
        </w:rPr>
      </w:pPr>
      <w:del w:id="238" w:author="Neziri Izak - OHS" w:date="2020-06-16T19:19:00Z">
        <w:r w:rsidDel="00C028A3">
          <w:rPr>
            <w:noProof/>
            <w:lang w:eastAsia="ja-JP"/>
          </w:rPr>
          <w:drawing>
            <wp:inline distT="0" distB="0" distL="0" distR="0" wp14:anchorId="69ECF530" wp14:editId="2F550743">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4110BDED" w14:textId="08BF553F" w:rsidR="00D765D3" w:rsidDel="00C028A3" w:rsidRDefault="00D765D3" w:rsidP="00D765D3">
      <w:pPr>
        <w:spacing w:line="480" w:lineRule="auto"/>
        <w:contextualSpacing/>
        <w:rPr>
          <w:del w:id="239" w:author="Neziri Izak - OHS" w:date="2020-06-16T19:19:00Z"/>
          <w:rFonts w:ascii="Times New Roman" w:eastAsia="Times New Roman" w:hAnsi="Times New Roman" w:cs="Times New Roman"/>
          <w:sz w:val="24"/>
          <w:szCs w:val="24"/>
        </w:rPr>
      </w:pPr>
      <w:del w:id="240" w:author="Neziri Izak - OHS" w:date="2020-06-16T19:19:00Z">
        <w:r w:rsidDel="00C028A3">
          <w:rPr>
            <w:rFonts w:ascii="Times New Roman" w:eastAsia="Times New Roman" w:hAnsi="Times New Roman" w:cs="Times New Roman"/>
            <w:sz w:val="24"/>
            <w:szCs w:val="24"/>
          </w:rPr>
          <w:delText>Figure _ Bar plot of soil SRP. An estimated marginal means analysis was run to identify which sample dates differed. Budworm impact was significant, and in all sample dates, SRP was more abundant in high impacted areas compared to low.</w:delText>
        </w:r>
        <w:r w:rsidR="00FA6272" w:rsidRPr="00FA6272" w:rsidDel="00C028A3">
          <w:rPr>
            <w:rFonts w:ascii="Times New Roman" w:eastAsia="Times New Roman" w:hAnsi="Times New Roman" w:cs="Times New Roman"/>
            <w:sz w:val="24"/>
            <w:szCs w:val="24"/>
          </w:rPr>
          <w:delText xml:space="preserve"> </w:delText>
        </w:r>
      </w:del>
    </w:p>
    <w:p w14:paraId="24A96E3A" w14:textId="1AAFB8D4" w:rsidR="00FA6272" w:rsidDel="00310614" w:rsidRDefault="00FA6272">
      <w:pPr>
        <w:spacing w:line="480" w:lineRule="auto"/>
        <w:ind w:firstLine="720"/>
        <w:contextualSpacing/>
        <w:rPr>
          <w:del w:id="241" w:author="Neziri Izak - OHS" w:date="2020-06-17T13:35:00Z"/>
          <w:rFonts w:ascii="Times New Roman" w:eastAsia="Times New Roman" w:hAnsi="Times New Roman" w:cs="Times New Roman"/>
          <w:sz w:val="24"/>
          <w:szCs w:val="24"/>
        </w:rPr>
        <w:pPrChange w:id="242" w:author="Neziri Izak - OHS" w:date="2020-06-07T14:05:00Z">
          <w:pPr>
            <w:spacing w:line="480" w:lineRule="auto"/>
            <w:contextualSpacing/>
          </w:pPr>
        </w:pPrChange>
      </w:pPr>
      <w:r>
        <w:rPr>
          <w:rFonts w:ascii="Times New Roman" w:eastAsia="Times New Roman" w:hAnsi="Times New Roman" w:cs="Times New Roman"/>
          <w:sz w:val="24"/>
          <w:szCs w:val="24"/>
        </w:rPr>
        <w:t>In all eight sampling events, soil SRP levels were significantly higher in high impacted budworm areas</w:t>
      </w:r>
      <w:ins w:id="243" w:author="Neziri Izak - OHS" w:date="2020-06-17T14:45:00Z">
        <w:r w:rsidR="0022258E">
          <w:rPr>
            <w:rFonts w:ascii="Times New Roman" w:eastAsia="Times New Roman" w:hAnsi="Times New Roman" w:cs="Times New Roman"/>
            <w:sz w:val="24"/>
            <w:szCs w:val="24"/>
          </w:rPr>
          <w:t>.</w:t>
        </w:r>
      </w:ins>
      <w:del w:id="244" w:author="Neziri Izak - OHS" w:date="2020-06-17T14:45:00Z">
        <w:r w:rsidDel="0022258E">
          <w:rPr>
            <w:rFonts w:ascii="Times New Roman" w:eastAsia="Times New Roman" w:hAnsi="Times New Roman" w:cs="Times New Roman"/>
            <w:sz w:val="24"/>
            <w:szCs w:val="24"/>
          </w:rPr>
          <w:delText>, and</w:delText>
        </w:r>
      </w:del>
      <w:r>
        <w:rPr>
          <w:rFonts w:ascii="Times New Roman" w:eastAsia="Times New Roman" w:hAnsi="Times New Roman" w:cs="Times New Roman"/>
          <w:sz w:val="24"/>
          <w:szCs w:val="24"/>
        </w:rPr>
        <w:t xml:space="preserve"> </w:t>
      </w:r>
      <w:del w:id="245" w:author="Neziri Izak - OHS" w:date="2020-06-17T14:42:00Z">
        <w:r w:rsidDel="00720826">
          <w:rPr>
            <w:rFonts w:ascii="Times New Roman" w:eastAsia="Times New Roman" w:hAnsi="Times New Roman" w:cs="Times New Roman"/>
            <w:sz w:val="24"/>
            <w:szCs w:val="24"/>
          </w:rPr>
          <w:delText>because this was not seen in the SRP samples from throughfall, it suggests that the WSB in highly impacted areas are adding more phosphorous than can be taken up by soil microbes</w:delText>
        </w:r>
      </w:del>
    </w:p>
    <w:p w14:paraId="7341DEE4" w14:textId="77777777" w:rsidR="00D765D3" w:rsidDel="00310614" w:rsidRDefault="00D765D3" w:rsidP="00310614">
      <w:pPr>
        <w:spacing w:line="480" w:lineRule="auto"/>
        <w:ind w:firstLine="720"/>
        <w:contextualSpacing/>
        <w:rPr>
          <w:del w:id="246" w:author="Neziri Izak - OHS" w:date="2020-06-17T13:35:00Z"/>
          <w:rFonts w:ascii="Times New Roman" w:eastAsia="Times New Roman" w:hAnsi="Times New Roman" w:cs="Times New Roman"/>
          <w:sz w:val="24"/>
          <w:szCs w:val="24"/>
        </w:rPr>
        <w:pPrChange w:id="247" w:author="Neziri Izak - OHS" w:date="2020-06-17T13:35:00Z">
          <w:pPr>
            <w:spacing w:line="480" w:lineRule="auto"/>
            <w:contextualSpacing/>
          </w:pPr>
        </w:pPrChange>
      </w:pPr>
    </w:p>
    <w:p w14:paraId="1B7E85EB" w14:textId="1418C54E" w:rsidR="00DE10F3" w:rsidDel="00C028A3" w:rsidRDefault="00DE10F3" w:rsidP="009356E2">
      <w:pPr>
        <w:spacing w:line="480" w:lineRule="auto"/>
        <w:contextualSpacing/>
        <w:rPr>
          <w:del w:id="248" w:author="Neziri Izak - OHS" w:date="2020-06-16T19:19:00Z"/>
          <w:rFonts w:ascii="Times New Roman" w:eastAsia="Times New Roman" w:hAnsi="Times New Roman" w:cs="Times New Roman"/>
          <w:sz w:val="24"/>
          <w:szCs w:val="24"/>
        </w:rPr>
      </w:pPr>
      <w:del w:id="249" w:author="Neziri Izak - OHS" w:date="2020-06-16T19:19:00Z">
        <w:r w:rsidDel="00C028A3">
          <w:rPr>
            <w:noProof/>
            <w:lang w:eastAsia="ja-JP"/>
          </w:rPr>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del>
    </w:p>
    <w:p w14:paraId="7B5C9FEC" w14:textId="4B29C022" w:rsidR="00DA1B40" w:rsidDel="00C028A3" w:rsidRDefault="00DA1B40" w:rsidP="00DA1B40">
      <w:pPr>
        <w:spacing w:line="480" w:lineRule="auto"/>
        <w:contextualSpacing/>
        <w:rPr>
          <w:del w:id="250" w:author="Neziri Izak - OHS" w:date="2020-06-16T19:19:00Z"/>
          <w:rFonts w:ascii="Times New Roman" w:eastAsia="Times New Roman" w:hAnsi="Times New Roman" w:cs="Times New Roman"/>
          <w:sz w:val="24"/>
          <w:szCs w:val="24"/>
        </w:rPr>
      </w:pPr>
      <w:del w:id="251" w:author="Neziri Izak - OHS" w:date="2020-06-16T19:19:00Z">
        <w:r w:rsidDel="00C028A3">
          <w:rPr>
            <w:rFonts w:ascii="Times New Roman" w:eastAsia="Times New Roman" w:hAnsi="Times New Roman" w:cs="Times New Roman"/>
            <w:sz w:val="24"/>
            <w:szCs w:val="24"/>
          </w:rPr>
          <w:delText xml:space="preserve">Figure _ Bar plot of soil temperature at 2 cms deep. An estimated marginal means </w:delText>
        </w:r>
        <w:commentRangeStart w:id="252"/>
        <w:r w:rsidDel="00C028A3">
          <w:rPr>
            <w:rFonts w:ascii="Times New Roman" w:eastAsia="Times New Roman" w:hAnsi="Times New Roman" w:cs="Times New Roman"/>
            <w:sz w:val="24"/>
            <w:szCs w:val="24"/>
          </w:rPr>
          <w:delText xml:space="preserve">analysis </w:delText>
        </w:r>
        <w:commentRangeEnd w:id="252"/>
        <w:r w:rsidR="00030485" w:rsidDel="00C028A3">
          <w:rPr>
            <w:rStyle w:val="CommentReference"/>
          </w:rPr>
          <w:commentReference w:id="252"/>
        </w:r>
        <w:r w:rsidDel="00C028A3">
          <w:rPr>
            <w:rFonts w:ascii="Times New Roman" w:eastAsia="Times New Roman" w:hAnsi="Times New Roman" w:cs="Times New Roman"/>
            <w:sz w:val="24"/>
            <w:szCs w:val="24"/>
          </w:rPr>
          <w:delText>was run to identify which sample dates differed. Significant sample dates are noted with asterisks. Budworm impact was not significant, but sample date was. There was also an interaction between the time of sample and budworm impact level.</w:delText>
        </w:r>
      </w:del>
    </w:p>
    <w:p w14:paraId="6DA14342" w14:textId="77777777" w:rsidR="00D765D3" w:rsidDel="00310614" w:rsidRDefault="00D765D3" w:rsidP="009356E2">
      <w:pPr>
        <w:spacing w:line="480" w:lineRule="auto"/>
        <w:contextualSpacing/>
        <w:rPr>
          <w:del w:id="253" w:author="Neziri Izak - OHS" w:date="2020-06-17T13:35:00Z"/>
          <w:rFonts w:ascii="Times New Roman" w:eastAsia="Times New Roman" w:hAnsi="Times New Roman" w:cs="Times New Roman"/>
          <w:sz w:val="24"/>
          <w:szCs w:val="24"/>
        </w:rPr>
      </w:pPr>
    </w:p>
    <w:p w14:paraId="7CBC7D5E" w14:textId="13273421" w:rsidR="00DE10F3" w:rsidRPr="00DE10F3" w:rsidRDefault="00DE10F3" w:rsidP="009356E2">
      <w:pPr>
        <w:spacing w:line="480" w:lineRule="auto"/>
        <w:contextualSpacing/>
        <w:rPr>
          <w:rFonts w:ascii="Times New Roman" w:eastAsia="Times New Roman" w:hAnsi="Times New Roman" w:cs="Times New Roman"/>
          <w:sz w:val="24"/>
          <w:szCs w:val="24"/>
        </w:rPr>
      </w:pPr>
      <w:del w:id="254" w:author="Neziri Izak - OHS" w:date="2020-06-16T19:19:00Z">
        <w:r w:rsidDel="00C028A3">
          <w:rPr>
            <w:noProof/>
            <w:lang w:eastAsia="ja-JP"/>
          </w:rPr>
          <w:drawing>
            <wp:inline distT="0" distB="0" distL="0" distR="0" wp14:anchorId="09815845" wp14:editId="62079932">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del>
    </w:p>
    <w:p w14:paraId="52A11F92" w14:textId="0795A6A8" w:rsidR="008C298B" w:rsidDel="00C028A3" w:rsidRDefault="00DA1B40" w:rsidP="00DA1B40">
      <w:pPr>
        <w:spacing w:line="480" w:lineRule="auto"/>
        <w:contextualSpacing/>
        <w:rPr>
          <w:del w:id="255" w:author="Neziri Izak - OHS" w:date="2020-06-16T19:19:00Z"/>
          <w:rFonts w:ascii="Times New Roman" w:eastAsia="Times New Roman" w:hAnsi="Times New Roman" w:cs="Times New Roman"/>
          <w:sz w:val="24"/>
          <w:szCs w:val="24"/>
        </w:rPr>
      </w:pPr>
      <w:del w:id="256" w:author="Neziri Izak - OHS" w:date="2020-06-16T19:19:00Z">
        <w:r w:rsidDel="00C028A3">
          <w:rPr>
            <w:rFonts w:ascii="Times New Roman" w:eastAsia="Times New Roman" w:hAnsi="Times New Roman" w:cs="Times New Roman"/>
            <w:sz w:val="24"/>
            <w:szCs w:val="24"/>
          </w:rPr>
          <w:delText xml:space="preserve">Figure _ Bar plot of soil temperature at 10 cms deep. An estimated marginal means analysis was run to identify which sample dates differed. Significant sample dates are noted with letters. Budworm impact was not significant, but sample date was. There was also an </w:delText>
        </w:r>
        <w:commentRangeStart w:id="257"/>
        <w:r w:rsidDel="00C028A3">
          <w:rPr>
            <w:rFonts w:ascii="Times New Roman" w:eastAsia="Times New Roman" w:hAnsi="Times New Roman" w:cs="Times New Roman"/>
            <w:sz w:val="24"/>
            <w:szCs w:val="24"/>
          </w:rPr>
          <w:delText xml:space="preserve">interaction </w:delText>
        </w:r>
        <w:commentRangeEnd w:id="257"/>
        <w:r w:rsidR="00030485" w:rsidDel="00C028A3">
          <w:rPr>
            <w:rStyle w:val="CommentReference"/>
          </w:rPr>
          <w:commentReference w:id="257"/>
        </w:r>
        <w:r w:rsidDel="00C028A3">
          <w:rPr>
            <w:rFonts w:ascii="Times New Roman" w:eastAsia="Times New Roman" w:hAnsi="Times New Roman" w:cs="Times New Roman"/>
            <w:sz w:val="24"/>
            <w:szCs w:val="24"/>
          </w:rPr>
          <w:delText xml:space="preserve">between the time of sample and budworm impact </w:delText>
        </w:r>
        <w:commentRangeStart w:id="258"/>
        <w:r w:rsidDel="00C028A3">
          <w:rPr>
            <w:rFonts w:ascii="Times New Roman" w:eastAsia="Times New Roman" w:hAnsi="Times New Roman" w:cs="Times New Roman"/>
            <w:sz w:val="24"/>
            <w:szCs w:val="24"/>
          </w:rPr>
          <w:delText>level</w:delText>
        </w:r>
        <w:commentRangeEnd w:id="258"/>
        <w:r w:rsidR="006242DB" w:rsidDel="00C028A3">
          <w:rPr>
            <w:rStyle w:val="CommentReference"/>
          </w:rPr>
          <w:commentReference w:id="258"/>
        </w:r>
        <w:r w:rsidDel="00C028A3">
          <w:rPr>
            <w:rFonts w:ascii="Times New Roman" w:eastAsia="Times New Roman" w:hAnsi="Times New Roman" w:cs="Times New Roman"/>
            <w:sz w:val="24"/>
            <w:szCs w:val="24"/>
          </w:rPr>
          <w:delText>.</w:delText>
        </w:r>
      </w:del>
    </w:p>
    <w:p w14:paraId="61A6953B" w14:textId="45AEC31F"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259" w:author="Neziri Izak - OHS" w:date="2020-06-17T14:44:00Z">
        <w:r w:rsidDel="0022258E">
          <w:rPr>
            <w:rFonts w:ascii="Times New Roman" w:eastAsia="Times New Roman" w:hAnsi="Times New Roman" w:cs="Times New Roman"/>
            <w:sz w:val="24"/>
            <w:szCs w:val="24"/>
          </w:rPr>
          <w:delText>Temperature increased and decreased more rapidly at shallow depths compared to deeper measurements, also following the expected pattern that as soil depth increases, the changed in temperature changes at a slower rate.</w:delText>
        </w:r>
      </w:del>
      <w:del w:id="260" w:author="Neziri Izak - OHS" w:date="2020-06-17T14:45:00Z">
        <w:r w:rsidDel="0022258E">
          <w:rPr>
            <w:rFonts w:ascii="Times New Roman" w:eastAsia="Times New Roman" w:hAnsi="Times New Roman" w:cs="Times New Roman"/>
            <w:sz w:val="24"/>
            <w:szCs w:val="24"/>
          </w:rPr>
          <w:delText xml:space="preserve"> </w:delText>
        </w:r>
      </w:del>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39CB78A" w:rsidR="00EB72F0" w:rsidRDefault="00EB72F0" w:rsidP="00DA1B40">
      <w:pPr>
        <w:spacing w:line="480" w:lineRule="auto"/>
        <w:contextualSpacing/>
        <w:rPr>
          <w:rFonts w:ascii="Times New Roman" w:eastAsia="Times New Roman" w:hAnsi="Times New Roman" w:cs="Times New Roman"/>
          <w:sz w:val="24"/>
          <w:szCs w:val="24"/>
        </w:rPr>
      </w:pPr>
      <w:del w:id="261" w:author="Neziri Izak - OHS" w:date="2020-06-16T19:15:00Z">
        <w:r w:rsidDel="0031750B">
          <w:rPr>
            <w:noProof/>
            <w:lang w:eastAsia="ja-JP"/>
          </w:rPr>
          <w:lastRenderedPageBreak/>
          <w:drawing>
            <wp:inline distT="0" distB="0" distL="0" distR="0" wp14:anchorId="6323B68E" wp14:editId="1288B88E">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del>
      <w:ins w:id="262" w:author="Neziri Izak - OHS" w:date="2020-06-16T19:18:00Z">
        <w:r w:rsidR="0031750B">
          <w:rPr>
            <w:rFonts w:ascii="Times New Roman" w:eastAsia="Times New Roman" w:hAnsi="Times New Roman" w:cs="Times New Roman"/>
            <w:noProof/>
            <w:sz w:val="24"/>
            <w:szCs w:val="24"/>
          </w:rPr>
          <w:drawing>
            <wp:inline distT="0" distB="0" distL="0" distR="0" wp14:anchorId="5E3A19C0" wp14:editId="4E1AB062">
              <wp:extent cx="5943600" cy="379984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9"/>
                      <a:stretch>
                        <a:fillRect/>
                      </a:stretch>
                    </pic:blipFill>
                    <pic:spPr>
                      <a:xfrm>
                        <a:off x="0" y="0"/>
                        <a:ext cx="5943600" cy="3799840"/>
                      </a:xfrm>
                      <a:prstGeom prst="rect">
                        <a:avLst/>
                      </a:prstGeom>
                    </pic:spPr>
                  </pic:pic>
                </a:graphicData>
              </a:graphic>
            </wp:inline>
          </w:drawing>
        </w:r>
      </w:ins>
    </w:p>
    <w:p w14:paraId="63648DC1" w14:textId="6C3EEE5E"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ins w:id="263" w:author="Neziri Izak - OHS" w:date="2020-06-16T19:18:00Z">
        <w:r w:rsidR="0031750B">
          <w:rPr>
            <w:rFonts w:ascii="Times New Roman" w:eastAsia="Times New Roman" w:hAnsi="Times New Roman" w:cs="Times New Roman"/>
            <w:sz w:val="24"/>
            <w:szCs w:val="24"/>
          </w:rPr>
          <w:t xml:space="preserve"> at 2cms deep</w:t>
        </w:r>
      </w:ins>
      <w:r>
        <w:rPr>
          <w:rFonts w:ascii="Times New Roman" w:eastAsia="Times New Roman" w:hAnsi="Times New Roman" w:cs="Times New Roman"/>
          <w:sz w:val="24"/>
          <w:szCs w:val="24"/>
        </w:rPr>
        <w:t xml:space="preserve"> </w:t>
      </w:r>
      <w:del w:id="264" w:author="Neziri Izak - OHS" w:date="2020-06-16T19:18:00Z">
        <w:r w:rsidDel="0031750B">
          <w:rPr>
            <w:rFonts w:ascii="Times New Roman" w:eastAsia="Times New Roman" w:hAnsi="Times New Roman" w:cs="Times New Roman"/>
            <w:sz w:val="24"/>
            <w:szCs w:val="24"/>
          </w:rPr>
          <w:delText>between the two sample depths</w:delText>
        </w:r>
      </w:del>
      <w:ins w:id="265" w:author="Neziri Izak - OHS" w:date="2020-06-16T19:18:00Z">
        <w:r w:rsidR="0031750B">
          <w:rPr>
            <w:rFonts w:ascii="Times New Roman" w:eastAsia="Times New Roman" w:hAnsi="Times New Roman" w:cs="Times New Roman"/>
            <w:sz w:val="24"/>
            <w:szCs w:val="24"/>
          </w:rPr>
          <w:t>and</w:t>
        </w:r>
      </w:ins>
      <w:ins w:id="266" w:author="Neziri Izak - OHS" w:date="2020-06-16T19:19:00Z">
        <w:r w:rsidR="0031750B">
          <w:rPr>
            <w:rFonts w:ascii="Times New Roman" w:eastAsia="Times New Roman" w:hAnsi="Times New Roman" w:cs="Times New Roman"/>
            <w:sz w:val="24"/>
            <w:szCs w:val="24"/>
          </w:rPr>
          <w:t xml:space="preserve"> air temperature</w:t>
        </w:r>
      </w:ins>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5AE2EE9" w:rsidR="00540744" w:rsidDel="0022258E" w:rsidRDefault="00540744" w:rsidP="00DA1B40">
      <w:pPr>
        <w:spacing w:line="480" w:lineRule="auto"/>
        <w:contextualSpacing/>
        <w:rPr>
          <w:del w:id="267" w:author="Neziri Izak - OHS" w:date="2020-06-17T14:44:00Z"/>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w:t>
      </w:r>
      <w:del w:id="268" w:author="Neziri Izak - OHS" w:date="2020-06-17T14:43:00Z">
        <w:r w:rsidDel="0022258E">
          <w:rPr>
            <w:rFonts w:ascii="Times New Roman" w:eastAsia="Times New Roman" w:hAnsi="Times New Roman" w:cs="Times New Roman"/>
            <w:sz w:val="24"/>
            <w:szCs w:val="24"/>
          </w:rPr>
          <w:delText xml:space="preserve">depths shows, lower depths were correlated with shallow depths. </w:delText>
        </w:r>
      </w:del>
      <w:ins w:id="269" w:author="Neziri Izak - OHS" w:date="2020-06-17T14:43:00Z">
        <w:r w:rsidR="0022258E">
          <w:rPr>
            <w:rFonts w:ascii="Times New Roman" w:eastAsia="Times New Roman" w:hAnsi="Times New Roman" w:cs="Times New Roman"/>
            <w:sz w:val="24"/>
            <w:szCs w:val="24"/>
          </w:rPr>
          <w:t>soil and air temperature, soil temperature increase as air temperature increases and as air temperature decreases</w:t>
        </w:r>
      </w:ins>
      <w:ins w:id="270" w:author="Neziri Izak - OHS" w:date="2020-06-17T14:44:00Z">
        <w:r w:rsidR="0022258E">
          <w:rPr>
            <w:rFonts w:ascii="Times New Roman" w:eastAsia="Times New Roman" w:hAnsi="Times New Roman" w:cs="Times New Roman"/>
            <w:sz w:val="24"/>
            <w:szCs w:val="24"/>
          </w:rPr>
          <w:t>, soil temperature does as well.</w:t>
        </w:r>
      </w:ins>
    </w:p>
    <w:p w14:paraId="364AA63E" w14:textId="68D86D44" w:rsidR="0022258E" w:rsidRDefault="0022258E" w:rsidP="00540744">
      <w:pPr>
        <w:spacing w:line="480" w:lineRule="auto"/>
        <w:contextualSpacing/>
        <w:rPr>
          <w:ins w:id="271" w:author="Neziri Izak - OHS" w:date="2020-06-17T14:44:00Z"/>
          <w:rFonts w:ascii="Times New Roman" w:eastAsia="Times New Roman" w:hAnsi="Times New Roman" w:cs="Times New Roman"/>
          <w:sz w:val="24"/>
          <w:szCs w:val="24"/>
        </w:rPr>
      </w:pPr>
    </w:p>
    <w:p w14:paraId="51E4B440" w14:textId="4DE3E054" w:rsidR="0022258E" w:rsidRDefault="0022258E" w:rsidP="0022258E">
      <w:pPr>
        <w:spacing w:line="480" w:lineRule="auto"/>
        <w:ind w:firstLine="720"/>
        <w:contextualSpacing/>
        <w:rPr>
          <w:ins w:id="272" w:author="Neziri Izak - OHS" w:date="2020-06-17T14:44:00Z"/>
          <w:rFonts w:ascii="Times New Roman" w:eastAsia="Times New Roman" w:hAnsi="Times New Roman" w:cs="Times New Roman"/>
          <w:sz w:val="24"/>
          <w:szCs w:val="24"/>
        </w:rPr>
        <w:pPrChange w:id="273" w:author="Neziri Izak - OHS" w:date="2020-06-17T14:44:00Z">
          <w:pPr>
            <w:spacing w:line="480" w:lineRule="auto"/>
            <w:contextualSpacing/>
          </w:pPr>
        </w:pPrChange>
      </w:pPr>
      <w:ins w:id="274" w:author="Neziri Izak - OHS" w:date="2020-06-17T14:44:00Z">
        <w:r>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changed in temperature changes at a slower rate.</w:t>
        </w:r>
      </w:ins>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275"/>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276"/>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276"/>
      <w:r w:rsidR="00030485">
        <w:rPr>
          <w:rStyle w:val="CommentReference"/>
        </w:rPr>
        <w:commentReference w:id="276"/>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277" w:author="Clay" w:date="2020-06-04T18:34:00Z">
        <w:r w:rsidR="00A31EB0" w:rsidDel="00030485">
          <w:rPr>
            <w:rFonts w:ascii="Times New Roman" w:eastAsia="Times New Roman" w:hAnsi="Times New Roman" w:cs="Times New Roman"/>
            <w:sz w:val="24"/>
            <w:szCs w:val="24"/>
          </w:rPr>
          <w:delText xml:space="preserve">soil and </w:delText>
        </w:r>
      </w:del>
      <w:r w:rsidR="00A31EB0">
        <w:rPr>
          <w:rFonts w:ascii="Times New Roman" w:eastAsia="Times New Roman" w:hAnsi="Times New Roman" w:cs="Times New Roman"/>
          <w:sz w:val="24"/>
          <w:szCs w:val="24"/>
        </w:rPr>
        <w:t xml:space="preserve">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278" w:author="Clay" w:date="2020-06-04T18:35:00Z">
        <w:r w:rsidR="007C2178" w:rsidDel="006242DB">
          <w:rPr>
            <w:rFonts w:ascii="Times New Roman" w:eastAsia="Times New Roman" w:hAnsi="Times New Roman" w:cs="Times New Roman"/>
            <w:sz w:val="24"/>
            <w:szCs w:val="24"/>
          </w:rPr>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275"/>
      <w:r w:rsidR="006242DB">
        <w:rPr>
          <w:rStyle w:val="CommentReference"/>
        </w:rPr>
        <w:commentReference w:id="275"/>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279"/>
      <w:r w:rsidR="00684F3D" w:rsidRPr="00684F3D">
        <w:rPr>
          <w:rFonts w:ascii="Times New Roman" w:eastAsia="Times New Roman" w:hAnsi="Times New Roman" w:cs="Times New Roman"/>
          <w:b/>
          <w:bCs/>
          <w:sz w:val="24"/>
          <w:szCs w:val="24"/>
          <w:u w:val="single"/>
        </w:rPr>
        <w:t>Nitrogen</w:t>
      </w:r>
      <w:commentRangeEnd w:id="279"/>
      <w:r w:rsidR="006242DB">
        <w:rPr>
          <w:rStyle w:val="CommentReference"/>
        </w:rPr>
        <w:commentReference w:id="279"/>
      </w:r>
    </w:p>
    <w:p w14:paraId="446CBDC8" w14:textId="33F7432C" w:rsidR="00684F3D" w:rsidRDefault="00A57681" w:rsidP="009349A6">
      <w:pPr>
        <w:spacing w:line="480" w:lineRule="auto"/>
        <w:contextualSpacing/>
        <w:rPr>
          <w:ins w:id="280" w:author="Neziri Izak - OHS" w:date="2020-06-16T19:15:00Z"/>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ins w:id="281" w:author="Neziri Izak - OHS" w:date="2020-06-16T19:15:00Z"/>
          <w:rFonts w:ascii="Times New Roman" w:eastAsia="Times New Roman" w:hAnsi="Times New Roman" w:cs="Times New Roman"/>
          <w:sz w:val="24"/>
          <w:szCs w:val="24"/>
        </w:rPr>
      </w:pPr>
      <w:commentRangeStart w:id="282"/>
      <w:ins w:id="283" w:author="Neziri Izak - OHS" w:date="2020-06-16T19:15:00Z">
        <w:r>
          <w:rPr>
            <w:rFonts w:ascii="Times New Roman" w:eastAsia="Times New Roman" w:hAnsi="Times New Roman" w:cs="Times New Roman"/>
            <w:sz w:val="24"/>
            <w:szCs w:val="24"/>
          </w:rPr>
          <w:t xml:space="preserve">This could be due to fluctuation of nitrification and mineralization throughout the duration of this study. These results are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282"/>
        <w:r>
          <w:rPr>
            <w:rStyle w:val="CommentReference"/>
          </w:rPr>
          <w:commentReference w:id="282"/>
        </w:r>
      </w:ins>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284"/>
      <w:r>
        <w:rPr>
          <w:rFonts w:ascii="Times New Roman" w:eastAsia="Times New Roman" w:hAnsi="Times New Roman" w:cs="Times New Roman"/>
          <w:sz w:val="24"/>
          <w:szCs w:val="24"/>
        </w:rPr>
        <w:t>(</w:t>
      </w:r>
      <w:hyperlink r:id="rId30" w:history="1">
        <w:r>
          <w:rPr>
            <w:rStyle w:val="Hyperlink"/>
          </w:rPr>
          <w:t>https://link.springer.com/article/10.1007/BF02183092</w:t>
        </w:r>
      </w:hyperlink>
      <w:commentRangeEnd w:id="284"/>
      <w:r w:rsidR="00202422">
        <w:rPr>
          <w:rStyle w:val="CommentReference"/>
        </w:rPr>
        <w:commentReference w:id="284"/>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285"/>
      <w:r>
        <w:rPr>
          <w:rFonts w:ascii="Times New Roman" w:eastAsia="Times New Roman" w:hAnsi="Times New Roman" w:cs="Times New Roman"/>
          <w:sz w:val="24"/>
          <w:szCs w:val="24"/>
        </w:rPr>
        <w:t>(</w:t>
      </w:r>
      <w:hyperlink r:id="rId31" w:history="1">
        <w:r>
          <w:rPr>
            <w:rStyle w:val="Hyperlink"/>
          </w:rPr>
          <w:t>https://link.springer.com/article/10.1007/s00442-005-0044-1</w:t>
        </w:r>
      </w:hyperlink>
      <w:r>
        <w:rPr>
          <w:rFonts w:ascii="Times New Roman" w:eastAsia="Times New Roman" w:hAnsi="Times New Roman" w:cs="Times New Roman"/>
          <w:sz w:val="24"/>
          <w:szCs w:val="24"/>
        </w:rPr>
        <w:t>)</w:t>
      </w:r>
      <w:commentRangeEnd w:id="285"/>
      <w:r w:rsidR="00202422">
        <w:rPr>
          <w:rStyle w:val="CommentReference"/>
        </w:rPr>
        <w:commentReference w:id="285"/>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D71F343" w:rsidR="00DE1705" w:rsidRDefault="001539E9" w:rsidP="001539E9">
      <w:pPr>
        <w:spacing w:line="480" w:lineRule="auto"/>
        <w:ind w:firstLine="720"/>
        <w:contextualSpacing/>
        <w:rPr>
          <w:ins w:id="286" w:author="Neziri Izak - OHS" w:date="2020-06-17T14:4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ins w:id="287" w:author="Neziri Izak - OHS" w:date="2020-06-17T14:42:00Z">
        <w:r>
          <w:rPr>
            <w:rFonts w:ascii="Times New Roman" w:eastAsia="Times New Roman" w:hAnsi="Times New Roman" w:cs="Times New Roman"/>
            <w:sz w:val="24"/>
            <w:szCs w:val="24"/>
          </w:rPr>
          <w:lastRenderedPageBreak/>
          <w:t>because this was not seen in the SRP samples from throughfall, it suggests that the WSB in highly impacted areas are adding more phosphorous than can be taken up by soil microbes</w:t>
        </w:r>
      </w:ins>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288"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32"/>
      <w:footerReference w:type="first" r:id="rId33"/>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12T14:31:00Z" w:initials="C">
    <w:p w14:paraId="0341BCCC" w14:textId="0C9418B4" w:rsidR="00ED3F14" w:rsidRDefault="00ED3F14">
      <w:pPr>
        <w:pStyle w:val="CommentText"/>
      </w:pPr>
      <w:r>
        <w:rPr>
          <w:rStyle w:val="CommentReference"/>
        </w:rPr>
        <w:annotationRef/>
      </w:r>
      <w:r>
        <w:t>Is this the title the grad school has?  I think we need to change it</w:t>
      </w:r>
      <w:proofErr w:type="gramStart"/>
      <w:r>
        <w:t>:  “</w:t>
      </w:r>
      <w:proofErr w:type="gramEnd"/>
      <w:r>
        <w:t>Effects of WSB herbivory on forest soils and litter decomposition in central WA” possibly</w:t>
      </w:r>
    </w:p>
  </w:comment>
  <w:comment w:id="1" w:author="Clay" w:date="2020-06-12T14:31:00Z" w:initials="C">
    <w:p w14:paraId="5E100DE2" w14:textId="3C2C76A5" w:rsidR="00ED3F14" w:rsidRDefault="00ED3F14">
      <w:pPr>
        <w:pStyle w:val="CommentText"/>
      </w:pPr>
      <w:r>
        <w:rPr>
          <w:rStyle w:val="CommentReference"/>
        </w:rPr>
        <w:annotationRef/>
      </w:r>
      <w:r>
        <w:t xml:space="preserve">I </w:t>
      </w:r>
      <w:proofErr w:type="gramStart"/>
      <w:r>
        <w:t>don’t</w:t>
      </w:r>
      <w:proofErr w:type="gramEnd"/>
      <w:r>
        <w:t xml:space="preserve"> want to tell you exactly what to say, but you should probably rephrase this.  If you still have a copy of the throughfall paper, can you grab the NSF Grant ID off it and put it here?</w:t>
      </w:r>
    </w:p>
  </w:comment>
  <w:comment w:id="2" w:author="Clay" w:date="2020-06-12T14:31:00Z" w:initials="C">
    <w:p w14:paraId="28845DC0" w14:textId="6138E0AC" w:rsidR="00ED3F14" w:rsidRDefault="00ED3F14">
      <w:pPr>
        <w:pStyle w:val="CommentText"/>
      </w:pPr>
      <w:r>
        <w:rPr>
          <w:rStyle w:val="CommentReference"/>
        </w:rPr>
        <w:annotationRef/>
      </w:r>
      <w:r>
        <w:t xml:space="preserve">Toni (Anthonia) Stewart </w:t>
      </w:r>
    </w:p>
  </w:comment>
  <w:comment w:id="4" w:author="Clay" w:date="2020-06-12T14:3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12T14:31:00Z" w:initials="C">
    <w:p w14:paraId="3E2517A4" w14:textId="26BEFE22" w:rsidR="00ED3F14" w:rsidRDefault="00ED3F14">
      <w:pPr>
        <w:pStyle w:val="CommentText"/>
      </w:pPr>
      <w:r>
        <w:rPr>
          <w:rStyle w:val="CommentReference"/>
        </w:rPr>
        <w:annotationRef/>
      </w:r>
      <w:r>
        <w:t xml:space="preserve">Forest management and climate have increased the risk of big and </w:t>
      </w:r>
      <w:proofErr w:type="gramStart"/>
      <w:r>
        <w:t>long lasting</w:t>
      </w:r>
      <w:proofErr w:type="gramEnd"/>
      <w:r>
        <w:t xml:space="preserve"> defoliation events?</w:t>
      </w:r>
    </w:p>
  </w:comment>
  <w:comment w:id="7" w:author="Clay" w:date="2020-06-12T14:3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12T14:3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w:t>
      </w:r>
      <w:proofErr w:type="gramStart"/>
      <w:r>
        <w:t>….then</w:t>
      </w:r>
      <w:proofErr w:type="gramEnd"/>
      <w:r>
        <w:t xml:space="preserve"> fire suppression</w:t>
      </w:r>
    </w:p>
  </w:comment>
  <w:comment w:id="15" w:author="Clay" w:date="2020-06-12T14:31:00Z" w:initials="C">
    <w:p w14:paraId="34C10CD9" w14:textId="11B9FB18" w:rsidR="00ED3F14" w:rsidRDefault="00ED3F14">
      <w:pPr>
        <w:pStyle w:val="CommentText"/>
      </w:pPr>
      <w:r>
        <w:rPr>
          <w:rStyle w:val="CommentReference"/>
        </w:rPr>
        <w:annotationRef/>
      </w:r>
      <w:r>
        <w:t>I think no caps</w:t>
      </w:r>
    </w:p>
  </w:comment>
  <w:comment w:id="16" w:author="Clay" w:date="2020-06-12T14:3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12T14:3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12T14:31:00Z" w:initials="C">
    <w:p w14:paraId="190BBF68" w14:textId="6BF0770C" w:rsidR="00ED3F14" w:rsidRDefault="00ED3F14">
      <w:pPr>
        <w:pStyle w:val="CommentText"/>
      </w:pPr>
      <w:r>
        <w:rPr>
          <w:rStyle w:val="CommentReference"/>
        </w:rPr>
        <w:annotationRef/>
      </w:r>
      <w:r>
        <w:t xml:space="preserve">This is the first mention of this concept, but you should introduce it in the first paragraph as how a “normal” forest works, which is that they are usually </w:t>
      </w:r>
      <w:proofErr w:type="gramStart"/>
      <w:r>
        <w:t>fairly retentive</w:t>
      </w:r>
      <w:proofErr w:type="gramEnd"/>
      <w:r>
        <w:t xml:space="preserve"> of nutrients</w:t>
      </w:r>
    </w:p>
  </w:comment>
  <w:comment w:id="23" w:author="Clay" w:date="2020-06-12T14:31:00Z" w:initials="C">
    <w:p w14:paraId="6EDA2564" w14:textId="6DF6C57E" w:rsidR="00ED3F14" w:rsidRDefault="00ED3F14">
      <w:pPr>
        <w:pStyle w:val="CommentText"/>
      </w:pPr>
      <w:r>
        <w:rPr>
          <w:rStyle w:val="CommentReference"/>
        </w:rPr>
        <w:annotationRef/>
      </w:r>
      <w:r>
        <w:t xml:space="preserve">This </w:t>
      </w:r>
      <w:proofErr w:type="gramStart"/>
      <w:r>
        <w:t>doesn’t</w:t>
      </w:r>
      <w:proofErr w:type="gramEnd"/>
      <w:r>
        <w:t xml:space="preserve"> belong here and maybe can be deleted from the whole thing</w:t>
      </w:r>
    </w:p>
  </w:comment>
  <w:comment w:id="25" w:author="Clay" w:date="2020-06-12T14:31:00Z" w:initials="C">
    <w:p w14:paraId="5E83F369" w14:textId="1FCA20AB" w:rsidR="00ED3F14" w:rsidRDefault="00ED3F14">
      <w:pPr>
        <w:pStyle w:val="CommentText"/>
      </w:pPr>
      <w:r>
        <w:rPr>
          <w:rStyle w:val="CommentReference"/>
        </w:rPr>
        <w:annotationRef/>
      </w:r>
      <w:r>
        <w:t xml:space="preserve">Couch this paragraph as a summary of how insects might change the nutrient dynamics of the “normal” forest with citations to studies that support your statements.  </w:t>
      </w:r>
      <w:proofErr w:type="gramStart"/>
      <w:r>
        <w:t>Don’t</w:t>
      </w:r>
      <w:proofErr w:type="gramEnd"/>
      <w:r>
        <w:t xml:space="preserve"> put this into the “this study” context yet</w:t>
      </w:r>
    </w:p>
  </w:comment>
  <w:comment w:id="26" w:author="Clay" w:date="2020-06-12T14:3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12T14:31:00Z" w:initials="C">
    <w:p w14:paraId="3ACBB0F1" w14:textId="315F32A6" w:rsidR="00ED3F14" w:rsidRDefault="00ED3F14">
      <w:pPr>
        <w:pStyle w:val="CommentText"/>
      </w:pPr>
      <w:r>
        <w:rPr>
          <w:rStyle w:val="CommentReference"/>
        </w:rPr>
        <w:annotationRef/>
      </w:r>
      <w:r>
        <w:t xml:space="preserve">I </w:t>
      </w:r>
      <w:proofErr w:type="gramStart"/>
      <w:r>
        <w:t>don’t</w:t>
      </w:r>
      <w:proofErr w:type="gramEnd"/>
      <w:r>
        <w:t xml:space="preserve"> think know these things will help us manage an outbreak, but we can understand the consequences of them better and/or predict future change if they continue</w:t>
      </w:r>
    </w:p>
  </w:comment>
  <w:comment w:id="28" w:author="Clay" w:date="2020-06-12T14:31:00Z" w:initials="C">
    <w:p w14:paraId="0EF170A7" w14:textId="7D410CD0" w:rsidR="00ED3F14" w:rsidRDefault="00ED3F14">
      <w:pPr>
        <w:pStyle w:val="CommentText"/>
      </w:pPr>
      <w:r>
        <w:rPr>
          <w:rStyle w:val="CommentReference"/>
        </w:rPr>
        <w:annotationRef/>
      </w:r>
      <w:r>
        <w:t xml:space="preserve">This stuff can get folded into a paragraph (or two) talking about how insects can affect forest nutrient cycles.  Also, </w:t>
      </w:r>
      <w:proofErr w:type="gramStart"/>
      <w:r>
        <w:t>I’d</w:t>
      </w:r>
      <w:proofErr w:type="gramEnd"/>
      <w:r>
        <w:t xml:space="preserve"> stay away from the idea of “balance” because natural systems are always in some state of dynamic equilibrium, and a disturbance just changes the equilibrium</w:t>
      </w:r>
    </w:p>
  </w:comment>
  <w:comment w:id="31" w:author="Clay" w:date="2020-06-12T14:31:00Z" w:initials="C">
    <w:p w14:paraId="073195B4" w14:textId="2E9E38B8" w:rsidR="00ED3F14" w:rsidRDefault="00ED3F14">
      <w:pPr>
        <w:pStyle w:val="CommentText"/>
      </w:pPr>
      <w:r>
        <w:rPr>
          <w:rStyle w:val="CommentReference"/>
        </w:rPr>
        <w:annotationRef/>
      </w:r>
      <w:r>
        <w:t>Not caps…</w:t>
      </w:r>
    </w:p>
  </w:comment>
  <w:comment w:id="32" w:author="Clay" w:date="2020-06-12T14:31:00Z" w:initials="C">
    <w:p w14:paraId="388AB754" w14:textId="37245D97" w:rsidR="00ED3F14" w:rsidRDefault="00ED3F14">
      <w:pPr>
        <w:pStyle w:val="CommentText"/>
      </w:pPr>
      <w:r>
        <w:rPr>
          <w:rStyle w:val="CommentReference"/>
        </w:rPr>
        <w:annotationRef/>
      </w:r>
      <w:r>
        <w:t xml:space="preserve">I </w:t>
      </w:r>
      <w:proofErr w:type="gramStart"/>
      <w:r>
        <w:t>don’t</w:t>
      </w:r>
      <w:proofErr w:type="gramEnd"/>
      <w:r>
        <w:t xml:space="preserve"> know how this connects or why it’s important.  I think you can delete it</w:t>
      </w:r>
    </w:p>
  </w:comment>
  <w:comment w:id="30" w:author="Clay" w:date="2020-06-12T14:31:00Z" w:initials="C">
    <w:p w14:paraId="249B5E2D" w14:textId="74B4E519" w:rsidR="00ED3F14" w:rsidRDefault="00ED3F14">
      <w:pPr>
        <w:pStyle w:val="CommentText"/>
      </w:pPr>
      <w:r>
        <w:rPr>
          <w:rStyle w:val="CommentReference"/>
        </w:rPr>
        <w:annotationRef/>
      </w:r>
      <w:r>
        <w:t xml:space="preserve">There are a lot of points here that </w:t>
      </w:r>
      <w:proofErr w:type="gramStart"/>
      <w:r>
        <w:t>don’t</w:t>
      </w:r>
      <w:proofErr w:type="gramEnd"/>
      <w:r>
        <w:t xml:space="preserve">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12T14:31:00Z" w:initials="CA">
    <w:p w14:paraId="6D69FEF8" w14:textId="77777777" w:rsidR="00ED3F14" w:rsidRDefault="00ED3F14" w:rsidP="00E953B1">
      <w:pPr>
        <w:pStyle w:val="CommentText"/>
      </w:pPr>
      <w:r>
        <w:rPr>
          <w:rStyle w:val="CommentReference"/>
        </w:rPr>
        <w:annotationRef/>
      </w:r>
      <w:r>
        <w:t xml:space="preserve">This will be the last paragraph of your introduction, but </w:t>
      </w:r>
      <w:proofErr w:type="gramStart"/>
      <w:r>
        <w:t>don’t</w:t>
      </w:r>
      <w:proofErr w:type="gramEnd"/>
      <w:r>
        <w:t xml:space="preserve"> worry about the relationship to the main grant.  Just focus on your research and your questions.  You can leave it here for now until your intro comes together</w:t>
      </w:r>
    </w:p>
  </w:comment>
  <w:comment w:id="33" w:author="Clay" w:date="2020-06-12T14:3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12T14:31:00Z" w:initials="C">
    <w:p w14:paraId="524CB3BC" w14:textId="64DCE768" w:rsidR="00ED3F14" w:rsidRDefault="00ED3F14">
      <w:pPr>
        <w:pStyle w:val="CommentText"/>
      </w:pPr>
      <w:r>
        <w:rPr>
          <w:rStyle w:val="CommentReference"/>
        </w:rPr>
        <w:annotationRef/>
      </w:r>
      <w:r>
        <w:t xml:space="preserve">Make sure your secondary headings are consistent.  </w:t>
      </w:r>
      <w:proofErr w:type="gramStart"/>
      <w:r>
        <w:t>You’re</w:t>
      </w:r>
      <w:proofErr w:type="gramEnd"/>
      <w:r>
        <w:t xml:space="preserve"> using a number of different forms.  Follow grad school conventions since you are not submitting this for publication</w:t>
      </w:r>
    </w:p>
  </w:comment>
  <w:comment w:id="36" w:author="Clay" w:date="2020-06-12T14:3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12T14:31:00Z" w:initials="CA">
    <w:p w14:paraId="41542FBA" w14:textId="77777777" w:rsidR="00ED3F14" w:rsidRDefault="00ED3F14" w:rsidP="004162F7">
      <w:pPr>
        <w:pStyle w:val="CommentText"/>
      </w:pPr>
      <w:r>
        <w:rPr>
          <w:rStyle w:val="CommentReference"/>
        </w:rPr>
        <w:annotationRef/>
      </w:r>
      <w:r>
        <w:t>Need a date</w:t>
      </w:r>
    </w:p>
  </w:comment>
  <w:comment w:id="39" w:author="Clay" w:date="2020-06-12T14:3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12T14:31: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12T14:31:00Z" w:initials="C">
    <w:p w14:paraId="678F1F40" w14:textId="607038C3" w:rsidR="00ED3F14" w:rsidRDefault="00ED3F14">
      <w:pPr>
        <w:pStyle w:val="CommentText"/>
      </w:pPr>
      <w:r>
        <w:rPr>
          <w:rStyle w:val="CommentReference"/>
        </w:rPr>
        <w:annotationRef/>
      </w:r>
      <w:r>
        <w:t xml:space="preserve">You need to define throughfall in the intro and say why </w:t>
      </w:r>
      <w:proofErr w:type="gramStart"/>
      <w:r>
        <w:t>it’s</w:t>
      </w:r>
      <w:proofErr w:type="gramEnd"/>
      <w:r>
        <w:t xml:space="preserve"> important, and same with litter decomposition</w:t>
      </w:r>
    </w:p>
  </w:comment>
  <w:comment w:id="51" w:author="Clay Arango" w:date="2020-06-12T14:3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52" w:author="Clay Arango" w:date="2020-06-12T14:3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54" w:author="Clay Arango" w:date="2020-06-12T14:3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55" w:author="Clay" w:date="2020-06-12T14:31:00Z" w:initials="C">
    <w:p w14:paraId="5914EFC1" w14:textId="0C5B3C4E" w:rsidR="00ED3F14" w:rsidRDefault="00ED3F14">
      <w:pPr>
        <w:pStyle w:val="CommentText"/>
      </w:pPr>
      <w:r>
        <w:rPr>
          <w:rStyle w:val="CommentReference"/>
        </w:rPr>
        <w:annotationRef/>
      </w:r>
      <w:r>
        <w:t>Join paragraphs</w:t>
      </w:r>
    </w:p>
  </w:comment>
  <w:comment w:id="63" w:author="Clay Arango" w:date="2020-06-12T14:31:00Z" w:initials="CA">
    <w:p w14:paraId="42C3CCE6" w14:textId="77777777" w:rsidR="00ED3F14" w:rsidRDefault="00ED3F14" w:rsidP="004162F7">
      <w:pPr>
        <w:pStyle w:val="CommentText"/>
      </w:pPr>
      <w:r>
        <w:rPr>
          <w:rStyle w:val="CommentReference"/>
        </w:rPr>
        <w:annotationRef/>
      </w:r>
      <w:r>
        <w:t xml:space="preserve">There are different ways to insert figures so the text flows more naturally around them.  Reason </w:t>
      </w:r>
      <w:proofErr w:type="gramStart"/>
      <w:r>
        <w:t>I’m</w:t>
      </w:r>
      <w:proofErr w:type="gramEnd"/>
      <w:r>
        <w:t xml:space="preserve"> mentioning that is that it looks like this should be part of the paragraph above the figure.  I think you want to choose “Wrap text=&gt;square or top and bottom” so the text </w:t>
      </w:r>
      <w:proofErr w:type="gramStart"/>
      <w:r>
        <w:t>isn’t</w:t>
      </w:r>
      <w:proofErr w:type="gramEnd"/>
      <w:r>
        <w:t xml:space="preserve"> actually disrupted by the figure</w:t>
      </w:r>
    </w:p>
  </w:comment>
  <w:comment w:id="68" w:author="Clay Arango" w:date="2020-06-12T14:3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9" w:author="Clay Arango" w:date="2020-06-12T14:31:00Z" w:initials="CA">
    <w:p w14:paraId="2BBB4F1E" w14:textId="77777777" w:rsidR="00ED3F14" w:rsidRDefault="00ED3F14" w:rsidP="004162F7">
      <w:pPr>
        <w:pStyle w:val="CommentText"/>
      </w:pPr>
      <w:r>
        <w:rPr>
          <w:rStyle w:val="CommentReference"/>
        </w:rPr>
        <w:annotationRef/>
      </w:r>
      <w:r>
        <w:t>A picture would be nice here</w:t>
      </w:r>
    </w:p>
  </w:comment>
  <w:comment w:id="70" w:author="Clay" w:date="2020-06-12T14:31:00Z" w:initials="C">
    <w:p w14:paraId="037DD94F" w14:textId="29BF4247" w:rsidR="00ED3F14" w:rsidRDefault="00ED3F14">
      <w:pPr>
        <w:pStyle w:val="CommentText"/>
      </w:pPr>
      <w:r>
        <w:rPr>
          <w:rStyle w:val="CommentReference"/>
        </w:rPr>
        <w:annotationRef/>
      </w:r>
      <w:r>
        <w:t xml:space="preserve">Did you incorporate these into your analyses at all?  In theory you should have subtracted the concentration in RF from the conc in TF.  Just let me know at this point, you </w:t>
      </w:r>
      <w:proofErr w:type="gramStart"/>
      <w:r>
        <w:t>don’t</w:t>
      </w:r>
      <w:proofErr w:type="gramEnd"/>
      <w:r>
        <w:t xml:space="preserve"> have to reanalyze anything right now</w:t>
      </w:r>
    </w:p>
  </w:comment>
  <w:comment w:id="74" w:author="Clay Arango" w:date="2020-06-12T14:31:00Z" w:initials="CA">
    <w:p w14:paraId="097F8122" w14:textId="77777777" w:rsidR="00ED3F14" w:rsidRDefault="00ED3F14" w:rsidP="004162F7">
      <w:pPr>
        <w:pStyle w:val="CommentText"/>
      </w:pPr>
      <w:r>
        <w:rPr>
          <w:rStyle w:val="CommentReference"/>
        </w:rPr>
        <w:annotationRef/>
      </w:r>
      <w:r>
        <w:t>Defined above, so not necessary to redo.</w:t>
      </w:r>
    </w:p>
  </w:comment>
  <w:comment w:id="77" w:author="Clay" w:date="2020-06-12T14:31:00Z" w:initials="C">
    <w:p w14:paraId="799DA084" w14:textId="70E276CB" w:rsidR="00ED3F14" w:rsidRDefault="00ED3F14">
      <w:pPr>
        <w:pStyle w:val="CommentText"/>
      </w:pPr>
      <w:r>
        <w:rPr>
          <w:rStyle w:val="CommentReference"/>
        </w:rPr>
        <w:annotationRef/>
      </w:r>
      <w:r>
        <w:t>K is a positive number though, right? So negative slope.  Or is decomp rate presented graphically as –k?</w:t>
      </w:r>
    </w:p>
  </w:comment>
  <w:comment w:id="79" w:author="Clay Arango" w:date="2020-06-12T14:3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80" w:author="Clay" w:date="2020-06-12T14:31:00Z" w:initials="C">
    <w:p w14:paraId="550273E6" w14:textId="3A5B0834" w:rsidR="00ED3F14" w:rsidRDefault="00ED3F14">
      <w:pPr>
        <w:pStyle w:val="CommentText"/>
      </w:pPr>
      <w:r>
        <w:rPr>
          <w:rStyle w:val="CommentReference"/>
        </w:rPr>
        <w:annotationRef/>
      </w:r>
      <w:proofErr w:type="gramStart"/>
      <w:r>
        <w:t>It’s</w:t>
      </w:r>
      <w:proofErr w:type="gramEnd"/>
      <w:r>
        <w:t xml:space="preserve"> not mass loss after </w:t>
      </w:r>
      <w:proofErr w:type="spellStart"/>
      <w:r>
        <w:t>ashing</w:t>
      </w:r>
      <w:proofErr w:type="spellEnd"/>
      <w:r>
        <w:t xml:space="preserve">, it’s mass after </w:t>
      </w:r>
      <w:proofErr w:type="spellStart"/>
      <w:r>
        <w:t>ashing</w:t>
      </w:r>
      <w:proofErr w:type="spellEnd"/>
    </w:p>
  </w:comment>
  <w:comment w:id="83" w:author="Clay Arango" w:date="2020-06-12T14:31:00Z" w:initials="CA">
    <w:p w14:paraId="534EB0A5" w14:textId="77777777" w:rsidR="00ED3F14" w:rsidRDefault="00ED3F14"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82" w:author="Clay" w:date="2020-06-12T14:31:00Z" w:initials="C">
    <w:p w14:paraId="41DE175F" w14:textId="2F954643" w:rsidR="00ED3F14" w:rsidRDefault="00ED3F14">
      <w:pPr>
        <w:pStyle w:val="CommentText"/>
      </w:pPr>
      <w:r>
        <w:rPr>
          <w:rStyle w:val="CommentReference"/>
        </w:rPr>
        <w:annotationRef/>
      </w:r>
      <w:r>
        <w:t xml:space="preserve">Something got out of order here because you </w:t>
      </w:r>
      <w:proofErr w:type="gramStart"/>
      <w:r>
        <w:t>didn’t</w:t>
      </w:r>
      <w:proofErr w:type="gramEnd"/>
      <w:r>
        <w:t xml:space="preserve"> describe the extraction yet.    You can delete what I suggested.  You still need to add the other stuff.</w:t>
      </w:r>
    </w:p>
  </w:comment>
  <w:comment w:id="84" w:author="Clay" w:date="2020-06-12T14:31:00Z" w:initials="C">
    <w:p w14:paraId="6E43888D" w14:textId="63022A87" w:rsidR="00ED3F14" w:rsidRDefault="00ED3F14">
      <w:pPr>
        <w:pStyle w:val="CommentText"/>
      </w:pPr>
      <w:r>
        <w:rPr>
          <w:rStyle w:val="CommentReference"/>
        </w:rPr>
        <w:annotationRef/>
      </w:r>
      <w:r>
        <w:t xml:space="preserve">Call </w:t>
      </w:r>
      <w:proofErr w:type="gramStart"/>
      <w:r>
        <w:t>all of</w:t>
      </w:r>
      <w:proofErr w:type="gramEnd"/>
      <w:r>
        <w:t xml:space="preserve"> this soil nutrient chemistry analyses</w:t>
      </w:r>
    </w:p>
  </w:comment>
  <w:comment w:id="85" w:author="Clay Arango" w:date="2020-06-12T14:31:00Z" w:initials="CA">
    <w:p w14:paraId="0CDB867B" w14:textId="77777777" w:rsidR="00ED3F14" w:rsidRDefault="00ED3F14" w:rsidP="004162F7">
      <w:pPr>
        <w:pStyle w:val="CommentText"/>
      </w:pPr>
      <w:r>
        <w:rPr>
          <w:rStyle w:val="CommentReference"/>
        </w:rPr>
        <w:annotationRef/>
      </w:r>
      <w:proofErr w:type="gramStart"/>
      <w:r>
        <w:t>It’s</w:t>
      </w:r>
      <w:proofErr w:type="gramEnd"/>
      <w:r>
        <w:t xml:space="preserve"> super nitpicky, but usually N is described first.  I have no clue why</w:t>
      </w:r>
    </w:p>
  </w:comment>
  <w:comment w:id="86" w:author="Clay Arango" w:date="2020-06-12T14:3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w:t>
      </w:r>
      <w:proofErr w:type="gramStart"/>
      <w:r>
        <w:t>doesn’t</w:t>
      </w:r>
      <w:proofErr w:type="gramEnd"/>
      <w:r>
        <w:t xml:space="preserve"> the method specify a molar ratio?  If not, just let me know</w:t>
      </w:r>
    </w:p>
  </w:comment>
  <w:comment w:id="89" w:author="Clay" w:date="2020-06-12T14:31:00Z" w:initials="C">
    <w:p w14:paraId="001E046E" w14:textId="0D7CF3CE" w:rsidR="00ED3F14" w:rsidRDefault="00ED3F14">
      <w:pPr>
        <w:pStyle w:val="CommentText"/>
      </w:pPr>
      <w:r>
        <w:rPr>
          <w:rStyle w:val="CommentReference"/>
        </w:rPr>
        <w:annotationRef/>
      </w:r>
      <w:r>
        <w:t xml:space="preserve">I </w:t>
      </w:r>
      <w:proofErr w:type="gramStart"/>
      <w:r>
        <w:t>don’t</w:t>
      </w:r>
      <w:proofErr w:type="gramEnd"/>
      <w:r>
        <w:t xml:space="preserve"> think this an LM since you had a blocking factor…still need to address the comment below this too.</w:t>
      </w:r>
    </w:p>
  </w:comment>
  <w:comment w:id="88" w:author="Clay Arango" w:date="2020-06-12T14:31:00Z" w:initials="CA">
    <w:p w14:paraId="7D2EA642" w14:textId="77777777" w:rsidR="00ED3F14" w:rsidRDefault="00ED3F14" w:rsidP="004162F7">
      <w:pPr>
        <w:pStyle w:val="CommentText"/>
      </w:pPr>
      <w:r>
        <w:rPr>
          <w:rStyle w:val="CommentReference"/>
        </w:rPr>
        <w:annotationRef/>
      </w:r>
      <w:r>
        <w:t xml:space="preserve">I </w:t>
      </w:r>
      <w:proofErr w:type="gramStart"/>
      <w:r>
        <w:t>don’t</w:t>
      </w:r>
      <w:proofErr w:type="gramEnd"/>
      <w:r>
        <w:t xml:space="preserve"> think this is the right description.  High and low </w:t>
      </w:r>
      <w:proofErr w:type="gramStart"/>
      <w:r>
        <w:t>can’t</w:t>
      </w:r>
      <w:proofErr w:type="gramEnd"/>
      <w:r>
        <w:t xml:space="preserve"> interact since they are independent of each other.  Leaf and location can but </w:t>
      </w:r>
      <w:proofErr w:type="gramStart"/>
      <w:r>
        <w:t>I’m</w:t>
      </w:r>
      <w:proofErr w:type="gramEnd"/>
      <w:r>
        <w:t xml:space="preserve"> not sure that makes sense to do that.  This should be a </w:t>
      </w:r>
      <w:proofErr w:type="gramStart"/>
      <w:r>
        <w:t>two factor</w:t>
      </w:r>
      <w:proofErr w:type="gramEnd"/>
      <w:r>
        <w:t xml:space="preserve"> blocked by location I think </w:t>
      </w:r>
    </w:p>
  </w:comment>
  <w:comment w:id="90" w:author="Clay Arango" w:date="2020-06-12T14:31:00Z" w:initials="CA">
    <w:p w14:paraId="01AD3DCC" w14:textId="77777777" w:rsidR="00ED3F14" w:rsidRDefault="00ED3F14"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91" w:author="Clay Arango" w:date="2020-06-12T14:31:00Z" w:initials="CA">
    <w:p w14:paraId="0DB604BA" w14:textId="77777777" w:rsidR="00ED3F14" w:rsidRDefault="00ED3F14" w:rsidP="00F53E32">
      <w:pPr>
        <w:pStyle w:val="CommentText"/>
      </w:pPr>
      <w:r>
        <w:rPr>
          <w:rStyle w:val="CommentReference"/>
        </w:rPr>
        <w:annotationRef/>
      </w:r>
      <w:proofErr w:type="gramStart"/>
      <w:r>
        <w:t>We’ll</w:t>
      </w:r>
      <w:proofErr w:type="gramEnd"/>
      <w:r>
        <w:t xml:space="preserve"> want to flesh this out.  </w:t>
      </w:r>
      <w:proofErr w:type="gramStart"/>
      <w:r>
        <w:t>I’ll</w:t>
      </w:r>
      <w:proofErr w:type="gramEnd"/>
      <w:r>
        <w:t xml:space="preserve">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95" w:author="Clay" w:date="2020-06-12T14:3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103" w:author="Clay" w:date="2020-06-12T14:31:00Z" w:initials="C">
    <w:p w14:paraId="184E03E4" w14:textId="1BB4B935" w:rsidR="00D91838" w:rsidRDefault="00D91838">
      <w:pPr>
        <w:pStyle w:val="CommentText"/>
      </w:pPr>
      <w:r>
        <w:rPr>
          <w:rStyle w:val="CommentReference"/>
        </w:rPr>
        <w:annotationRef/>
      </w:r>
      <w:r>
        <w:t xml:space="preserve">You need to narrate the figure and </w:t>
      </w:r>
      <w:proofErr w:type="gramStart"/>
      <w:r>
        <w:t>that’s</w:t>
      </w:r>
      <w:proofErr w:type="gramEnd"/>
      <w:r>
        <w:t xml:space="preserve"> it.  Follow my lead here with the rest of your results</w:t>
      </w:r>
    </w:p>
  </w:comment>
  <w:comment w:id="104" w:author="Clay" w:date="2020-06-12T14:31:00Z" w:initials="C">
    <w:p w14:paraId="34704000" w14:textId="62267D8C" w:rsidR="00D91838" w:rsidRDefault="00D91838">
      <w:pPr>
        <w:pStyle w:val="CommentText"/>
      </w:pPr>
      <w:r>
        <w:rPr>
          <w:rStyle w:val="CommentReference"/>
        </w:rPr>
        <w:annotationRef/>
      </w:r>
      <w:r>
        <w:t xml:space="preserve">Or whatever test you did </w:t>
      </w:r>
    </w:p>
  </w:comment>
  <w:comment w:id="111" w:author="Clay" w:date="2020-06-12T14:31:00Z" w:initials="C">
    <w:p w14:paraId="7C586DEC" w14:textId="6301CEC4" w:rsidR="00D91838" w:rsidRDefault="00D91838">
      <w:pPr>
        <w:pStyle w:val="CommentText"/>
      </w:pPr>
      <w:r>
        <w:rPr>
          <w:rStyle w:val="CommentReference"/>
        </w:rPr>
        <w:annotationRef/>
      </w:r>
      <w:r>
        <w:t>These are all discussion</w:t>
      </w:r>
    </w:p>
  </w:comment>
  <w:comment w:id="121" w:author="Clay" w:date="2020-06-12T14:31:00Z" w:initials="C">
    <w:p w14:paraId="602BBD62" w14:textId="65377F5B" w:rsidR="00ED3F14" w:rsidRDefault="00ED3F14">
      <w:pPr>
        <w:pStyle w:val="CommentText"/>
      </w:pPr>
      <w:r>
        <w:rPr>
          <w:rStyle w:val="CommentReference"/>
        </w:rPr>
        <w:annotationRef/>
      </w:r>
      <w:r>
        <w:t xml:space="preserve">y-axis </w:t>
      </w:r>
      <w:proofErr w:type="spellStart"/>
      <w:r>
        <w:t>labe</w:t>
      </w:r>
      <w:proofErr w:type="spellEnd"/>
      <w:r>
        <w:t xml:space="preserve"> should just be nitrate</w:t>
      </w:r>
    </w:p>
  </w:comment>
  <w:comment w:id="126" w:author="Izak Neziri" w:date="2020-06-12T14:31:00Z" w:initials="IN">
    <w:p w14:paraId="73A7855E" w14:textId="757AAFF8" w:rsidR="00ED3F14" w:rsidRDefault="00ED3F14">
      <w:pPr>
        <w:pStyle w:val="CommentText"/>
      </w:pPr>
      <w:r>
        <w:rPr>
          <w:rStyle w:val="CommentReference"/>
        </w:rPr>
        <w:annotationRef/>
      </w:r>
      <w:r>
        <w:t>Change ug N to P</w:t>
      </w:r>
    </w:p>
  </w:comment>
  <w:comment w:id="132" w:author="Clay" w:date="2020-06-12T14:3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148" w:author="Clay" w:date="2020-06-12T14:31:00Z" w:initials="C">
    <w:p w14:paraId="12094B53" w14:textId="083B9E4E" w:rsidR="00ED3F14" w:rsidRDefault="00ED3F14">
      <w:pPr>
        <w:pStyle w:val="CommentText"/>
      </w:pPr>
      <w:r>
        <w:rPr>
          <w:rStyle w:val="CommentReference"/>
        </w:rPr>
        <w:annotationRef/>
      </w:r>
      <w:r>
        <w:t xml:space="preserve">DOC in caps on y-axis title.  I think </w:t>
      </w:r>
      <w:proofErr w:type="gramStart"/>
      <w:r>
        <w:t>you’ll</w:t>
      </w:r>
      <w:proofErr w:type="gramEnd"/>
      <w:r>
        <w:t xml:space="preserve"> need bigger text too, but consult the grad school style manual</w:t>
      </w:r>
    </w:p>
  </w:comment>
  <w:comment w:id="151" w:author="Clay" w:date="2020-06-12T14:31:00Z" w:initials="C">
    <w:p w14:paraId="393571C0" w14:textId="77777777" w:rsidR="0095679A" w:rsidRDefault="0095679A" w:rsidP="0095679A">
      <w:pPr>
        <w:pStyle w:val="CommentText"/>
      </w:pPr>
      <w:r>
        <w:rPr>
          <w:rStyle w:val="CommentReference"/>
        </w:rPr>
        <w:annotationRef/>
      </w:r>
      <w:r>
        <w:t xml:space="preserve">You need to narrate the figure and </w:t>
      </w:r>
      <w:proofErr w:type="gramStart"/>
      <w:r>
        <w:t>that’s</w:t>
      </w:r>
      <w:proofErr w:type="gramEnd"/>
      <w:r>
        <w:t xml:space="preserve"> it.  Follow my lead here with the rest of your results</w:t>
      </w:r>
    </w:p>
  </w:comment>
  <w:comment w:id="170" w:author="Clay" w:date="2020-06-12T14:31:00Z" w:initials="C">
    <w:p w14:paraId="326C2481" w14:textId="77777777" w:rsidR="0095679A" w:rsidRDefault="0095679A" w:rsidP="0095679A">
      <w:pPr>
        <w:pStyle w:val="CommentText"/>
      </w:pPr>
      <w:r>
        <w:rPr>
          <w:rStyle w:val="CommentReference"/>
        </w:rPr>
        <w:annotationRef/>
      </w:r>
      <w:r>
        <w:t xml:space="preserve">You need to narrate the figure and </w:t>
      </w:r>
      <w:proofErr w:type="gramStart"/>
      <w:r>
        <w:t>that’s</w:t>
      </w:r>
      <w:proofErr w:type="gramEnd"/>
      <w:r>
        <w:t xml:space="preserve"> it.  Follow my lead here with the rest of your results</w:t>
      </w:r>
    </w:p>
  </w:comment>
  <w:comment w:id="179" w:author="Clay" w:date="2020-06-12T14:31:00Z" w:initials="C">
    <w:p w14:paraId="2B1A960D" w14:textId="63187C86" w:rsidR="00ED3F14" w:rsidRDefault="00ED3F14">
      <w:pPr>
        <w:pStyle w:val="CommentText"/>
      </w:pPr>
      <w:r>
        <w:rPr>
          <w:rStyle w:val="CommentReference"/>
        </w:rPr>
        <w:annotationRef/>
      </w:r>
      <w:r>
        <w:t xml:space="preserve">Let’s make NH4, NO3, and DIN a </w:t>
      </w:r>
      <w:proofErr w:type="gramStart"/>
      <w:r>
        <w:t>three panel</w:t>
      </w:r>
      <w:proofErr w:type="gramEnd"/>
      <w:r>
        <w:t xml:space="preserve"> figure</w:t>
      </w:r>
    </w:p>
  </w:comment>
  <w:comment w:id="224" w:author="Clay" w:date="2020-06-12T14:31:00Z" w:initials="C">
    <w:p w14:paraId="6E22489B" w14:textId="490329F6" w:rsidR="00ED3F14" w:rsidRDefault="00ED3F14">
      <w:pPr>
        <w:pStyle w:val="CommentText"/>
      </w:pPr>
      <w:r>
        <w:rPr>
          <w:rStyle w:val="CommentReference"/>
        </w:rPr>
        <w:annotationRef/>
      </w:r>
      <w:r>
        <w:t xml:space="preserve">Let’s make %OM and % soil moisture a </w:t>
      </w:r>
      <w:proofErr w:type="gramStart"/>
      <w:r>
        <w:t>2 panel</w:t>
      </w:r>
      <w:proofErr w:type="gramEnd"/>
      <w:r>
        <w:t xml:space="preserve"> graphic</w:t>
      </w:r>
    </w:p>
  </w:comment>
  <w:comment w:id="235" w:author="Clay" w:date="2020-06-12T14:31:00Z" w:initials="C">
    <w:p w14:paraId="6336BDF0" w14:textId="2A885627" w:rsidR="00ED3F14" w:rsidRDefault="00ED3F14">
      <w:pPr>
        <w:pStyle w:val="CommentText"/>
      </w:pPr>
      <w:r>
        <w:rPr>
          <w:rStyle w:val="CommentReference"/>
        </w:rPr>
        <w:annotationRef/>
      </w:r>
      <w:r>
        <w:t xml:space="preserve">Let’s make ammonium and nitrate a </w:t>
      </w:r>
      <w:proofErr w:type="gramStart"/>
      <w:r>
        <w:t>2 panel</w:t>
      </w:r>
      <w:proofErr w:type="gramEnd"/>
      <w:r>
        <w:t xml:space="preserve">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252" w:author="Clay" w:date="2020-06-12T14:3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257" w:author="Clay" w:date="2020-06-12T14:31:00Z" w:initials="C">
    <w:p w14:paraId="6427E182" w14:textId="6930F9EC" w:rsidR="00ED3F14" w:rsidRDefault="00ED3F14">
      <w:pPr>
        <w:pStyle w:val="CommentText"/>
      </w:pPr>
      <w:r>
        <w:rPr>
          <w:rStyle w:val="CommentReference"/>
        </w:rPr>
        <w:annotationRef/>
      </w:r>
      <w:r>
        <w:t>Combine soil temp into 2 panel</w:t>
      </w:r>
    </w:p>
  </w:comment>
  <w:comment w:id="258" w:author="Clay" w:date="2020-06-12T14:31:00Z" w:initials="C">
    <w:p w14:paraId="12E27402" w14:textId="2B80BE36" w:rsidR="00ED3F14" w:rsidRDefault="00ED3F14">
      <w:pPr>
        <w:pStyle w:val="CommentText"/>
      </w:pPr>
      <w:r>
        <w:rPr>
          <w:rStyle w:val="CommentReference"/>
        </w:rPr>
        <w:annotationRef/>
      </w:r>
      <w:r>
        <w:t>Need your N-cycling data in here somewhere</w:t>
      </w:r>
    </w:p>
  </w:comment>
  <w:comment w:id="276" w:author="Clay" w:date="2020-06-12T14:31:00Z" w:initials="C">
    <w:p w14:paraId="75A7B9AA" w14:textId="3E857006" w:rsidR="00ED3F14" w:rsidRDefault="00ED3F14">
      <w:pPr>
        <w:pStyle w:val="CommentText"/>
      </w:pPr>
      <w:r>
        <w:rPr>
          <w:rStyle w:val="CommentReference"/>
        </w:rPr>
        <w:annotationRef/>
      </w:r>
      <w:r>
        <w:t>No caps, or just use WSB since you defined it earlier</w:t>
      </w:r>
    </w:p>
  </w:comment>
  <w:comment w:id="275" w:author="Clay" w:date="2020-06-12T14:31:00Z" w:initials="C">
    <w:p w14:paraId="26E2A577" w14:textId="47892108" w:rsidR="00ED3F14" w:rsidRDefault="00ED3F14">
      <w:pPr>
        <w:pStyle w:val="CommentText"/>
      </w:pPr>
      <w:r>
        <w:rPr>
          <w:rStyle w:val="CommentReference"/>
        </w:rPr>
        <w:annotationRef/>
      </w:r>
      <w:proofErr w:type="gramStart"/>
      <w:r>
        <w:t>Let’s</w:t>
      </w:r>
      <w:proofErr w:type="gramEnd"/>
      <w:r>
        <w:t xml:space="preserve"> revisit that after we lock down the results, but we need the narrative of the results to do that.</w:t>
      </w:r>
    </w:p>
  </w:comment>
  <w:comment w:id="279" w:author="Clay" w:date="2020-06-12T14:31:00Z" w:initials="C">
    <w:p w14:paraId="0604A6AF" w14:textId="71C96FE7" w:rsidR="00ED3F14" w:rsidRDefault="00ED3F14">
      <w:pPr>
        <w:pStyle w:val="CommentText"/>
      </w:pPr>
      <w:r>
        <w:rPr>
          <w:rStyle w:val="CommentReference"/>
        </w:rPr>
        <w:annotationRef/>
      </w:r>
      <w:r>
        <w:t xml:space="preserve">Need to fix your secondary headings.  Most of these are </w:t>
      </w:r>
      <w:proofErr w:type="gramStart"/>
      <w:r>
        <w:t>actually results</w:t>
      </w:r>
      <w:proofErr w:type="gramEnd"/>
      <w:r>
        <w:t>, not discussion</w:t>
      </w:r>
    </w:p>
    <w:p w14:paraId="4E368577" w14:textId="77777777" w:rsidR="00ED3F14" w:rsidRDefault="00ED3F14">
      <w:pPr>
        <w:pStyle w:val="CommentText"/>
      </w:pPr>
    </w:p>
    <w:p w14:paraId="05670072" w14:textId="2B2D3B01" w:rsidR="00ED3F14" w:rsidRDefault="00ED3F14">
      <w:pPr>
        <w:pStyle w:val="CommentText"/>
      </w:pPr>
      <w:r>
        <w:t xml:space="preserve">Discussion needs to integrate with the literature and provide context for the finding.  Look at the way Zach differentiated results (factual reporting with no interpretation) compared to discussion (integration with literature…are these values high or low?  </w:t>
      </w:r>
      <w:proofErr w:type="gramStart"/>
      <w:r>
        <w:t>Similar to</w:t>
      </w:r>
      <w:proofErr w:type="gramEnd"/>
      <w:r>
        <w:t xml:space="preserve"> that other study? </w:t>
      </w:r>
      <w:proofErr w:type="gramStart"/>
      <w:r>
        <w:t>Do</w:t>
      </w:r>
      <w:proofErr w:type="gramEnd"/>
      <w:r>
        <w:t xml:space="preserve"> my finding contradict different studies?  How do my findings compare to my hypotheses, and if they </w:t>
      </w:r>
      <w:proofErr w:type="gramStart"/>
      <w:r>
        <w:t>don’t</w:t>
      </w:r>
      <w:proofErr w:type="gramEnd"/>
      <w:r>
        <w:t xml:space="preserve"> match, why might that be?</w:t>
      </w:r>
    </w:p>
  </w:comment>
  <w:comment w:id="282" w:author="Clay" w:date="2020-06-12T14:31:00Z" w:initials="C">
    <w:p w14:paraId="38620883" w14:textId="77777777" w:rsidR="000B32D9" w:rsidRDefault="000B32D9" w:rsidP="000B32D9">
      <w:pPr>
        <w:pStyle w:val="CommentText"/>
      </w:pPr>
      <w:r>
        <w:rPr>
          <w:rStyle w:val="CommentReference"/>
        </w:rPr>
        <w:annotationRef/>
      </w:r>
      <w:r>
        <w:t>These are all discussion</w:t>
      </w:r>
    </w:p>
  </w:comment>
  <w:comment w:id="284" w:author="Neziri Izak - OHS" w:date="2020-06-12T14:3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285" w:author="Neziri Izak - OHS" w:date="2020-06-12T14:3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1"/>
  <w15:commentEx w15:paraId="2BBB4F1E" w15:done="0"/>
  <w15:commentEx w15:paraId="037DD94F" w15:done="0"/>
  <w15:commentEx w15:paraId="097F8122" w15:done="0"/>
  <w15:commentEx w15:paraId="799DA084" w15:done="0"/>
  <w15:commentEx w15:paraId="2D41E082" w15:done="0"/>
  <w15:commentEx w15:paraId="550273E6" w15:done="1"/>
  <w15:commentEx w15:paraId="534EB0A5" w15:done="0"/>
  <w15:commentEx w15:paraId="41DE175F" w15:done="0"/>
  <w15:commentEx w15:paraId="6E43888D" w15:done="0"/>
  <w15:commentEx w15:paraId="0CDB867B" w15:done="1"/>
  <w15:commentEx w15:paraId="09FE55CF" w15:done="0"/>
  <w15:commentEx w15:paraId="001E046E" w15:done="0"/>
  <w15:commentEx w15:paraId="7D2EA642" w15:done="0"/>
  <w15:commentEx w15:paraId="01AD3DCC" w15:done="0"/>
  <w15:commentEx w15:paraId="0DB604BA" w15:done="0"/>
  <w15:commentEx w15:paraId="2747E987" w15:done="0"/>
  <w15:commentEx w15:paraId="184E03E4" w15:done="1"/>
  <w15:commentEx w15:paraId="34704000" w15:done="0"/>
  <w15:commentEx w15:paraId="7C586DEC" w15:done="0"/>
  <w15:commentEx w15:paraId="602BBD62" w15:done="0"/>
  <w15:commentEx w15:paraId="73A7855E" w15:done="0"/>
  <w15:commentEx w15:paraId="436C55B5" w15:done="0"/>
  <w15:commentEx w15:paraId="12094B53" w15:done="0"/>
  <w15:commentEx w15:paraId="393571C0" w15:done="1"/>
  <w15:commentEx w15:paraId="326C2481" w15:done="1"/>
  <w15:commentEx w15:paraId="2B1A960D" w15:done="0"/>
  <w15:commentEx w15:paraId="6E22489B" w15:done="0"/>
  <w15:commentEx w15:paraId="6336BDF0" w15:done="0"/>
  <w15:commentEx w15:paraId="60741347" w15:done="0"/>
  <w15:commentEx w15:paraId="6427E182" w15:done="0"/>
  <w15:commentEx w15:paraId="12E27402" w15:done="0"/>
  <w15:commentEx w15:paraId="75A7B9AA" w15:done="1"/>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84E03E4" w16cid:durableId="228F74CB"/>
  <w16cid:commentId w16cid:paraId="34704000" w16cid:durableId="228F74CC"/>
  <w16cid:commentId w16cid:paraId="7C586DEC" w16cid:durableId="228F74CD"/>
  <w16cid:commentId w16cid:paraId="602BBD62" w16cid:durableId="22876EE0"/>
  <w16cid:commentId w16cid:paraId="73A7855E" w16cid:durableId="225BE24F"/>
  <w16cid:commentId w16cid:paraId="436C55B5" w16cid:durableId="22876EE2"/>
  <w16cid:commentId w16cid:paraId="12094B53" w16cid:durableId="22876EE3"/>
  <w16cid:commentId w16cid:paraId="393571C0" w16cid:durableId="22939A99"/>
  <w16cid:commentId w16cid:paraId="326C2481" w16cid:durableId="22939BA2"/>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18100" w14:textId="77777777" w:rsidR="0098328A" w:rsidRDefault="0098328A">
      <w:pPr>
        <w:spacing w:after="0" w:line="240" w:lineRule="auto"/>
      </w:pPr>
      <w:r>
        <w:separator/>
      </w:r>
    </w:p>
  </w:endnote>
  <w:endnote w:type="continuationSeparator" w:id="0">
    <w:p w14:paraId="65AD6C3B" w14:textId="77777777" w:rsidR="0098328A" w:rsidRDefault="009832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r>
          <w:t>viii</w:t>
        </w:r>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proofErr w:type="spellStart"/>
        <w:r>
          <w:t>i</w:t>
        </w:r>
        <w:proofErr w:type="spellEnd"/>
      </w:p>
    </w:sdtContent>
  </w:sdt>
  <w:p w14:paraId="1186F56B" w14:textId="77777777" w:rsidR="00ED3F14" w:rsidRDefault="00ED3F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1191DB" w14:textId="77777777" w:rsidR="0098328A" w:rsidRDefault="0098328A">
      <w:pPr>
        <w:spacing w:after="0" w:line="240" w:lineRule="auto"/>
      </w:pPr>
      <w:r>
        <w:separator/>
      </w:r>
    </w:p>
  </w:footnote>
  <w:footnote w:type="continuationSeparator" w:id="0">
    <w:p w14:paraId="11783D18" w14:textId="77777777" w:rsidR="0098328A" w:rsidRDefault="0098328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275A4"/>
    <w:rsid w:val="00030485"/>
    <w:rsid w:val="000425FC"/>
    <w:rsid w:val="0009519D"/>
    <w:rsid w:val="00096AE3"/>
    <w:rsid w:val="000B32D9"/>
    <w:rsid w:val="000F47C1"/>
    <w:rsid w:val="000F7550"/>
    <w:rsid w:val="001539E9"/>
    <w:rsid w:val="00172A83"/>
    <w:rsid w:val="00176FC7"/>
    <w:rsid w:val="00180C4B"/>
    <w:rsid w:val="001D4414"/>
    <w:rsid w:val="001D78FA"/>
    <w:rsid w:val="001E3C19"/>
    <w:rsid w:val="001F18E5"/>
    <w:rsid w:val="00202422"/>
    <w:rsid w:val="00207FE3"/>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8757A"/>
    <w:rsid w:val="00587EC8"/>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20826"/>
    <w:rsid w:val="0073326E"/>
    <w:rsid w:val="00746AB7"/>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5679A"/>
    <w:rsid w:val="00974F9D"/>
    <w:rsid w:val="0098328A"/>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C3C34"/>
    <w:rsid w:val="00B06E8D"/>
    <w:rsid w:val="00B3142A"/>
    <w:rsid w:val="00B5362A"/>
    <w:rsid w:val="00C028A3"/>
    <w:rsid w:val="00C24DD2"/>
    <w:rsid w:val="00C4366C"/>
    <w:rsid w:val="00C55CE6"/>
    <w:rsid w:val="00CC208F"/>
    <w:rsid w:val="00CF293D"/>
    <w:rsid w:val="00D047D1"/>
    <w:rsid w:val="00D34869"/>
    <w:rsid w:val="00D5125E"/>
    <w:rsid w:val="00D61996"/>
    <w:rsid w:val="00D72EB8"/>
    <w:rsid w:val="00D75D82"/>
    <w:rsid w:val="00D765D3"/>
    <w:rsid w:val="00D76DA6"/>
    <w:rsid w:val="00D91838"/>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C741A"/>
    <w:rsid w:val="00ED3F14"/>
    <w:rsid w:val="00EF2626"/>
    <w:rsid w:val="00F1534E"/>
    <w:rsid w:val="00F53E32"/>
    <w:rsid w:val="00F82EBD"/>
    <w:rsid w:val="00F841B8"/>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40373B90-9E94-4456-99AA-6027F0586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image" Target="media/image17.tiff"/><Relationship Id="rId3" Type="http://schemas.openxmlformats.org/officeDocument/2006/relationships/webSettings" Target="webSettings.xml"/><Relationship Id="rId21" Type="http://schemas.openxmlformats.org/officeDocument/2006/relationships/image" Target="media/image12.tiff"/><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image" Target="media/image16.tiff"/><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image" Target="media/image20.tiff"/><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tiff"/><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image" Target="media/image19.tiff"/><Relationship Id="rId36"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hyperlink" Target="https://link.springer.com/article/10.1007/s00442-005-0044-1" TargetMode="Externa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image" Target="media/image18.tiff"/><Relationship Id="rId30" Type="http://schemas.openxmlformats.org/officeDocument/2006/relationships/hyperlink" Target="https://link.springer.com/article/10.1007/BF02183092" TargetMode="Externa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TotalTime>
  <Pages>34</Pages>
  <Words>6708</Words>
  <Characters>38237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17</cp:revision>
  <dcterms:created xsi:type="dcterms:W3CDTF">2020-06-16T16:47:00Z</dcterms:created>
  <dcterms:modified xsi:type="dcterms:W3CDTF">2020-06-17T21:50:00Z</dcterms:modified>
</cp:coreProperties>
</file>