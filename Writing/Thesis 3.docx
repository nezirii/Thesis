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spellStart"/>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second question is; are the WSB changing net nitrification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r>
        <w:rPr>
          <w:rFonts w:ascii="Times New Roman" w:eastAsia="Times New Roman" w:hAnsi="Times New Roman" w:cs="Times New Roman"/>
          <w:sz w:val="24"/>
          <w:szCs w:val="24"/>
        </w:rPr>
        <w:t xml:space="preserve">throughfall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D61996" w:rsidDel="00D61996" w:rsidRDefault="009356E2" w:rsidP="009356E2">
      <w:pPr>
        <w:pStyle w:val="Caption"/>
        <w:spacing w:after="0" w:line="480" w:lineRule="auto"/>
        <w:ind w:firstLine="720"/>
        <w:contextualSpacing/>
        <w:rPr>
          <w:del w:id="42" w:author="Neziri Izak - OHS" w:date="2020-06-07T13:49:00Z"/>
          <w:rFonts w:ascii="Times New Roman" w:eastAsia="Times New Roman" w:hAnsi="Times New Roman" w:cs="Times New Roman"/>
          <w:i w:val="0"/>
          <w:iCs w:val="0"/>
          <w:color w:val="auto"/>
          <w:sz w:val="24"/>
          <w:szCs w:val="24"/>
          <w:rPrChange w:id="43" w:author="Neziri Izak - OHS" w:date="2020-06-07T13:50:00Z">
            <w:rPr>
              <w:del w:id="44" w:author="Neziri Izak - OHS" w:date="2020-06-07T13:49:00Z"/>
              <w:rFonts w:ascii="Times New Roman" w:eastAsia="Times New Roman" w:hAnsi="Times New Roman" w:cs="Times New Roman"/>
              <w:i w:val="0"/>
              <w:iCs w:val="0"/>
              <w:sz w:val="24"/>
              <w:szCs w:val="24"/>
            </w:rPr>
          </w:rPrChange>
        </w:rPr>
      </w:pPr>
      <w:r w:rsidRPr="009356E2">
        <w:rPr>
          <w:noProof/>
          <w:lang w:eastAsia="ja-JP"/>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ED3F14" w:rsidRPr="00CE22F2" w:rsidRDefault="00ED3F14" w:rsidP="009356E2">
                            <w:pPr>
                              <w:pStyle w:val="Caption"/>
                              <w:rPr>
                                <w:noProof/>
                                <w:lang w:eastAsia="ja-JP"/>
                              </w:rPr>
                            </w:pPr>
                            <w:r>
                              <w:t xml:space="preserve">Figure </w:t>
                            </w:r>
                            <w:r w:rsidR="00587EC8">
                              <w:fldChar w:fldCharType="begin"/>
                            </w:r>
                            <w:r w:rsidR="00587EC8">
                              <w:instrText xml:space="preserve"> SEQ Figure \* ARABIC </w:instrText>
                            </w:r>
                            <w:r w:rsidR="00587EC8">
                              <w:fldChar w:fldCharType="separate"/>
                            </w:r>
                            <w:r>
                              <w:rPr>
                                <w:noProof/>
                              </w:rPr>
                              <w:t>1</w:t>
                            </w:r>
                            <w:r w:rsidR="00587EC8">
                              <w:rPr>
                                <w:noProof/>
                              </w:rPr>
                              <w:fldChar w:fldCharType="end"/>
                            </w:r>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ED3F14" w:rsidRPr="00CE22F2" w:rsidRDefault="00ED3F14" w:rsidP="009356E2">
                      <w:pPr>
                        <w:pStyle w:val="Caption"/>
                        <w:rPr>
                          <w:noProof/>
                          <w:lang w:eastAsia="ja-JP"/>
                        </w:rPr>
                      </w:pPr>
                      <w:r>
                        <w:t xml:space="preserve">Figure </w:t>
                      </w:r>
                      <w:r w:rsidR="00587EC8">
                        <w:fldChar w:fldCharType="begin"/>
                      </w:r>
                      <w:r w:rsidR="00587EC8">
                        <w:instrText xml:space="preserve"> SEQ Figure \* ARABIC </w:instrText>
                      </w:r>
                      <w:r w:rsidR="00587EC8">
                        <w:fldChar w:fldCharType="separate"/>
                      </w:r>
                      <w:r>
                        <w:rPr>
                          <w:noProof/>
                        </w:rPr>
                        <w:t>1</w:t>
                      </w:r>
                      <w:r w:rsidR="00587EC8">
                        <w:rPr>
                          <w:noProof/>
                        </w:rPr>
                        <w:fldChar w:fldCharType="end"/>
                      </w:r>
                      <w:r w:rsidRPr="00283E43">
                        <w:t>: Site locations with activity level shown in relation to major city.</w:t>
                      </w:r>
                    </w:p>
                  </w:txbxContent>
                </v:textbox>
                <w10:wrap type="square"/>
              </v:shape>
            </w:pict>
          </mc:Fallback>
        </mc:AlternateContent>
      </w:r>
      <w:commentRangeStart w:id="45"/>
      <w:r w:rsidR="004162F7" w:rsidRPr="009356E2">
        <w:rPr>
          <w:rFonts w:ascii="Times New Roman" w:eastAsia="Times New Roman" w:hAnsi="Times New Roman" w:cs="Times New Roman"/>
          <w:i w:val="0"/>
          <w:iCs w:val="0"/>
          <w:color w:val="auto"/>
          <w:sz w:val="24"/>
          <w:szCs w:val="24"/>
        </w:rPr>
        <w:t xml:space="preserve">The </w:t>
      </w:r>
      <w:commentRangeEnd w:id="45"/>
      <w:r w:rsidR="004162F7" w:rsidRPr="009356E2">
        <w:rPr>
          <w:rStyle w:val="CommentReference"/>
          <w:rFonts w:ascii="Times New Roman" w:hAnsi="Times New Roman" w:cs="Times New Roman"/>
          <w:i w:val="0"/>
          <w:iCs w:val="0"/>
          <w:color w:val="auto"/>
          <w:sz w:val="24"/>
          <w:szCs w:val="24"/>
        </w:rPr>
        <w:commentReference w:id="45"/>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46"/>
      <w:r w:rsidR="004162F7" w:rsidRPr="009356E2">
        <w:rPr>
          <w:rFonts w:ascii="Times New Roman" w:eastAsia="Times New Roman" w:hAnsi="Times New Roman" w:cs="Times New Roman"/>
          <w:i w:val="0"/>
          <w:iCs w:val="0"/>
          <w:color w:val="auto"/>
          <w:sz w:val="24"/>
          <w:szCs w:val="24"/>
        </w:rPr>
        <w:t>X</w:t>
      </w:r>
      <w:commentRangeEnd w:id="46"/>
      <w:r w:rsidR="004162F7" w:rsidRPr="009356E2">
        <w:rPr>
          <w:rStyle w:val="CommentReference"/>
          <w:rFonts w:ascii="Times New Roman" w:hAnsi="Times New Roman" w:cs="Times New Roman"/>
          <w:i w:val="0"/>
          <w:iCs w:val="0"/>
          <w:color w:val="auto"/>
          <w:sz w:val="24"/>
          <w:szCs w:val="24"/>
        </w:rPr>
        <w:commentReference w:id="46"/>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4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48"/>
      <w:r w:rsidR="004162F7" w:rsidRPr="009356E2">
        <w:rPr>
          <w:rFonts w:ascii="Times New Roman" w:eastAsia="Times New Roman" w:hAnsi="Times New Roman" w:cs="Times New Roman"/>
          <w:i w:val="0"/>
          <w:iCs w:val="0"/>
          <w:color w:val="auto"/>
          <w:sz w:val="24"/>
          <w:szCs w:val="24"/>
        </w:rPr>
        <w:t>moderately heavy tree cover</w:t>
      </w:r>
      <w:commentRangeEnd w:id="48"/>
      <w:r w:rsidR="004162F7" w:rsidRPr="009356E2">
        <w:rPr>
          <w:rStyle w:val="CommentReference"/>
          <w:rFonts w:ascii="Times New Roman" w:hAnsi="Times New Roman" w:cs="Times New Roman"/>
          <w:i w:val="0"/>
          <w:iCs w:val="0"/>
          <w:color w:val="auto"/>
          <w:sz w:val="24"/>
          <w:szCs w:val="24"/>
        </w:rPr>
        <w:commentReference w:id="48"/>
      </w:r>
      <w:r w:rsidR="004162F7" w:rsidRPr="009356E2">
        <w:rPr>
          <w:rFonts w:ascii="Times New Roman" w:eastAsia="Times New Roman" w:hAnsi="Times New Roman" w:cs="Times New Roman"/>
          <w:i w:val="0"/>
          <w:iCs w:val="0"/>
          <w:color w:val="auto"/>
          <w:sz w:val="24"/>
          <w:szCs w:val="24"/>
        </w:rPr>
        <w:t xml:space="preserve">. The high budworm sites were located in the Swauk drainage in the 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49"/>
      <w:r w:rsidR="004162F7" w:rsidRPr="009356E2">
        <w:rPr>
          <w:rFonts w:ascii="Times New Roman" w:eastAsia="Times New Roman" w:hAnsi="Times New Roman" w:cs="Times New Roman"/>
          <w:i w:val="0"/>
          <w:iCs w:val="0"/>
          <w:color w:val="auto"/>
          <w:sz w:val="24"/>
          <w:szCs w:val="24"/>
        </w:rPr>
        <w:t>cover</w:t>
      </w:r>
      <w:ins w:id="50" w:author="Clay" w:date="2020-06-04T12:36:00Z">
        <w:r w:rsidR="00E10E0D">
          <w:rPr>
            <w:rFonts w:ascii="Times New Roman" w:eastAsia="Times New Roman" w:hAnsi="Times New Roman" w:cs="Times New Roman"/>
            <w:i w:val="0"/>
            <w:iCs w:val="0"/>
            <w:color w:val="auto"/>
            <w:sz w:val="24"/>
            <w:szCs w:val="24"/>
          </w:rPr>
          <w:t>.</w:t>
        </w:r>
        <w:del w:id="51"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2" w:author="Neziri Izak - OHS" w:date="2020-06-07T13:50:00Z">
            <w:rPr/>
          </w:rPrChange>
        </w:rPr>
        <w:pPrChange w:id="53"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4" w:author="Neziri Izak - OHS" w:date="2020-06-07T13:50:00Z">
            <w:rPr>
              <w:i/>
              <w:iCs/>
            </w:rPr>
          </w:rPrChange>
        </w:rPr>
        <w:t xml:space="preserve">Although each individual site varied </w:t>
      </w:r>
      <w:commentRangeEnd w:id="49"/>
      <w:r w:rsidR="00E10E0D" w:rsidRPr="00D61996">
        <w:rPr>
          <w:rStyle w:val="CommentReference"/>
          <w:rFonts w:ascii="Times New Roman" w:hAnsi="Times New Roman" w:cs="Times New Roman"/>
          <w:i w:val="0"/>
          <w:iCs w:val="0"/>
          <w:color w:val="auto"/>
          <w:sz w:val="24"/>
          <w:szCs w:val="24"/>
          <w:rPrChange w:id="55" w:author="Neziri Izak - OHS" w:date="2020-06-07T13:50:00Z">
            <w:rPr>
              <w:rStyle w:val="CommentReference"/>
              <w:i/>
              <w:iCs/>
            </w:rPr>
          </w:rPrChange>
        </w:rPr>
        <w:commentReference w:id="49"/>
      </w:r>
      <w:r w:rsidRPr="00D61996">
        <w:rPr>
          <w:rFonts w:ascii="Times New Roman" w:hAnsi="Times New Roman" w:cs="Times New Roman"/>
          <w:i w:val="0"/>
          <w:iCs w:val="0"/>
          <w:color w:val="auto"/>
          <w:sz w:val="24"/>
          <w:szCs w:val="24"/>
          <w:rPrChange w:id="56" w:author="Neziri Izak - OHS" w:date="2020-06-07T13:50:00Z">
            <w:rPr>
              <w:i/>
              <w:iCs/>
            </w:rPr>
          </w:rPrChange>
        </w:rPr>
        <w:t xml:space="preserve">based on microclimatic factors, sites were exposed to similar temperature and precipitation </w:t>
      </w:r>
      <w:commentRangeStart w:id="57"/>
      <w:r w:rsidRPr="00D61996">
        <w:rPr>
          <w:rFonts w:ascii="Times New Roman" w:hAnsi="Times New Roman" w:cs="Times New Roman"/>
          <w:i w:val="0"/>
          <w:iCs w:val="0"/>
          <w:color w:val="auto"/>
          <w:sz w:val="24"/>
          <w:szCs w:val="24"/>
          <w:rPrChange w:id="58" w:author="Neziri Izak - OHS" w:date="2020-06-07T13:50:00Z">
            <w:rPr>
              <w:i/>
              <w:iCs/>
            </w:rPr>
          </w:rPrChange>
        </w:rPr>
        <w:t>patterns</w:t>
      </w:r>
      <w:commentRangeEnd w:id="57"/>
      <w:r w:rsidRPr="00D61996">
        <w:rPr>
          <w:rStyle w:val="CommentReference"/>
          <w:rFonts w:ascii="Times New Roman" w:hAnsi="Times New Roman" w:cs="Times New Roman"/>
          <w:i w:val="0"/>
          <w:iCs w:val="0"/>
          <w:color w:val="auto"/>
          <w:sz w:val="24"/>
          <w:szCs w:val="24"/>
          <w:rPrChange w:id="59" w:author="Neziri Izak - OHS" w:date="2020-06-07T13:50:00Z">
            <w:rPr>
              <w:rStyle w:val="CommentReference"/>
              <w:i/>
              <w:iCs/>
            </w:rPr>
          </w:rPrChange>
        </w:rPr>
        <w:commentReference w:id="57"/>
      </w:r>
      <w:r w:rsidR="00E10E0D" w:rsidRPr="00D61996">
        <w:rPr>
          <w:rFonts w:ascii="Times New Roman" w:hAnsi="Times New Roman" w:cs="Times New Roman"/>
          <w:i w:val="0"/>
          <w:iCs w:val="0"/>
          <w:color w:val="auto"/>
          <w:sz w:val="24"/>
          <w:szCs w:val="24"/>
          <w:rPrChange w:id="60" w:author="Neziri Izak - OHS" w:date="2020-06-07T13:50:00Z">
            <w:rPr>
              <w:i/>
              <w:iCs/>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1" w:author="Neziri Izak - OHS" w:date="2020-06-07T13:50:00Z">
            <w:rPr>
              <w:i/>
              <w:iCs/>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2"/>
      <w:r>
        <w:rPr>
          <w:rFonts w:ascii="Times New Roman" w:eastAsia="Times New Roman" w:hAnsi="Times New Roman" w:cs="Times New Roman"/>
          <w:sz w:val="24"/>
          <w:szCs w:val="24"/>
        </w:rPr>
        <w:t>funnel</w:t>
      </w:r>
      <w:commentRangeEnd w:id="62"/>
      <w:r>
        <w:rPr>
          <w:rStyle w:val="CommentReference"/>
        </w:rPr>
        <w:commentReference w:id="62"/>
      </w:r>
      <w:r>
        <w:rPr>
          <w:rFonts w:ascii="Times New Roman" w:eastAsia="Times New Roman" w:hAnsi="Times New Roman" w:cs="Times New Roman"/>
          <w:sz w:val="24"/>
          <w:szCs w:val="24"/>
        </w:rPr>
        <w:t xml:space="preserve">. </w:t>
      </w:r>
      <w:commentRangeStart w:id="63"/>
      <w:commentRangeEnd w:id="63"/>
      <w:r>
        <w:rPr>
          <w:rStyle w:val="CommentReference"/>
        </w:rPr>
        <w:commentReference w:id="63"/>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ins w:id="65" w:author="Clay" w:date="2020-06-04T12:40:00Z">
        <w:r w:rsidR="00DB599A">
          <w:rPr>
            <w:rFonts w:ascii="Times New Roman" w:eastAsia="Times New Roman" w:hAnsi="Times New Roman" w:cs="Times New Roman"/>
            <w:sz w:val="24"/>
            <w:szCs w:val="24"/>
          </w:rPr>
          <w:t>.</w:t>
        </w:r>
        <w:commentRangeEnd w:id="64"/>
        <w:r w:rsidR="00DB599A">
          <w:rPr>
            <w:rStyle w:val="CommentReference"/>
          </w:rPr>
          <w:commentReference w:id="64"/>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66"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67"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68"/>
      <w:commentRangeEnd w:id="68"/>
      <w:r>
        <w:rPr>
          <w:rStyle w:val="CommentReference"/>
        </w:rPr>
        <w:commentReference w:id="68"/>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69"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0"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1"/>
      <w:r>
        <w:rPr>
          <w:rFonts w:ascii="Times New Roman" w:eastAsia="Times New Roman" w:hAnsi="Times New Roman" w:cs="Times New Roman"/>
          <w:sz w:val="24"/>
          <w:szCs w:val="24"/>
        </w:rPr>
        <w:t xml:space="preserve">calculated </w:t>
      </w:r>
      <w:commentRangeEnd w:id="71"/>
      <w:r w:rsidR="00314DEC">
        <w:rPr>
          <w:rStyle w:val="CommentReference"/>
        </w:rPr>
        <w:commentReference w:id="71"/>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2"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3"/>
      <w:r>
        <w:rPr>
          <w:rFonts w:ascii="Times New Roman" w:eastAsia="Times New Roman" w:hAnsi="Times New Roman" w:cs="Times New Roman"/>
          <w:sz w:val="24"/>
          <w:szCs w:val="24"/>
        </w:rPr>
        <w:t>moisture</w:t>
      </w:r>
      <w:commentRangeEnd w:id="73"/>
      <w:r>
        <w:rPr>
          <w:rStyle w:val="CommentReference"/>
        </w:rPr>
        <w:commentReference w:id="73"/>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4"/>
        <m:r>
          <w:rPr>
            <w:rFonts w:ascii="Cambria Math" w:eastAsia="Times New Roman" w:hAnsi="Cambria Math" w:cs="Times New Roman"/>
            <w:sz w:val="24"/>
            <w:szCs w:val="24"/>
          </w:rPr>
          <m:t>Matter</m:t>
        </m:r>
        <w:commentRangeEnd w:id="74"/>
        <m:r>
          <m:rPr>
            <m:sty m:val="p"/>
          </m:rPr>
          <w:rPr>
            <w:rStyle w:val="CommentReference"/>
          </w:rPr>
          <w:commentReference w:id="74"/>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75"/>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76"/>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76"/>
      <w:r w:rsidR="004162F7">
        <w:rPr>
          <w:rStyle w:val="CommentReference"/>
        </w:rPr>
        <w:commentReference w:id="76"/>
      </w:r>
      <w:commentRangeEnd w:id="75"/>
      <w:r>
        <w:rPr>
          <w:rStyle w:val="CommentReference"/>
        </w:rPr>
        <w:commentReference w:id="75"/>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77"/>
      <w:r>
        <w:rPr>
          <w:rFonts w:ascii="Times New Roman" w:eastAsia="Times New Roman" w:hAnsi="Times New Roman" w:cs="Times New Roman"/>
          <w:i/>
          <w:sz w:val="24"/>
          <w:szCs w:val="24"/>
        </w:rPr>
        <w:t xml:space="preserve">Nitrogen </w:t>
      </w:r>
      <w:commentRangeEnd w:id="77"/>
      <w:r w:rsidR="00F53E32">
        <w:rPr>
          <w:rStyle w:val="CommentReference"/>
        </w:rPr>
        <w:commentReference w:id="77"/>
      </w:r>
      <w:commentRangeStart w:id="78"/>
      <w:r>
        <w:rPr>
          <w:rFonts w:ascii="Times New Roman" w:eastAsia="Times New Roman" w:hAnsi="Times New Roman" w:cs="Times New Roman"/>
          <w:i/>
          <w:sz w:val="24"/>
          <w:szCs w:val="24"/>
        </w:rPr>
        <w:t>Analyses</w:t>
      </w:r>
      <w:commentRangeEnd w:id="78"/>
      <w:r>
        <w:rPr>
          <w:rStyle w:val="CommentReference"/>
        </w:rPr>
        <w:commentReference w:id="78"/>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79"/>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79"/>
      <w:r>
        <w:rPr>
          <w:rStyle w:val="CommentReference"/>
        </w:rPr>
        <w:commentReference w:id="79"/>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0"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81"/>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2"/>
      <w:r>
        <w:rPr>
          <w:rFonts w:ascii="Times New Roman" w:eastAsia="Times New Roman" w:hAnsi="Times New Roman" w:cs="Times New Roman"/>
          <w:sz w:val="24"/>
          <w:szCs w:val="24"/>
        </w:rPr>
        <w:t>LM</w:t>
      </w:r>
      <w:commentRangeEnd w:id="82"/>
      <w:r w:rsidR="00F53E32">
        <w:rPr>
          <w:rStyle w:val="CommentReference"/>
        </w:rPr>
        <w:commentReference w:id="82"/>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1"/>
      <w:r>
        <w:rPr>
          <w:rStyle w:val="CommentReference"/>
        </w:rPr>
        <w:commentReference w:id="81"/>
      </w:r>
      <w:r>
        <w:rPr>
          <w:rFonts w:ascii="Times New Roman" w:eastAsia="Times New Roman" w:hAnsi="Times New Roman" w:cs="Times New Roman"/>
          <w:sz w:val="24"/>
          <w:szCs w:val="24"/>
        </w:rPr>
        <w:t xml:space="preserve">. </w:t>
      </w:r>
      <w:commentRangeStart w:id="83"/>
      <w:r>
        <w:rPr>
          <w:rFonts w:ascii="Times New Roman" w:eastAsia="Times New Roman" w:hAnsi="Times New Roman" w:cs="Times New Roman"/>
          <w:sz w:val="24"/>
          <w:szCs w:val="24"/>
        </w:rPr>
        <w:t>A two-sample t-test to compare the two treatments; coniferous litter vs deciduous.</w:t>
      </w:r>
      <w:commentRangeEnd w:id="83"/>
      <w:r>
        <w:rPr>
          <w:rStyle w:val="CommentReference"/>
        </w:rPr>
        <w:commentReference w:id="83"/>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84"/>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84"/>
      <w:r w:rsidR="00F53E32">
        <w:rPr>
          <w:rStyle w:val="CommentReference"/>
        </w:rPr>
        <w:commentReference w:id="84"/>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85" w:author="Clay" w:date="2020-06-04T18:20:00Z">
        <w:r w:rsidR="00F53E32">
          <w:rPr>
            <w:rFonts w:ascii="Times New Roman" w:eastAsia="Times New Roman" w:hAnsi="Times New Roman" w:cs="Times New Roman"/>
            <w:sz w:val="24"/>
            <w:szCs w:val="24"/>
          </w:rPr>
          <w:t>s</w:t>
        </w:r>
      </w:ins>
      <w:del w:id="86"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87" w:name="_Hlk24272010"/>
      <w:r>
        <w:rPr>
          <w:rFonts w:ascii="Times New Roman" w:eastAsia="Times New Roman" w:hAnsi="Times New Roman" w:cs="Times New Roman"/>
          <w:sz w:val="24"/>
          <w:szCs w:val="24"/>
        </w:rPr>
        <w:t>to determine which sample events differed significantly.</w:t>
      </w:r>
      <w:bookmarkEnd w:id="87"/>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88"/>
      <w:r w:rsidRPr="008C298B">
        <w:rPr>
          <w:rFonts w:ascii="Times New Roman" w:eastAsia="Times New Roman" w:hAnsi="Times New Roman" w:cs="Times New Roman"/>
          <w:b/>
          <w:bCs/>
          <w:sz w:val="28"/>
          <w:szCs w:val="28"/>
        </w:rPr>
        <w:t>RESULTS</w:t>
      </w:r>
      <w:commentRangeEnd w:id="88"/>
      <w:r w:rsidR="00F53E32">
        <w:rPr>
          <w:rStyle w:val="CommentReference"/>
        </w:rPr>
        <w:commentReference w:id="88"/>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ins w:id="89" w:author="Neziri Izak - OHS" w:date="2020-06-07T13:54:00Z">
        <w:r w:rsidR="00540744">
          <w:rPr>
            <w:rFonts w:ascii="Times New Roman" w:eastAsia="Times New Roman" w:hAnsi="Times New Roman" w:cs="Times New Roman"/>
            <w:sz w:val="24"/>
            <w:szCs w:val="24"/>
          </w:rPr>
          <w:t xml:space="preserve"> Chemistry</w:t>
        </w:r>
      </w:ins>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1DA3B064"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Estimated marginal means (EMM) of 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 (NH</w:t>
      </w:r>
      <w:r w:rsidR="00D91838" w:rsidRPr="00D91838">
        <w:rPr>
          <w:rFonts w:ascii="Times New Roman" w:eastAsia="Times New Roman" w:hAnsi="Times New Roman" w:cs="Times New Roman"/>
          <w:sz w:val="24"/>
          <w:szCs w:val="24"/>
          <w:vertAlign w:val="subscript"/>
          <w:rPrChange w:id="90" w:author="Clay" w:date="2020-06-12T14:13: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1" w:author="Clay" w:date="2020-06-12T14:13: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6C8DDA50" w14:textId="03861B84" w:rsidR="00FA6272" w:rsidRDefault="00FA6272">
      <w:pPr>
        <w:spacing w:line="480" w:lineRule="auto"/>
        <w:ind w:firstLine="720"/>
        <w:contextualSpacing/>
        <w:rPr>
          <w:rFonts w:ascii="Times New Roman" w:eastAsia="Times New Roman" w:hAnsi="Times New Roman" w:cs="Times New Roman"/>
          <w:sz w:val="24"/>
          <w:szCs w:val="24"/>
        </w:rPr>
        <w:pPrChange w:id="92" w:author="Neziri Izak - OHS" w:date="2020-06-07T14:04:00Z">
          <w:pPr>
            <w:spacing w:line="480" w:lineRule="auto"/>
            <w:contextualSpacing/>
          </w:pPr>
        </w:pPrChange>
      </w:pPr>
      <w:commentRangeStart w:id="93"/>
      <w:r>
        <w:rPr>
          <w:rFonts w:ascii="Times New Roman" w:eastAsia="Times New Roman" w:hAnsi="Times New Roman" w:cs="Times New Roman"/>
          <w:sz w:val="24"/>
          <w:szCs w:val="24"/>
        </w:rPr>
        <w:t xml:space="preserve">Concentrations </w:t>
      </w:r>
      <w:commentRangeEnd w:id="93"/>
      <w:r w:rsidR="00D91838">
        <w:rPr>
          <w:rStyle w:val="CommentReference"/>
        </w:rPr>
        <w:commentReference w:id="93"/>
      </w:r>
      <w:r>
        <w:rPr>
          <w:rFonts w:ascii="Times New Roman" w:eastAsia="Times New Roman" w:hAnsi="Times New Roman" w:cs="Times New Roman"/>
          <w:sz w:val="24"/>
          <w:szCs w:val="24"/>
        </w:rPr>
        <w:t xml:space="preserve">of throughfall ammonium </w:t>
      </w:r>
      <w:r w:rsidR="00D91838">
        <w:rPr>
          <w:rFonts w:ascii="Times New Roman" w:eastAsia="Times New Roman" w:hAnsi="Times New Roman" w:cs="Times New Roman"/>
          <w:sz w:val="24"/>
          <w:szCs w:val="24"/>
        </w:rPr>
        <w:t>differed in low and high budworm stands (</w:t>
      </w:r>
      <w:commentRangeStart w:id="94"/>
      <w:r w:rsidR="00D91838">
        <w:rPr>
          <w:rFonts w:ascii="Times New Roman" w:eastAsia="Times New Roman" w:hAnsi="Times New Roman" w:cs="Times New Roman"/>
          <w:sz w:val="24"/>
          <w:szCs w:val="24"/>
        </w:rPr>
        <w:t>LME</w:t>
      </w:r>
      <w:commentRangeEnd w:id="94"/>
      <w:r w:rsidR="00D91838">
        <w:rPr>
          <w:rStyle w:val="CommentReference"/>
        </w:rPr>
        <w:commentReference w:id="94"/>
      </w:r>
      <w:r w:rsidR="00D91838">
        <w:rPr>
          <w:rFonts w:ascii="Times New Roman" w:eastAsia="Times New Roman" w:hAnsi="Times New Roman" w:cs="Times New Roman"/>
          <w:sz w:val="24"/>
          <w:szCs w:val="24"/>
        </w:rPr>
        <w:t xml:space="preserve">, p=0.015) and by sample event (LME, p&lt;0.001) </w:t>
      </w:r>
      <w:r>
        <w:rPr>
          <w:rFonts w:ascii="Times New Roman" w:eastAsia="Times New Roman" w:hAnsi="Times New Roman" w:cs="Times New Roman"/>
          <w:sz w:val="24"/>
          <w:szCs w:val="24"/>
        </w:rPr>
        <w:t>throughout the course of the two year</w:t>
      </w:r>
      <w:ins w:id="95" w:author="Clay" w:date="2020-06-12T14:14:00Z">
        <w:r w:rsidR="00D91838">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D91838">
        <w:rPr>
          <w:rFonts w:ascii="Times New Roman" w:eastAsia="Times New Roman" w:hAnsi="Times New Roman" w:cs="Times New Roman"/>
          <w:sz w:val="24"/>
          <w:szCs w:val="24"/>
          <w:vertAlign w:val="subscript"/>
          <w:rPrChange w:id="96" w:author="Clay" w:date="2020-06-12T14:19: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7" w:author="Clay" w:date="2020-06-12T14:19: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not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concentration.  </w:t>
      </w:r>
      <w:commentRangeStart w:id="98"/>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98"/>
      <w:r w:rsidR="00D91838">
        <w:rPr>
          <w:rStyle w:val="CommentReference"/>
        </w:rPr>
        <w:commentReference w:id="98"/>
      </w:r>
    </w:p>
    <w:p w14:paraId="154AAAF9" w14:textId="77777777" w:rsidR="00FA6272" w:rsidRDefault="00FA6272" w:rsidP="009356E2">
      <w:pPr>
        <w:spacing w:line="480" w:lineRule="auto"/>
        <w:contextualSpacing/>
        <w:rPr>
          <w:rFonts w:ascii="Times New Roman" w:eastAsia="Times New Roman" w:hAnsi="Times New Roman" w:cs="Times New Roman"/>
          <w:sz w:val="24"/>
          <w:szCs w:val="24"/>
        </w:rPr>
      </w:pP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NO3 that traveled from the canopy to the </w:t>
      </w:r>
      <w:commentRangeStart w:id="99"/>
      <w:r>
        <w:rPr>
          <w:rFonts w:ascii="Times New Roman" w:eastAsia="Times New Roman" w:hAnsi="Times New Roman" w:cs="Times New Roman"/>
          <w:sz w:val="24"/>
          <w:szCs w:val="24"/>
        </w:rPr>
        <w:t xml:space="preserve">forest </w:t>
      </w:r>
      <w:commentRangeEnd w:id="99"/>
      <w:r w:rsidR="00030485">
        <w:rPr>
          <w:rStyle w:val="CommentReference"/>
        </w:rPr>
        <w:commentReference w:id="99"/>
      </w:r>
      <w:r>
        <w:rPr>
          <w:rFonts w:ascii="Times New Roman" w:eastAsia="Times New Roman" w:hAnsi="Times New Roman" w:cs="Times New Roman"/>
          <w:sz w:val="24"/>
          <w:szCs w:val="24"/>
        </w:rPr>
        <w:t>floor. An estimated marginal means analysis was run to identify which sample dates differed. Significant 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100"/>
      <w:r>
        <w:rPr>
          <w:noProof/>
          <w:lang w:eastAsia="ja-JP"/>
        </w:rPr>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100"/>
      <w:r w:rsidR="0094121F">
        <w:rPr>
          <w:rStyle w:val="CommentReference"/>
        </w:rPr>
        <w:commentReference w:id="100"/>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SRP that traveled from the canopy to the </w:t>
      </w:r>
      <w:commentRangeStart w:id="101"/>
      <w:r>
        <w:rPr>
          <w:rFonts w:ascii="Times New Roman" w:eastAsia="Times New Roman" w:hAnsi="Times New Roman" w:cs="Times New Roman"/>
          <w:sz w:val="24"/>
          <w:szCs w:val="24"/>
        </w:rPr>
        <w:t xml:space="preserve">forest </w:t>
      </w:r>
      <w:commentRangeEnd w:id="101"/>
      <w:r w:rsidR="00030485">
        <w:rPr>
          <w:rStyle w:val="CommentReference"/>
        </w:rPr>
        <w:commentReference w:id="101"/>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DOC that traveled from the canopy to the forest </w:t>
      </w:r>
      <w:commentRangeStart w:id="102"/>
      <w:r>
        <w:rPr>
          <w:rFonts w:ascii="Times New Roman" w:eastAsia="Times New Roman" w:hAnsi="Times New Roman" w:cs="Times New Roman"/>
          <w:sz w:val="24"/>
          <w:szCs w:val="24"/>
        </w:rPr>
        <w:t>floor</w:t>
      </w:r>
      <w:commentRangeEnd w:id="102"/>
      <w:r w:rsidR="00030485">
        <w:rPr>
          <w:rStyle w:val="CommentReference"/>
        </w:rPr>
        <w:commentReference w:id="102"/>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411A474F"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t>
      </w: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DIN that traveled from the canopy to the </w:t>
      </w:r>
      <w:commentRangeStart w:id="103"/>
      <w:r>
        <w:rPr>
          <w:rFonts w:ascii="Times New Roman" w:eastAsia="Times New Roman" w:hAnsi="Times New Roman" w:cs="Times New Roman"/>
          <w:sz w:val="24"/>
          <w:szCs w:val="24"/>
        </w:rPr>
        <w:t xml:space="preserve">forest </w:t>
      </w:r>
      <w:commentRangeEnd w:id="103"/>
      <w:r w:rsidR="00030485">
        <w:rPr>
          <w:rStyle w:val="CommentReference"/>
        </w:rPr>
        <w:commentReference w:id="103"/>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380B7D8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pPr>
        <w:spacing w:line="480" w:lineRule="auto"/>
        <w:contextualSpacing/>
        <w:jc w:val="center"/>
        <w:rPr>
          <w:rFonts w:ascii="Times New Roman" w:eastAsia="Times New Roman" w:hAnsi="Times New Roman" w:cs="Times New Roman"/>
          <w:sz w:val="24"/>
          <w:szCs w:val="24"/>
        </w:rPr>
        <w:pPrChange w:id="104"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organic matter percentage. An estimated marginal means analysis was run to identify which sample dates differed. There were no times differed significantly in this analysis.</w:t>
      </w:r>
    </w:p>
    <w:p w14:paraId="2404C463" w14:textId="2F8AC8EB" w:rsidR="00D765D3" w:rsidRPr="00D765D3" w:rsidRDefault="00176FC7"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there is no significant difference between high and low sites, organic </w:t>
      </w:r>
      <w:proofErr w:type="spellStart"/>
      <w:r>
        <w:rPr>
          <w:rFonts w:ascii="Times New Roman" w:eastAsia="Times New Roman" w:hAnsi="Times New Roman" w:cs="Times New Roman"/>
          <w:sz w:val="24"/>
          <w:szCs w:val="24"/>
        </w:rPr>
        <w:t>mater</w:t>
      </w:r>
      <w:proofErr w:type="spellEnd"/>
      <w:r>
        <w:rPr>
          <w:rFonts w:ascii="Times New Roman" w:eastAsia="Times New Roman" w:hAnsi="Times New Roman" w:cs="Times New Roman"/>
          <w:sz w:val="24"/>
          <w:szCs w:val="24"/>
        </w:rPr>
        <w:t xml:space="preserve"> still tended to be slightly more abundant in high impacted sites during all sample dates than in low impacted sites. </w:t>
      </w: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moisture percentage. An estimated marginal means </w:t>
      </w:r>
      <w:commentRangeStart w:id="105"/>
      <w:r>
        <w:rPr>
          <w:rFonts w:ascii="Times New Roman" w:eastAsia="Times New Roman" w:hAnsi="Times New Roman" w:cs="Times New Roman"/>
          <w:sz w:val="24"/>
          <w:szCs w:val="24"/>
        </w:rPr>
        <w:t xml:space="preserve">analysis </w:t>
      </w:r>
      <w:commentRangeEnd w:id="105"/>
      <w:r w:rsidR="00030485">
        <w:rPr>
          <w:rStyle w:val="CommentReference"/>
        </w:rPr>
        <w:commentReference w:id="105"/>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NH4. An estimated marginal means analysis was run to identify which sample dates differed. Significant sample dates are noted with letters. Budworm impact was not significant, but sample date was.</w:t>
      </w:r>
    </w:p>
    <w:p w14:paraId="7CA73E06" w14:textId="3CBF6A97"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Concentrations of soil ammonium varied throughout the course of the two years of sampling, but overall were very low.  This could be due to fluctuation of nitrification and mineralization throughout the duration of this study. 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NO3. An estimated marginal means analysis was run to identify </w:t>
      </w:r>
      <w:commentRangeStart w:id="106"/>
      <w:r>
        <w:rPr>
          <w:rFonts w:ascii="Times New Roman" w:eastAsia="Times New Roman" w:hAnsi="Times New Roman" w:cs="Times New Roman"/>
          <w:sz w:val="24"/>
          <w:szCs w:val="24"/>
        </w:rPr>
        <w:t xml:space="preserve">which </w:t>
      </w:r>
      <w:commentRangeEnd w:id="106"/>
      <w:r w:rsidR="00030485">
        <w:rPr>
          <w:rStyle w:val="CommentReference"/>
        </w:rPr>
        <w:commentReference w:id="106"/>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4F87B7F7"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SRP. An estimated marginal means analysis was run to identify which sample dates differed. Budworm impact was significant, and in all sample dates, SRP was more abundant in high impacted areas compared to low.</w:t>
      </w:r>
      <w:r w:rsidR="00FA6272" w:rsidRPr="00FA6272">
        <w:rPr>
          <w:rFonts w:ascii="Times New Roman" w:eastAsia="Times New Roman" w:hAnsi="Times New Roman" w:cs="Times New Roman"/>
          <w:sz w:val="24"/>
          <w:szCs w:val="24"/>
        </w:rPr>
        <w:t xml:space="preserve"> </w:t>
      </w:r>
    </w:p>
    <w:p w14:paraId="24A96E3A" w14:textId="12F66557" w:rsidR="00FA6272" w:rsidRDefault="00FA6272">
      <w:pPr>
        <w:spacing w:line="480" w:lineRule="auto"/>
        <w:ind w:firstLine="720"/>
        <w:contextualSpacing/>
        <w:rPr>
          <w:rFonts w:ascii="Times New Roman" w:eastAsia="Times New Roman" w:hAnsi="Times New Roman" w:cs="Times New Roman"/>
          <w:sz w:val="24"/>
          <w:szCs w:val="24"/>
        </w:rPr>
        <w:pPrChange w:id="107" w:author="Neziri Izak - OHS" w:date="2020-06-07T14:05:00Z">
          <w:pPr>
            <w:spacing w:line="480" w:lineRule="auto"/>
            <w:contextualSpacing/>
          </w:pPr>
        </w:pPrChange>
      </w:pPr>
      <w:r>
        <w:rPr>
          <w:rFonts w:ascii="Times New Roman" w:eastAsia="Times New Roman" w:hAnsi="Times New Roman" w:cs="Times New Roman"/>
          <w:sz w:val="24"/>
          <w:szCs w:val="24"/>
        </w:rPr>
        <w:t>In all eight sampling events, soil SRP levels were significantly higher in high impacted budworm areas, and because this was not seen in the SRP samples from throughfall, it suggests that the WSB in highly impacted areas are adding more phosphorous than can be taken up by soil microbes</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temperature at 2 cm</w:t>
      </w:r>
      <w:del w:id="108"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109"/>
      <w:r>
        <w:rPr>
          <w:rFonts w:ascii="Times New Roman" w:eastAsia="Times New Roman" w:hAnsi="Times New Roman" w:cs="Times New Roman"/>
          <w:sz w:val="24"/>
          <w:szCs w:val="24"/>
        </w:rPr>
        <w:t xml:space="preserve">analysis </w:t>
      </w:r>
      <w:commentRangeEnd w:id="109"/>
      <w:r w:rsidR="00030485">
        <w:rPr>
          <w:rStyle w:val="CommentReference"/>
        </w:rPr>
        <w:commentReference w:id="109"/>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68B15A51"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w:t>
      </w:r>
      <w:commentRangeStart w:id="110"/>
      <w:r>
        <w:rPr>
          <w:rFonts w:ascii="Times New Roman" w:eastAsia="Times New Roman" w:hAnsi="Times New Roman" w:cs="Times New Roman"/>
          <w:sz w:val="24"/>
          <w:szCs w:val="24"/>
        </w:rPr>
        <w:t xml:space="preserve">interaction </w:t>
      </w:r>
      <w:commentRangeEnd w:id="110"/>
      <w:r w:rsidR="00030485">
        <w:rPr>
          <w:rStyle w:val="CommentReference"/>
        </w:rPr>
        <w:commentReference w:id="110"/>
      </w:r>
      <w:r>
        <w:rPr>
          <w:rFonts w:ascii="Times New Roman" w:eastAsia="Times New Roman" w:hAnsi="Times New Roman" w:cs="Times New Roman"/>
          <w:sz w:val="24"/>
          <w:szCs w:val="24"/>
        </w:rPr>
        <w:t xml:space="preserve">between the time of sample and budworm impact </w:t>
      </w:r>
      <w:commentRangeStart w:id="111"/>
      <w:r>
        <w:rPr>
          <w:rFonts w:ascii="Times New Roman" w:eastAsia="Times New Roman" w:hAnsi="Times New Roman" w:cs="Times New Roman"/>
          <w:sz w:val="24"/>
          <w:szCs w:val="24"/>
        </w:rPr>
        <w:t>level</w:t>
      </w:r>
      <w:commentRangeEnd w:id="111"/>
      <w:r w:rsidR="006242DB">
        <w:rPr>
          <w:rStyle w:val="CommentReference"/>
        </w:rPr>
        <w:commentReference w:id="111"/>
      </w:r>
      <w:r>
        <w:rPr>
          <w:rFonts w:ascii="Times New Roman" w:eastAsia="Times New Roman" w:hAnsi="Times New Roman" w:cs="Times New Roman"/>
          <w:sz w:val="24"/>
          <w:szCs w:val="24"/>
        </w:rPr>
        <w:t>.</w:t>
      </w:r>
    </w:p>
    <w:p w14:paraId="61A6953B"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63AB655F"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depths shows, lower depths were correlated with shallow depths. </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112"/>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113"/>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113"/>
      <w:r w:rsidR="00030485">
        <w:rPr>
          <w:rStyle w:val="CommentReference"/>
        </w:rPr>
        <w:commentReference w:id="113"/>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114" w:author="Clay" w:date="2020-06-04T18:34:00Z">
        <w:r w:rsidR="00A31EB0" w:rsidDel="00030485">
          <w:rPr>
            <w:rFonts w:ascii="Times New Roman" w:eastAsia="Times New Roman" w:hAnsi="Times New Roman" w:cs="Times New Roman"/>
            <w:sz w:val="24"/>
            <w:szCs w:val="24"/>
          </w:rPr>
          <w:delText xml:space="preserve">soil and </w:delText>
        </w:r>
      </w:del>
      <w:r w:rsidR="00A31EB0">
        <w:rPr>
          <w:rFonts w:ascii="Times New Roman" w:eastAsia="Times New Roman" w:hAnsi="Times New Roman" w:cs="Times New Roman"/>
          <w:sz w:val="24"/>
          <w:szCs w:val="24"/>
        </w:rPr>
        <w:t xml:space="preserve">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115" w:author="Clay" w:date="2020-06-04T18:35:00Z">
        <w:r w:rsidR="007C2178" w:rsidDel="006242DB">
          <w:rPr>
            <w:rFonts w:ascii="Times New Roman" w:eastAsia="Times New Roman" w:hAnsi="Times New Roman" w:cs="Times New Roman"/>
            <w:sz w:val="24"/>
            <w:szCs w:val="24"/>
          </w:rPr>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r w:rsidR="009B7BE5">
        <w:rPr>
          <w:rFonts w:ascii="Times New Roman" w:eastAsia="Times New Roman" w:hAnsi="Times New Roman" w:cs="Times New Roman"/>
          <w:sz w:val="24"/>
          <w:szCs w:val="24"/>
        </w:rPr>
        <w:t>Z ,</w:t>
      </w:r>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112"/>
      <w:r w:rsidR="006242DB">
        <w:rPr>
          <w:rStyle w:val="CommentReference"/>
        </w:rPr>
        <w:commentReference w:id="112"/>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116"/>
      <w:r w:rsidR="00684F3D" w:rsidRPr="00684F3D">
        <w:rPr>
          <w:rFonts w:ascii="Times New Roman" w:eastAsia="Times New Roman" w:hAnsi="Times New Roman" w:cs="Times New Roman"/>
          <w:b/>
          <w:bCs/>
          <w:sz w:val="24"/>
          <w:szCs w:val="24"/>
          <w:u w:val="single"/>
        </w:rPr>
        <w:t>Nitrogen</w:t>
      </w:r>
      <w:commentRangeEnd w:id="116"/>
      <w:r w:rsidR="006242DB">
        <w:rPr>
          <w:rStyle w:val="CommentReference"/>
        </w:rPr>
        <w:commentReference w:id="116"/>
      </w:r>
    </w:p>
    <w:p w14:paraId="446CBDC8" w14:textId="495373E6" w:rsidR="00684F3D" w:rsidRPr="00A57681"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2CA0220D" w14:textId="219216F9" w:rsidR="00FB3225"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17"/>
      <w:r>
        <w:rPr>
          <w:rFonts w:ascii="Times New Roman" w:eastAsia="Times New Roman" w:hAnsi="Times New Roman" w:cs="Times New Roman"/>
          <w:sz w:val="24"/>
          <w:szCs w:val="24"/>
        </w:rPr>
        <w:t>(</w:t>
      </w:r>
      <w:hyperlink r:id="rId25" w:history="1">
        <w:r>
          <w:rPr>
            <w:rStyle w:val="Hyperlink"/>
          </w:rPr>
          <w:t>https://link.springer.com/article/10.1007/BF02183092</w:t>
        </w:r>
      </w:hyperlink>
      <w:commentRangeEnd w:id="117"/>
      <w:r w:rsidR="00202422">
        <w:rPr>
          <w:rStyle w:val="CommentReference"/>
        </w:rPr>
        <w:commentReference w:id="117"/>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118"/>
      <w:r>
        <w:rPr>
          <w:rFonts w:ascii="Times New Roman" w:eastAsia="Times New Roman" w:hAnsi="Times New Roman" w:cs="Times New Roman"/>
          <w:sz w:val="24"/>
          <w:szCs w:val="24"/>
        </w:rPr>
        <w:t>(</w:t>
      </w:r>
      <w:hyperlink r:id="rId26" w:history="1">
        <w:r>
          <w:rPr>
            <w:rStyle w:val="Hyperlink"/>
          </w:rPr>
          <w:t>https://link.springer.com/article/10.1007/s00442-005-0044-1</w:t>
        </w:r>
      </w:hyperlink>
      <w:r>
        <w:rPr>
          <w:rFonts w:ascii="Times New Roman" w:eastAsia="Times New Roman" w:hAnsi="Times New Roman" w:cs="Times New Roman"/>
          <w:sz w:val="24"/>
          <w:szCs w:val="24"/>
        </w:rPr>
        <w:t>)</w:t>
      </w:r>
      <w:commentRangeEnd w:id="118"/>
      <w:r w:rsidR="00202422">
        <w:rPr>
          <w:rStyle w:val="CommentReference"/>
        </w:rPr>
        <w:commentReference w:id="118"/>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52EDE2B"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119"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7"/>
      <w:footerReference w:type="first" r:id="rId2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12T14:31:00Z" w:initials="C">
    <w:p w14:paraId="0341BCCC" w14:textId="0C9418B4" w:rsidR="00ED3F14" w:rsidRDefault="00ED3F14">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12T14:31:00Z" w:initials="C">
    <w:p w14:paraId="5E100DE2" w14:textId="3C2C76A5" w:rsidR="00ED3F14" w:rsidRDefault="00ED3F14">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12T14:31:00Z" w:initials="C">
    <w:p w14:paraId="28845DC0" w14:textId="6138E0AC" w:rsidR="00ED3F14" w:rsidRDefault="00ED3F14">
      <w:pPr>
        <w:pStyle w:val="CommentText"/>
      </w:pPr>
      <w:r>
        <w:rPr>
          <w:rStyle w:val="CommentReference"/>
        </w:rPr>
        <w:annotationRef/>
      </w:r>
      <w:r>
        <w:t xml:space="preserve">Toni (Anthonia) Stewart </w:t>
      </w:r>
    </w:p>
  </w:comment>
  <w:comment w:id="4" w:author="Clay" w:date="2020-06-12T14:3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12T14:31:00Z" w:initials="C">
    <w:p w14:paraId="3E2517A4" w14:textId="26BEFE22" w:rsidR="00ED3F14" w:rsidRDefault="00ED3F14">
      <w:pPr>
        <w:pStyle w:val="CommentText"/>
      </w:pPr>
      <w:r>
        <w:rPr>
          <w:rStyle w:val="CommentReference"/>
        </w:rPr>
        <w:annotationRef/>
      </w:r>
      <w:r>
        <w:t>Forest management and climate have increased the risk of big and long lasting defoliation events?</w:t>
      </w:r>
    </w:p>
  </w:comment>
  <w:comment w:id="7" w:author="Clay" w:date="2020-06-12T14:3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12T14:3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12T14:31:00Z" w:initials="C">
    <w:p w14:paraId="34C10CD9" w14:textId="11B9FB18" w:rsidR="00ED3F14" w:rsidRDefault="00ED3F14">
      <w:pPr>
        <w:pStyle w:val="CommentText"/>
      </w:pPr>
      <w:r>
        <w:rPr>
          <w:rStyle w:val="CommentReference"/>
        </w:rPr>
        <w:annotationRef/>
      </w:r>
      <w:r>
        <w:t>I think no caps</w:t>
      </w:r>
    </w:p>
  </w:comment>
  <w:comment w:id="16" w:author="Clay" w:date="2020-06-12T14:3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12T14:3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12T14:31:00Z" w:initials="C">
    <w:p w14:paraId="190BBF68" w14:textId="6BF0770C" w:rsidR="00ED3F14" w:rsidRDefault="00ED3F14">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12T14:31:00Z" w:initials="C">
    <w:p w14:paraId="6EDA2564" w14:textId="6DF6C57E" w:rsidR="00ED3F14" w:rsidRDefault="00ED3F14">
      <w:pPr>
        <w:pStyle w:val="CommentText"/>
      </w:pPr>
      <w:r>
        <w:rPr>
          <w:rStyle w:val="CommentReference"/>
        </w:rPr>
        <w:annotationRef/>
      </w:r>
      <w:r>
        <w:t>This doesn’t belong here and maybe can be deleted from the whole thing</w:t>
      </w:r>
    </w:p>
  </w:comment>
  <w:comment w:id="25" w:author="Clay" w:date="2020-06-12T14:31:00Z" w:initials="C">
    <w:p w14:paraId="5E83F369" w14:textId="1FCA20AB" w:rsidR="00ED3F14" w:rsidRDefault="00ED3F14">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12T14:3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12T14:31:00Z" w:initials="C">
    <w:p w14:paraId="3ACBB0F1" w14:textId="315F32A6" w:rsidR="00ED3F14" w:rsidRDefault="00ED3F14">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12T14:31:00Z" w:initials="C">
    <w:p w14:paraId="0EF170A7" w14:textId="7D410CD0" w:rsidR="00ED3F14" w:rsidRDefault="00ED3F14">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12T14:31:00Z" w:initials="C">
    <w:p w14:paraId="073195B4" w14:textId="2E9E38B8" w:rsidR="00ED3F14" w:rsidRDefault="00ED3F14">
      <w:pPr>
        <w:pStyle w:val="CommentText"/>
      </w:pPr>
      <w:r>
        <w:rPr>
          <w:rStyle w:val="CommentReference"/>
        </w:rPr>
        <w:annotationRef/>
      </w:r>
      <w:r>
        <w:t>Not caps…</w:t>
      </w:r>
    </w:p>
  </w:comment>
  <w:comment w:id="32" w:author="Clay" w:date="2020-06-12T14:31:00Z" w:initials="C">
    <w:p w14:paraId="388AB754" w14:textId="37245D97" w:rsidR="00ED3F14" w:rsidRDefault="00ED3F14">
      <w:pPr>
        <w:pStyle w:val="CommentText"/>
      </w:pPr>
      <w:r>
        <w:rPr>
          <w:rStyle w:val="CommentReference"/>
        </w:rPr>
        <w:annotationRef/>
      </w:r>
      <w:r>
        <w:t>I don’t know how this connects or why it’s important.  I think you can delete it</w:t>
      </w:r>
    </w:p>
  </w:comment>
  <w:comment w:id="30" w:author="Clay" w:date="2020-06-12T14:31:00Z" w:initials="C">
    <w:p w14:paraId="249B5E2D" w14:textId="74B4E519" w:rsidR="00ED3F14" w:rsidRDefault="00ED3F14">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12T14:31:00Z" w:initials="CA">
    <w:p w14:paraId="6D69FEF8" w14:textId="77777777" w:rsidR="00ED3F14" w:rsidRDefault="00ED3F14"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12T14:3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12T14:31:00Z" w:initials="C">
    <w:p w14:paraId="524CB3BC" w14:textId="64DCE768" w:rsidR="00ED3F14" w:rsidRDefault="00ED3F14">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12T14:3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12T14:31:00Z" w:initials="CA">
    <w:p w14:paraId="41542FBA" w14:textId="77777777" w:rsidR="00ED3F14" w:rsidRDefault="00ED3F14" w:rsidP="004162F7">
      <w:pPr>
        <w:pStyle w:val="CommentText"/>
      </w:pPr>
      <w:r>
        <w:rPr>
          <w:rStyle w:val="CommentReference"/>
        </w:rPr>
        <w:annotationRef/>
      </w:r>
      <w:r>
        <w:t>Need a date</w:t>
      </w:r>
    </w:p>
  </w:comment>
  <w:comment w:id="39" w:author="Clay" w:date="2020-06-12T14:3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12T14:31: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12T14:31:00Z" w:initials="C">
    <w:p w14:paraId="678F1F40" w14:textId="607038C3" w:rsidR="00ED3F14" w:rsidRDefault="00ED3F14">
      <w:pPr>
        <w:pStyle w:val="CommentText"/>
      </w:pPr>
      <w:r>
        <w:rPr>
          <w:rStyle w:val="CommentReference"/>
        </w:rPr>
        <w:annotationRef/>
      </w:r>
      <w:r>
        <w:t>You need to define throughfall in the intro and say why it’s important, and same with litter decomposition</w:t>
      </w:r>
    </w:p>
  </w:comment>
  <w:comment w:id="45" w:author="Clay Arango" w:date="2020-06-12T14:3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46" w:author="Clay Arango" w:date="2020-06-12T14:3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48" w:author="Clay Arango" w:date="2020-06-12T14:3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49" w:author="Clay" w:date="2020-06-12T14:31:00Z" w:initials="C">
    <w:p w14:paraId="5914EFC1" w14:textId="0C5B3C4E" w:rsidR="00ED3F14" w:rsidRDefault="00ED3F14">
      <w:pPr>
        <w:pStyle w:val="CommentText"/>
      </w:pPr>
      <w:r>
        <w:rPr>
          <w:rStyle w:val="CommentReference"/>
        </w:rPr>
        <w:annotationRef/>
      </w:r>
      <w:r>
        <w:t>Join paragraphs</w:t>
      </w:r>
    </w:p>
  </w:comment>
  <w:comment w:id="57" w:author="Clay Arango" w:date="2020-06-12T14:31:00Z" w:initials="CA">
    <w:p w14:paraId="42C3CCE6" w14:textId="77777777" w:rsidR="00ED3F14" w:rsidRDefault="00ED3F14"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2" w:author="Clay Arango" w:date="2020-06-12T14:3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3" w:author="Clay Arango" w:date="2020-06-12T14:31:00Z" w:initials="CA">
    <w:p w14:paraId="2BBB4F1E" w14:textId="77777777" w:rsidR="00ED3F14" w:rsidRDefault="00ED3F14" w:rsidP="004162F7">
      <w:pPr>
        <w:pStyle w:val="CommentText"/>
      </w:pPr>
      <w:r>
        <w:rPr>
          <w:rStyle w:val="CommentReference"/>
        </w:rPr>
        <w:annotationRef/>
      </w:r>
      <w:r>
        <w:t>A picture would be nice here</w:t>
      </w:r>
    </w:p>
  </w:comment>
  <w:comment w:id="64" w:author="Clay" w:date="2020-06-12T14:31:00Z" w:initials="C">
    <w:p w14:paraId="037DD94F" w14:textId="29BF4247" w:rsidR="00ED3F14" w:rsidRDefault="00ED3F14">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68" w:author="Clay Arango" w:date="2020-06-12T14:31:00Z" w:initials="CA">
    <w:p w14:paraId="097F8122" w14:textId="77777777" w:rsidR="00ED3F14" w:rsidRDefault="00ED3F14" w:rsidP="004162F7">
      <w:pPr>
        <w:pStyle w:val="CommentText"/>
      </w:pPr>
      <w:r>
        <w:rPr>
          <w:rStyle w:val="CommentReference"/>
        </w:rPr>
        <w:annotationRef/>
      </w:r>
      <w:r>
        <w:t>Defined above, so not necessary to redo.</w:t>
      </w:r>
    </w:p>
  </w:comment>
  <w:comment w:id="71" w:author="Clay" w:date="2020-06-12T14:31:00Z" w:initials="C">
    <w:p w14:paraId="799DA084" w14:textId="70E276CB" w:rsidR="00ED3F14" w:rsidRDefault="00ED3F14">
      <w:pPr>
        <w:pStyle w:val="CommentText"/>
      </w:pPr>
      <w:r>
        <w:rPr>
          <w:rStyle w:val="CommentReference"/>
        </w:rPr>
        <w:annotationRef/>
      </w:r>
      <w:r>
        <w:t>K is a positive number though, right? So negative slope.  Or is decomp rate presented graphically as –k?</w:t>
      </w:r>
    </w:p>
  </w:comment>
  <w:comment w:id="73" w:author="Clay Arango" w:date="2020-06-12T14:3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4" w:author="Clay" w:date="2020-06-12T14:31:00Z" w:initials="C">
    <w:p w14:paraId="550273E6" w14:textId="3A5B0834" w:rsidR="00ED3F14" w:rsidRDefault="00ED3F14">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76" w:author="Clay Arango" w:date="2020-06-12T14:31:00Z" w:initials="CA">
    <w:p w14:paraId="534EB0A5" w14:textId="77777777" w:rsidR="00ED3F14" w:rsidRDefault="00ED3F14" w:rsidP="004162F7">
      <w:pPr>
        <w:pStyle w:val="CommentText"/>
      </w:pPr>
      <w:r>
        <w:rPr>
          <w:rStyle w:val="CommentReference"/>
        </w:rPr>
        <w:annotationRef/>
      </w:r>
      <w:r>
        <w:t>Go back to that Griffin and Turner paper to see what net changes indicated which outcome for N, and include them there.</w:t>
      </w:r>
    </w:p>
  </w:comment>
  <w:comment w:id="75" w:author="Clay" w:date="2020-06-12T14:31:00Z" w:initials="C">
    <w:p w14:paraId="41DE175F" w14:textId="2F954643" w:rsidR="00ED3F14" w:rsidRDefault="00ED3F14">
      <w:pPr>
        <w:pStyle w:val="CommentText"/>
      </w:pPr>
      <w:r>
        <w:rPr>
          <w:rStyle w:val="CommentReference"/>
        </w:rPr>
        <w:annotationRef/>
      </w:r>
      <w:r>
        <w:t>Something got out of order here because you didn’t describe the extraction yet.    You can delete what I suggested.  You still need to add the other stuff.</w:t>
      </w:r>
    </w:p>
  </w:comment>
  <w:comment w:id="77" w:author="Clay" w:date="2020-06-12T14:31:00Z" w:initials="C">
    <w:p w14:paraId="6E43888D" w14:textId="63022A87" w:rsidR="00ED3F14" w:rsidRDefault="00ED3F14">
      <w:pPr>
        <w:pStyle w:val="CommentText"/>
      </w:pPr>
      <w:r>
        <w:rPr>
          <w:rStyle w:val="CommentReference"/>
        </w:rPr>
        <w:annotationRef/>
      </w:r>
      <w:r>
        <w:t>Call all of this soil nutrient chemistry analyses</w:t>
      </w:r>
    </w:p>
  </w:comment>
  <w:comment w:id="78" w:author="Clay Arango" w:date="2020-06-12T14:31:00Z" w:initials="CA">
    <w:p w14:paraId="0CDB867B" w14:textId="77777777" w:rsidR="00ED3F14" w:rsidRDefault="00ED3F14" w:rsidP="004162F7">
      <w:pPr>
        <w:pStyle w:val="CommentText"/>
      </w:pPr>
      <w:r>
        <w:rPr>
          <w:rStyle w:val="CommentReference"/>
        </w:rPr>
        <w:annotationRef/>
      </w:r>
      <w:r>
        <w:t>It’s super nitpicky, but usually N is described first.  I have no clue why</w:t>
      </w:r>
    </w:p>
  </w:comment>
  <w:comment w:id="79" w:author="Clay Arango" w:date="2020-06-12T14:3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this…doesn’t the method specify a molar ratio?  If not, just let me know</w:t>
      </w:r>
    </w:p>
  </w:comment>
  <w:comment w:id="82" w:author="Clay" w:date="2020-06-12T14:31:00Z" w:initials="C">
    <w:p w14:paraId="001E046E" w14:textId="0D7CF3CE" w:rsidR="00ED3F14" w:rsidRDefault="00ED3F14">
      <w:pPr>
        <w:pStyle w:val="CommentText"/>
      </w:pPr>
      <w:r>
        <w:rPr>
          <w:rStyle w:val="CommentReference"/>
        </w:rPr>
        <w:annotationRef/>
      </w:r>
      <w:r>
        <w:t>I don’t think this an LM since you had a blocking factor…still need to address the comment below this too.</w:t>
      </w:r>
    </w:p>
  </w:comment>
  <w:comment w:id="81" w:author="Clay Arango" w:date="2020-06-12T14:31:00Z" w:initials="CA">
    <w:p w14:paraId="7D2EA642" w14:textId="77777777" w:rsidR="00ED3F14" w:rsidRDefault="00ED3F14"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3" w:author="Clay Arango" w:date="2020-06-12T14:31:00Z" w:initials="CA">
    <w:p w14:paraId="01AD3DCC" w14:textId="77777777" w:rsidR="00ED3F14" w:rsidRDefault="00ED3F14"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84" w:author="Clay Arango" w:date="2020-06-12T14:31:00Z" w:initials="CA">
    <w:p w14:paraId="0DB604BA" w14:textId="77777777" w:rsidR="00ED3F14" w:rsidRDefault="00ED3F14"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88" w:author="Clay" w:date="2020-06-12T14:3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93" w:author="Clay" w:date="2020-06-12T14:31:00Z" w:initials="C">
    <w:p w14:paraId="184E03E4" w14:textId="1BB4B935" w:rsidR="00D91838" w:rsidRDefault="00D91838">
      <w:pPr>
        <w:pStyle w:val="CommentText"/>
      </w:pPr>
      <w:r>
        <w:rPr>
          <w:rStyle w:val="CommentReference"/>
        </w:rPr>
        <w:annotationRef/>
      </w:r>
      <w:r>
        <w:t>You need to narrate the figure and that’s it.  Follow my lead here with the rest of your results</w:t>
      </w:r>
    </w:p>
  </w:comment>
  <w:comment w:id="94" w:author="Clay" w:date="2020-06-12T14:31:00Z" w:initials="C">
    <w:p w14:paraId="34704000" w14:textId="62267D8C" w:rsidR="00D91838" w:rsidRDefault="00D91838">
      <w:pPr>
        <w:pStyle w:val="CommentText"/>
      </w:pPr>
      <w:r>
        <w:rPr>
          <w:rStyle w:val="CommentReference"/>
        </w:rPr>
        <w:annotationRef/>
      </w:r>
      <w:r>
        <w:t xml:space="preserve">Or whatever test you did </w:t>
      </w:r>
    </w:p>
  </w:comment>
  <w:comment w:id="98" w:author="Clay" w:date="2020-06-12T14:31:00Z" w:initials="C">
    <w:p w14:paraId="7C586DEC" w14:textId="6301CEC4" w:rsidR="00D91838" w:rsidRDefault="00D91838">
      <w:pPr>
        <w:pStyle w:val="CommentText"/>
      </w:pPr>
      <w:r>
        <w:rPr>
          <w:rStyle w:val="CommentReference"/>
        </w:rPr>
        <w:annotationRef/>
      </w:r>
      <w:r>
        <w:t>These are all discussion</w:t>
      </w:r>
    </w:p>
  </w:comment>
  <w:comment w:id="99" w:author="Clay" w:date="2020-06-12T14:31:00Z" w:initials="C">
    <w:p w14:paraId="602BBD62" w14:textId="65377F5B" w:rsidR="00ED3F14" w:rsidRDefault="00ED3F14">
      <w:pPr>
        <w:pStyle w:val="CommentText"/>
      </w:pPr>
      <w:r>
        <w:rPr>
          <w:rStyle w:val="CommentReference"/>
        </w:rPr>
        <w:annotationRef/>
      </w:r>
      <w:r>
        <w:t xml:space="preserve">y-axis </w:t>
      </w:r>
      <w:proofErr w:type="spellStart"/>
      <w:r>
        <w:t>labe</w:t>
      </w:r>
      <w:proofErr w:type="spellEnd"/>
      <w:r>
        <w:t xml:space="preserve"> should just be nitrate</w:t>
      </w:r>
    </w:p>
  </w:comment>
  <w:comment w:id="100" w:author="Izak Neziri" w:date="2020-06-12T14:31:00Z" w:initials="IN">
    <w:p w14:paraId="73A7855E" w14:textId="757AAFF8" w:rsidR="00ED3F14" w:rsidRDefault="00ED3F14">
      <w:pPr>
        <w:pStyle w:val="CommentText"/>
      </w:pPr>
      <w:r>
        <w:rPr>
          <w:rStyle w:val="CommentReference"/>
        </w:rPr>
        <w:annotationRef/>
      </w:r>
      <w:r>
        <w:t>Change ug N to P</w:t>
      </w:r>
    </w:p>
  </w:comment>
  <w:comment w:id="101" w:author="Clay" w:date="2020-06-12T14:3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102" w:author="Clay" w:date="2020-06-12T14:31:00Z" w:initials="C">
    <w:p w14:paraId="12094B53" w14:textId="083B9E4E" w:rsidR="00ED3F14" w:rsidRDefault="00ED3F14">
      <w:pPr>
        <w:pStyle w:val="CommentText"/>
      </w:pPr>
      <w:r>
        <w:rPr>
          <w:rStyle w:val="CommentReference"/>
        </w:rPr>
        <w:annotationRef/>
      </w:r>
      <w:r>
        <w:t>DOC in caps on y-axis title.  I think you’ll need bigger text too, but consult the grad school style manual</w:t>
      </w:r>
    </w:p>
  </w:comment>
  <w:comment w:id="103" w:author="Clay" w:date="2020-06-12T14:31:00Z" w:initials="C">
    <w:p w14:paraId="2B1A960D" w14:textId="63187C86" w:rsidR="00ED3F14" w:rsidRDefault="00ED3F14">
      <w:pPr>
        <w:pStyle w:val="CommentText"/>
      </w:pPr>
      <w:r>
        <w:rPr>
          <w:rStyle w:val="CommentReference"/>
        </w:rPr>
        <w:annotationRef/>
      </w:r>
      <w:r>
        <w:t>Let’s make NH4, NO3, and DIN a three panel figure</w:t>
      </w:r>
    </w:p>
  </w:comment>
  <w:comment w:id="105" w:author="Clay" w:date="2020-06-12T14:31:00Z" w:initials="C">
    <w:p w14:paraId="6E22489B" w14:textId="490329F6" w:rsidR="00ED3F14" w:rsidRDefault="00ED3F14">
      <w:pPr>
        <w:pStyle w:val="CommentText"/>
      </w:pPr>
      <w:r>
        <w:rPr>
          <w:rStyle w:val="CommentReference"/>
        </w:rPr>
        <w:annotationRef/>
      </w:r>
      <w:r>
        <w:t>Let’s make %OM and % soil moisture a 2 panel graphic</w:t>
      </w:r>
    </w:p>
  </w:comment>
  <w:comment w:id="106" w:author="Clay" w:date="2020-06-12T14:31:00Z" w:initials="C">
    <w:p w14:paraId="6336BDF0" w14:textId="2A885627" w:rsidR="00ED3F14" w:rsidRDefault="00ED3F14">
      <w:pPr>
        <w:pStyle w:val="CommentText"/>
      </w:pPr>
      <w:r>
        <w:rPr>
          <w:rStyle w:val="CommentReference"/>
        </w:rPr>
        <w:annotationRef/>
      </w:r>
      <w:r>
        <w:t xml:space="preserve">Let’s make ammonium and nitrate a 2 panel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109" w:author="Clay" w:date="2020-06-12T14:3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110" w:author="Clay" w:date="2020-06-12T14:31:00Z" w:initials="C">
    <w:p w14:paraId="6427E182" w14:textId="6930F9EC" w:rsidR="00ED3F14" w:rsidRDefault="00ED3F14">
      <w:pPr>
        <w:pStyle w:val="CommentText"/>
      </w:pPr>
      <w:r>
        <w:rPr>
          <w:rStyle w:val="CommentReference"/>
        </w:rPr>
        <w:annotationRef/>
      </w:r>
      <w:r>
        <w:t>Combine soil temp into 2 panel</w:t>
      </w:r>
    </w:p>
  </w:comment>
  <w:comment w:id="111" w:author="Clay" w:date="2020-06-12T14:31:00Z" w:initials="C">
    <w:p w14:paraId="12E27402" w14:textId="2B80BE36" w:rsidR="00ED3F14" w:rsidRDefault="00ED3F14">
      <w:pPr>
        <w:pStyle w:val="CommentText"/>
      </w:pPr>
      <w:r>
        <w:rPr>
          <w:rStyle w:val="CommentReference"/>
        </w:rPr>
        <w:annotationRef/>
      </w:r>
      <w:r>
        <w:t>Need your N-cycling data in here somewhere</w:t>
      </w:r>
    </w:p>
  </w:comment>
  <w:comment w:id="113" w:author="Clay" w:date="2020-06-12T14:31:00Z" w:initials="C">
    <w:p w14:paraId="75A7B9AA" w14:textId="3E857006" w:rsidR="00ED3F14" w:rsidRDefault="00ED3F14">
      <w:pPr>
        <w:pStyle w:val="CommentText"/>
      </w:pPr>
      <w:r>
        <w:rPr>
          <w:rStyle w:val="CommentReference"/>
        </w:rPr>
        <w:annotationRef/>
      </w:r>
      <w:r>
        <w:t>No caps, or just use WSB since you defined it earlier</w:t>
      </w:r>
    </w:p>
  </w:comment>
  <w:comment w:id="112" w:author="Clay" w:date="2020-06-12T14:31:00Z" w:initials="C">
    <w:p w14:paraId="26E2A577" w14:textId="47892108" w:rsidR="00ED3F14" w:rsidRDefault="00ED3F14">
      <w:pPr>
        <w:pStyle w:val="CommentText"/>
      </w:pPr>
      <w:r>
        <w:rPr>
          <w:rStyle w:val="CommentReference"/>
        </w:rPr>
        <w:annotationRef/>
      </w:r>
      <w:r>
        <w:t>Let’s revisit that after we lock down the results, but we need the narrative of the results to do that.</w:t>
      </w:r>
    </w:p>
  </w:comment>
  <w:comment w:id="116" w:author="Clay" w:date="2020-06-12T14:31:00Z" w:initials="C">
    <w:p w14:paraId="0604A6AF" w14:textId="71C96FE7" w:rsidR="00ED3F14" w:rsidRDefault="00ED3F14">
      <w:pPr>
        <w:pStyle w:val="CommentText"/>
      </w:pPr>
      <w:r>
        <w:rPr>
          <w:rStyle w:val="CommentReference"/>
        </w:rPr>
        <w:annotationRef/>
      </w:r>
      <w:r>
        <w:t>Need to fix your secondary headings.  Most of these are actually results, not discussion</w:t>
      </w:r>
    </w:p>
    <w:p w14:paraId="4E368577" w14:textId="77777777" w:rsidR="00ED3F14" w:rsidRDefault="00ED3F14">
      <w:pPr>
        <w:pStyle w:val="CommentText"/>
      </w:pPr>
    </w:p>
    <w:p w14:paraId="05670072" w14:textId="2B2D3B01" w:rsidR="00ED3F14" w:rsidRDefault="00ED3F14">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117" w:author="Neziri Izak - OHS" w:date="2020-06-12T14:3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118" w:author="Neziri Izak - OHS" w:date="2020-06-12T14:3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184E03E4" w15:done="0"/>
  <w15:commentEx w15:paraId="34704000" w15:done="0"/>
  <w15:commentEx w15:paraId="7C586DEC" w15:done="0"/>
  <w15:commentEx w15:paraId="602BBD62" w15:done="0"/>
  <w15:commentEx w15:paraId="73A7855E" w15:done="0"/>
  <w15:commentEx w15:paraId="436C55B5" w15:done="0"/>
  <w15:commentEx w15:paraId="12094B53" w15:done="0"/>
  <w15:commentEx w15:paraId="2B1A960D" w15:done="0"/>
  <w15:commentEx w15:paraId="6E22489B" w15:done="0"/>
  <w15:commentEx w15:paraId="6336BDF0" w15:done="0"/>
  <w15:commentEx w15:paraId="60741347" w15:done="0"/>
  <w15:commentEx w15:paraId="6427E182" w15:done="0"/>
  <w15:commentEx w15:paraId="12E27402" w15:done="0"/>
  <w15:commentEx w15:paraId="75A7B9AA" w15:done="0"/>
  <w15:commentEx w15:paraId="26E2A577" w15:done="0"/>
  <w15:commentEx w15:paraId="05670072"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84E03E4" w16cid:durableId="228F74CB"/>
  <w16cid:commentId w16cid:paraId="34704000" w16cid:durableId="228F74CC"/>
  <w16cid:commentId w16cid:paraId="7C586DEC" w16cid:durableId="228F74CD"/>
  <w16cid:commentId w16cid:paraId="602BBD62" w16cid:durableId="22876EE0"/>
  <w16cid:commentId w16cid:paraId="73A7855E" w16cid:durableId="225BE24F"/>
  <w16cid:commentId w16cid:paraId="436C55B5" w16cid:durableId="22876EE2"/>
  <w16cid:commentId w16cid:paraId="12094B53" w16cid:durableId="22876EE3"/>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511DFA" w14:textId="77777777" w:rsidR="00587EC8" w:rsidRDefault="00587EC8">
      <w:pPr>
        <w:spacing w:after="0" w:line="240" w:lineRule="auto"/>
      </w:pPr>
      <w:r>
        <w:separator/>
      </w:r>
    </w:p>
  </w:endnote>
  <w:endnote w:type="continuationSeparator" w:id="0">
    <w:p w14:paraId="69B36B10" w14:textId="77777777" w:rsidR="00587EC8" w:rsidRDefault="00587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r>
          <w:t>viii</w:t>
        </w:r>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proofErr w:type="spellStart"/>
        <w:r>
          <w:t>i</w:t>
        </w:r>
        <w:proofErr w:type="spellEnd"/>
      </w:p>
    </w:sdtContent>
  </w:sdt>
  <w:p w14:paraId="1186F56B" w14:textId="77777777" w:rsidR="00ED3F14" w:rsidRDefault="00ED3F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B0D95B" w14:textId="77777777" w:rsidR="00587EC8" w:rsidRDefault="00587EC8">
      <w:pPr>
        <w:spacing w:after="0" w:line="240" w:lineRule="auto"/>
      </w:pPr>
      <w:r>
        <w:separator/>
      </w:r>
    </w:p>
  </w:footnote>
  <w:footnote w:type="continuationSeparator" w:id="0">
    <w:p w14:paraId="721DCF0E" w14:textId="77777777" w:rsidR="00587EC8" w:rsidRDefault="00587EC8">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275A4"/>
    <w:rsid w:val="00030485"/>
    <w:rsid w:val="000425FC"/>
    <w:rsid w:val="00096AE3"/>
    <w:rsid w:val="000F47C1"/>
    <w:rsid w:val="000F7550"/>
    <w:rsid w:val="001539E9"/>
    <w:rsid w:val="00172A83"/>
    <w:rsid w:val="00176FC7"/>
    <w:rsid w:val="00180C4B"/>
    <w:rsid w:val="001D4414"/>
    <w:rsid w:val="001D78FA"/>
    <w:rsid w:val="001F18E5"/>
    <w:rsid w:val="00202422"/>
    <w:rsid w:val="00207FE3"/>
    <w:rsid w:val="00235E3E"/>
    <w:rsid w:val="00243CE1"/>
    <w:rsid w:val="00257055"/>
    <w:rsid w:val="002942DB"/>
    <w:rsid w:val="002D6B05"/>
    <w:rsid w:val="002E09C5"/>
    <w:rsid w:val="002F3E7B"/>
    <w:rsid w:val="00314DEC"/>
    <w:rsid w:val="00317DE0"/>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8757A"/>
    <w:rsid w:val="00587EC8"/>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3326E"/>
    <w:rsid w:val="00746AB7"/>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4366C"/>
    <w:rsid w:val="00C55CE6"/>
    <w:rsid w:val="00CC208F"/>
    <w:rsid w:val="00CF293D"/>
    <w:rsid w:val="00D047D1"/>
    <w:rsid w:val="00D34869"/>
    <w:rsid w:val="00D5125E"/>
    <w:rsid w:val="00D61996"/>
    <w:rsid w:val="00D72EB8"/>
    <w:rsid w:val="00D75D82"/>
    <w:rsid w:val="00D765D3"/>
    <w:rsid w:val="00D76DA6"/>
    <w:rsid w:val="00D91838"/>
    <w:rsid w:val="00DA1B40"/>
    <w:rsid w:val="00DB599A"/>
    <w:rsid w:val="00DE10F3"/>
    <w:rsid w:val="00DE1705"/>
    <w:rsid w:val="00E02A5A"/>
    <w:rsid w:val="00E04BCB"/>
    <w:rsid w:val="00E0657B"/>
    <w:rsid w:val="00E10E0D"/>
    <w:rsid w:val="00E1157A"/>
    <w:rsid w:val="00E23D8F"/>
    <w:rsid w:val="00E953B1"/>
    <w:rsid w:val="00EB72F0"/>
    <w:rsid w:val="00EC741A"/>
    <w:rsid w:val="00ED3F14"/>
    <w:rsid w:val="00EF2626"/>
    <w:rsid w:val="00F1534E"/>
    <w:rsid w:val="00F53E32"/>
    <w:rsid w:val="00F82EBD"/>
    <w:rsid w:val="00FA6272"/>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40373B90-9E94-4456-99AA-6027F0586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link.springer.com/article/10.1007/s00442-005-0044-1" TargetMode="External"/><Relationship Id="rId3" Type="http://schemas.openxmlformats.org/officeDocument/2006/relationships/webSettings" Target="webSettings.xml"/><Relationship Id="rId21" Type="http://schemas.openxmlformats.org/officeDocument/2006/relationships/image" Target="media/image12.tiff"/><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link.springer.com/article/10.1007/BF02183092" TargetMode="External"/><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6221</Words>
  <Characters>35466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2</cp:revision>
  <dcterms:created xsi:type="dcterms:W3CDTF">2020-06-16T16:47:00Z</dcterms:created>
  <dcterms:modified xsi:type="dcterms:W3CDTF">2020-06-16T16:47:00Z</dcterms:modified>
</cp:coreProperties>
</file>