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of</w:t>
      </w:r>
      <w:proofErr w:type="gramEnd"/>
      <w:r w:rsidRPr="00D5125E">
        <w:rPr>
          <w:rFonts w:eastAsia="Times New Roman" w:cs="Times New Roman"/>
          <w:snapToGrid w:val="0"/>
          <w:sz w:val="24"/>
          <w:szCs w:val="24"/>
        </w:rPr>
        <w:t xml:space="preserve">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Clay </w:t>
      </w:r>
      <w:proofErr w:type="spellStart"/>
      <w:r w:rsidR="006522D5">
        <w:rPr>
          <w:rFonts w:eastAsia="Times New Roman" w:cs="Times New Roman"/>
          <w:snapToGrid w:val="0"/>
          <w:sz w:val="24"/>
          <w:szCs w:val="24"/>
        </w:rPr>
        <w:t>Arango</w:t>
      </w:r>
      <w:proofErr w:type="spellEnd"/>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w:t>
      </w:r>
      <w:proofErr w:type="spellStart"/>
      <w:r>
        <w:rPr>
          <w:rFonts w:ascii="Times New Roman" w:eastAsia="Times New Roman" w:hAnsi="Times New Roman" w:cs="Times New Roman"/>
          <w:sz w:val="24"/>
          <w:szCs w:val="24"/>
        </w:rPr>
        <w:t>Arango</w:t>
      </w:r>
      <w:proofErr w:type="spellEnd"/>
      <w:r>
        <w:rPr>
          <w:rFonts w:ascii="Times New Roman" w:eastAsia="Times New Roman" w:hAnsi="Times New Roman" w:cs="Times New Roman"/>
          <w:sz w:val="24"/>
          <w:szCs w:val="24"/>
        </w:rPr>
        <w:t xml:space="preserve">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style</w:t>
      </w:r>
      <w:proofErr w:type="gramEnd"/>
      <w:r w:rsidRPr="00D5125E">
        <w:rPr>
          <w:rFonts w:eastAsia="Times New Roman" w:cs="Times New Roman"/>
          <w:snapToGrid w:val="0"/>
          <w:sz w:val="24"/>
          <w:szCs w:val="24"/>
        </w:rPr>
        <w:t xml:space="preserv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proofErr w:type="gramStart"/>
      <w:r w:rsidR="00597DF9">
        <w:rPr>
          <w:rFonts w:ascii="Times New Roman" w:eastAsia="Times New Roman" w:hAnsi="Times New Roman" w:cs="Times New Roman"/>
          <w:sz w:val="24"/>
          <w:szCs w:val="24"/>
        </w:rPr>
        <w:t>As climate change progresses, theses insect outbreaks are expected to intensify (CITATION).</w:t>
      </w:r>
      <w:proofErr w:type="gramEnd"/>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18" w:author="Clay" w:date="2020-06-04T12:00:00Z">
        <w:r w:rsidR="00A618C4">
          <w:rPr>
            <w:rFonts w:ascii="Times New Roman" w:eastAsia="Times New Roman" w:hAnsi="Times New Roman" w:cs="Times New Roman"/>
            <w:i/>
            <w:color w:val="000000"/>
            <w:sz w:val="24"/>
            <w:szCs w:val="24"/>
            <w:highlight w:val="white"/>
          </w:rPr>
          <w:t>freemani</w:t>
        </w:r>
        <w:commentRangeEnd w:id="16"/>
        <w:proofErr w:type="spellEnd"/>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gramStart"/>
      <w:r w:rsidR="00A618C4">
        <w:rPr>
          <w:rFonts w:ascii="Times New Roman" w:eastAsia="Times New Roman" w:hAnsi="Times New Roman" w:cs="Times New Roman"/>
          <w:color w:val="000000"/>
          <w:sz w:val="24"/>
          <w:szCs w:val="24"/>
          <w:highlight w:val="white"/>
        </w:rPr>
        <w:t>..</w:t>
      </w:r>
      <w:proofErr w:type="spellStart"/>
      <w:r w:rsidR="00A618C4">
        <w:rPr>
          <w:rFonts w:ascii="Times New Roman" w:eastAsia="Times New Roman" w:hAnsi="Times New Roman" w:cs="Times New Roman"/>
          <w:color w:val="000000"/>
          <w:sz w:val="24"/>
          <w:szCs w:val="24"/>
          <w:highlight w:val="white"/>
        </w:rPr>
        <w:t>i</w:t>
      </w:r>
      <w:proofErr w:type="spellEnd"/>
      <w:proofErr w:type="gram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 xml:space="preserve">There is also no evidence that the new growth of conifers is occurring earlier or that it is lasting for longer in our region as it is in many flowering plants on the East Coast (Miller-Rushing and </w:t>
      </w:r>
      <w:proofErr w:type="spellStart"/>
      <w:r>
        <w:rPr>
          <w:rFonts w:ascii="Times New Roman" w:eastAsia="Times New Roman" w:hAnsi="Times New Roman" w:cs="Times New Roman"/>
          <w:sz w:val="24"/>
          <w:szCs w:val="24"/>
        </w:rPr>
        <w:t>Primack</w:t>
      </w:r>
      <w:proofErr w:type="spellEnd"/>
      <w:r>
        <w:rPr>
          <w:rFonts w:ascii="Times New Roman" w:eastAsia="Times New Roman" w:hAnsi="Times New Roman" w:cs="Times New Roman"/>
          <w:sz w:val="24"/>
          <w:szCs w:val="24"/>
        </w:rPr>
        <w:t>,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proofErr w:type="gramStart"/>
      <w:r w:rsidR="00974F9D">
        <w:rPr>
          <w:rFonts w:ascii="Times New Roman" w:eastAsia="Times New Roman" w:hAnsi="Times New Roman" w:cs="Times New Roman"/>
          <w:sz w:val="24"/>
          <w:szCs w:val="24"/>
        </w:rPr>
        <w:t>Leading</w:t>
      </w:r>
      <w:proofErr w:type="gramEnd"/>
      <w:r w:rsidR="00974F9D">
        <w:rPr>
          <w:rFonts w:ascii="Times New Roman" w:eastAsia="Times New Roman" w:hAnsi="Times New Roman" w:cs="Times New Roman"/>
          <w:sz w:val="24"/>
          <w:szCs w:val="24"/>
        </w:rPr>
        <w:t xml:space="preserve">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is; </w:t>
      </w:r>
      <w:proofErr w:type="gramStart"/>
      <w:r>
        <w:rPr>
          <w:rFonts w:ascii="Times New Roman" w:eastAsia="Times New Roman" w:hAnsi="Times New Roman" w:cs="Times New Roman"/>
          <w:sz w:val="24"/>
          <w:szCs w:val="24"/>
        </w:rPr>
        <w:t>are the WSB changing net nitrification</w:t>
      </w:r>
      <w:proofErr w:type="gramEnd"/>
      <w:r>
        <w:rPr>
          <w:rFonts w:ascii="Times New Roman" w:eastAsia="Times New Roman" w:hAnsi="Times New Roman" w:cs="Times New Roman"/>
          <w:sz w:val="24"/>
          <w:szCs w:val="24"/>
        </w:rPr>
        <w:t xml:space="preserve">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western</w:t>
      </w:r>
      <w:proofErr w:type="gramEnd"/>
      <w:r>
        <w:rPr>
          <w:rFonts w:ascii="Times New Roman" w:eastAsia="Times New Roman" w:hAnsi="Times New Roman" w:cs="Times New Roman"/>
          <w:sz w:val="24"/>
          <w:szCs w:val="24"/>
        </w:rPr>
        <w:t xml:space="preserve">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9264"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pPr>
        <w:pStyle w:val="Caption"/>
        <w:spacing w:after="0" w:line="480" w:lineRule="auto"/>
        <w:contextualSpacing/>
        <w:rPr>
          <w:ins w:id="42" w:author="Neziri Izak - OHS" w:date="2020-06-17T14:49:00Z"/>
          <w:rFonts w:ascii="Times New Roman" w:eastAsia="Times New Roman" w:hAnsi="Times New Roman" w:cs="Times New Roman"/>
          <w:i w:val="0"/>
          <w:iCs w:val="0"/>
          <w:color w:val="auto"/>
          <w:sz w:val="24"/>
          <w:szCs w:val="24"/>
        </w:rPr>
        <w:pPrChange w:id="43" w:author="Neziri Izak - OHS" w:date="2020-06-17T14:49:00Z">
          <w:pPr>
            <w:pStyle w:val="Caption"/>
            <w:spacing w:after="0" w:line="480" w:lineRule="auto"/>
            <w:ind w:firstLine="720"/>
            <w:contextualSpacing/>
          </w:pPr>
        </w:pPrChange>
      </w:pPr>
      <w:ins w:id="44" w:author="Neziri Izak - OHS" w:date="2020-06-17T14:49:00Z">
        <w:r w:rsidRPr="00B06E8D">
          <w:rPr>
            <w:rFonts w:ascii="Times New Roman" w:eastAsia="Times New Roman" w:hAnsi="Times New Roman" w:cs="Times New Roman"/>
            <w:i w:val="0"/>
            <w:iCs w:val="0"/>
            <w:color w:val="auto"/>
            <w:sz w:val="24"/>
            <w:szCs w:val="24"/>
          </w:rPr>
          <w:t>Figure 1: Site locations with activity level shown in relation to major city.</w:t>
        </w:r>
      </w:ins>
    </w:p>
    <w:p w14:paraId="1A68408D" w14:textId="185E3FA6" w:rsidR="009356E2" w:rsidRPr="00D61996" w:rsidDel="00D61996" w:rsidRDefault="009356E2" w:rsidP="009356E2">
      <w:pPr>
        <w:pStyle w:val="Caption"/>
        <w:spacing w:after="0" w:line="480" w:lineRule="auto"/>
        <w:ind w:firstLine="720"/>
        <w:contextualSpacing/>
        <w:rPr>
          <w:del w:id="45" w:author="Neziri Izak - OHS" w:date="2020-06-07T13:49:00Z"/>
          <w:rFonts w:ascii="Times New Roman" w:eastAsia="Times New Roman" w:hAnsi="Times New Roman" w:cs="Times New Roman"/>
          <w:i w:val="0"/>
          <w:iCs w:val="0"/>
          <w:color w:val="auto"/>
          <w:sz w:val="24"/>
          <w:szCs w:val="24"/>
          <w:rPrChange w:id="46" w:author="Neziri Izak - OHS" w:date="2020-06-07T13:50:00Z">
            <w:rPr>
              <w:del w:id="47" w:author="Neziri Izak - OHS" w:date="2020-06-07T13:49:00Z"/>
              <w:rFonts w:ascii="Times New Roman" w:eastAsia="Times New Roman" w:hAnsi="Times New Roman" w:cs="Times New Roman"/>
              <w:i w:val="0"/>
              <w:iCs w:val="0"/>
              <w:sz w:val="24"/>
              <w:szCs w:val="24"/>
            </w:rPr>
          </w:rPrChange>
        </w:rPr>
      </w:pPr>
      <w:del w:id="48" w:author="Neziri Izak - OHS" w:date="2020-06-17T14:49:00Z">
        <w:r w:rsidRPr="009356E2" w:rsidDel="00B06E8D">
          <w:rPr>
            <w:noProof/>
            <w:lang w:eastAsia="ja-JP"/>
          </w:rPr>
          <mc:AlternateContent>
            <mc:Choice Requires="wps">
              <w:drawing>
                <wp:anchor distT="0" distB="0" distL="114300" distR="114300" simplePos="0" relativeHeight="251661312" behindDoc="0" locked="0" layoutInCell="1" allowOverlap="1" wp14:anchorId="3AD40025" wp14:editId="3CB7E3B0">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01704406" w:rsidR="00EB7C4C" w:rsidRPr="00CE22F2" w:rsidRDefault="00EB7C4C" w:rsidP="009356E2">
                              <w:pPr>
                                <w:pStyle w:val="Caption"/>
                                <w:rPr>
                                  <w:noProof/>
                                  <w:lang w:eastAsia="ja-JP"/>
                                </w:rPr>
                              </w:pPr>
                              <w:del w:id="49" w:author="Neziri Izak - OHS" w:date="2020-06-17T14:49:00Z">
                                <w:r w:rsidDel="00B06E8D">
                                  <w:delText xml:space="preserve">Figure </w:delText>
                                </w:r>
                                <w:r w:rsidDel="00B06E8D">
                                  <w:fldChar w:fldCharType="begin"/>
                                </w:r>
                                <w:r w:rsidDel="00B06E8D">
                                  <w:delInstrText xml:space="preserve"> SEQ Figure \* ARABIC </w:delInstrText>
                                </w:r>
                                <w:r w:rsidDel="00B06E8D">
                                  <w:fldChar w:fldCharType="separate"/>
                                </w:r>
                                <w:r w:rsidDel="00B06E8D">
                                  <w:rPr>
                                    <w:noProof/>
                                  </w:rPr>
                                  <w:delText>1</w:delText>
                                </w:r>
                                <w:r w:rsidDel="00B06E8D">
                                  <w:rPr>
                                    <w:noProof/>
                                  </w:rPr>
                                  <w:fldChar w:fldCharType="end"/>
                                </w:r>
                                <w:r w:rsidRPr="00283E43" w:rsidDel="00B06E8D">
                                  <w:delText>: Site locations with activity level shown in relation to major city.</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01704406" w:rsidR="00EB7C4C" w:rsidRPr="00CE22F2" w:rsidRDefault="00EB7C4C" w:rsidP="009356E2">
                        <w:pPr>
                          <w:pStyle w:val="Caption"/>
                          <w:rPr>
                            <w:noProof/>
                            <w:lang w:eastAsia="ja-JP"/>
                          </w:rPr>
                        </w:pPr>
                        <w:del w:id="50" w:author="Neziri Izak - OHS" w:date="2020-06-17T14:49:00Z">
                          <w:r w:rsidDel="00B06E8D">
                            <w:delText xml:space="preserve">Figure </w:delText>
                          </w:r>
                          <w:r w:rsidDel="00B06E8D">
                            <w:fldChar w:fldCharType="begin"/>
                          </w:r>
                          <w:r w:rsidDel="00B06E8D">
                            <w:delInstrText xml:space="preserve"> SEQ Figure \* ARABIC </w:delInstrText>
                          </w:r>
                          <w:r w:rsidDel="00B06E8D">
                            <w:fldChar w:fldCharType="separate"/>
                          </w:r>
                          <w:r w:rsidDel="00B06E8D">
                            <w:rPr>
                              <w:noProof/>
                            </w:rPr>
                            <w:delText>1</w:delText>
                          </w:r>
                          <w:r w:rsidDel="00B06E8D">
                            <w:rPr>
                              <w:noProof/>
                            </w:rPr>
                            <w:fldChar w:fldCharType="end"/>
                          </w:r>
                          <w:r w:rsidRPr="00283E43" w:rsidDel="00B06E8D">
                            <w:delText>: Site locations with activity level shown in relation to major city.</w:delText>
                          </w:r>
                        </w:del>
                      </w:p>
                    </w:txbxContent>
                  </v:textbox>
                  <w10:wrap type="square"/>
                </v:shape>
              </w:pict>
            </mc:Fallback>
          </mc:AlternateContent>
        </w:r>
      </w:del>
      <w:commentRangeStart w:id="50"/>
      <w:r w:rsidR="004162F7" w:rsidRPr="009356E2">
        <w:rPr>
          <w:rFonts w:ascii="Times New Roman" w:eastAsia="Times New Roman" w:hAnsi="Times New Roman" w:cs="Times New Roman"/>
          <w:i w:val="0"/>
          <w:iCs w:val="0"/>
          <w:color w:val="auto"/>
          <w:sz w:val="24"/>
          <w:szCs w:val="24"/>
        </w:rPr>
        <w:t xml:space="preserve">The </w:t>
      </w:r>
      <w:commentRangeEnd w:id="50"/>
      <w:r w:rsidR="004162F7" w:rsidRPr="009356E2">
        <w:rPr>
          <w:rStyle w:val="CommentReference"/>
          <w:rFonts w:ascii="Times New Roman" w:hAnsi="Times New Roman" w:cs="Times New Roman"/>
          <w:i w:val="0"/>
          <w:iCs w:val="0"/>
          <w:color w:val="auto"/>
          <w:sz w:val="24"/>
          <w:szCs w:val="24"/>
        </w:rPr>
        <w:commentReference w:id="50"/>
      </w:r>
      <w:r w:rsidR="004162F7"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51"/>
      <w:r w:rsidR="004162F7" w:rsidRPr="009356E2">
        <w:rPr>
          <w:rFonts w:ascii="Times New Roman" w:eastAsia="Times New Roman" w:hAnsi="Times New Roman" w:cs="Times New Roman"/>
          <w:i w:val="0"/>
          <w:iCs w:val="0"/>
          <w:color w:val="auto"/>
          <w:sz w:val="24"/>
          <w:szCs w:val="24"/>
        </w:rPr>
        <w:t>X</w:t>
      </w:r>
      <w:commentRangeEnd w:id="51"/>
      <w:r w:rsidR="004162F7" w:rsidRPr="009356E2">
        <w:rPr>
          <w:rStyle w:val="CommentReference"/>
          <w:rFonts w:ascii="Times New Roman" w:hAnsi="Times New Roman" w:cs="Times New Roman"/>
          <w:i w:val="0"/>
          <w:iCs w:val="0"/>
          <w:color w:val="auto"/>
          <w:sz w:val="24"/>
          <w:szCs w:val="24"/>
        </w:rPr>
        <w:commentReference w:id="51"/>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52"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53"/>
      <w:r w:rsidR="004162F7" w:rsidRPr="009356E2">
        <w:rPr>
          <w:rFonts w:ascii="Times New Roman" w:eastAsia="Times New Roman" w:hAnsi="Times New Roman" w:cs="Times New Roman"/>
          <w:i w:val="0"/>
          <w:iCs w:val="0"/>
          <w:color w:val="auto"/>
          <w:sz w:val="24"/>
          <w:szCs w:val="24"/>
        </w:rPr>
        <w:t>moderately heavy tree cover</w:t>
      </w:r>
      <w:commentRangeEnd w:id="53"/>
      <w:r w:rsidR="004162F7" w:rsidRPr="009356E2">
        <w:rPr>
          <w:rStyle w:val="CommentReference"/>
          <w:rFonts w:ascii="Times New Roman" w:hAnsi="Times New Roman" w:cs="Times New Roman"/>
          <w:i w:val="0"/>
          <w:iCs w:val="0"/>
          <w:color w:val="auto"/>
          <w:sz w:val="24"/>
          <w:szCs w:val="24"/>
        </w:rPr>
        <w:commentReference w:id="53"/>
      </w:r>
      <w:r w:rsidR="004162F7" w:rsidRPr="009356E2">
        <w:rPr>
          <w:rFonts w:ascii="Times New Roman" w:eastAsia="Times New Roman" w:hAnsi="Times New Roman" w:cs="Times New Roman"/>
          <w:i w:val="0"/>
          <w:iCs w:val="0"/>
          <w:color w:val="auto"/>
          <w:sz w:val="24"/>
          <w:szCs w:val="24"/>
        </w:rPr>
        <w:t xml:space="preserve">. The high budworm sites were located in the </w:t>
      </w:r>
      <w:proofErr w:type="spellStart"/>
      <w:r w:rsidR="004162F7" w:rsidRPr="009356E2">
        <w:rPr>
          <w:rFonts w:ascii="Times New Roman" w:eastAsia="Times New Roman" w:hAnsi="Times New Roman" w:cs="Times New Roman"/>
          <w:i w:val="0"/>
          <w:iCs w:val="0"/>
          <w:color w:val="auto"/>
          <w:sz w:val="24"/>
          <w:szCs w:val="24"/>
        </w:rPr>
        <w:t>Swauk</w:t>
      </w:r>
      <w:proofErr w:type="spellEnd"/>
      <w:r w:rsidR="004162F7" w:rsidRPr="009356E2">
        <w:rPr>
          <w:rFonts w:ascii="Times New Roman" w:eastAsia="Times New Roman" w:hAnsi="Times New Roman" w:cs="Times New Roman"/>
          <w:i w:val="0"/>
          <w:iCs w:val="0"/>
          <w:color w:val="auto"/>
          <w:sz w:val="24"/>
          <w:szCs w:val="24"/>
        </w:rPr>
        <w:t xml:space="preserve"> drainage in the </w:t>
      </w:r>
      <w:r w:rsidR="004162F7" w:rsidRPr="009356E2">
        <w:rPr>
          <w:rFonts w:ascii="Times New Roman" w:eastAsia="Times New Roman" w:hAnsi="Times New Roman" w:cs="Times New Roman"/>
          <w:i w:val="0"/>
          <w:iCs w:val="0"/>
          <w:color w:val="auto"/>
          <w:sz w:val="24"/>
          <w:szCs w:val="24"/>
        </w:rPr>
        <w:lastRenderedPageBreak/>
        <w:t xml:space="preserve">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54"/>
      <w:r w:rsidR="004162F7" w:rsidRPr="009356E2">
        <w:rPr>
          <w:rFonts w:ascii="Times New Roman" w:eastAsia="Times New Roman" w:hAnsi="Times New Roman" w:cs="Times New Roman"/>
          <w:i w:val="0"/>
          <w:iCs w:val="0"/>
          <w:color w:val="auto"/>
          <w:sz w:val="24"/>
          <w:szCs w:val="24"/>
        </w:rPr>
        <w:t>cover</w:t>
      </w:r>
      <w:ins w:id="55" w:author="Clay" w:date="2020-06-04T12:36:00Z">
        <w:r w:rsidR="00E10E0D">
          <w:rPr>
            <w:rFonts w:ascii="Times New Roman" w:eastAsia="Times New Roman" w:hAnsi="Times New Roman" w:cs="Times New Roman"/>
            <w:i w:val="0"/>
            <w:iCs w:val="0"/>
            <w:color w:val="auto"/>
            <w:sz w:val="24"/>
            <w:szCs w:val="24"/>
          </w:rPr>
          <w:t>.</w:t>
        </w:r>
        <w:del w:id="56"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pPr>
        <w:pStyle w:val="Caption"/>
        <w:spacing w:after="0" w:line="480" w:lineRule="auto"/>
        <w:ind w:firstLine="720"/>
        <w:contextualSpacing/>
        <w:rPr>
          <w:rFonts w:ascii="Times New Roman" w:hAnsi="Times New Roman" w:cs="Times New Roman"/>
          <w:sz w:val="24"/>
          <w:szCs w:val="24"/>
          <w:rPrChange w:id="57" w:author="Neziri Izak - OHS" w:date="2020-06-07T13:50:00Z">
            <w:rPr/>
          </w:rPrChange>
        </w:rPr>
        <w:pPrChange w:id="58"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59" w:author="Neziri Izak - OHS" w:date="2020-06-07T13:50:00Z">
            <w:rPr>
              <w:i/>
              <w:iCs/>
            </w:rPr>
          </w:rPrChange>
        </w:rPr>
        <w:t xml:space="preserve">Although each individual site varied </w:t>
      </w:r>
      <w:commentRangeEnd w:id="54"/>
      <w:r w:rsidR="00E10E0D" w:rsidRPr="00D61996">
        <w:rPr>
          <w:rStyle w:val="CommentReference"/>
          <w:rFonts w:ascii="Times New Roman" w:hAnsi="Times New Roman" w:cs="Times New Roman"/>
          <w:i w:val="0"/>
          <w:iCs w:val="0"/>
          <w:color w:val="auto"/>
          <w:sz w:val="24"/>
          <w:szCs w:val="24"/>
          <w:rPrChange w:id="60" w:author="Neziri Izak - OHS" w:date="2020-06-07T13:50:00Z">
            <w:rPr>
              <w:rStyle w:val="CommentReference"/>
              <w:i/>
              <w:iCs/>
            </w:rPr>
          </w:rPrChange>
        </w:rPr>
        <w:commentReference w:id="54"/>
      </w:r>
      <w:r w:rsidRPr="00D61996">
        <w:rPr>
          <w:rFonts w:ascii="Times New Roman" w:hAnsi="Times New Roman" w:cs="Times New Roman"/>
          <w:i w:val="0"/>
          <w:iCs w:val="0"/>
          <w:color w:val="auto"/>
          <w:sz w:val="24"/>
          <w:szCs w:val="24"/>
          <w:rPrChange w:id="61" w:author="Neziri Izak - OHS" w:date="2020-06-07T13:50:00Z">
            <w:rPr>
              <w:i/>
              <w:iCs/>
            </w:rPr>
          </w:rPrChange>
        </w:rPr>
        <w:t xml:space="preserve">based on microclimatic factors, sites were exposed to similar temperature and precipitation </w:t>
      </w:r>
      <w:commentRangeStart w:id="62"/>
      <w:r w:rsidRPr="00D61996">
        <w:rPr>
          <w:rFonts w:ascii="Times New Roman" w:hAnsi="Times New Roman" w:cs="Times New Roman"/>
          <w:i w:val="0"/>
          <w:iCs w:val="0"/>
          <w:color w:val="auto"/>
          <w:sz w:val="24"/>
          <w:szCs w:val="24"/>
          <w:rPrChange w:id="63" w:author="Neziri Izak - OHS" w:date="2020-06-07T13:50:00Z">
            <w:rPr>
              <w:i/>
              <w:iCs/>
            </w:rPr>
          </w:rPrChange>
        </w:rPr>
        <w:t>patterns</w:t>
      </w:r>
      <w:commentRangeEnd w:id="62"/>
      <w:r w:rsidRPr="00D61996">
        <w:rPr>
          <w:rStyle w:val="CommentReference"/>
          <w:rFonts w:ascii="Times New Roman" w:hAnsi="Times New Roman" w:cs="Times New Roman"/>
          <w:i w:val="0"/>
          <w:iCs w:val="0"/>
          <w:color w:val="auto"/>
          <w:sz w:val="24"/>
          <w:szCs w:val="24"/>
          <w:rPrChange w:id="64" w:author="Neziri Izak - OHS" w:date="2020-06-07T13:50:00Z">
            <w:rPr>
              <w:rStyle w:val="CommentReference"/>
              <w:i/>
              <w:iCs/>
            </w:rPr>
          </w:rPrChange>
        </w:rPr>
        <w:commentReference w:id="62"/>
      </w:r>
      <w:r w:rsidR="00E10E0D" w:rsidRPr="00D61996">
        <w:rPr>
          <w:rFonts w:ascii="Times New Roman" w:hAnsi="Times New Roman" w:cs="Times New Roman"/>
          <w:i w:val="0"/>
          <w:iCs w:val="0"/>
          <w:color w:val="auto"/>
          <w:sz w:val="24"/>
          <w:szCs w:val="24"/>
          <w:rPrChange w:id="65" w:author="Neziri Izak - OHS" w:date="2020-06-07T13:50:00Z">
            <w:rPr>
              <w:i/>
              <w:iCs/>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6" w:author="Neziri Izak - OHS" w:date="2020-06-07T13:50:00Z">
            <w:rPr>
              <w:i/>
              <w:iCs/>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67"/>
      <w:r>
        <w:rPr>
          <w:rFonts w:ascii="Times New Roman" w:eastAsia="Times New Roman" w:hAnsi="Times New Roman" w:cs="Times New Roman"/>
          <w:sz w:val="24"/>
          <w:szCs w:val="24"/>
        </w:rPr>
        <w:t>funnel</w:t>
      </w:r>
      <w:commentRangeEnd w:id="67"/>
      <w:r>
        <w:rPr>
          <w:rStyle w:val="CommentReference"/>
        </w:rPr>
        <w:commentReference w:id="67"/>
      </w:r>
      <w:r>
        <w:rPr>
          <w:rFonts w:ascii="Times New Roman" w:eastAsia="Times New Roman" w:hAnsi="Times New Roman" w:cs="Times New Roman"/>
          <w:sz w:val="24"/>
          <w:szCs w:val="24"/>
        </w:rPr>
        <w:t xml:space="preserve">. </w:t>
      </w:r>
      <w:commentRangeStart w:id="68"/>
      <w:commentRangeEnd w:id="68"/>
      <w:r>
        <w:rPr>
          <w:rStyle w:val="CommentReference"/>
        </w:rPr>
        <w:commentReference w:id="68"/>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w:t>
      </w:r>
      <w:r>
        <w:rPr>
          <w:rFonts w:ascii="Times New Roman" w:eastAsia="Times New Roman" w:hAnsi="Times New Roman" w:cs="Times New Roman"/>
          <w:sz w:val="24"/>
          <w:szCs w:val="24"/>
        </w:rPr>
        <w:lastRenderedPageBreak/>
        <w:t xml:space="preserve">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69"/>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percolated through the canopy, a total of four rainfall collectors were set up in areas with no canopy cover, two in the low budworm study sites and two in the high budworm study sites</w:t>
      </w:r>
      <w:ins w:id="70" w:author="Clay" w:date="2020-06-04T12:40:00Z">
        <w:r w:rsidR="00DB599A">
          <w:rPr>
            <w:rFonts w:ascii="Times New Roman" w:eastAsia="Times New Roman" w:hAnsi="Times New Roman" w:cs="Times New Roman"/>
            <w:sz w:val="24"/>
            <w:szCs w:val="24"/>
          </w:rPr>
          <w:t>.</w:t>
        </w:r>
        <w:commentRangeEnd w:id="69"/>
        <w:r w:rsidR="00DB599A">
          <w:rPr>
            <w:rStyle w:val="CommentReference"/>
          </w:rPr>
          <w:commentReference w:id="69"/>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71"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diameter</w:t>
      </w:r>
      <w:proofErr w:type="gramEnd"/>
      <w:r>
        <w:rPr>
          <w:rFonts w:ascii="Times New Roman" w:eastAsia="Times New Roman" w:hAnsi="Times New Roman" w:cs="Times New Roman"/>
          <w:sz w:val="24"/>
          <w:szCs w:val="24"/>
        </w:rPr>
        <w:t xml:space="preserve">)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72"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w:t>
      </w:r>
      <w:r>
        <w:rPr>
          <w:rFonts w:ascii="Times New Roman" w:eastAsia="Times New Roman" w:hAnsi="Times New Roman" w:cs="Times New Roman"/>
          <w:sz w:val="24"/>
          <w:szCs w:val="24"/>
        </w:rPr>
        <w:lastRenderedPageBreak/>
        <w:t>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73"/>
      <w:commentRangeEnd w:id="73"/>
      <w:r>
        <w:rPr>
          <w:rStyle w:val="CommentReference"/>
        </w:rPr>
        <w:commentReference w:id="73"/>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74"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w:t>
      </w:r>
      <w:proofErr w:type="gramStart"/>
      <w:r>
        <w:rPr>
          <w:rFonts w:ascii="Times New Roman" w:eastAsia="Times New Roman" w:hAnsi="Times New Roman" w:cs="Times New Roman"/>
          <w:sz w:val="24"/>
          <w:szCs w:val="24"/>
        </w:rPr>
        <w:t>During each retrieval</w:t>
      </w:r>
      <w:proofErr w:type="gramEnd"/>
      <w:r>
        <w:rPr>
          <w:rFonts w:ascii="Times New Roman" w:eastAsia="Times New Roman" w:hAnsi="Times New Roman" w:cs="Times New Roman"/>
          <w:sz w:val="24"/>
          <w:szCs w:val="24"/>
        </w:rPr>
        <w:t xml:space="preserve">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5"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6"/>
      <w:r>
        <w:rPr>
          <w:rFonts w:ascii="Times New Roman" w:eastAsia="Times New Roman" w:hAnsi="Times New Roman" w:cs="Times New Roman"/>
          <w:sz w:val="24"/>
          <w:szCs w:val="24"/>
        </w:rPr>
        <w:t xml:space="preserve">calculated </w:t>
      </w:r>
      <w:commentRangeEnd w:id="76"/>
      <w:r w:rsidR="00314DEC">
        <w:rPr>
          <w:rStyle w:val="CommentReference"/>
        </w:rPr>
        <w:commentReference w:id="76"/>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proofErr w:type="gramStart"/>
      <w:r>
        <w:rPr>
          <w:rFonts w:ascii="Times New Roman" w:eastAsia="Times New Roman" w:hAnsi="Times New Roman" w:cs="Times New Roman"/>
          <w:sz w:val="24"/>
          <w:szCs w:val="24"/>
        </w:rPr>
        <w:t>20</w:t>
      </w:r>
      <w:proofErr w:type="gramEnd"/>
      <w:r>
        <w:rPr>
          <w:rFonts w:ascii="Times New Roman" w:eastAsia="Times New Roman" w:hAnsi="Times New Roman" w:cs="Times New Roman"/>
          <w:sz w:val="24"/>
          <w:szCs w:val="24"/>
        </w:rPr>
        <w:t xml:space="preserve">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w:t>
      </w:r>
      <w:r>
        <w:rPr>
          <w:rFonts w:ascii="Times New Roman" w:eastAsia="Times New Roman" w:hAnsi="Times New Roman" w:cs="Times New Roman"/>
          <w:sz w:val="24"/>
          <w:szCs w:val="24"/>
        </w:rPr>
        <w:lastRenderedPageBreak/>
        <w:t xml:space="preserve">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7"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8"/>
      <w:r>
        <w:rPr>
          <w:rFonts w:ascii="Times New Roman" w:eastAsia="Times New Roman" w:hAnsi="Times New Roman" w:cs="Times New Roman"/>
          <w:sz w:val="24"/>
          <w:szCs w:val="24"/>
        </w:rPr>
        <w:t>moisture</w:t>
      </w:r>
      <w:commentRangeEnd w:id="78"/>
      <w:r>
        <w:rPr>
          <w:rStyle w:val="CommentReference"/>
        </w:rPr>
        <w:commentReference w:id="78"/>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m:t>
            </m:r>
            <m:r>
              <w:rPr>
                <w:rFonts w:ascii="Cambria Math" w:eastAsia="Times New Roman" w:hAnsi="Cambria Math" w:cs="Times New Roman"/>
                <w:sz w:val="24"/>
                <w:szCs w:val="24"/>
              </w:rPr>
              <m:t>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79"/>
        <m:r>
          <w:rPr>
            <w:rFonts w:ascii="Cambria Math" w:eastAsia="Times New Roman" w:hAnsi="Cambria Math" w:cs="Times New Roman"/>
            <w:sz w:val="24"/>
            <w:szCs w:val="24"/>
          </w:rPr>
          <m:t>Matter</m:t>
        </m:r>
        <w:commentRangeEnd w:id="79"/>
        <m:r>
          <m:rPr>
            <m:sty m:val="p"/>
          </m:rPr>
          <w:rPr>
            <w:rStyle w:val="CommentReference"/>
          </w:rPr>
          <w:commentReference w:id="79"/>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m:t>
            </m:r>
            <m:r>
              <w:del w:id="80" w:author="Neziri Izak - OHS" w:date="2020-06-17T14:48:00Z">
                <w:rPr>
                  <w:rFonts w:ascii="Cambria Math" w:eastAsia="Times New Roman" w:hAnsi="Cambria Math" w:cs="Times New Roman"/>
                  <w:sz w:val="24"/>
                  <w:szCs w:val="24"/>
                </w:rPr>
                <m:t xml:space="preserve"> loss</m:t>
              </w:del>
            </m:r>
            <m:r>
              <w:rPr>
                <w:rFonts w:ascii="Cambria Math" w:eastAsia="Times New Roman" w:hAnsi="Cambria Math" w:cs="Times New Roman"/>
                <w:sz w:val="24"/>
                <w:szCs w:val="24"/>
              </w:rPr>
              <m:t xml:space="preserve">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81"/>
      <w:r w:rsidR="004162F7">
        <w:rPr>
          <w:rFonts w:ascii="Times New Roman" w:eastAsia="Times New Roman" w:hAnsi="Times New Roman" w:cs="Times New Roman"/>
          <w:sz w:val="24"/>
          <w:szCs w:val="24"/>
        </w:rPr>
        <w:t xml:space="preserve">Net changes in the </w:t>
      </w:r>
      <w:r w:rsidR="004162F7">
        <w:rPr>
          <w:rFonts w:ascii="Times New Roman" w:eastAsia="Times New Roman" w:hAnsi="Times New Roman" w:cs="Times New Roman"/>
          <w:sz w:val="24"/>
          <w:szCs w:val="24"/>
        </w:rPr>
        <w:lastRenderedPageBreak/>
        <w:t xml:space="preserve">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(Griffin and Turner, 2012</w:t>
      </w:r>
      <w:proofErr w:type="gramStart"/>
      <w:r w:rsidR="004162F7">
        <w:rPr>
          <w:rFonts w:ascii="Times New Roman" w:eastAsia="Times New Roman" w:hAnsi="Times New Roman" w:cs="Times New Roman"/>
          <w:sz w:val="24"/>
          <w:szCs w:val="24"/>
        </w:rPr>
        <w:t xml:space="preserve">)  </w:t>
      </w:r>
      <w:commentRangeStart w:id="82"/>
      <w:r w:rsidR="004162F7">
        <w:rPr>
          <w:rFonts w:ascii="Times New Roman" w:eastAsia="Times New Roman" w:hAnsi="Times New Roman" w:cs="Times New Roman"/>
          <w:sz w:val="24"/>
          <w:szCs w:val="24"/>
        </w:rPr>
        <w:t>Net</w:t>
      </w:r>
      <w:proofErr w:type="gramEnd"/>
      <w:r w:rsidR="004162F7">
        <w:rPr>
          <w:rFonts w:ascii="Times New Roman" w:eastAsia="Times New Roman" w:hAnsi="Times New Roman" w:cs="Times New Roman"/>
          <w:sz w:val="24"/>
          <w:szCs w:val="24"/>
        </w:rPr>
        <w:t xml:space="preserve">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82"/>
      <w:r w:rsidR="004162F7">
        <w:rPr>
          <w:rStyle w:val="CommentReference"/>
        </w:rPr>
        <w:commentReference w:id="82"/>
      </w:r>
      <w:commentRangeEnd w:id="81"/>
      <w:r>
        <w:rPr>
          <w:rStyle w:val="CommentReference"/>
        </w:rPr>
        <w:commentReference w:id="81"/>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83"/>
      <w:r>
        <w:rPr>
          <w:rFonts w:ascii="Times New Roman" w:eastAsia="Times New Roman" w:hAnsi="Times New Roman" w:cs="Times New Roman"/>
          <w:i/>
          <w:sz w:val="24"/>
          <w:szCs w:val="24"/>
        </w:rPr>
        <w:t xml:space="preserve">Nitrogen </w:t>
      </w:r>
      <w:commentRangeEnd w:id="83"/>
      <w:r w:rsidR="00F53E32">
        <w:rPr>
          <w:rStyle w:val="CommentReference"/>
        </w:rPr>
        <w:commentReference w:id="83"/>
      </w:r>
      <w:commentRangeStart w:id="84"/>
      <w:r>
        <w:rPr>
          <w:rFonts w:ascii="Times New Roman" w:eastAsia="Times New Roman" w:hAnsi="Times New Roman" w:cs="Times New Roman"/>
          <w:i/>
          <w:sz w:val="24"/>
          <w:szCs w:val="24"/>
        </w:rPr>
        <w:t>Analyses</w:t>
      </w:r>
      <w:commentRangeEnd w:id="84"/>
      <w:r>
        <w:rPr>
          <w:rStyle w:val="CommentReference"/>
        </w:rPr>
        <w:commentReference w:id="84"/>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w:t>
      </w:r>
      <w:commentRangeStart w:id="85"/>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w:t>
      </w:r>
      <w:commentRangeEnd w:id="85"/>
      <w:r>
        <w:rPr>
          <w:rStyle w:val="CommentReference"/>
        </w:rPr>
        <w:commentReference w:id="85"/>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6"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w:t>
      </w:r>
      <w:proofErr w:type="spellStart"/>
      <w:r>
        <w:rPr>
          <w:rFonts w:ascii="Times New Roman" w:eastAsia="Times New Roman" w:hAnsi="Times New Roman" w:cs="Times New Roman"/>
          <w:sz w:val="24"/>
          <w:szCs w:val="24"/>
        </w:rPr>
        <w:t>RStudio</w:t>
      </w:r>
      <w:proofErr w:type="spellEnd"/>
      <w:r>
        <w:rPr>
          <w:rFonts w:ascii="Times New Roman" w:eastAsia="Times New Roman" w:hAnsi="Times New Roman" w:cs="Times New Roman"/>
          <w:sz w:val="24"/>
          <w:szCs w:val="24"/>
        </w:rPr>
        <w:t xml:space="preserve"> version 3.6.2.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was analyzed using XXX (package).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using a generalized least squares (GLS) model </w:t>
      </w:r>
      <w:r>
        <w:rPr>
          <w:rFonts w:ascii="Times New Roman" w:eastAsia="Times New Roman" w:hAnsi="Times New Roman" w:cs="Times New Roman"/>
          <w:sz w:val="24"/>
          <w:szCs w:val="24"/>
        </w:rPr>
        <w:lastRenderedPageBreak/>
        <w:t xml:space="preserve">(package).  </w:t>
      </w:r>
      <w:commentRangeStart w:id="87"/>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8"/>
      <w:r>
        <w:rPr>
          <w:rFonts w:ascii="Times New Roman" w:eastAsia="Times New Roman" w:hAnsi="Times New Roman" w:cs="Times New Roman"/>
          <w:sz w:val="24"/>
          <w:szCs w:val="24"/>
        </w:rPr>
        <w:t>LM</w:t>
      </w:r>
      <w:commentRangeEnd w:id="88"/>
      <w:r w:rsidR="00F53E32">
        <w:rPr>
          <w:rStyle w:val="CommentReference"/>
        </w:rPr>
        <w:commentReference w:id="88"/>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7"/>
      <w:r>
        <w:rPr>
          <w:rStyle w:val="CommentReference"/>
        </w:rPr>
        <w:commentReference w:id="87"/>
      </w:r>
      <w:r>
        <w:rPr>
          <w:rFonts w:ascii="Times New Roman" w:eastAsia="Times New Roman" w:hAnsi="Times New Roman" w:cs="Times New Roman"/>
          <w:sz w:val="24"/>
          <w:szCs w:val="24"/>
        </w:rPr>
        <w:t xml:space="preserve">. </w:t>
      </w:r>
      <w:commentRangeStart w:id="89"/>
      <w:proofErr w:type="gramStart"/>
      <w:r>
        <w:rPr>
          <w:rFonts w:ascii="Times New Roman" w:eastAsia="Times New Roman" w:hAnsi="Times New Roman" w:cs="Times New Roman"/>
          <w:sz w:val="24"/>
          <w:szCs w:val="24"/>
        </w:rPr>
        <w:t>A two-sample t-test to compare the two treatments; coniferous litter vs deciduous.</w:t>
      </w:r>
      <w:commentRangeEnd w:id="89"/>
      <w:proofErr w:type="gramEnd"/>
      <w:r>
        <w:rPr>
          <w:rStyle w:val="CommentReference"/>
        </w:rPr>
        <w:commentReference w:id="89"/>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90"/>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90"/>
      <w:r w:rsidR="00F53E32">
        <w:rPr>
          <w:rStyle w:val="CommentReference"/>
        </w:rPr>
        <w:commentReference w:id="90"/>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91" w:author="Clay" w:date="2020-06-04T18:20:00Z">
        <w:r w:rsidR="00F53E32">
          <w:rPr>
            <w:rFonts w:ascii="Times New Roman" w:eastAsia="Times New Roman" w:hAnsi="Times New Roman" w:cs="Times New Roman"/>
            <w:sz w:val="24"/>
            <w:szCs w:val="24"/>
          </w:rPr>
          <w:t>s</w:t>
        </w:r>
      </w:ins>
      <w:del w:id="92"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93" w:name="_Hlk24272010"/>
      <w:r>
        <w:rPr>
          <w:rFonts w:ascii="Times New Roman" w:eastAsia="Times New Roman" w:hAnsi="Times New Roman" w:cs="Times New Roman"/>
          <w:sz w:val="24"/>
          <w:szCs w:val="24"/>
        </w:rPr>
        <w:t>to determine which sample events differed significantly.</w:t>
      </w:r>
      <w:bookmarkEnd w:id="93"/>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94"/>
      <w:r w:rsidRPr="008C298B">
        <w:rPr>
          <w:rFonts w:ascii="Times New Roman" w:eastAsia="Times New Roman" w:hAnsi="Times New Roman" w:cs="Times New Roman"/>
          <w:b/>
          <w:bCs/>
          <w:sz w:val="28"/>
          <w:szCs w:val="28"/>
        </w:rPr>
        <w:t>RESULTS</w:t>
      </w:r>
      <w:commentRangeEnd w:id="94"/>
      <w:r w:rsidR="00F53E32">
        <w:rPr>
          <w:rStyle w:val="CommentReference"/>
        </w:rPr>
        <w:commentReference w:id="94"/>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proofErr w:type="spellStart"/>
      <w:r w:rsidRPr="00422551">
        <w:rPr>
          <w:rFonts w:ascii="Times New Roman" w:eastAsia="Times New Roman" w:hAnsi="Times New Roman" w:cs="Times New Roman"/>
          <w:sz w:val="24"/>
          <w:szCs w:val="24"/>
        </w:rPr>
        <w:t>Throughfall</w:t>
      </w:r>
      <w:proofErr w:type="spellEnd"/>
      <w:ins w:id="95" w:author="Neziri Izak - OHS" w:date="2020-06-07T13:54:00Z">
        <w:r w:rsidR="00540744">
          <w:rPr>
            <w:rFonts w:ascii="Times New Roman" w:eastAsia="Times New Roman" w:hAnsi="Times New Roman" w:cs="Times New Roman"/>
            <w:sz w:val="24"/>
            <w:szCs w:val="24"/>
          </w:rPr>
          <w:t xml:space="preserve"> Chemistry</w:t>
        </w:r>
      </w:ins>
    </w:p>
    <w:p w14:paraId="091F67A5" w14:textId="7EAFD1CA" w:rsidR="00D72EB8" w:rsidRDefault="00336661" w:rsidP="009356E2">
      <w:pPr>
        <w:spacing w:line="480" w:lineRule="auto"/>
        <w:contextualSpacing/>
        <w:rPr>
          <w:rFonts w:ascii="Times New Roman" w:eastAsia="Times New Roman" w:hAnsi="Times New Roman" w:cs="Times New Roman"/>
          <w:sz w:val="24"/>
          <w:szCs w:val="24"/>
        </w:rPr>
      </w:pPr>
      <w:ins w:id="96" w:author="Neziri Izak - OHS" w:date="2020-06-16T19:11:00Z">
        <w:r>
          <w:rPr>
            <w:noProof/>
            <w:lang w:eastAsia="ja-JP"/>
          </w:rPr>
          <w:lastRenderedPageBreak/>
          <w:drawing>
            <wp:anchor distT="0" distB="0" distL="114300" distR="114300" simplePos="0" relativeHeight="251663360" behindDoc="0" locked="0" layoutInCell="1" allowOverlap="1" wp14:anchorId="3727C10D" wp14:editId="3DA410D5">
              <wp:simplePos x="0" y="0"/>
              <wp:positionH relativeFrom="column">
                <wp:posOffset>-127590</wp:posOffset>
              </wp:positionH>
              <wp:positionV relativeFrom="paragraph">
                <wp:posOffset>-369</wp:posOffset>
              </wp:positionV>
              <wp:extent cx="5943600" cy="5486400"/>
              <wp:effectExtent l="0" t="0" r="0" b="0"/>
              <wp:wrapSquare wrapText="bothSides"/>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F_N.tiff"/>
                      <pic:cNvPicPr/>
                    </pic:nvPicPr>
                    <pic:blipFill>
                      <a:blip r:embed="rId9"/>
                      <a:stretch>
                        <a:fillRect/>
                      </a:stretch>
                    </pic:blipFill>
                    <pic:spPr>
                      <a:xfrm>
                        <a:off x="0" y="0"/>
                        <a:ext cx="5943600" cy="5486400"/>
                      </a:xfrm>
                      <a:prstGeom prst="rect">
                        <a:avLst/>
                      </a:prstGeom>
                    </pic:spPr>
                  </pic:pic>
                </a:graphicData>
              </a:graphic>
            </wp:anchor>
          </w:drawing>
        </w:r>
      </w:ins>
    </w:p>
    <w:p w14:paraId="27AD26C8" w14:textId="1466CBD5"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 xml:space="preserve">Estimated marginal means (EMM) of </w:t>
      </w:r>
      <w:ins w:id="97" w:author="Clay" w:date="2020-06-23T12:36:00Z">
        <w:r w:rsidR="00215CA2">
          <w:rPr>
            <w:rFonts w:ascii="Times New Roman" w:eastAsia="Times New Roman" w:hAnsi="Times New Roman" w:cs="Times New Roman"/>
            <w:sz w:val="24"/>
            <w:szCs w:val="24"/>
          </w:rPr>
          <w:t xml:space="preserve">(A) </w:t>
        </w:r>
      </w:ins>
      <w:proofErr w:type="spellStart"/>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ins w:id="98" w:author="Clay" w:date="2020-06-23T12:36:00Z">
        <w:r w:rsidR="00215CA2">
          <w:rPr>
            <w:rFonts w:ascii="Times New Roman" w:eastAsia="Times New Roman" w:hAnsi="Times New Roman" w:cs="Times New Roman"/>
            <w:sz w:val="24"/>
            <w:szCs w:val="24"/>
          </w:rPr>
          <w:t xml:space="preserve">and (B) </w:t>
        </w:r>
        <w:proofErr w:type="spellStart"/>
        <w:r w:rsidR="00215CA2">
          <w:rPr>
            <w:rFonts w:ascii="Times New Roman" w:eastAsia="Times New Roman" w:hAnsi="Times New Roman" w:cs="Times New Roman"/>
            <w:sz w:val="24"/>
            <w:szCs w:val="24"/>
          </w:rPr>
          <w:t>throughfall</w:t>
        </w:r>
        <w:proofErr w:type="spellEnd"/>
        <w:r w:rsidR="00215CA2">
          <w:rPr>
            <w:rFonts w:ascii="Times New Roman" w:eastAsia="Times New Roman" w:hAnsi="Times New Roman" w:cs="Times New Roman"/>
            <w:sz w:val="24"/>
            <w:szCs w:val="24"/>
          </w:rPr>
          <w:t xml:space="preserve">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ins>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 xml:space="preserve">Significant interactions are noted with an </w:t>
      </w:r>
      <w:commentRangeStart w:id="99"/>
      <w:r w:rsidR="005B04A4">
        <w:rPr>
          <w:rFonts w:ascii="Times New Roman" w:eastAsia="Times New Roman" w:hAnsi="Times New Roman" w:cs="Times New Roman"/>
          <w:sz w:val="24"/>
          <w:szCs w:val="24"/>
        </w:rPr>
        <w:t>asterisk</w:t>
      </w:r>
      <w:commentRangeEnd w:id="99"/>
      <w:r w:rsidR="00215CA2">
        <w:rPr>
          <w:rStyle w:val="CommentReference"/>
        </w:rPr>
        <w:commentReference w:id="99"/>
      </w:r>
      <w:r w:rsidR="005B04A4">
        <w:rPr>
          <w:rFonts w:ascii="Times New Roman" w:eastAsia="Times New Roman" w:hAnsi="Times New Roman" w:cs="Times New Roman"/>
          <w:sz w:val="24"/>
          <w:szCs w:val="24"/>
        </w:rPr>
        <w:t>.</w:t>
      </w:r>
    </w:p>
    <w:p w14:paraId="7F71467E" w14:textId="6990CAFA"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w:t>
      </w:r>
      <w:r w:rsidR="00D91838">
        <w:rPr>
          <w:rFonts w:ascii="Times New Roman" w:eastAsia="Times New Roman" w:hAnsi="Times New Roman" w:cs="Times New Roman"/>
          <w:sz w:val="24"/>
          <w:szCs w:val="24"/>
        </w:rPr>
        <w:t>differed in low and high budworm stands (</w:t>
      </w:r>
      <w:commentRangeStart w:id="100"/>
      <w:r w:rsidR="00D91838">
        <w:rPr>
          <w:rFonts w:ascii="Times New Roman" w:eastAsia="Times New Roman" w:hAnsi="Times New Roman" w:cs="Times New Roman"/>
          <w:sz w:val="24"/>
          <w:szCs w:val="24"/>
        </w:rPr>
        <w:t>LME</w:t>
      </w:r>
      <w:commentRangeEnd w:id="100"/>
      <w:r w:rsidR="00D91838">
        <w:rPr>
          <w:rStyle w:val="CommentReference"/>
        </w:rPr>
        <w:commentReference w:id="100"/>
      </w:r>
      <w:r w:rsidR="00D91838">
        <w:rPr>
          <w:rFonts w:ascii="Times New Roman" w:eastAsia="Times New Roman" w:hAnsi="Times New Roman" w:cs="Times New Roman"/>
          <w:sz w:val="24"/>
          <w:szCs w:val="24"/>
        </w:rPr>
        <w:t xml:space="preserv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ins w:id="101" w:author="Clay" w:date="2020-06-12T14:14:00Z">
        <w:r w:rsidR="00D91838">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study</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(11 Sep 15, 21 </w:t>
      </w:r>
      <w:r w:rsidR="00D91838">
        <w:rPr>
          <w:rFonts w:ascii="Times New Roman" w:eastAsia="Times New Roman" w:hAnsi="Times New Roman" w:cs="Times New Roman"/>
          <w:sz w:val="24"/>
          <w:szCs w:val="24"/>
        </w:rPr>
        <w:lastRenderedPageBreak/>
        <w:t xml:space="preserve">Jun 16, 13 Jul 16, and 21 Jul 16)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 difference in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w:t>
      </w:r>
      <w:ins w:id="102" w:author="Neziri Izak - OHS" w:date="2020-06-16T19:14:00Z">
        <w:r w:rsidR="00336661">
          <w:rPr>
            <w:noProof/>
            <w:lang w:eastAsia="ja-JP"/>
          </w:rPr>
          <w:drawing>
            <wp:anchor distT="0" distB="0" distL="114300" distR="114300" simplePos="0" relativeHeight="251662336" behindDoc="0" locked="0" layoutInCell="1" allowOverlap="1" wp14:anchorId="1269D2F8" wp14:editId="0FBF2515">
              <wp:simplePos x="0" y="0"/>
              <wp:positionH relativeFrom="column">
                <wp:posOffset>-37701</wp:posOffset>
              </wp:positionH>
              <wp:positionV relativeFrom="paragraph">
                <wp:posOffset>1435395</wp:posOffset>
              </wp:positionV>
              <wp:extent cx="5943600" cy="5486400"/>
              <wp:effectExtent l="0" t="0" r="0" b="0"/>
              <wp:wrapSquare wrapText="bothSides"/>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0"/>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ins>
      <w:r w:rsidR="00D91838">
        <w:rPr>
          <w:rFonts w:ascii="Times New Roman" w:eastAsia="Times New Roman" w:hAnsi="Times New Roman" w:cs="Times New Roman"/>
          <w:sz w:val="24"/>
          <w:szCs w:val="24"/>
        </w:rPr>
        <w:t>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commentRangeStart w:id="103"/>
      <w:r w:rsidR="00D91838">
        <w:rPr>
          <w:rFonts w:ascii="Times New Roman" w:eastAsia="Times New Roman" w:hAnsi="Times New Roman" w:cs="Times New Roman"/>
          <w:sz w:val="24"/>
          <w:szCs w:val="24"/>
        </w:rPr>
        <w:t>concentration</w:t>
      </w:r>
      <w:commentRangeEnd w:id="103"/>
      <w:r w:rsidR="00215CA2">
        <w:rPr>
          <w:rStyle w:val="CommentReference"/>
        </w:rPr>
        <w:commentReference w:id="103"/>
      </w:r>
      <w:r w:rsidR="00D91838">
        <w:rPr>
          <w:rFonts w:ascii="Times New Roman" w:eastAsia="Times New Roman" w:hAnsi="Times New Roman" w:cs="Times New Roman"/>
          <w:sz w:val="24"/>
          <w:szCs w:val="24"/>
        </w:rPr>
        <w:t xml:space="preserve">.  </w:t>
      </w:r>
    </w:p>
    <w:p w14:paraId="1D3BFEA7" w14:textId="08589134" w:rsidR="00A32005" w:rsidRDefault="00A32005" w:rsidP="009356E2">
      <w:pPr>
        <w:spacing w:line="480" w:lineRule="auto"/>
        <w:contextualSpacing/>
        <w:rPr>
          <w:rFonts w:ascii="Times New Roman" w:eastAsia="Times New Roman" w:hAnsi="Times New Roman" w:cs="Times New Roman"/>
          <w:sz w:val="24"/>
          <w:szCs w:val="24"/>
        </w:rPr>
      </w:pPr>
    </w:p>
    <w:p w14:paraId="7A1BEFC4" w14:textId="4B6EF266" w:rsidR="000B32D9" w:rsidRDefault="000B32D9" w:rsidP="000B32D9">
      <w:pPr>
        <w:spacing w:line="480" w:lineRule="auto"/>
        <w:contextualSpacing/>
        <w:rPr>
          <w:ins w:id="104" w:author="Neziri Izak - OHS" w:date="2020-06-16T19:12:00Z"/>
          <w:rFonts w:ascii="Times New Roman" w:eastAsia="Times New Roman" w:hAnsi="Times New Roman" w:cs="Times New Roman"/>
          <w:sz w:val="24"/>
          <w:szCs w:val="24"/>
        </w:rPr>
      </w:pPr>
      <w:ins w:id="105" w:author="Neziri Izak - OHS" w:date="2020-06-16T19:12:00Z">
        <w:r>
          <w:rPr>
            <w:rFonts w:ascii="Times New Roman" w:eastAsia="Times New Roman" w:hAnsi="Times New Roman" w:cs="Times New Roman"/>
            <w:sz w:val="24"/>
            <w:szCs w:val="24"/>
          </w:rPr>
          <w:t xml:space="preserve">Figure _ Estimated marginal means (EMM) of </w:t>
        </w:r>
      </w:ins>
      <w:ins w:id="106" w:author="Clay" w:date="2020-06-23T12:40:00Z">
        <w:r w:rsidR="00215CA2">
          <w:rPr>
            <w:rFonts w:ascii="Times New Roman" w:eastAsia="Times New Roman" w:hAnsi="Times New Roman" w:cs="Times New Roman"/>
            <w:sz w:val="24"/>
            <w:szCs w:val="24"/>
          </w:rPr>
          <w:t xml:space="preserve">(A) </w:t>
        </w:r>
      </w:ins>
      <w:proofErr w:type="spellStart"/>
      <w:ins w:id="107" w:author="Neziri Izak - OHS" w:date="2020-06-16T19:12:00Z">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ins>
      <w:ins w:id="108" w:author="Neziri Izak - OHS" w:date="2020-06-16T19:24:00Z">
        <w:del w:id="109" w:author="Clay" w:date="2020-06-23T12:40:00Z">
          <w:r w:rsidR="0095679A" w:rsidDel="00215CA2">
            <w:rPr>
              <w:rFonts w:ascii="Times New Roman" w:eastAsia="Times New Roman" w:hAnsi="Times New Roman" w:cs="Times New Roman"/>
              <w:sz w:val="24"/>
              <w:szCs w:val="24"/>
            </w:rPr>
            <w:delText>S</w:delText>
          </w:r>
        </w:del>
      </w:ins>
      <w:ins w:id="110" w:author="Clay" w:date="2020-06-23T12:40:00Z">
        <w:r w:rsidR="00215CA2">
          <w:rPr>
            <w:rFonts w:ascii="Times New Roman" w:eastAsia="Times New Roman" w:hAnsi="Times New Roman" w:cs="Times New Roman"/>
            <w:sz w:val="24"/>
            <w:szCs w:val="24"/>
          </w:rPr>
          <w:t>s</w:t>
        </w:r>
      </w:ins>
      <w:ins w:id="111" w:author="Neziri Izak - OHS" w:date="2020-06-16T19:24:00Z">
        <w:r w:rsidR="0095679A">
          <w:rPr>
            <w:rFonts w:ascii="Times New Roman" w:eastAsia="Times New Roman" w:hAnsi="Times New Roman" w:cs="Times New Roman"/>
            <w:sz w:val="24"/>
            <w:szCs w:val="24"/>
          </w:rPr>
          <w:t>ol</w:t>
        </w:r>
      </w:ins>
      <w:ins w:id="112" w:author="Neziri Izak - OHS" w:date="2020-06-16T19:25:00Z">
        <w:r w:rsidR="0095679A">
          <w:rPr>
            <w:rFonts w:ascii="Times New Roman" w:eastAsia="Times New Roman" w:hAnsi="Times New Roman" w:cs="Times New Roman"/>
            <w:sz w:val="24"/>
            <w:szCs w:val="24"/>
          </w:rPr>
          <w:t xml:space="preserve">uble </w:t>
        </w:r>
        <w:del w:id="113" w:author="Clay" w:date="2020-06-23T12:40:00Z">
          <w:r w:rsidR="0095679A" w:rsidDel="00215CA2">
            <w:rPr>
              <w:rFonts w:ascii="Times New Roman" w:eastAsia="Times New Roman" w:hAnsi="Times New Roman" w:cs="Times New Roman"/>
              <w:sz w:val="24"/>
              <w:szCs w:val="24"/>
            </w:rPr>
            <w:delText>R</w:delText>
          </w:r>
        </w:del>
      </w:ins>
      <w:ins w:id="114" w:author="Clay" w:date="2020-06-23T12:40:00Z">
        <w:r w:rsidR="00215CA2">
          <w:rPr>
            <w:rFonts w:ascii="Times New Roman" w:eastAsia="Times New Roman" w:hAnsi="Times New Roman" w:cs="Times New Roman"/>
            <w:sz w:val="24"/>
            <w:szCs w:val="24"/>
          </w:rPr>
          <w:t>r</w:t>
        </w:r>
      </w:ins>
      <w:ins w:id="115" w:author="Neziri Izak - OHS" w:date="2020-06-16T19:25:00Z">
        <w:r w:rsidR="0095679A">
          <w:rPr>
            <w:rFonts w:ascii="Times New Roman" w:eastAsia="Times New Roman" w:hAnsi="Times New Roman" w:cs="Times New Roman"/>
            <w:sz w:val="24"/>
            <w:szCs w:val="24"/>
          </w:rPr>
          <w:t xml:space="preserve">eactive </w:t>
        </w:r>
      </w:ins>
      <w:ins w:id="116" w:author="Neziri Izak - OHS" w:date="2020-06-16T19:12:00Z">
        <w:del w:id="117" w:author="Clay" w:date="2020-06-23T12:40:00Z">
          <w:r w:rsidDel="00215CA2">
            <w:rPr>
              <w:rFonts w:ascii="Times New Roman" w:eastAsia="Times New Roman" w:hAnsi="Times New Roman" w:cs="Times New Roman"/>
              <w:sz w:val="24"/>
              <w:szCs w:val="24"/>
            </w:rPr>
            <w:delText>P</w:delText>
          </w:r>
        </w:del>
      </w:ins>
      <w:ins w:id="118" w:author="Clay" w:date="2020-06-23T12:40:00Z">
        <w:r w:rsidR="00215CA2">
          <w:rPr>
            <w:rFonts w:ascii="Times New Roman" w:eastAsia="Times New Roman" w:hAnsi="Times New Roman" w:cs="Times New Roman"/>
            <w:sz w:val="24"/>
            <w:szCs w:val="24"/>
          </w:rPr>
          <w:t>p</w:t>
        </w:r>
      </w:ins>
      <w:ins w:id="119" w:author="Neziri Izak - OHS" w:date="2020-06-16T19:12:00Z">
        <w:r>
          <w:rPr>
            <w:rFonts w:ascii="Times New Roman" w:eastAsia="Times New Roman" w:hAnsi="Times New Roman" w:cs="Times New Roman"/>
            <w:sz w:val="24"/>
            <w:szCs w:val="24"/>
          </w:rPr>
          <w:t>hosphorous (</w:t>
        </w:r>
      </w:ins>
      <w:ins w:id="120" w:author="Neziri Izak - OHS" w:date="2020-06-16T19:25:00Z">
        <w:r w:rsidR="0095679A">
          <w:rPr>
            <w:rFonts w:ascii="Times New Roman" w:eastAsia="Times New Roman" w:hAnsi="Times New Roman" w:cs="Times New Roman"/>
            <w:sz w:val="24"/>
            <w:szCs w:val="24"/>
          </w:rPr>
          <w:t>SR</w:t>
        </w:r>
      </w:ins>
      <w:ins w:id="121" w:author="Neziri Izak - OHS" w:date="2020-06-16T19:22:00Z">
        <w:r w:rsidR="0095679A">
          <w:rPr>
            <w:rFonts w:ascii="Times New Roman" w:eastAsia="Times New Roman" w:hAnsi="Times New Roman" w:cs="Times New Roman"/>
            <w:sz w:val="24"/>
            <w:szCs w:val="24"/>
          </w:rPr>
          <w:t>P</w:t>
        </w:r>
      </w:ins>
      <w:ins w:id="122" w:author="Neziri Izak - OHS" w:date="2020-06-16T19:12:00Z">
        <w:r>
          <w:rPr>
            <w:rFonts w:ascii="Times New Roman" w:eastAsia="Times New Roman" w:hAnsi="Times New Roman" w:cs="Times New Roman"/>
            <w:sz w:val="24"/>
            <w:szCs w:val="24"/>
          </w:rPr>
          <w:t>) concentration</w:t>
        </w:r>
        <w:del w:id="123" w:author="Clay" w:date="2020-06-23T12:40:00Z">
          <w:r w:rsidDel="00215CA2">
            <w:rPr>
              <w:rFonts w:ascii="Times New Roman" w:eastAsia="Times New Roman" w:hAnsi="Times New Roman" w:cs="Times New Roman"/>
              <w:sz w:val="24"/>
              <w:szCs w:val="24"/>
            </w:rPr>
            <w:delText>s</w:delText>
          </w:r>
        </w:del>
      </w:ins>
      <w:ins w:id="124" w:author="Neziri Izak - OHS" w:date="2020-06-16T19:22:00Z">
        <w:r w:rsidR="0095679A">
          <w:rPr>
            <w:rFonts w:ascii="Times New Roman" w:eastAsia="Times New Roman" w:hAnsi="Times New Roman" w:cs="Times New Roman"/>
            <w:sz w:val="24"/>
            <w:szCs w:val="24"/>
          </w:rPr>
          <w:t xml:space="preserve"> and </w:t>
        </w:r>
      </w:ins>
      <w:ins w:id="125" w:author="Clay" w:date="2020-06-23T12:41:00Z">
        <w:r w:rsidR="00215CA2">
          <w:rPr>
            <w:rFonts w:ascii="Times New Roman" w:eastAsia="Times New Roman" w:hAnsi="Times New Roman" w:cs="Times New Roman"/>
            <w:sz w:val="24"/>
            <w:szCs w:val="24"/>
          </w:rPr>
          <w:t xml:space="preserve">(B) </w:t>
        </w:r>
      </w:ins>
      <w:ins w:id="126" w:author="Neziri Izak - OHS" w:date="2020-06-16T19:22:00Z">
        <w:del w:id="127" w:author="Clay" w:date="2020-06-23T12:41:00Z">
          <w:r w:rsidR="0095679A" w:rsidDel="00215CA2">
            <w:rPr>
              <w:rFonts w:ascii="Times New Roman" w:eastAsia="Times New Roman" w:hAnsi="Times New Roman" w:cs="Times New Roman"/>
              <w:sz w:val="24"/>
              <w:szCs w:val="24"/>
            </w:rPr>
            <w:delText>D</w:delText>
          </w:r>
        </w:del>
      </w:ins>
      <w:ins w:id="128" w:author="Clay" w:date="2020-06-23T12:41:00Z">
        <w:r w:rsidR="00215CA2">
          <w:rPr>
            <w:rFonts w:ascii="Times New Roman" w:eastAsia="Times New Roman" w:hAnsi="Times New Roman" w:cs="Times New Roman"/>
            <w:sz w:val="24"/>
            <w:szCs w:val="24"/>
          </w:rPr>
          <w:t>d</w:t>
        </w:r>
      </w:ins>
      <w:ins w:id="129" w:author="Neziri Izak - OHS" w:date="2020-06-16T19:22:00Z">
        <w:r w:rsidR="0095679A">
          <w:rPr>
            <w:rFonts w:ascii="Times New Roman" w:eastAsia="Times New Roman" w:hAnsi="Times New Roman" w:cs="Times New Roman"/>
            <w:sz w:val="24"/>
            <w:szCs w:val="24"/>
          </w:rPr>
          <w:t xml:space="preserve">issolved </w:t>
        </w:r>
        <w:del w:id="130" w:author="Clay" w:date="2020-06-23T12:41:00Z">
          <w:r w:rsidR="0095679A" w:rsidDel="00215CA2">
            <w:rPr>
              <w:rFonts w:ascii="Times New Roman" w:eastAsia="Times New Roman" w:hAnsi="Times New Roman" w:cs="Times New Roman"/>
              <w:sz w:val="24"/>
              <w:szCs w:val="24"/>
            </w:rPr>
            <w:delText>O</w:delText>
          </w:r>
        </w:del>
      </w:ins>
      <w:ins w:id="131" w:author="Clay" w:date="2020-06-23T12:41:00Z">
        <w:r w:rsidR="00215CA2">
          <w:rPr>
            <w:rFonts w:ascii="Times New Roman" w:eastAsia="Times New Roman" w:hAnsi="Times New Roman" w:cs="Times New Roman"/>
            <w:sz w:val="24"/>
            <w:szCs w:val="24"/>
          </w:rPr>
          <w:t>o</w:t>
        </w:r>
      </w:ins>
      <w:ins w:id="132" w:author="Neziri Izak - OHS" w:date="2020-06-16T19:22:00Z">
        <w:r w:rsidR="0095679A">
          <w:rPr>
            <w:rFonts w:ascii="Times New Roman" w:eastAsia="Times New Roman" w:hAnsi="Times New Roman" w:cs="Times New Roman"/>
            <w:sz w:val="24"/>
            <w:szCs w:val="24"/>
          </w:rPr>
          <w:t xml:space="preserve">rganic </w:t>
        </w:r>
        <w:del w:id="133" w:author="Clay" w:date="2020-06-23T12:41:00Z">
          <w:r w:rsidR="0095679A" w:rsidDel="00215CA2">
            <w:rPr>
              <w:rFonts w:ascii="Times New Roman" w:eastAsia="Times New Roman" w:hAnsi="Times New Roman" w:cs="Times New Roman"/>
              <w:sz w:val="24"/>
              <w:szCs w:val="24"/>
            </w:rPr>
            <w:delText>C</w:delText>
          </w:r>
        </w:del>
      </w:ins>
      <w:ins w:id="134" w:author="Clay" w:date="2020-06-23T12:41:00Z">
        <w:r w:rsidR="00215CA2">
          <w:rPr>
            <w:rFonts w:ascii="Times New Roman" w:eastAsia="Times New Roman" w:hAnsi="Times New Roman" w:cs="Times New Roman"/>
            <w:sz w:val="24"/>
            <w:szCs w:val="24"/>
          </w:rPr>
          <w:t>c</w:t>
        </w:r>
      </w:ins>
      <w:ins w:id="135" w:author="Neziri Izak - OHS" w:date="2020-06-16T19:22:00Z">
        <w:r w:rsidR="0095679A">
          <w:rPr>
            <w:rFonts w:ascii="Times New Roman" w:eastAsia="Times New Roman" w:hAnsi="Times New Roman" w:cs="Times New Roman"/>
            <w:sz w:val="24"/>
            <w:szCs w:val="24"/>
          </w:rPr>
          <w:t>arbon (DOC)</w:t>
        </w:r>
      </w:ins>
      <w:ins w:id="136" w:author="Neziri Izak - OHS" w:date="2020-06-16T19:12:00Z">
        <w:r>
          <w:rPr>
            <w:rFonts w:ascii="Times New Roman" w:eastAsia="Times New Roman" w:hAnsi="Times New Roman" w:cs="Times New Roman"/>
            <w:sz w:val="24"/>
            <w:szCs w:val="24"/>
          </w:rPr>
          <w:t xml:space="preserve"> </w:t>
        </w:r>
      </w:ins>
      <w:ins w:id="137" w:author="Clay" w:date="2020-06-23T12:41:00Z">
        <w:r w:rsidR="00215CA2">
          <w:rPr>
            <w:rFonts w:ascii="Times New Roman" w:eastAsia="Times New Roman" w:hAnsi="Times New Roman" w:cs="Times New Roman"/>
            <w:sz w:val="24"/>
            <w:szCs w:val="24"/>
          </w:rPr>
          <w:t xml:space="preserve">concentration </w:t>
        </w:r>
      </w:ins>
      <w:ins w:id="138" w:author="Neziri Izak - OHS" w:date="2020-06-16T19:12:00Z">
        <w:r>
          <w:rPr>
            <w:rFonts w:ascii="Times New Roman" w:eastAsia="Times New Roman" w:hAnsi="Times New Roman" w:cs="Times New Roman"/>
            <w:sz w:val="24"/>
            <w:szCs w:val="24"/>
          </w:rPr>
          <w:t xml:space="preserve">in low and </w:t>
        </w:r>
        <w:r>
          <w:rPr>
            <w:rFonts w:ascii="Times New Roman" w:eastAsia="Times New Roman" w:hAnsi="Times New Roman" w:cs="Times New Roman"/>
            <w:sz w:val="24"/>
            <w:szCs w:val="24"/>
          </w:rPr>
          <w:lastRenderedPageBreak/>
          <w:t xml:space="preserve">high budworm stands by sample date.  Significant </w:t>
        </w:r>
        <w:del w:id="139" w:author="Clay" w:date="2020-06-23T12:41:00Z">
          <w:r w:rsidDel="00395401">
            <w:rPr>
              <w:rFonts w:ascii="Times New Roman" w:eastAsia="Times New Roman" w:hAnsi="Times New Roman" w:cs="Times New Roman"/>
              <w:sz w:val="24"/>
              <w:szCs w:val="24"/>
            </w:rPr>
            <w:delText>interactions</w:delText>
          </w:r>
        </w:del>
      </w:ins>
      <w:ins w:id="140" w:author="Clay" w:date="2020-06-23T12:41:00Z">
        <w:r w:rsidR="00395401">
          <w:rPr>
            <w:rFonts w:ascii="Times New Roman" w:eastAsia="Times New Roman" w:hAnsi="Times New Roman" w:cs="Times New Roman"/>
            <w:sz w:val="24"/>
            <w:szCs w:val="24"/>
          </w:rPr>
          <w:t>differences among sample events</w:t>
        </w:r>
      </w:ins>
      <w:ins w:id="141" w:author="Neziri Izak - OHS" w:date="2020-06-16T19:12:00Z">
        <w:r>
          <w:rPr>
            <w:rFonts w:ascii="Times New Roman" w:eastAsia="Times New Roman" w:hAnsi="Times New Roman" w:cs="Times New Roman"/>
            <w:sz w:val="24"/>
            <w:szCs w:val="24"/>
          </w:rPr>
          <w:t xml:space="preserve"> are noted with </w:t>
        </w:r>
      </w:ins>
      <w:commentRangeStart w:id="142"/>
      <w:ins w:id="143" w:author="Neziri Izak - OHS" w:date="2020-06-16T19:22:00Z">
        <w:r w:rsidR="0095679A">
          <w:rPr>
            <w:rFonts w:ascii="Times New Roman" w:eastAsia="Times New Roman" w:hAnsi="Times New Roman" w:cs="Times New Roman"/>
            <w:sz w:val="24"/>
            <w:szCs w:val="24"/>
          </w:rPr>
          <w:t>letters</w:t>
        </w:r>
      </w:ins>
      <w:commentRangeEnd w:id="142"/>
      <w:r w:rsidR="00395401">
        <w:rPr>
          <w:rStyle w:val="CommentReference"/>
        </w:rPr>
        <w:commentReference w:id="142"/>
      </w:r>
      <w:ins w:id="144" w:author="Neziri Izak - OHS" w:date="2020-06-16T19:22:00Z">
        <w:r w:rsidR="0095679A">
          <w:rPr>
            <w:rFonts w:ascii="Times New Roman" w:eastAsia="Times New Roman" w:hAnsi="Times New Roman" w:cs="Times New Roman"/>
            <w:sz w:val="24"/>
            <w:szCs w:val="24"/>
          </w:rPr>
          <w:t>.</w:t>
        </w:r>
      </w:ins>
    </w:p>
    <w:p w14:paraId="66643238" w14:textId="2EE8B441" w:rsidR="00D765D3" w:rsidDel="00F841B8" w:rsidRDefault="0095679A" w:rsidP="00395401">
      <w:pPr>
        <w:spacing w:line="480" w:lineRule="auto"/>
        <w:ind w:firstLine="720"/>
        <w:contextualSpacing/>
        <w:rPr>
          <w:del w:id="145" w:author="Neziri Izak - OHS" w:date="2020-06-16T19:20:00Z"/>
          <w:rFonts w:ascii="Times New Roman" w:eastAsia="Times New Roman" w:hAnsi="Times New Roman" w:cs="Times New Roman"/>
          <w:sz w:val="24"/>
          <w:szCs w:val="24"/>
        </w:rPr>
      </w:pPr>
      <w:ins w:id="146" w:author="Neziri Izak - OHS" w:date="2020-06-16T19:23:00Z">
        <w:del w:id="147" w:author="Clay" w:date="2020-06-23T12:44:00Z">
          <w:r w:rsidDel="00395401">
            <w:rPr>
              <w:rFonts w:ascii="Times New Roman" w:eastAsia="Times New Roman" w:hAnsi="Times New Roman" w:cs="Times New Roman"/>
              <w:sz w:val="24"/>
              <w:szCs w:val="24"/>
            </w:rPr>
            <w:delText>Concentrations of t</w:delText>
          </w:r>
        </w:del>
      </w:ins>
      <w:proofErr w:type="spellStart"/>
      <w:ins w:id="148" w:author="Clay" w:date="2020-06-23T12:44:00Z">
        <w:r w:rsidR="00395401">
          <w:rPr>
            <w:rFonts w:ascii="Times New Roman" w:eastAsia="Times New Roman" w:hAnsi="Times New Roman" w:cs="Times New Roman"/>
            <w:sz w:val="24"/>
            <w:szCs w:val="24"/>
          </w:rPr>
          <w:t>T</w:t>
        </w:r>
      </w:ins>
      <w:ins w:id="149" w:author="Neziri Izak - OHS" w:date="2020-06-16T19:23:00Z">
        <w:r>
          <w:rPr>
            <w:rFonts w:ascii="Times New Roman" w:eastAsia="Times New Roman" w:hAnsi="Times New Roman" w:cs="Times New Roman"/>
            <w:sz w:val="24"/>
            <w:szCs w:val="24"/>
          </w:rPr>
          <w:t>hroughfall</w:t>
        </w:r>
        <w:proofErr w:type="spellEnd"/>
        <w:r>
          <w:rPr>
            <w:rFonts w:ascii="Times New Roman" w:eastAsia="Times New Roman" w:hAnsi="Times New Roman" w:cs="Times New Roman"/>
            <w:sz w:val="24"/>
            <w:szCs w:val="24"/>
          </w:rPr>
          <w:t xml:space="preserve"> phosphorous </w:t>
        </w:r>
      </w:ins>
      <w:ins w:id="150" w:author="Clay" w:date="2020-06-23T12:45:00Z">
        <w:r w:rsidR="00395401">
          <w:rPr>
            <w:rFonts w:ascii="Times New Roman" w:eastAsia="Times New Roman" w:hAnsi="Times New Roman" w:cs="Times New Roman"/>
            <w:sz w:val="24"/>
            <w:szCs w:val="24"/>
          </w:rPr>
          <w:t xml:space="preserve">concentration </w:t>
        </w:r>
      </w:ins>
      <w:ins w:id="151" w:author="Neziri Izak - OHS" w:date="2020-06-16T19:23:00Z">
        <w:r>
          <w:rPr>
            <w:rFonts w:ascii="Times New Roman" w:eastAsia="Times New Roman" w:hAnsi="Times New Roman" w:cs="Times New Roman"/>
            <w:sz w:val="24"/>
            <w:szCs w:val="24"/>
          </w:rPr>
          <w:t xml:space="preserve">differed by sample event (LME, p&lt;0.001) throughout the course of the </w:t>
        </w:r>
      </w:ins>
      <w:ins w:id="152" w:author="Neziri Izak - OHS" w:date="2020-06-16T19:27:00Z">
        <w:r>
          <w:rPr>
            <w:rFonts w:ascii="Times New Roman" w:eastAsia="Times New Roman" w:hAnsi="Times New Roman" w:cs="Times New Roman"/>
            <w:sz w:val="24"/>
            <w:szCs w:val="24"/>
          </w:rPr>
          <w:t>two-year</w:t>
        </w:r>
      </w:ins>
      <w:ins w:id="153" w:author="Neziri Izak - OHS" w:date="2020-06-16T19:23:00Z">
        <w:r>
          <w:rPr>
            <w:rFonts w:ascii="Times New Roman" w:eastAsia="Times New Roman" w:hAnsi="Times New Roman" w:cs="Times New Roman"/>
            <w:sz w:val="24"/>
            <w:szCs w:val="24"/>
          </w:rPr>
          <w:t xml:space="preserve"> study</w:t>
        </w:r>
      </w:ins>
      <w:ins w:id="154" w:author="Clay" w:date="2020-06-23T12:46:00Z">
        <w:r w:rsidR="00395401">
          <w:rPr>
            <w:rFonts w:ascii="Times New Roman" w:eastAsia="Times New Roman" w:hAnsi="Times New Roman" w:cs="Times New Roman"/>
            <w:sz w:val="24"/>
            <w:szCs w:val="24"/>
          </w:rPr>
          <w:t xml:space="preserve"> with highest concentration on </w:t>
        </w:r>
      </w:ins>
      <w:ins w:id="155" w:author="Neziri Izak - OHS" w:date="2020-06-16T19:23:00Z">
        <w:del w:id="156" w:author="Clay" w:date="2020-06-23T12:46:00Z">
          <w:r w:rsidDel="00395401">
            <w:rPr>
              <w:rFonts w:ascii="Times New Roman" w:eastAsia="Times New Roman" w:hAnsi="Times New Roman" w:cs="Times New Roman"/>
              <w:sz w:val="24"/>
              <w:szCs w:val="24"/>
            </w:rPr>
            <w:delText xml:space="preserve">. </w:delText>
          </w:r>
        </w:del>
      </w:ins>
      <w:ins w:id="157" w:author="Neziri Izak - OHS" w:date="2020-06-16T19:25:00Z">
        <w:del w:id="158" w:author="Clay" w:date="2020-06-23T12:46:00Z">
          <w:r w:rsidDel="00395401">
            <w:rPr>
              <w:rFonts w:ascii="Times New Roman" w:eastAsia="Times New Roman" w:hAnsi="Times New Roman" w:cs="Times New Roman"/>
              <w:sz w:val="24"/>
              <w:szCs w:val="24"/>
            </w:rPr>
            <w:delText>SRP was more abundant</w:delText>
          </w:r>
        </w:del>
      </w:ins>
      <w:ins w:id="159" w:author="Neziri Izak - OHS" w:date="2020-06-16T19:23:00Z">
        <w:del w:id="160" w:author="Clay" w:date="2020-06-23T12:46:00Z">
          <w:r w:rsidDel="00395401">
            <w:rPr>
              <w:rFonts w:ascii="Times New Roman" w:eastAsia="Times New Roman" w:hAnsi="Times New Roman" w:cs="Times New Roman"/>
              <w:sz w:val="24"/>
              <w:szCs w:val="24"/>
            </w:rPr>
            <w:delText xml:space="preserve"> </w:delText>
          </w:r>
        </w:del>
        <w:proofErr w:type="spellStart"/>
        <w:r>
          <w:rPr>
            <w:rFonts w:ascii="Times New Roman" w:eastAsia="Times New Roman" w:hAnsi="Times New Roman" w:cs="Times New Roman"/>
            <w:sz w:val="24"/>
            <w:szCs w:val="24"/>
          </w:rPr>
          <w:t>on</w:t>
        </w:r>
        <w:proofErr w:type="spellEnd"/>
        <w:r>
          <w:rPr>
            <w:rFonts w:ascii="Times New Roman" w:eastAsia="Times New Roman" w:hAnsi="Times New Roman" w:cs="Times New Roman"/>
            <w:sz w:val="24"/>
            <w:szCs w:val="24"/>
          </w:rPr>
          <w:t xml:space="preserve"> </w:t>
        </w:r>
      </w:ins>
      <w:ins w:id="161" w:author="Neziri Izak - OHS" w:date="2020-06-16T19:24:00Z">
        <w:r>
          <w:rPr>
            <w:rFonts w:ascii="Times New Roman" w:eastAsia="Times New Roman" w:hAnsi="Times New Roman" w:cs="Times New Roman"/>
            <w:sz w:val="24"/>
            <w:szCs w:val="24"/>
          </w:rPr>
          <w:t>two</w:t>
        </w:r>
      </w:ins>
      <w:ins w:id="162" w:author="Neziri Izak - OHS" w:date="2020-06-16T19:23:00Z">
        <w:r>
          <w:rPr>
            <w:rFonts w:ascii="Times New Roman" w:eastAsia="Times New Roman" w:hAnsi="Times New Roman" w:cs="Times New Roman"/>
            <w:sz w:val="24"/>
            <w:szCs w:val="24"/>
          </w:rPr>
          <w:t xml:space="preserve"> dates (11 Sep 15</w:t>
        </w:r>
      </w:ins>
      <w:ins w:id="163" w:author="Neziri Izak - OHS" w:date="2020-06-16T19:25:00Z">
        <w:r>
          <w:rPr>
            <w:rFonts w:ascii="Times New Roman" w:eastAsia="Times New Roman" w:hAnsi="Times New Roman" w:cs="Times New Roman"/>
            <w:sz w:val="24"/>
            <w:szCs w:val="24"/>
          </w:rPr>
          <w:t xml:space="preserve"> and</w:t>
        </w:r>
      </w:ins>
      <w:ins w:id="164" w:author="Neziri Izak - OHS" w:date="2020-06-16T19:23:00Z">
        <w:r>
          <w:rPr>
            <w:rFonts w:ascii="Times New Roman" w:eastAsia="Times New Roman" w:hAnsi="Times New Roman" w:cs="Times New Roman"/>
            <w:sz w:val="24"/>
            <w:szCs w:val="24"/>
          </w:rPr>
          <w:t xml:space="preserve"> 21 Jun 16</w:t>
        </w:r>
      </w:ins>
      <w:ins w:id="165" w:author="Clay" w:date="2020-06-23T12:46:00Z">
        <w:r w:rsidR="00395401">
          <w:rPr>
            <w:rFonts w:ascii="Times New Roman" w:eastAsia="Times New Roman" w:hAnsi="Times New Roman" w:cs="Times New Roman"/>
            <w:sz w:val="24"/>
            <w:szCs w:val="24"/>
          </w:rPr>
          <w:t>)</w:t>
        </w:r>
      </w:ins>
      <w:ins w:id="166" w:author="Neziri Izak - OHS" w:date="2020-06-16T19:23:00Z">
        <w:del w:id="167" w:author="Clay" w:date="2020-06-23T12:46:00Z">
          <w:r w:rsidDel="00395401">
            <w:rPr>
              <w:rFonts w:ascii="Times New Roman" w:eastAsia="Times New Roman" w:hAnsi="Times New Roman" w:cs="Times New Roman"/>
              <w:sz w:val="24"/>
              <w:szCs w:val="24"/>
            </w:rPr>
            <w:delText xml:space="preserve">, throughfall </w:delText>
          </w:r>
        </w:del>
      </w:ins>
      <w:ins w:id="168" w:author="Neziri Izak - OHS" w:date="2020-06-16T19:25:00Z">
        <w:del w:id="169" w:author="Clay" w:date="2020-06-23T12:46:00Z">
          <w:r w:rsidDel="00395401">
            <w:rPr>
              <w:rFonts w:ascii="Times New Roman" w:eastAsia="Times New Roman" w:hAnsi="Times New Roman" w:cs="Times New Roman"/>
              <w:sz w:val="24"/>
              <w:szCs w:val="24"/>
            </w:rPr>
            <w:delText>SRP</w:delText>
          </w:r>
        </w:del>
      </w:ins>
      <w:ins w:id="170" w:author="Neziri Izak - OHS" w:date="2020-06-16T19:23:00Z">
        <w:del w:id="171" w:author="Clay" w:date="2020-06-23T12:46:00Z">
          <w:r w:rsidDel="00395401">
            <w:rPr>
              <w:rFonts w:ascii="Times New Roman" w:eastAsia="Times New Roman" w:hAnsi="Times New Roman" w:cs="Times New Roman"/>
              <w:sz w:val="24"/>
              <w:szCs w:val="24"/>
            </w:rPr>
            <w:delText xml:space="preserve"> was higher in </w:delText>
          </w:r>
        </w:del>
      </w:ins>
      <w:ins w:id="172" w:author="Neziri Izak - OHS" w:date="2020-06-16T19:25:00Z">
        <w:del w:id="173" w:author="Clay" w:date="2020-06-23T12:46:00Z">
          <w:r w:rsidDel="00395401">
            <w:rPr>
              <w:rFonts w:ascii="Times New Roman" w:eastAsia="Times New Roman" w:hAnsi="Times New Roman" w:cs="Times New Roman"/>
              <w:sz w:val="24"/>
              <w:szCs w:val="24"/>
            </w:rPr>
            <w:delText>low</w:delText>
          </w:r>
        </w:del>
      </w:ins>
      <w:ins w:id="174" w:author="Neziri Izak - OHS" w:date="2020-06-16T19:23:00Z">
        <w:del w:id="175" w:author="Clay" w:date="2020-06-23T12:46:00Z">
          <w:r w:rsidDel="00395401">
            <w:rPr>
              <w:rFonts w:ascii="Times New Roman" w:eastAsia="Times New Roman" w:hAnsi="Times New Roman" w:cs="Times New Roman"/>
              <w:sz w:val="24"/>
              <w:szCs w:val="24"/>
            </w:rPr>
            <w:delText xml:space="preserve"> budworm stands, </w:delText>
          </w:r>
        </w:del>
      </w:ins>
      <w:ins w:id="176" w:author="Neziri Izak - OHS" w:date="2020-06-16T19:25:00Z">
        <w:del w:id="177" w:author="Clay" w:date="2020-06-23T12:46:00Z">
          <w:r w:rsidDel="00395401">
            <w:rPr>
              <w:rFonts w:ascii="Times New Roman" w:eastAsia="Times New Roman" w:hAnsi="Times New Roman" w:cs="Times New Roman"/>
              <w:sz w:val="24"/>
              <w:szCs w:val="24"/>
            </w:rPr>
            <w:delText xml:space="preserve">on the other </w:delText>
          </w:r>
        </w:del>
      </w:ins>
      <w:ins w:id="178" w:author="Neziri Izak - OHS" w:date="2020-06-16T19:26:00Z">
        <w:del w:id="179" w:author="Clay" w:date="2020-06-23T12:46:00Z">
          <w:r w:rsidDel="00395401">
            <w:rPr>
              <w:rFonts w:ascii="Times New Roman" w:eastAsia="Times New Roman" w:hAnsi="Times New Roman" w:cs="Times New Roman"/>
              <w:sz w:val="24"/>
              <w:szCs w:val="24"/>
            </w:rPr>
            <w:delText>eight sample dates</w:delText>
          </w:r>
        </w:del>
      </w:ins>
      <w:ins w:id="180" w:author="Neziri Izak - OHS" w:date="2020-06-16T19:23:00Z">
        <w:r>
          <w:rPr>
            <w:rFonts w:ascii="Times New Roman" w:eastAsia="Times New Roman" w:hAnsi="Times New Roman" w:cs="Times New Roman"/>
            <w:sz w:val="24"/>
            <w:szCs w:val="24"/>
          </w:rPr>
          <w:t xml:space="preserve">.  </w:t>
        </w:r>
        <w:del w:id="181" w:author="Clay" w:date="2020-06-23T12:46:00Z">
          <w:r w:rsidDel="00395401">
            <w:rPr>
              <w:rFonts w:ascii="Times New Roman" w:eastAsia="Times New Roman" w:hAnsi="Times New Roman" w:cs="Times New Roman"/>
              <w:sz w:val="24"/>
              <w:szCs w:val="24"/>
            </w:rPr>
            <w:delText>Generally</w:delText>
          </w:r>
        </w:del>
      </w:ins>
      <w:ins w:id="182" w:author="Clay" w:date="2020-06-23T12:46:00Z">
        <w:r w:rsidR="00395401">
          <w:rPr>
            <w:rFonts w:ascii="Times New Roman" w:eastAsia="Times New Roman" w:hAnsi="Times New Roman" w:cs="Times New Roman"/>
            <w:sz w:val="24"/>
            <w:szCs w:val="24"/>
          </w:rPr>
          <w:t>However</w:t>
        </w:r>
      </w:ins>
      <w:ins w:id="183" w:author="Neziri Izak - OHS" w:date="2020-06-16T19:26:00Z">
        <w:r>
          <w:rPr>
            <w:rFonts w:ascii="Times New Roman" w:eastAsia="Times New Roman" w:hAnsi="Times New Roman" w:cs="Times New Roman"/>
            <w:sz w:val="24"/>
            <w:szCs w:val="24"/>
          </w:rPr>
          <w:t xml:space="preserve">, SRP </w:t>
        </w:r>
      </w:ins>
      <w:ins w:id="184" w:author="Clay" w:date="2020-06-23T12:46:00Z">
        <w:r w:rsidR="00395401">
          <w:rPr>
            <w:rFonts w:ascii="Times New Roman" w:eastAsia="Times New Roman" w:hAnsi="Times New Roman" w:cs="Times New Roman"/>
            <w:sz w:val="24"/>
            <w:szCs w:val="24"/>
          </w:rPr>
          <w:t xml:space="preserve">concentration did not differ between high </w:t>
        </w:r>
      </w:ins>
      <w:ins w:id="185" w:author="Clay" w:date="2020-06-23T12:47:00Z">
        <w:r w:rsidR="00395401">
          <w:rPr>
            <w:rFonts w:ascii="Times New Roman" w:eastAsia="Times New Roman" w:hAnsi="Times New Roman" w:cs="Times New Roman"/>
            <w:sz w:val="24"/>
            <w:szCs w:val="24"/>
          </w:rPr>
          <w:t xml:space="preserve">and </w:t>
        </w:r>
      </w:ins>
      <w:ins w:id="186" w:author="Clay" w:date="2020-06-23T12:46:00Z">
        <w:r w:rsidR="00395401">
          <w:rPr>
            <w:rFonts w:ascii="Times New Roman" w:eastAsia="Times New Roman" w:hAnsi="Times New Roman" w:cs="Times New Roman"/>
            <w:sz w:val="24"/>
            <w:szCs w:val="24"/>
          </w:rPr>
          <w:t xml:space="preserve">low </w:t>
        </w:r>
      </w:ins>
      <w:ins w:id="187" w:author="Neziri Izak - OHS" w:date="2020-06-16T19:26:00Z">
        <w:del w:id="188" w:author="Clay" w:date="2020-06-23T12:47:00Z">
          <w:r w:rsidDel="00395401">
            <w:rPr>
              <w:rFonts w:ascii="Times New Roman" w:eastAsia="Times New Roman" w:hAnsi="Times New Roman" w:cs="Times New Roman"/>
              <w:sz w:val="24"/>
              <w:szCs w:val="24"/>
            </w:rPr>
            <w:delText xml:space="preserve">tended to be lower in high </w:delText>
          </w:r>
        </w:del>
        <w:r>
          <w:rPr>
            <w:rFonts w:ascii="Times New Roman" w:eastAsia="Times New Roman" w:hAnsi="Times New Roman" w:cs="Times New Roman"/>
            <w:sz w:val="24"/>
            <w:szCs w:val="24"/>
          </w:rPr>
          <w:t>budworm sites</w:t>
        </w:r>
      </w:ins>
      <w:ins w:id="189" w:author="Clay" w:date="2020-06-23T12:47:00Z">
        <w:r w:rsidR="00395401">
          <w:rPr>
            <w:rFonts w:ascii="Times New Roman" w:eastAsia="Times New Roman" w:hAnsi="Times New Roman" w:cs="Times New Roman"/>
            <w:sz w:val="24"/>
            <w:szCs w:val="24"/>
          </w:rPr>
          <w:t xml:space="preserve"> (p=0.43</w:t>
        </w:r>
      </w:ins>
      <w:ins w:id="190" w:author="Clay" w:date="2020-06-23T12:49:00Z">
        <w:r w:rsidR="00395401">
          <w:rPr>
            <w:rFonts w:ascii="Times New Roman" w:eastAsia="Times New Roman" w:hAnsi="Times New Roman" w:cs="Times New Roman"/>
            <w:sz w:val="24"/>
            <w:szCs w:val="24"/>
          </w:rPr>
          <w:t>, LME</w:t>
        </w:r>
      </w:ins>
      <w:ins w:id="191" w:author="Clay" w:date="2020-06-23T12:48:00Z">
        <w:r w:rsidR="00395401">
          <w:rPr>
            <w:rFonts w:ascii="Times New Roman" w:eastAsia="Times New Roman" w:hAnsi="Times New Roman" w:cs="Times New Roman"/>
            <w:sz w:val="24"/>
            <w:szCs w:val="24"/>
          </w:rPr>
          <w:t xml:space="preserve">).  </w:t>
        </w:r>
      </w:ins>
      <w:ins w:id="192" w:author="Neziri Izak - OHS" w:date="2020-06-16T19:26:00Z">
        <w:del w:id="193" w:author="Clay" w:date="2020-06-23T12:48:00Z">
          <w:r w:rsidDel="00395401">
            <w:rPr>
              <w:rFonts w:ascii="Times New Roman" w:eastAsia="Times New Roman" w:hAnsi="Times New Roman" w:cs="Times New Roman"/>
              <w:sz w:val="24"/>
              <w:szCs w:val="24"/>
            </w:rPr>
            <w:delText>.</w:delText>
          </w:r>
        </w:del>
      </w:ins>
      <w:ins w:id="194" w:author="Neziri Izak - OHS" w:date="2020-06-16T19:23:00Z">
        <w:del w:id="195" w:author="Clay" w:date="2020-06-23T12:48:00Z">
          <w:r w:rsidDel="00395401">
            <w:rPr>
              <w:rFonts w:ascii="Times New Roman" w:eastAsia="Times New Roman" w:hAnsi="Times New Roman" w:cs="Times New Roman"/>
              <w:sz w:val="24"/>
              <w:szCs w:val="24"/>
            </w:rPr>
            <w:delText xml:space="preserve">  </w:delText>
          </w:r>
        </w:del>
      </w:ins>
      <w:ins w:id="196" w:author="Neziri Izak - OHS" w:date="2020-06-16T19:27:00Z">
        <w:del w:id="197" w:author="Clay" w:date="2020-06-23T12:48:00Z">
          <w:r w:rsidDel="00395401">
            <w:rPr>
              <w:rFonts w:ascii="Times New Roman" w:eastAsia="Times New Roman" w:hAnsi="Times New Roman" w:cs="Times New Roman"/>
              <w:sz w:val="24"/>
              <w:szCs w:val="24"/>
            </w:rPr>
            <w:delText>Concentrations of t</w:delText>
          </w:r>
        </w:del>
      </w:ins>
      <w:proofErr w:type="spellStart"/>
      <w:ins w:id="198" w:author="Clay" w:date="2020-06-23T12:48:00Z">
        <w:r w:rsidR="00395401">
          <w:rPr>
            <w:rFonts w:ascii="Times New Roman" w:eastAsia="Times New Roman" w:hAnsi="Times New Roman" w:cs="Times New Roman"/>
            <w:sz w:val="24"/>
            <w:szCs w:val="24"/>
          </w:rPr>
          <w:t>T</w:t>
        </w:r>
      </w:ins>
      <w:ins w:id="199" w:author="Neziri Izak - OHS" w:date="2020-06-16T19:27:00Z">
        <w:r>
          <w:rPr>
            <w:rFonts w:ascii="Times New Roman" w:eastAsia="Times New Roman" w:hAnsi="Times New Roman" w:cs="Times New Roman"/>
            <w:sz w:val="24"/>
            <w:szCs w:val="24"/>
          </w:rPr>
          <w:t>hroughfall</w:t>
        </w:r>
        <w:proofErr w:type="spellEnd"/>
        <w:r>
          <w:rPr>
            <w:rFonts w:ascii="Times New Roman" w:eastAsia="Times New Roman" w:hAnsi="Times New Roman" w:cs="Times New Roman"/>
            <w:sz w:val="24"/>
            <w:szCs w:val="24"/>
          </w:rPr>
          <w:t xml:space="preserve"> DOC </w:t>
        </w:r>
      </w:ins>
      <w:ins w:id="200" w:author="Clay" w:date="2020-06-23T12:48:00Z">
        <w:r w:rsidR="00395401">
          <w:rPr>
            <w:rFonts w:ascii="Times New Roman" w:eastAsia="Times New Roman" w:hAnsi="Times New Roman" w:cs="Times New Roman"/>
            <w:sz w:val="24"/>
            <w:szCs w:val="24"/>
          </w:rPr>
          <w:t xml:space="preserve">concentration also </w:t>
        </w:r>
      </w:ins>
      <w:ins w:id="201" w:author="Neziri Izak - OHS" w:date="2020-06-16T19:27:00Z">
        <w:r>
          <w:rPr>
            <w:rFonts w:ascii="Times New Roman" w:eastAsia="Times New Roman" w:hAnsi="Times New Roman" w:cs="Times New Roman"/>
            <w:sz w:val="24"/>
            <w:szCs w:val="24"/>
          </w:rPr>
          <w:t xml:space="preserve">differed by sample event (LME, p&lt;0.001) </w:t>
        </w:r>
        <w:del w:id="202" w:author="Clay" w:date="2020-06-23T12:48:00Z">
          <w:r w:rsidDel="00395401">
            <w:rPr>
              <w:rFonts w:ascii="Times New Roman" w:eastAsia="Times New Roman" w:hAnsi="Times New Roman" w:cs="Times New Roman"/>
              <w:sz w:val="24"/>
              <w:szCs w:val="24"/>
            </w:rPr>
            <w:delText>throughout the course of the two-year study</w:delText>
          </w:r>
        </w:del>
      </w:ins>
      <w:ins w:id="203" w:author="Clay" w:date="2020-06-23T12:48:00Z">
        <w:r w:rsidR="00395401">
          <w:rPr>
            <w:rFonts w:ascii="Times New Roman" w:eastAsia="Times New Roman" w:hAnsi="Times New Roman" w:cs="Times New Roman"/>
            <w:sz w:val="24"/>
            <w:szCs w:val="24"/>
          </w:rPr>
          <w:t xml:space="preserve">with </w:t>
        </w:r>
      </w:ins>
      <w:ins w:id="204" w:author="Neziri Izak - OHS" w:date="2020-06-16T19:27:00Z">
        <w:del w:id="205" w:author="Clay" w:date="2020-06-23T12:48:00Z">
          <w:r w:rsidDel="00395401">
            <w:rPr>
              <w:rFonts w:ascii="Times New Roman" w:eastAsia="Times New Roman" w:hAnsi="Times New Roman" w:cs="Times New Roman"/>
              <w:sz w:val="24"/>
              <w:szCs w:val="24"/>
            </w:rPr>
            <w:delText xml:space="preserve">. </w:delText>
          </w:r>
        </w:del>
      </w:ins>
      <w:ins w:id="206" w:author="Neziri Izak - OHS" w:date="2020-06-16T20:01:00Z">
        <w:del w:id="207" w:author="Clay" w:date="2020-06-23T12:48:00Z">
          <w:r w:rsidR="0009519D" w:rsidDel="00395401">
            <w:rPr>
              <w:rFonts w:ascii="Times New Roman" w:eastAsia="Times New Roman" w:hAnsi="Times New Roman" w:cs="Times New Roman"/>
              <w:sz w:val="24"/>
              <w:szCs w:val="24"/>
            </w:rPr>
            <w:delText xml:space="preserve">DOC was greater in low budworm strands on </w:delText>
          </w:r>
        </w:del>
        <w:r w:rsidR="0009519D">
          <w:rPr>
            <w:rFonts w:ascii="Times New Roman" w:eastAsia="Times New Roman" w:hAnsi="Times New Roman" w:cs="Times New Roman"/>
            <w:sz w:val="24"/>
            <w:szCs w:val="24"/>
          </w:rPr>
          <w:t>8 Nov 15</w:t>
        </w:r>
      </w:ins>
      <w:ins w:id="208" w:author="Clay" w:date="2020-06-23T12:49:00Z">
        <w:r w:rsidR="00395401">
          <w:rPr>
            <w:rFonts w:ascii="Times New Roman" w:eastAsia="Times New Roman" w:hAnsi="Times New Roman" w:cs="Times New Roman"/>
            <w:sz w:val="24"/>
            <w:szCs w:val="24"/>
          </w:rPr>
          <w:t xml:space="preserve"> having the highest concentration</w:t>
        </w:r>
      </w:ins>
      <w:ins w:id="209" w:author="Neziri Izak - OHS" w:date="2020-06-16T20:01:00Z">
        <w:del w:id="210" w:author="Clay" w:date="2020-06-23T12:49:00Z">
          <w:r w:rsidR="0009519D" w:rsidDel="00395401">
            <w:rPr>
              <w:rFonts w:ascii="Times New Roman" w:eastAsia="Times New Roman" w:hAnsi="Times New Roman" w:cs="Times New Roman"/>
              <w:sz w:val="24"/>
              <w:szCs w:val="24"/>
            </w:rPr>
            <w:delText>, 4 Jun 16, and 9 Sep 16, all times were budworms were relatively inactive. The o</w:delText>
          </w:r>
        </w:del>
      </w:ins>
      <w:ins w:id="211" w:author="Neziri Izak - OHS" w:date="2020-06-16T20:02:00Z">
        <w:del w:id="212" w:author="Clay" w:date="2020-06-23T12:49:00Z">
          <w:r w:rsidR="0009519D" w:rsidDel="00395401">
            <w:rPr>
              <w:rFonts w:ascii="Times New Roman" w:eastAsia="Times New Roman" w:hAnsi="Times New Roman" w:cs="Times New Roman"/>
              <w:sz w:val="24"/>
              <w:szCs w:val="24"/>
            </w:rPr>
            <w:delText>ther seven sample dates had DOC greater in high impact sites.</w:delText>
          </w:r>
        </w:del>
      </w:ins>
      <w:ins w:id="213" w:author="Clay" w:date="2020-06-23T12:49:00Z">
        <w:r w:rsidR="00395401">
          <w:rPr>
            <w:rFonts w:ascii="Times New Roman" w:eastAsia="Times New Roman" w:hAnsi="Times New Roman" w:cs="Times New Roman"/>
            <w:sz w:val="24"/>
            <w:szCs w:val="24"/>
          </w:rPr>
          <w:t>.  Like SRP, DOC did not differ between high and low budworm sites (p=0.26, LME)</w:t>
        </w:r>
      </w:ins>
      <w:del w:id="214" w:author="Neziri Izak - OHS" w:date="2020-06-16T19:23:00Z">
        <w:r w:rsidR="00FA6272" w:rsidDel="0095679A">
          <w:rPr>
            <w:rFonts w:ascii="Times New Roman" w:eastAsia="Times New Roman" w:hAnsi="Times New Roman" w:cs="Times New Roman"/>
            <w:sz w:val="24"/>
            <w:szCs w:val="24"/>
          </w:rPr>
          <w:delTex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delText>
        </w:r>
      </w:del>
    </w:p>
    <w:p w14:paraId="68574D72" w14:textId="556E9625"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47923F34" w14:textId="01653FE6" w:rsidR="00EB7C4C" w:rsidRDefault="00D765D3" w:rsidP="009356E2">
      <w:pPr>
        <w:spacing w:line="480" w:lineRule="auto"/>
        <w:contextualSpacing/>
        <w:rPr>
          <w:ins w:id="215" w:author="Clay" w:date="2020-06-23T12:51: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del w:id="216" w:author="Clay" w:date="2020-06-23T12:50:00Z">
        <w:r w:rsidDel="00395401">
          <w:rPr>
            <w:rFonts w:ascii="Times New Roman" w:eastAsia="Times New Roman" w:hAnsi="Times New Roman" w:cs="Times New Roman"/>
            <w:sz w:val="24"/>
            <w:szCs w:val="24"/>
          </w:rPr>
          <w:delText>Bar plot comparison of d</w:delText>
        </w:r>
      </w:del>
      <w:ins w:id="217" w:author="Clay" w:date="2020-06-23T12:50:00Z">
        <w:r w:rsidR="00395401">
          <w:rPr>
            <w:rFonts w:ascii="Times New Roman" w:eastAsia="Times New Roman" w:hAnsi="Times New Roman" w:cs="Times New Roman"/>
            <w:sz w:val="24"/>
            <w:szCs w:val="24"/>
          </w:rPr>
          <w:t>D</w:t>
        </w:r>
      </w:ins>
      <w:r>
        <w:rPr>
          <w:rFonts w:ascii="Times New Roman" w:eastAsia="Times New Roman" w:hAnsi="Times New Roman" w:cs="Times New Roman"/>
          <w:sz w:val="24"/>
          <w:szCs w:val="24"/>
        </w:rPr>
        <w:t xml:space="preserve">ecomposition rates </w:t>
      </w:r>
      <w:ins w:id="218" w:author="Clay" w:date="2020-06-23T12:52:00Z">
        <w:r w:rsidR="00EB7C4C">
          <w:rPr>
            <w:rFonts w:ascii="Times New Roman" w:eastAsia="Times New Roman" w:hAnsi="Times New Roman" w:cs="Times New Roman"/>
            <w:sz w:val="24"/>
            <w:szCs w:val="24"/>
          </w:rPr>
          <w:t>(-</w:t>
        </w:r>
        <w:r w:rsidR="00EB7C4C" w:rsidRPr="00EB7C4C">
          <w:rPr>
            <w:rFonts w:ascii="Times New Roman" w:eastAsia="Times New Roman" w:hAnsi="Times New Roman" w:cs="Times New Roman"/>
            <w:i/>
            <w:sz w:val="24"/>
            <w:szCs w:val="24"/>
            <w:rPrChange w:id="219" w:author="Clay" w:date="2020-06-23T12:52:00Z">
              <w:rPr>
                <w:rFonts w:ascii="Times New Roman" w:eastAsia="Times New Roman" w:hAnsi="Times New Roman" w:cs="Times New Roman"/>
                <w:sz w:val="24"/>
                <w:szCs w:val="24"/>
              </w:rPr>
            </w:rPrChange>
          </w:rPr>
          <w:t>k</w:t>
        </w:r>
        <w:r w:rsidR="00EB7C4C">
          <w:rPr>
            <w:rFonts w:ascii="Times New Roman" w:eastAsia="Times New Roman" w:hAnsi="Times New Roman" w:cs="Times New Roman"/>
            <w:sz w:val="24"/>
            <w:szCs w:val="24"/>
          </w:rPr>
          <w:t xml:space="preserve">) </w:t>
        </w:r>
      </w:ins>
      <w:ins w:id="220" w:author="Clay" w:date="2020-06-23T12:50:00Z">
        <w:r w:rsidR="00395401">
          <w:rPr>
            <w:rFonts w:ascii="Times New Roman" w:eastAsia="Times New Roman" w:hAnsi="Times New Roman" w:cs="Times New Roman"/>
            <w:sz w:val="24"/>
            <w:szCs w:val="24"/>
          </w:rPr>
          <w:t xml:space="preserve">of </w:t>
        </w:r>
      </w:ins>
      <w:del w:id="221" w:author="Clay" w:date="2020-06-23T12:50:00Z">
        <w:r w:rsidDel="00395401">
          <w:rPr>
            <w:rFonts w:ascii="Times New Roman" w:eastAsia="Times New Roman" w:hAnsi="Times New Roman" w:cs="Times New Roman"/>
            <w:sz w:val="24"/>
            <w:szCs w:val="24"/>
          </w:rPr>
          <w:delText xml:space="preserve">between </w:delText>
        </w:r>
      </w:del>
      <w:r>
        <w:rPr>
          <w:rFonts w:ascii="Times New Roman" w:eastAsia="Times New Roman" w:hAnsi="Times New Roman" w:cs="Times New Roman"/>
          <w:sz w:val="24"/>
          <w:szCs w:val="24"/>
        </w:rPr>
        <w:t xml:space="preserve">deciduous and coniferous leaf litter </w:t>
      </w:r>
      <w:ins w:id="222" w:author="Clay" w:date="2020-06-23T12:50:00Z">
        <w:r w:rsidR="00395401">
          <w:rPr>
            <w:rFonts w:ascii="Times New Roman" w:eastAsia="Times New Roman" w:hAnsi="Times New Roman" w:cs="Times New Roman"/>
            <w:sz w:val="24"/>
            <w:szCs w:val="24"/>
          </w:rPr>
          <w:t xml:space="preserve">in high and low budworm </w:t>
        </w:r>
        <w:commentRangeStart w:id="223"/>
        <w:r w:rsidR="00395401">
          <w:rPr>
            <w:rFonts w:ascii="Times New Roman" w:eastAsia="Times New Roman" w:hAnsi="Times New Roman" w:cs="Times New Roman"/>
            <w:sz w:val="24"/>
            <w:szCs w:val="24"/>
          </w:rPr>
          <w:t>sites</w:t>
        </w:r>
      </w:ins>
      <w:commentRangeEnd w:id="223"/>
      <w:ins w:id="224" w:author="Clay" w:date="2020-06-23T12:53:00Z">
        <w:r w:rsidR="00EB7C4C">
          <w:rPr>
            <w:rStyle w:val="CommentReference"/>
          </w:rPr>
          <w:commentReference w:id="223"/>
        </w:r>
      </w:ins>
      <w:ins w:id="225" w:author="Clay" w:date="2020-06-23T12:50:00Z">
        <w:r w:rsidR="00395401">
          <w:rPr>
            <w:rFonts w:ascii="Times New Roman" w:eastAsia="Times New Roman" w:hAnsi="Times New Roman" w:cs="Times New Roman"/>
            <w:sz w:val="24"/>
            <w:szCs w:val="24"/>
          </w:rPr>
          <w:t xml:space="preserve">.  </w:t>
        </w:r>
      </w:ins>
    </w:p>
    <w:p w14:paraId="54CCF3AC" w14:textId="5A8255F0" w:rsidR="00D765D3" w:rsidRDefault="00D765D3">
      <w:pPr>
        <w:spacing w:line="480" w:lineRule="auto"/>
        <w:ind w:firstLine="720"/>
        <w:contextualSpacing/>
        <w:rPr>
          <w:rFonts w:ascii="Times New Roman" w:eastAsia="Times New Roman" w:hAnsi="Times New Roman" w:cs="Times New Roman"/>
          <w:sz w:val="24"/>
          <w:szCs w:val="24"/>
        </w:rPr>
        <w:pPrChange w:id="226" w:author="Clay" w:date="2020-06-23T12:51:00Z">
          <w:pPr>
            <w:spacing w:line="480" w:lineRule="auto"/>
            <w:contextualSpacing/>
          </w:pPr>
        </w:pPrChange>
      </w:pPr>
      <w:del w:id="227" w:author="Clay" w:date="2020-06-23T12:52:00Z">
        <w:r w:rsidDel="00EB7C4C">
          <w:rPr>
            <w:rFonts w:ascii="Times New Roman" w:eastAsia="Times New Roman" w:hAnsi="Times New Roman" w:cs="Times New Roman"/>
            <w:sz w:val="24"/>
            <w:szCs w:val="24"/>
          </w:rPr>
          <w:delText xml:space="preserve">on the forest floor. </w:delText>
        </w:r>
      </w:del>
      <w:ins w:id="228" w:author="Clay" w:date="2020-06-23T12:52:00Z">
        <w:r w:rsidR="00EB7C4C">
          <w:rPr>
            <w:rFonts w:ascii="Times New Roman" w:eastAsia="Times New Roman" w:hAnsi="Times New Roman" w:cs="Times New Roman"/>
            <w:sz w:val="24"/>
            <w:szCs w:val="24"/>
          </w:rPr>
          <w:t>Decomposition of coniferous and deciduous leaf litter did not vary by leaf type (p=0.68)</w:t>
        </w:r>
      </w:ins>
      <w:ins w:id="229" w:author="Clay" w:date="2020-06-23T12:53:00Z">
        <w:r w:rsidR="00EB7C4C">
          <w:rPr>
            <w:rFonts w:ascii="Times New Roman" w:eastAsia="Times New Roman" w:hAnsi="Times New Roman" w:cs="Times New Roman"/>
            <w:sz w:val="24"/>
            <w:szCs w:val="24"/>
          </w:rPr>
          <w:t xml:space="preserve"> however decomposition was faster in low budworm sites for both leaf litter types (</w:t>
        </w:r>
      </w:ins>
      <w:del w:id="230" w:author="Clay" w:date="2020-06-23T12:54:00Z">
        <w:r w:rsidDel="00EB7C4C">
          <w:rPr>
            <w:rFonts w:ascii="Times New Roman" w:eastAsia="Times New Roman" w:hAnsi="Times New Roman" w:cs="Times New Roman"/>
            <w:sz w:val="24"/>
            <w:szCs w:val="24"/>
          </w:rPr>
          <w:delText>A linear mixed effects model</w:delText>
        </w:r>
      </w:del>
      <w:ins w:id="231" w:author="Neziri Izak - OHS" w:date="2020-06-16T20:10:00Z">
        <w:del w:id="232" w:author="Clay" w:date="2020-06-23T12:54:00Z">
          <w:r w:rsidR="00EB0B7B" w:rsidDel="00EB7C4C">
            <w:rPr>
              <w:rFonts w:ascii="Times New Roman" w:eastAsia="Times New Roman" w:hAnsi="Times New Roman" w:cs="Times New Roman"/>
              <w:sz w:val="24"/>
              <w:szCs w:val="24"/>
            </w:rPr>
            <w:delText>LME</w:delText>
          </w:r>
        </w:del>
      </w:ins>
      <w:ins w:id="233" w:author="Neziri Izak - OHS" w:date="2020-06-16T20:11:00Z">
        <w:del w:id="234" w:author="Clay" w:date="2020-06-23T12:54:00Z">
          <w:r w:rsidR="00EB0B7B" w:rsidDel="00EB7C4C">
            <w:rPr>
              <w:rFonts w:ascii="Times New Roman" w:eastAsia="Times New Roman" w:hAnsi="Times New Roman" w:cs="Times New Roman"/>
              <w:sz w:val="24"/>
              <w:szCs w:val="24"/>
            </w:rPr>
            <w:delText xml:space="preserve"> (</w:delText>
          </w:r>
        </w:del>
        <w:r w:rsidR="00EB0B7B">
          <w:rPr>
            <w:rFonts w:ascii="Times New Roman" w:eastAsia="Times New Roman" w:hAnsi="Times New Roman" w:cs="Times New Roman"/>
            <w:sz w:val="24"/>
            <w:szCs w:val="24"/>
          </w:rPr>
          <w:t>p=0.0024</w:t>
        </w:r>
      </w:ins>
      <w:ins w:id="235" w:author="Clay" w:date="2020-06-23T12:54:00Z">
        <w:r w:rsidR="00EB7C4C">
          <w:rPr>
            <w:rFonts w:ascii="Times New Roman" w:eastAsia="Times New Roman" w:hAnsi="Times New Roman" w:cs="Times New Roman"/>
            <w:sz w:val="24"/>
            <w:szCs w:val="24"/>
          </w:rPr>
          <w:t>, LME</w:t>
        </w:r>
      </w:ins>
      <w:ins w:id="236" w:author="Neziri Izak - OHS" w:date="2020-06-16T20:11:00Z">
        <w:r w:rsidR="00EB0B7B">
          <w:rPr>
            <w:rFonts w:ascii="Times New Roman" w:eastAsia="Times New Roman" w:hAnsi="Times New Roman" w:cs="Times New Roman"/>
            <w:sz w:val="24"/>
            <w:szCs w:val="24"/>
          </w:rPr>
          <w:t>)</w:t>
        </w:r>
      </w:ins>
      <w:del w:id="237" w:author="Clay" w:date="2020-06-23T12:55:00Z">
        <w:r w:rsidDel="00EB7C4C">
          <w:rPr>
            <w:rFonts w:ascii="Times New Roman" w:eastAsia="Times New Roman" w:hAnsi="Times New Roman" w:cs="Times New Roman"/>
            <w:sz w:val="24"/>
            <w:szCs w:val="24"/>
          </w:rPr>
          <w:delText xml:space="preserve"> analysis was used to compare high impacted areas to low impacted areas. Leaf type was not significant, but in both deciduous and coniferous leaf litter decomposed faster in low impacted areas</w:delText>
        </w:r>
      </w:del>
      <w:r>
        <w:rPr>
          <w:rFonts w:ascii="Times New Roman" w:eastAsia="Times New Roman" w:hAnsi="Times New Roman" w:cs="Times New Roman"/>
          <w:sz w:val="24"/>
          <w:szCs w:val="24"/>
        </w:rPr>
        <w:t>.</w:t>
      </w:r>
      <w:ins w:id="238" w:author="Clay" w:date="2020-06-23T12:55:00Z">
        <w:r w:rsidR="00EB7C4C">
          <w:rPr>
            <w:rFonts w:ascii="Times New Roman" w:eastAsia="Times New Roman" w:hAnsi="Times New Roman" w:cs="Times New Roman"/>
            <w:sz w:val="24"/>
            <w:szCs w:val="24"/>
          </w:rPr>
          <w:t xml:space="preserve">  </w:t>
        </w:r>
      </w:ins>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239"/>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commentRangeEnd w:id="239"/>
      <w:r w:rsidR="00EB7C4C">
        <w:rPr>
          <w:rStyle w:val="CommentReference"/>
        </w:rPr>
        <w:commentReference w:id="239"/>
      </w:r>
    </w:p>
    <w:p w14:paraId="6C3ED5C5" w14:textId="3D730448" w:rsidR="00DE10F3" w:rsidRDefault="00DE10F3" w:rsidP="00EB7C4C">
      <w:pPr>
        <w:spacing w:line="480" w:lineRule="auto"/>
        <w:contextualSpacing/>
        <w:jc w:val="center"/>
        <w:rPr>
          <w:rFonts w:ascii="Times New Roman" w:eastAsia="Times New Roman" w:hAnsi="Times New Roman" w:cs="Times New Roman"/>
          <w:sz w:val="24"/>
          <w:szCs w:val="24"/>
        </w:rPr>
      </w:pPr>
      <w:r w:rsidRPr="009B7BE5">
        <w:rPr>
          <w:rFonts w:ascii="Times New Roman" w:eastAsia="Times New Roman" w:hAnsi="Times New Roman" w:cs="Times New Roman"/>
          <w:sz w:val="24"/>
          <w:szCs w:val="24"/>
        </w:rPr>
        <w:lastRenderedPageBreak/>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7EC5ACDF" wp14:editId="428B150A">
            <wp:extent cx="5943600" cy="5486400"/>
            <wp:effectExtent l="0" t="0" r="0" b="0"/>
            <wp:docPr id="4" name="Picture 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2"/>
                    <a:stretch>
                      <a:fillRect/>
                    </a:stretch>
                  </pic:blipFill>
                  <pic:spPr>
                    <a:xfrm>
                      <a:off x="0" y="0"/>
                      <a:ext cx="5943600" cy="5486400"/>
                    </a:xfrm>
                    <a:prstGeom prst="rect">
                      <a:avLst/>
                    </a:prstGeom>
                  </pic:spPr>
                </pic:pic>
              </a:graphicData>
            </a:graphic>
          </wp:inline>
        </w:drawing>
      </w:r>
    </w:p>
    <w:p w14:paraId="60AB77D0" w14:textId="047B97E9" w:rsidR="007A48E1" w:rsidRDefault="007A48E1" w:rsidP="007A48E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Estimated marginal means (EMM) of </w:t>
      </w:r>
      <w:del w:id="240" w:author="Clay" w:date="2020-06-23T13:02:00Z">
        <w:r w:rsidDel="007A48E1">
          <w:rPr>
            <w:rFonts w:ascii="Times New Roman" w:eastAsia="Times New Roman" w:hAnsi="Times New Roman" w:cs="Times New Roman"/>
            <w:sz w:val="24"/>
            <w:szCs w:val="24"/>
          </w:rPr>
          <w:delText xml:space="preserve">throughfall </w:delText>
        </w:r>
      </w:del>
      <w:ins w:id="241" w:author="Clay" w:date="2020-06-23T13:03:00Z">
        <w:r>
          <w:rPr>
            <w:rFonts w:ascii="Times New Roman" w:eastAsia="Times New Roman" w:hAnsi="Times New Roman" w:cs="Times New Roman"/>
            <w:sz w:val="24"/>
            <w:szCs w:val="24"/>
          </w:rPr>
          <w:t xml:space="preserve">soil </w:t>
        </w:r>
      </w:ins>
      <w:ins w:id="242" w:author="Clay" w:date="2020-06-23T13:02:00Z">
        <w:r>
          <w:rPr>
            <w:rFonts w:ascii="Times New Roman" w:eastAsia="Times New Roman" w:hAnsi="Times New Roman" w:cs="Times New Roman"/>
            <w:sz w:val="24"/>
            <w:szCs w:val="24"/>
          </w:rPr>
          <w:t xml:space="preserve">(A) </w:t>
        </w:r>
      </w:ins>
      <w:ins w:id="243" w:author="Clay" w:date="2020-06-23T13:03:00Z">
        <w:r>
          <w:rPr>
            <w:rFonts w:ascii="Times New Roman" w:eastAsia="Times New Roman" w:hAnsi="Times New Roman" w:cs="Times New Roman"/>
            <w:sz w:val="24"/>
            <w:szCs w:val="24"/>
          </w:rPr>
          <w:t>ammonium (NH</w:t>
        </w:r>
        <w:r w:rsidRPr="007A48E1">
          <w:rPr>
            <w:rFonts w:ascii="Times New Roman" w:eastAsia="Times New Roman" w:hAnsi="Times New Roman" w:cs="Times New Roman"/>
            <w:sz w:val="24"/>
            <w:szCs w:val="24"/>
            <w:vertAlign w:val="subscript"/>
            <w:rPrChange w:id="244" w:author="Clay" w:date="2020-06-23T13:03:00Z">
              <w:rPr>
                <w:rFonts w:ascii="Times New Roman" w:eastAsia="Times New Roman" w:hAnsi="Times New Roman" w:cs="Times New Roman"/>
                <w:sz w:val="24"/>
                <w:szCs w:val="24"/>
              </w:rPr>
            </w:rPrChange>
          </w:rPr>
          <w:t>4</w:t>
        </w:r>
        <w:r w:rsidRPr="007A48E1">
          <w:rPr>
            <w:rFonts w:ascii="Times New Roman" w:eastAsia="Times New Roman" w:hAnsi="Times New Roman" w:cs="Times New Roman"/>
            <w:sz w:val="24"/>
            <w:szCs w:val="24"/>
            <w:vertAlign w:val="superscript"/>
            <w:rPrChange w:id="245" w:author="Clay" w:date="2020-06-23T13:03: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(B)</w:t>
        </w:r>
      </w:ins>
      <w:ins w:id="246" w:author="Clay" w:date="2020-06-23T13:02:00Z">
        <w:r>
          <w:rPr>
            <w:rFonts w:ascii="Times New Roman" w:eastAsia="Times New Roman" w:hAnsi="Times New Roman" w:cs="Times New Roman"/>
            <w:sz w:val="24"/>
            <w:szCs w:val="24"/>
          </w:rPr>
          <w:t xml:space="preserve"> </w:t>
        </w:r>
      </w:ins>
      <w:ins w:id="247" w:author="Clay" w:date="2020-06-23T13:03:00Z">
        <w:r>
          <w:rPr>
            <w:rFonts w:ascii="Times New Roman" w:eastAsia="Times New Roman" w:hAnsi="Times New Roman" w:cs="Times New Roman"/>
            <w:sz w:val="24"/>
            <w:szCs w:val="24"/>
          </w:rPr>
          <w:t>nitrate (NO</w:t>
        </w:r>
        <w:r w:rsidRPr="007A48E1">
          <w:rPr>
            <w:rFonts w:ascii="Times New Roman" w:eastAsia="Times New Roman" w:hAnsi="Times New Roman" w:cs="Times New Roman"/>
            <w:sz w:val="24"/>
            <w:szCs w:val="24"/>
            <w:vertAlign w:val="subscript"/>
            <w:rPrChange w:id="248" w:author="Clay" w:date="2020-06-23T13:04:00Z">
              <w:rPr>
                <w:rFonts w:ascii="Times New Roman" w:eastAsia="Times New Roman" w:hAnsi="Times New Roman" w:cs="Times New Roman"/>
                <w:sz w:val="24"/>
                <w:szCs w:val="24"/>
              </w:rPr>
            </w:rPrChange>
          </w:rPr>
          <w:t>3</w:t>
        </w:r>
        <w:r w:rsidRPr="007A48E1">
          <w:rPr>
            <w:rFonts w:ascii="Times New Roman" w:eastAsia="Times New Roman" w:hAnsi="Times New Roman" w:cs="Times New Roman"/>
            <w:sz w:val="24"/>
            <w:szCs w:val="24"/>
            <w:vertAlign w:val="superscript"/>
            <w:rPrChange w:id="249" w:author="Clay" w:date="2020-06-23T13:04: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w:t>
        </w:r>
      </w:ins>
      <w:ins w:id="250" w:author="Clay" w:date="2020-06-23T13:04:00Z">
        <w:r>
          <w:rPr>
            <w:rFonts w:ascii="Times New Roman" w:eastAsia="Times New Roman" w:hAnsi="Times New Roman" w:cs="Times New Roman"/>
            <w:sz w:val="24"/>
            <w:szCs w:val="24"/>
          </w:rPr>
          <w:t xml:space="preserve">, and (C) </w:t>
        </w:r>
      </w:ins>
      <w:del w:id="251" w:author="Clay" w:date="2020-06-23T13:04:00Z">
        <w:r w:rsidDel="007A48E1">
          <w:rPr>
            <w:rFonts w:ascii="Times New Roman" w:eastAsia="Times New Roman" w:hAnsi="Times New Roman" w:cs="Times New Roman"/>
            <w:sz w:val="24"/>
            <w:szCs w:val="24"/>
          </w:rPr>
          <w:delText xml:space="preserve">Soluble </w:delText>
        </w:r>
      </w:del>
      <w:ins w:id="252" w:author="Clay" w:date="2020-06-23T13:04:00Z">
        <w:r>
          <w:rPr>
            <w:rFonts w:ascii="Times New Roman" w:eastAsia="Times New Roman" w:hAnsi="Times New Roman" w:cs="Times New Roman"/>
            <w:sz w:val="24"/>
            <w:szCs w:val="24"/>
          </w:rPr>
          <w:t xml:space="preserve">soluble </w:t>
        </w:r>
      </w:ins>
      <w:del w:id="253" w:author="Clay" w:date="2020-06-23T13:04:00Z">
        <w:r w:rsidDel="007A48E1">
          <w:rPr>
            <w:rFonts w:ascii="Times New Roman" w:eastAsia="Times New Roman" w:hAnsi="Times New Roman" w:cs="Times New Roman"/>
            <w:sz w:val="24"/>
            <w:szCs w:val="24"/>
          </w:rPr>
          <w:delText xml:space="preserve">Reactive </w:delText>
        </w:r>
      </w:del>
      <w:ins w:id="254" w:author="Clay" w:date="2020-06-23T13:04:00Z">
        <w:r>
          <w:rPr>
            <w:rFonts w:ascii="Times New Roman" w:eastAsia="Times New Roman" w:hAnsi="Times New Roman" w:cs="Times New Roman"/>
            <w:sz w:val="24"/>
            <w:szCs w:val="24"/>
          </w:rPr>
          <w:t xml:space="preserve">reactive </w:t>
        </w:r>
      </w:ins>
      <w:del w:id="255" w:author="Clay" w:date="2020-06-23T13:04:00Z">
        <w:r w:rsidDel="007A48E1">
          <w:rPr>
            <w:rFonts w:ascii="Times New Roman" w:eastAsia="Times New Roman" w:hAnsi="Times New Roman" w:cs="Times New Roman"/>
            <w:sz w:val="24"/>
            <w:szCs w:val="24"/>
          </w:rPr>
          <w:delText xml:space="preserve">Phosphorous </w:delText>
        </w:r>
      </w:del>
      <w:ins w:id="256" w:author="Clay" w:date="2020-06-23T13:04:00Z">
        <w:r>
          <w:rPr>
            <w:rFonts w:ascii="Times New Roman" w:eastAsia="Times New Roman" w:hAnsi="Times New Roman" w:cs="Times New Roman"/>
            <w:sz w:val="24"/>
            <w:szCs w:val="24"/>
          </w:rPr>
          <w:t xml:space="preserve">phosphorous </w:t>
        </w:r>
      </w:ins>
      <w:r>
        <w:rPr>
          <w:rFonts w:ascii="Times New Roman" w:eastAsia="Times New Roman" w:hAnsi="Times New Roman" w:cs="Times New Roman"/>
          <w:sz w:val="24"/>
          <w:szCs w:val="24"/>
        </w:rPr>
        <w:t xml:space="preserve">(SRP) concentrations </w:t>
      </w:r>
      <w:del w:id="257" w:author="Clay" w:date="2020-06-23T13:04:00Z">
        <w:r w:rsidDel="007A48E1">
          <w:rPr>
            <w:rFonts w:ascii="Times New Roman" w:eastAsia="Times New Roman" w:hAnsi="Times New Roman" w:cs="Times New Roman"/>
            <w:sz w:val="24"/>
            <w:szCs w:val="24"/>
          </w:rPr>
          <w:delText xml:space="preserve">and Dissolved Organic Carbon (DOC) </w:delText>
        </w:r>
      </w:del>
      <w:r>
        <w:rPr>
          <w:rFonts w:ascii="Times New Roman" w:eastAsia="Times New Roman" w:hAnsi="Times New Roman" w:cs="Times New Roman"/>
          <w:sz w:val="24"/>
          <w:szCs w:val="24"/>
        </w:rPr>
        <w:t xml:space="preserve">in low and high budworm stands by sample date.  Significant sample events are noted with letters and significant interactions are noted with an </w:t>
      </w:r>
      <w:commentRangeStart w:id="258"/>
      <w:r>
        <w:rPr>
          <w:rFonts w:ascii="Times New Roman" w:eastAsia="Times New Roman" w:hAnsi="Times New Roman" w:cs="Times New Roman"/>
          <w:sz w:val="24"/>
          <w:szCs w:val="24"/>
        </w:rPr>
        <w:t>asterisk</w:t>
      </w:r>
      <w:commentRangeEnd w:id="258"/>
      <w:r>
        <w:rPr>
          <w:rStyle w:val="CommentReference"/>
        </w:rPr>
        <w:commentReference w:id="258"/>
      </w:r>
      <w:r>
        <w:rPr>
          <w:rFonts w:ascii="Times New Roman" w:eastAsia="Times New Roman" w:hAnsi="Times New Roman" w:cs="Times New Roman"/>
          <w:sz w:val="24"/>
          <w:szCs w:val="24"/>
        </w:rPr>
        <w:t>.</w:t>
      </w:r>
    </w:p>
    <w:p w14:paraId="33608947" w14:textId="779A6686" w:rsidR="007A48E1" w:rsidRPr="009B7BE5" w:rsidRDefault="007A48E1">
      <w:pPr>
        <w:spacing w:line="480" w:lineRule="auto"/>
        <w:ind w:firstLine="720"/>
        <w:contextualSpacing/>
        <w:rPr>
          <w:rFonts w:ascii="Times New Roman" w:eastAsia="Times New Roman" w:hAnsi="Times New Roman" w:cs="Times New Roman"/>
          <w:sz w:val="24"/>
          <w:szCs w:val="24"/>
        </w:rPr>
        <w:pPrChange w:id="260" w:author="Clay" w:date="2020-06-23T13:01:00Z">
          <w:pPr>
            <w:spacing w:line="480" w:lineRule="auto"/>
            <w:contextualSpacing/>
          </w:pPr>
        </w:pPrChange>
      </w:pPr>
      <w:r>
        <w:rPr>
          <w:rFonts w:ascii="Times New Roman" w:eastAsia="Times New Roman" w:hAnsi="Times New Roman" w:cs="Times New Roman"/>
          <w:sz w:val="24"/>
          <w:szCs w:val="24"/>
        </w:rPr>
        <w:lastRenderedPageBreak/>
        <w:t xml:space="preserve">Soil ammonium concentrations </w:t>
      </w:r>
      <w:del w:id="261" w:author="Clay" w:date="2020-06-23T13:39:00Z">
        <w:r w:rsidDel="00C97580">
          <w:rPr>
            <w:rFonts w:ascii="Times New Roman" w:eastAsia="Times New Roman" w:hAnsi="Times New Roman" w:cs="Times New Roman"/>
            <w:sz w:val="24"/>
            <w:szCs w:val="24"/>
          </w:rPr>
          <w:delText>were greater in high impact areas</w:delText>
        </w:r>
      </w:del>
      <w:ins w:id="262" w:author="Clay" w:date="2020-06-23T13:39:00Z">
        <w:r w:rsidR="00C97580">
          <w:rPr>
            <w:rFonts w:ascii="Times New Roman" w:eastAsia="Times New Roman" w:hAnsi="Times New Roman" w:cs="Times New Roman"/>
            <w:sz w:val="24"/>
            <w:szCs w:val="24"/>
          </w:rPr>
          <w:t>differed by sample date</w:t>
        </w:r>
      </w:ins>
      <w:r>
        <w:rPr>
          <w:rFonts w:ascii="Times New Roman" w:eastAsia="Times New Roman" w:hAnsi="Times New Roman" w:cs="Times New Roman"/>
          <w:sz w:val="24"/>
          <w:szCs w:val="24"/>
        </w:rPr>
        <w:t xml:space="preserve"> (LME, p&lt;0.001) </w:t>
      </w:r>
      <w:del w:id="263" w:author="Clay" w:date="2020-06-23T13:39:00Z">
        <w:r w:rsidDel="00C97580">
          <w:rPr>
            <w:rFonts w:ascii="Times New Roman" w:eastAsia="Times New Roman" w:hAnsi="Times New Roman" w:cs="Times New Roman"/>
            <w:sz w:val="24"/>
            <w:szCs w:val="24"/>
          </w:rPr>
          <w:delText>on events 11 Oct 15, 8 Nov 15, 4 Aug 16, and 19 Sep 16</w:delText>
        </w:r>
      </w:del>
      <w:ins w:id="264" w:author="Clay" w:date="2020-06-23T13:39:00Z">
        <w:r w:rsidR="00C97580">
          <w:rPr>
            <w:rFonts w:ascii="Times New Roman" w:eastAsia="Times New Roman" w:hAnsi="Times New Roman" w:cs="Times New Roman"/>
            <w:sz w:val="24"/>
            <w:szCs w:val="24"/>
          </w:rPr>
          <w:t xml:space="preserve">with higher concentrations on 8 Nov 15 and 8 May 16 compared to </w:t>
        </w:r>
      </w:ins>
      <w:ins w:id="265" w:author="Clay" w:date="2020-06-23T13:40:00Z">
        <w:r w:rsidR="00C97580">
          <w:rPr>
            <w:rFonts w:ascii="Times New Roman" w:eastAsia="Times New Roman" w:hAnsi="Times New Roman" w:cs="Times New Roman"/>
            <w:sz w:val="24"/>
            <w:szCs w:val="24"/>
          </w:rPr>
          <w:t>13 Jun 16</w:t>
        </w:r>
      </w:ins>
      <w:r>
        <w:rPr>
          <w:rFonts w:ascii="Times New Roman" w:eastAsia="Times New Roman" w:hAnsi="Times New Roman" w:cs="Times New Roman"/>
          <w:sz w:val="24"/>
          <w:szCs w:val="24"/>
        </w:rPr>
        <w:t xml:space="preserve">. </w:t>
      </w:r>
      <w:ins w:id="266" w:author="Clay" w:date="2020-06-23T13:40:00Z">
        <w:r w:rsidR="00C9758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These </w:t>
      </w:r>
      <w:del w:id="267" w:author="Clay" w:date="2020-06-23T13:40:00Z">
        <w:r w:rsidDel="00C97580">
          <w:rPr>
            <w:rFonts w:ascii="Times New Roman" w:eastAsia="Times New Roman" w:hAnsi="Times New Roman" w:cs="Times New Roman"/>
            <w:sz w:val="24"/>
            <w:szCs w:val="24"/>
          </w:rPr>
          <w:delText xml:space="preserve">are </w:delText>
        </w:r>
      </w:del>
      <w:ins w:id="268" w:author="Clay" w:date="2020-06-23T13:40:00Z">
        <w:r w:rsidR="00C97580">
          <w:rPr>
            <w:rFonts w:ascii="Times New Roman" w:eastAsia="Times New Roman" w:hAnsi="Times New Roman" w:cs="Times New Roman"/>
            <w:sz w:val="24"/>
            <w:szCs w:val="24"/>
          </w:rPr>
          <w:t xml:space="preserve">were </w:t>
        </w:r>
      </w:ins>
      <w:del w:id="269" w:author="Clay" w:date="2020-06-23T13:40:00Z">
        <w:r w:rsidDel="00C97580">
          <w:rPr>
            <w:rFonts w:ascii="Times New Roman" w:eastAsia="Times New Roman" w:hAnsi="Times New Roman" w:cs="Times New Roman"/>
            <w:sz w:val="24"/>
            <w:szCs w:val="24"/>
          </w:rPr>
          <w:delText xml:space="preserve">all </w:delText>
        </w:r>
      </w:del>
      <w:r>
        <w:rPr>
          <w:rFonts w:ascii="Times New Roman" w:eastAsia="Times New Roman" w:hAnsi="Times New Roman" w:cs="Times New Roman"/>
          <w:sz w:val="24"/>
          <w:szCs w:val="24"/>
        </w:rPr>
        <w:t xml:space="preserve">times </w:t>
      </w:r>
      <w:del w:id="270" w:author="Clay" w:date="2020-06-23T13:40:00Z">
        <w:r w:rsidDel="00C97580">
          <w:rPr>
            <w:rFonts w:ascii="Times New Roman" w:eastAsia="Times New Roman" w:hAnsi="Times New Roman" w:cs="Times New Roman"/>
            <w:sz w:val="24"/>
            <w:szCs w:val="24"/>
          </w:rPr>
          <w:delText xml:space="preserve">were </w:delText>
        </w:r>
      </w:del>
      <w:ins w:id="271" w:author="Clay" w:date="2020-06-23T13:40:00Z">
        <w:r w:rsidR="00C97580">
          <w:rPr>
            <w:rFonts w:ascii="Times New Roman" w:eastAsia="Times New Roman" w:hAnsi="Times New Roman" w:cs="Times New Roman"/>
            <w:sz w:val="24"/>
            <w:szCs w:val="24"/>
          </w:rPr>
          <w:t xml:space="preserve">when </w:t>
        </w:r>
      </w:ins>
      <w:r>
        <w:rPr>
          <w:rFonts w:ascii="Times New Roman" w:eastAsia="Times New Roman" w:hAnsi="Times New Roman" w:cs="Times New Roman"/>
          <w:sz w:val="24"/>
          <w:szCs w:val="24"/>
        </w:rPr>
        <w:t xml:space="preserve">budworms </w:t>
      </w:r>
      <w:del w:id="272" w:author="Clay" w:date="2020-06-23T13:40:00Z">
        <w:r w:rsidDel="00C97580">
          <w:rPr>
            <w:rFonts w:ascii="Times New Roman" w:eastAsia="Times New Roman" w:hAnsi="Times New Roman" w:cs="Times New Roman"/>
            <w:sz w:val="24"/>
            <w:szCs w:val="24"/>
          </w:rPr>
          <w:delText xml:space="preserve">are </w:delText>
        </w:r>
      </w:del>
      <w:ins w:id="273" w:author="Clay" w:date="2020-06-23T13:40:00Z">
        <w:r w:rsidR="00C97580">
          <w:rPr>
            <w:rFonts w:ascii="Times New Roman" w:eastAsia="Times New Roman" w:hAnsi="Times New Roman" w:cs="Times New Roman"/>
            <w:sz w:val="24"/>
            <w:szCs w:val="24"/>
          </w:rPr>
          <w:t xml:space="preserve">were </w:t>
        </w:r>
      </w:ins>
      <w:r>
        <w:rPr>
          <w:rFonts w:ascii="Times New Roman" w:eastAsia="Times New Roman" w:hAnsi="Times New Roman" w:cs="Times New Roman"/>
          <w:sz w:val="24"/>
          <w:szCs w:val="24"/>
        </w:rPr>
        <w:t>generally not active</w:t>
      </w:r>
      <w:ins w:id="274" w:author="Clay" w:date="2020-06-23T13:40:00Z">
        <w:r w:rsidR="00C97580">
          <w:rPr>
            <w:rFonts w:ascii="Times New Roman" w:eastAsia="Times New Roman" w:hAnsi="Times New Roman" w:cs="Times New Roman"/>
            <w:sz w:val="24"/>
            <w:szCs w:val="24"/>
          </w:rPr>
          <w:t>, however there was no difference between high and low budworm site (p=0.</w:t>
        </w:r>
      </w:ins>
      <w:ins w:id="275" w:author="Clay" w:date="2020-06-23T13:41:00Z">
        <w:r w:rsidR="00C97580">
          <w:rPr>
            <w:rFonts w:ascii="Times New Roman" w:eastAsia="Times New Roman" w:hAnsi="Times New Roman" w:cs="Times New Roman"/>
            <w:sz w:val="24"/>
            <w:szCs w:val="24"/>
          </w:rPr>
          <w:t>33</w:t>
        </w:r>
      </w:ins>
      <w:ins w:id="276" w:author="Clay" w:date="2020-06-23T13:43:00Z">
        <w:r w:rsidR="00C97580">
          <w:rPr>
            <w:rFonts w:ascii="Times New Roman" w:eastAsia="Times New Roman" w:hAnsi="Times New Roman" w:cs="Times New Roman"/>
            <w:sz w:val="24"/>
            <w:szCs w:val="24"/>
          </w:rPr>
          <w:t>, LME</w:t>
        </w:r>
      </w:ins>
      <w:ins w:id="277" w:author="Clay" w:date="2020-06-23T13:41:00Z">
        <w:r w:rsidR="00C9758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ins w:id="278" w:author="Clay" w:date="2020-06-23T13:41:00Z">
        <w:r w:rsidR="00C97580">
          <w:rPr>
            <w:rFonts w:ascii="Times New Roman" w:eastAsia="Times New Roman" w:hAnsi="Times New Roman" w:cs="Times New Roman"/>
            <w:sz w:val="24"/>
            <w:szCs w:val="24"/>
          </w:rPr>
          <w:t xml:space="preserve"> Although soil nitrate did not differ between high and low budworm sites (p=</w:t>
        </w:r>
      </w:ins>
      <w:ins w:id="279" w:author="Clay" w:date="2020-06-23T13:42:00Z">
        <w:r w:rsidR="00C97580">
          <w:rPr>
            <w:rFonts w:ascii="Times New Roman" w:eastAsia="Times New Roman" w:hAnsi="Times New Roman" w:cs="Times New Roman"/>
            <w:sz w:val="24"/>
            <w:szCs w:val="24"/>
          </w:rPr>
          <w:t>0.76</w:t>
        </w:r>
      </w:ins>
      <w:ins w:id="280" w:author="Clay" w:date="2020-06-23T13:43:00Z">
        <w:r w:rsidR="00C97580">
          <w:rPr>
            <w:rFonts w:ascii="Times New Roman" w:eastAsia="Times New Roman" w:hAnsi="Times New Roman" w:cs="Times New Roman"/>
            <w:sz w:val="24"/>
            <w:szCs w:val="24"/>
          </w:rPr>
          <w:t>, LME</w:t>
        </w:r>
      </w:ins>
      <w:ins w:id="281" w:author="Clay" w:date="2020-06-23T13:42:00Z">
        <w:r w:rsidR="00C97580">
          <w:rPr>
            <w:rFonts w:ascii="Times New Roman" w:eastAsia="Times New Roman" w:hAnsi="Times New Roman" w:cs="Times New Roman"/>
            <w:sz w:val="24"/>
            <w:szCs w:val="24"/>
          </w:rPr>
          <w:t>), it did differ by sample event (p&lt;0.0001</w:t>
        </w:r>
      </w:ins>
      <w:ins w:id="282" w:author="Clay" w:date="2020-06-23T13:43:00Z">
        <w:r w:rsidR="00C97580">
          <w:rPr>
            <w:rFonts w:ascii="Times New Roman" w:eastAsia="Times New Roman" w:hAnsi="Times New Roman" w:cs="Times New Roman"/>
            <w:sz w:val="24"/>
            <w:szCs w:val="24"/>
          </w:rPr>
          <w:t>, LME</w:t>
        </w:r>
      </w:ins>
      <w:ins w:id="283" w:author="Clay" w:date="2020-06-23T13:42:00Z">
        <w:r w:rsidR="00C97580">
          <w:rPr>
            <w:rFonts w:ascii="Times New Roman" w:eastAsia="Times New Roman" w:hAnsi="Times New Roman" w:cs="Times New Roman"/>
            <w:sz w:val="24"/>
            <w:szCs w:val="24"/>
          </w:rPr>
          <w:t>) with a significant interaction between sample event and budworm (</w:t>
        </w:r>
      </w:ins>
      <w:ins w:id="284" w:author="Clay" w:date="2020-06-23T13:43:00Z">
        <w:r w:rsidR="00C97580">
          <w:rPr>
            <w:rFonts w:ascii="Times New Roman" w:eastAsia="Times New Roman" w:hAnsi="Times New Roman" w:cs="Times New Roman"/>
            <w:sz w:val="24"/>
            <w:szCs w:val="24"/>
          </w:rPr>
          <w:t>p=0.003, LME)</w:t>
        </w:r>
      </w:ins>
      <w:ins w:id="285" w:author="Clay" w:date="2020-06-23T13:44:00Z">
        <w:r w:rsidR="00C97580">
          <w:rPr>
            <w:rFonts w:ascii="Times New Roman" w:eastAsia="Times New Roman" w:hAnsi="Times New Roman" w:cs="Times New Roman"/>
            <w:sz w:val="24"/>
            <w:szCs w:val="24"/>
          </w:rPr>
          <w:t>.  In the interaction, high budworm sites had higher soil NO</w:t>
        </w:r>
        <w:r w:rsidR="00C97580" w:rsidRPr="00C97580">
          <w:rPr>
            <w:rFonts w:ascii="Times New Roman" w:eastAsia="Times New Roman" w:hAnsi="Times New Roman" w:cs="Times New Roman"/>
            <w:sz w:val="24"/>
            <w:szCs w:val="24"/>
            <w:vertAlign w:val="subscript"/>
            <w:rPrChange w:id="286" w:author="Clay" w:date="2020-06-23T13:44:00Z">
              <w:rPr>
                <w:rFonts w:ascii="Times New Roman" w:eastAsia="Times New Roman" w:hAnsi="Times New Roman" w:cs="Times New Roman"/>
                <w:sz w:val="24"/>
                <w:szCs w:val="24"/>
              </w:rPr>
            </w:rPrChange>
          </w:rPr>
          <w:t>3</w:t>
        </w:r>
        <w:r w:rsidR="00C97580" w:rsidRPr="00C97580">
          <w:rPr>
            <w:rFonts w:ascii="Times New Roman" w:eastAsia="Times New Roman" w:hAnsi="Times New Roman" w:cs="Times New Roman"/>
            <w:sz w:val="24"/>
            <w:szCs w:val="24"/>
            <w:vertAlign w:val="superscript"/>
            <w:rPrChange w:id="287" w:author="Clay" w:date="2020-06-23T13:44:00Z">
              <w:rPr>
                <w:rFonts w:ascii="Times New Roman" w:eastAsia="Times New Roman" w:hAnsi="Times New Roman" w:cs="Times New Roman"/>
                <w:sz w:val="24"/>
                <w:szCs w:val="24"/>
              </w:rPr>
            </w:rPrChange>
          </w:rPr>
          <w:t>-</w:t>
        </w:r>
        <w:r w:rsidR="00C97580">
          <w:rPr>
            <w:rFonts w:ascii="Times New Roman" w:eastAsia="Times New Roman" w:hAnsi="Times New Roman" w:cs="Times New Roman"/>
            <w:sz w:val="24"/>
            <w:szCs w:val="24"/>
          </w:rPr>
          <w:t xml:space="preserve"> concentration than low budworm sites on </w:t>
        </w:r>
      </w:ins>
      <w:ins w:id="288" w:author="Clay" w:date="2020-06-23T13:45:00Z">
        <w:r w:rsidR="00C97580">
          <w:rPr>
            <w:rFonts w:ascii="Times New Roman" w:eastAsia="Times New Roman" w:hAnsi="Times New Roman" w:cs="Times New Roman"/>
            <w:sz w:val="24"/>
            <w:szCs w:val="24"/>
          </w:rPr>
          <w:t>6 Nov 16 whereas as XXXX on 4 Aug 16.  Usually soil NH</w:t>
        </w:r>
        <w:r w:rsidR="00C97580" w:rsidRPr="00C97580">
          <w:rPr>
            <w:rFonts w:ascii="Times New Roman" w:eastAsia="Times New Roman" w:hAnsi="Times New Roman" w:cs="Times New Roman"/>
            <w:sz w:val="24"/>
            <w:szCs w:val="24"/>
            <w:vertAlign w:val="subscript"/>
            <w:rPrChange w:id="289" w:author="Clay" w:date="2020-06-23T13:46:00Z">
              <w:rPr>
                <w:rFonts w:ascii="Times New Roman" w:eastAsia="Times New Roman" w:hAnsi="Times New Roman" w:cs="Times New Roman"/>
                <w:sz w:val="24"/>
                <w:szCs w:val="24"/>
              </w:rPr>
            </w:rPrChange>
          </w:rPr>
          <w:t>4</w:t>
        </w:r>
        <w:r w:rsidR="00C97580" w:rsidRPr="00C97580">
          <w:rPr>
            <w:rFonts w:ascii="Times New Roman" w:eastAsia="Times New Roman" w:hAnsi="Times New Roman" w:cs="Times New Roman"/>
            <w:sz w:val="24"/>
            <w:szCs w:val="24"/>
            <w:vertAlign w:val="superscript"/>
            <w:rPrChange w:id="290" w:author="Clay" w:date="2020-06-23T13:46:00Z">
              <w:rPr>
                <w:rFonts w:ascii="Times New Roman" w:eastAsia="Times New Roman" w:hAnsi="Times New Roman" w:cs="Times New Roman"/>
                <w:sz w:val="24"/>
                <w:szCs w:val="24"/>
              </w:rPr>
            </w:rPrChange>
          </w:rPr>
          <w:t>+</w:t>
        </w:r>
        <w:r w:rsidR="00C97580">
          <w:rPr>
            <w:rFonts w:ascii="Times New Roman" w:eastAsia="Times New Roman" w:hAnsi="Times New Roman" w:cs="Times New Roman"/>
            <w:sz w:val="24"/>
            <w:szCs w:val="24"/>
          </w:rPr>
          <w:t xml:space="preserve"> was X times higher than soil NO</w:t>
        </w:r>
        <w:r w:rsidR="00C97580" w:rsidRPr="00C97580">
          <w:rPr>
            <w:rFonts w:ascii="Times New Roman" w:eastAsia="Times New Roman" w:hAnsi="Times New Roman" w:cs="Times New Roman"/>
            <w:sz w:val="24"/>
            <w:szCs w:val="24"/>
            <w:vertAlign w:val="subscript"/>
            <w:rPrChange w:id="291" w:author="Clay" w:date="2020-06-23T13:46:00Z">
              <w:rPr>
                <w:rFonts w:ascii="Times New Roman" w:eastAsia="Times New Roman" w:hAnsi="Times New Roman" w:cs="Times New Roman"/>
                <w:sz w:val="24"/>
                <w:szCs w:val="24"/>
              </w:rPr>
            </w:rPrChange>
          </w:rPr>
          <w:t>3</w:t>
        </w:r>
        <w:r w:rsidR="00C97580" w:rsidRPr="00C97580">
          <w:rPr>
            <w:rFonts w:ascii="Times New Roman" w:eastAsia="Times New Roman" w:hAnsi="Times New Roman" w:cs="Times New Roman"/>
            <w:sz w:val="24"/>
            <w:szCs w:val="24"/>
            <w:vertAlign w:val="superscript"/>
            <w:rPrChange w:id="292" w:author="Clay" w:date="2020-06-23T13:46:00Z">
              <w:rPr>
                <w:rFonts w:ascii="Times New Roman" w:eastAsia="Times New Roman" w:hAnsi="Times New Roman" w:cs="Times New Roman"/>
                <w:sz w:val="24"/>
                <w:szCs w:val="24"/>
              </w:rPr>
            </w:rPrChange>
          </w:rPr>
          <w:t>-</w:t>
        </w:r>
        <w:r w:rsidR="00C97580">
          <w:rPr>
            <w:rFonts w:ascii="Times New Roman" w:eastAsia="Times New Roman" w:hAnsi="Times New Roman" w:cs="Times New Roman"/>
            <w:sz w:val="24"/>
            <w:szCs w:val="24"/>
          </w:rPr>
          <w:t xml:space="preserve">. </w:t>
        </w:r>
      </w:ins>
      <w:ins w:id="293" w:author="Clay" w:date="2020-06-23T13:46:00Z">
        <w:r w:rsidR="00C97580">
          <w:rPr>
            <w:rFonts w:ascii="Times New Roman" w:eastAsia="Times New Roman" w:hAnsi="Times New Roman" w:cs="Times New Roman"/>
            <w:sz w:val="24"/>
            <w:szCs w:val="24"/>
          </w:rPr>
          <w:t xml:space="preserve"> </w:t>
        </w:r>
      </w:ins>
      <w:del w:id="294" w:author="Clay" w:date="2020-06-23T13:45:00Z">
        <w:r w:rsidDel="00C97580">
          <w:rPr>
            <w:rFonts w:ascii="Times New Roman" w:eastAsia="Times New Roman" w:hAnsi="Times New Roman" w:cs="Times New Roman"/>
            <w:sz w:val="24"/>
            <w:szCs w:val="24"/>
          </w:rPr>
          <w:delText xml:space="preserve">There are two significant interactions for nitrate (LME, p=0.003), and the November date is consistent with throughfall nitrate. </w:delText>
        </w:r>
      </w:del>
      <w:r>
        <w:rPr>
          <w:rFonts w:ascii="Times New Roman" w:eastAsia="Times New Roman" w:hAnsi="Times New Roman" w:cs="Times New Roman"/>
          <w:sz w:val="24"/>
          <w:szCs w:val="24"/>
        </w:rPr>
        <w:t xml:space="preserve">Soil SRP was </w:t>
      </w:r>
      <w:ins w:id="295" w:author="Clay" w:date="2020-06-23T13:46:00Z">
        <w:r w:rsidR="00C97580">
          <w:rPr>
            <w:rFonts w:ascii="Times New Roman" w:eastAsia="Times New Roman" w:hAnsi="Times New Roman" w:cs="Times New Roman"/>
            <w:sz w:val="24"/>
            <w:szCs w:val="24"/>
          </w:rPr>
          <w:t xml:space="preserve">significantly </w:t>
        </w:r>
      </w:ins>
      <w:r>
        <w:rPr>
          <w:rFonts w:ascii="Times New Roman" w:eastAsia="Times New Roman" w:hAnsi="Times New Roman" w:cs="Times New Roman"/>
          <w:sz w:val="24"/>
          <w:szCs w:val="24"/>
        </w:rPr>
        <w:t xml:space="preserve">higher in high impact </w:t>
      </w:r>
      <w:del w:id="296" w:author="Clay" w:date="2020-06-23T13:46:00Z">
        <w:r w:rsidDel="00C97580">
          <w:rPr>
            <w:rFonts w:ascii="Times New Roman" w:eastAsia="Times New Roman" w:hAnsi="Times New Roman" w:cs="Times New Roman"/>
            <w:sz w:val="24"/>
            <w:szCs w:val="24"/>
          </w:rPr>
          <w:delText xml:space="preserve">strands </w:delText>
        </w:r>
      </w:del>
      <w:ins w:id="297" w:author="Clay" w:date="2020-06-23T13:46:00Z">
        <w:r w:rsidR="00C97580">
          <w:rPr>
            <w:rFonts w:ascii="Times New Roman" w:eastAsia="Times New Roman" w:hAnsi="Times New Roman" w:cs="Times New Roman"/>
            <w:sz w:val="24"/>
            <w:szCs w:val="24"/>
          </w:rPr>
          <w:t>sites</w:t>
        </w:r>
        <w:r w:rsidR="00C97580">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for every sample event</w:t>
      </w:r>
      <w:ins w:id="298" w:author="Clay" w:date="2020-06-23T13:46:00Z">
        <w:r w:rsidR="00C97580">
          <w:rPr>
            <w:rFonts w:ascii="Times New Roman" w:eastAsia="Times New Roman" w:hAnsi="Times New Roman" w:cs="Times New Roman"/>
            <w:sz w:val="24"/>
            <w:szCs w:val="24"/>
          </w:rPr>
          <w:t xml:space="preserve"> </w:t>
        </w:r>
      </w:ins>
      <w:del w:id="299" w:author="Clay" w:date="2020-06-23T13:46:00Z">
        <w:r w:rsidDel="00C97580">
          <w:rPr>
            <w:rFonts w:ascii="Times New Roman" w:eastAsia="Times New Roman" w:hAnsi="Times New Roman" w:cs="Times New Roman"/>
            <w:sz w:val="24"/>
            <w:szCs w:val="24"/>
          </w:rPr>
          <w:delText>, but not significantly</w:delText>
        </w:r>
      </w:del>
      <w:ins w:id="300" w:author="Clay" w:date="2020-06-23T13:46:00Z">
        <w:r w:rsidR="00C97580">
          <w:rPr>
            <w:rFonts w:ascii="Times New Roman" w:eastAsia="Times New Roman" w:hAnsi="Times New Roman" w:cs="Times New Roman"/>
            <w:sz w:val="24"/>
            <w:szCs w:val="24"/>
          </w:rPr>
          <w:t xml:space="preserve">(p=0.047, LME) but did not differ by sample </w:t>
        </w:r>
        <w:commentRangeStart w:id="301"/>
        <w:r w:rsidR="00C97580">
          <w:rPr>
            <w:rFonts w:ascii="Times New Roman" w:eastAsia="Times New Roman" w:hAnsi="Times New Roman" w:cs="Times New Roman"/>
            <w:sz w:val="24"/>
            <w:szCs w:val="24"/>
          </w:rPr>
          <w:t xml:space="preserve">event </w:t>
        </w:r>
      </w:ins>
      <w:commentRangeEnd w:id="301"/>
      <w:ins w:id="302" w:author="Clay" w:date="2020-06-23T14:00:00Z">
        <w:r w:rsidR="00B121CA">
          <w:rPr>
            <w:rStyle w:val="CommentReference"/>
          </w:rPr>
          <w:commentReference w:id="301"/>
        </w:r>
      </w:ins>
      <w:ins w:id="303" w:author="Clay" w:date="2020-06-23T13:46:00Z">
        <w:r w:rsidR="00C97580">
          <w:rPr>
            <w:rFonts w:ascii="Times New Roman" w:eastAsia="Times New Roman" w:hAnsi="Times New Roman" w:cs="Times New Roman"/>
            <w:sz w:val="24"/>
            <w:szCs w:val="24"/>
          </w:rPr>
          <w:t>(p=</w:t>
        </w:r>
      </w:ins>
      <w:ins w:id="304" w:author="Clay" w:date="2020-06-23T13:48:00Z">
        <w:r w:rsidR="00033C10">
          <w:rPr>
            <w:rFonts w:ascii="Times New Roman" w:eastAsia="Times New Roman" w:hAnsi="Times New Roman" w:cs="Times New Roman"/>
            <w:sz w:val="24"/>
            <w:szCs w:val="24"/>
          </w:rPr>
          <w:t>0.91)</w:t>
        </w:r>
      </w:ins>
      <w:r>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3D1DFA59">
            <wp:extent cx="5943600" cy="54864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3"/>
                    <a:stretch>
                      <a:fillRect/>
                    </a:stretch>
                  </pic:blipFill>
                  <pic:spPr>
                    <a:xfrm>
                      <a:off x="0" y="0"/>
                      <a:ext cx="5943600" cy="5486400"/>
                    </a:xfrm>
                    <a:prstGeom prst="rect">
                      <a:avLst/>
                    </a:prstGeom>
                  </pic:spPr>
                </pic:pic>
              </a:graphicData>
            </a:graphic>
          </wp:inline>
        </w:drawing>
      </w:r>
    </w:p>
    <w:p w14:paraId="4B9A2E77" w14:textId="553D7DD3" w:rsidR="00720826" w:rsidRDefault="00720826" w:rsidP="00720826">
      <w:pPr>
        <w:spacing w:line="480" w:lineRule="auto"/>
        <w:contextualSpacing/>
        <w:rPr>
          <w:ins w:id="305" w:author="Neziri Izak - OHS" w:date="2020-06-17T14:40: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Estimated marginal means (EMM) of </w:t>
      </w:r>
      <w:ins w:id="306" w:author="Clay" w:date="2020-06-23T13:48:00Z">
        <w:r w:rsidR="00033C10">
          <w:rPr>
            <w:rFonts w:ascii="Times New Roman" w:eastAsia="Times New Roman" w:hAnsi="Times New Roman" w:cs="Times New Roman"/>
            <w:sz w:val="24"/>
            <w:szCs w:val="24"/>
          </w:rPr>
          <w:t xml:space="preserve">(A) </w:t>
        </w:r>
      </w:ins>
      <w:ins w:id="307" w:author="Neziri Izak - OHS" w:date="2020-06-17T14:40:00Z">
        <w:r>
          <w:rPr>
            <w:rFonts w:ascii="Times New Roman" w:eastAsia="Times New Roman" w:hAnsi="Times New Roman" w:cs="Times New Roman"/>
            <w:sz w:val="24"/>
            <w:szCs w:val="24"/>
          </w:rPr>
          <w:t xml:space="preserve">soil moisture and </w:t>
        </w:r>
      </w:ins>
      <w:ins w:id="308" w:author="Clay" w:date="2020-06-23T13:48:00Z">
        <w:r w:rsidR="00033C10">
          <w:rPr>
            <w:rFonts w:ascii="Times New Roman" w:eastAsia="Times New Roman" w:hAnsi="Times New Roman" w:cs="Times New Roman"/>
            <w:sz w:val="24"/>
            <w:szCs w:val="24"/>
          </w:rPr>
          <w:t xml:space="preserve">(B) </w:t>
        </w:r>
      </w:ins>
      <w:r>
        <w:rPr>
          <w:rFonts w:ascii="Times New Roman" w:eastAsia="Times New Roman" w:hAnsi="Times New Roman" w:cs="Times New Roman"/>
          <w:sz w:val="24"/>
          <w:szCs w:val="24"/>
        </w:rPr>
        <w:t>soil organic matter in low and high budworm stands by sample date.  Significant</w:t>
      </w:r>
      <w:ins w:id="309" w:author="Clay" w:date="2020-06-23T13:49:00Z">
        <w:r w:rsidR="00033C10">
          <w:rPr>
            <w:rFonts w:ascii="Times New Roman" w:eastAsia="Times New Roman" w:hAnsi="Times New Roman" w:cs="Times New Roman"/>
            <w:sz w:val="24"/>
            <w:szCs w:val="24"/>
          </w:rPr>
          <w:t>ly different</w:t>
        </w:r>
      </w:ins>
      <w:ins w:id="310" w:author="Neziri Izak - OHS" w:date="2020-06-17T14:40:00Z">
        <w:r>
          <w:rPr>
            <w:rFonts w:ascii="Times New Roman" w:eastAsia="Times New Roman" w:hAnsi="Times New Roman" w:cs="Times New Roman"/>
            <w:sz w:val="24"/>
            <w:szCs w:val="24"/>
          </w:rPr>
          <w:t xml:space="preserve"> sample events are </w:t>
        </w:r>
        <w:commentRangeStart w:id="311"/>
        <w:r>
          <w:rPr>
            <w:rFonts w:ascii="Times New Roman" w:eastAsia="Times New Roman" w:hAnsi="Times New Roman" w:cs="Times New Roman"/>
            <w:sz w:val="24"/>
            <w:szCs w:val="24"/>
          </w:rPr>
          <w:t xml:space="preserve">noted </w:t>
        </w:r>
      </w:ins>
      <w:commentRangeEnd w:id="311"/>
      <w:r w:rsidR="00033C10">
        <w:rPr>
          <w:rStyle w:val="CommentReference"/>
        </w:rPr>
        <w:commentReference w:id="311"/>
      </w:r>
      <w:ins w:id="312" w:author="Neziri Izak - OHS" w:date="2020-06-17T14:40:00Z">
        <w:r>
          <w:rPr>
            <w:rFonts w:ascii="Times New Roman" w:eastAsia="Times New Roman" w:hAnsi="Times New Roman" w:cs="Times New Roman"/>
            <w:sz w:val="24"/>
            <w:szCs w:val="24"/>
          </w:rPr>
          <w:t>with letters</w:t>
        </w:r>
        <w:del w:id="313" w:author="Clay" w:date="2020-06-23T13:49:00Z">
          <w:r w:rsidDel="00033C10">
            <w:rPr>
              <w:rFonts w:ascii="Times New Roman" w:eastAsia="Times New Roman" w:hAnsi="Times New Roman" w:cs="Times New Roman"/>
              <w:sz w:val="24"/>
              <w:szCs w:val="24"/>
            </w:rPr>
            <w:delText xml:space="preserve"> and significant </w:delText>
          </w:r>
        </w:del>
      </w:ins>
      <w:ins w:id="314" w:author="Neziri Izak - OHS" w:date="2020-06-17T14:41:00Z">
        <w:del w:id="315" w:author="Clay" w:date="2020-06-23T13:49:00Z">
          <w:r w:rsidDel="00033C10">
            <w:rPr>
              <w:rFonts w:ascii="Times New Roman" w:eastAsia="Times New Roman" w:hAnsi="Times New Roman" w:cs="Times New Roman"/>
              <w:sz w:val="24"/>
              <w:szCs w:val="24"/>
            </w:rPr>
            <w:delText>sample events</w:delText>
          </w:r>
        </w:del>
      </w:ins>
      <w:ins w:id="316" w:author="Neziri Izak - OHS" w:date="2020-06-17T14:40:00Z">
        <w:del w:id="317" w:author="Clay" w:date="2020-06-23T13:49:00Z">
          <w:r w:rsidDel="00033C10">
            <w:rPr>
              <w:rFonts w:ascii="Times New Roman" w:eastAsia="Times New Roman" w:hAnsi="Times New Roman" w:cs="Times New Roman"/>
              <w:sz w:val="24"/>
              <w:szCs w:val="24"/>
            </w:rPr>
            <w:delText xml:space="preserve"> are noted with </w:delText>
          </w:r>
        </w:del>
      </w:ins>
      <w:ins w:id="318" w:author="Neziri Izak - OHS" w:date="2020-06-17T14:41:00Z">
        <w:del w:id="319" w:author="Clay" w:date="2020-06-23T13:49:00Z">
          <w:r w:rsidDel="00033C10">
            <w:rPr>
              <w:rFonts w:ascii="Times New Roman" w:eastAsia="Times New Roman" w:hAnsi="Times New Roman" w:cs="Times New Roman"/>
              <w:sz w:val="24"/>
              <w:szCs w:val="24"/>
            </w:rPr>
            <w:delText>letters</w:delText>
          </w:r>
        </w:del>
      </w:ins>
      <w:ins w:id="320" w:author="Neziri Izak - OHS" w:date="2020-06-17T14:40:00Z">
        <w:r>
          <w:rPr>
            <w:rFonts w:ascii="Times New Roman" w:eastAsia="Times New Roman" w:hAnsi="Times New Roman" w:cs="Times New Roman"/>
            <w:sz w:val="24"/>
            <w:szCs w:val="24"/>
          </w:rPr>
          <w:t>.</w:t>
        </w:r>
      </w:ins>
    </w:p>
    <w:p w14:paraId="2404C463" w14:textId="74FB871B" w:rsidR="00D765D3" w:rsidRPr="00D765D3" w:rsidDel="00F841B8" w:rsidRDefault="00033C10" w:rsidP="00033C10">
      <w:pPr>
        <w:spacing w:line="480" w:lineRule="auto"/>
        <w:ind w:firstLine="720"/>
        <w:contextualSpacing/>
        <w:rPr>
          <w:del w:id="321" w:author="Neziri Izak - OHS" w:date="2020-06-16T19:20:00Z"/>
          <w:rFonts w:ascii="Times New Roman" w:eastAsia="Times New Roman" w:hAnsi="Times New Roman" w:cs="Times New Roman"/>
          <w:sz w:val="24"/>
          <w:szCs w:val="24"/>
        </w:rPr>
      </w:pPr>
      <w:ins w:id="322" w:author="Clay" w:date="2020-06-23T13:53:00Z">
        <w:del w:id="323" w:author="Clay" w:date="2020-06-23T13:53:00Z">
          <w:r w:rsidDel="00033C1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Soil moisture </w:t>
        </w:r>
        <w:del w:id="324" w:author="Clay" w:date="2020-06-23T13:53:00Z">
          <w:r w:rsidDel="00033C10">
            <w:rPr>
              <w:rFonts w:ascii="Times New Roman" w:eastAsia="Times New Roman" w:hAnsi="Times New Roman" w:cs="Times New Roman"/>
              <w:sz w:val="24"/>
              <w:szCs w:val="24"/>
            </w:rPr>
            <w:delText>was</w:delText>
          </w:r>
        </w:del>
        <w:r>
          <w:rPr>
            <w:rFonts w:ascii="Times New Roman" w:eastAsia="Times New Roman" w:hAnsi="Times New Roman" w:cs="Times New Roman"/>
            <w:sz w:val="24"/>
            <w:szCs w:val="24"/>
          </w:rPr>
          <w:t xml:space="preserve">varied </w:t>
        </w:r>
        <w:del w:id="325" w:author="Clay" w:date="2020-06-23T13:53:00Z">
          <w:r w:rsidDel="00033C10">
            <w:rPr>
              <w:rFonts w:ascii="Times New Roman" w:eastAsia="Times New Roman" w:hAnsi="Times New Roman" w:cs="Times New Roman"/>
              <w:sz w:val="24"/>
              <w:szCs w:val="24"/>
            </w:rPr>
            <w:delText xml:space="preserve"> significant by </w:delText>
          </w:r>
        </w:del>
        <w:r>
          <w:rPr>
            <w:rFonts w:ascii="Times New Roman" w:eastAsia="Times New Roman" w:hAnsi="Times New Roman" w:cs="Times New Roman"/>
            <w:sz w:val="24"/>
            <w:szCs w:val="24"/>
          </w:rPr>
          <w:t xml:space="preserve">among </w:t>
        </w:r>
        <w:r>
          <w:rPr>
            <w:rFonts w:ascii="Times New Roman" w:eastAsia="Times New Roman" w:hAnsi="Times New Roman" w:cs="Times New Roman"/>
            <w:sz w:val="24"/>
            <w:szCs w:val="24"/>
          </w:rPr>
          <w:t>sample event</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del w:id="326" w:author="Clay" w:date="2020-06-23T13:54:00Z">
          <w:r w:rsidDel="00033C10">
            <w:rPr>
              <w:rFonts w:ascii="Times New Roman" w:eastAsia="Times New Roman" w:hAnsi="Times New Roman" w:cs="Times New Roman"/>
              <w:sz w:val="24"/>
              <w:szCs w:val="24"/>
            </w:rPr>
            <w:delText xml:space="preserve">LME, </w:delText>
          </w:r>
        </w:del>
        <w:r>
          <w:rPr>
            <w:rFonts w:ascii="Times New Roman" w:eastAsia="Times New Roman" w:hAnsi="Times New Roman" w:cs="Times New Roman"/>
            <w:sz w:val="24"/>
            <w:szCs w:val="24"/>
          </w:rPr>
          <w:t>p&lt;0.001</w:t>
        </w:r>
      </w:ins>
      <w:ins w:id="327" w:author="Clay" w:date="2020-06-23T13:54:00Z">
        <w:r>
          <w:rPr>
            <w:rFonts w:ascii="Times New Roman" w:eastAsia="Times New Roman" w:hAnsi="Times New Roman" w:cs="Times New Roman"/>
            <w:sz w:val="24"/>
            <w:szCs w:val="24"/>
          </w:rPr>
          <w:t>, LME</w:t>
        </w:r>
      </w:ins>
      <w:ins w:id="328" w:author="Clay" w:date="2020-06-23T13:53:00Z">
        <w:r>
          <w:rPr>
            <w:rFonts w:ascii="Times New Roman" w:eastAsia="Times New Roman" w:hAnsi="Times New Roman" w:cs="Times New Roman"/>
            <w:sz w:val="24"/>
            <w:szCs w:val="24"/>
          </w:rPr>
          <w:t>) and was greater during the sample events 11 Oct 15, 8 Nov 15, 4 Aug 16, and 19 Sep 16</w:t>
        </w:r>
      </w:ins>
      <w:ins w:id="329" w:author="Clay" w:date="2020-06-23T13:54:00Z">
        <w:r>
          <w:rPr>
            <w:rFonts w:ascii="Times New Roman" w:eastAsia="Times New Roman" w:hAnsi="Times New Roman" w:cs="Times New Roman"/>
            <w:sz w:val="24"/>
            <w:szCs w:val="24"/>
          </w:rPr>
          <w:t>, but there was no difference between high and low budworm sites (p=</w:t>
        </w:r>
      </w:ins>
      <w:ins w:id="330" w:author="Clay" w:date="2020-06-23T13:55:00Z">
        <w:r>
          <w:rPr>
            <w:rFonts w:ascii="Times New Roman" w:eastAsia="Times New Roman" w:hAnsi="Times New Roman" w:cs="Times New Roman"/>
            <w:sz w:val="24"/>
            <w:szCs w:val="24"/>
          </w:rPr>
          <w:t>0.86, LME</w:t>
        </w:r>
        <w:proofErr w:type="gramStart"/>
        <w:r>
          <w:rPr>
            <w:rFonts w:ascii="Times New Roman" w:eastAsia="Times New Roman" w:hAnsi="Times New Roman" w:cs="Times New Roman"/>
            <w:sz w:val="24"/>
            <w:szCs w:val="24"/>
          </w:rPr>
          <w:t>)  Soil</w:t>
        </w:r>
        <w:proofErr w:type="gramEnd"/>
        <w:r>
          <w:rPr>
            <w:rFonts w:ascii="Times New Roman" w:eastAsia="Times New Roman" w:hAnsi="Times New Roman" w:cs="Times New Roman"/>
            <w:sz w:val="24"/>
            <w:szCs w:val="24"/>
          </w:rPr>
          <w:t xml:space="preserve"> organic </w:t>
        </w:r>
        <w:r>
          <w:rPr>
            <w:rFonts w:ascii="Times New Roman" w:eastAsia="Times New Roman" w:hAnsi="Times New Roman" w:cs="Times New Roman"/>
            <w:sz w:val="24"/>
            <w:szCs w:val="24"/>
          </w:rPr>
          <w:lastRenderedPageBreak/>
          <w:t xml:space="preserve">matter did not differ between high and low </w:t>
        </w:r>
        <w:r>
          <w:rPr>
            <w:rFonts w:ascii="Times New Roman" w:eastAsia="Times New Roman" w:hAnsi="Times New Roman" w:cs="Times New Roman"/>
            <w:sz w:val="24"/>
            <w:szCs w:val="24"/>
          </w:rPr>
          <w:t xml:space="preserve">budworm </w:t>
        </w:r>
        <w:r>
          <w:rPr>
            <w:rFonts w:ascii="Times New Roman" w:eastAsia="Times New Roman" w:hAnsi="Times New Roman" w:cs="Times New Roman"/>
            <w:sz w:val="24"/>
            <w:szCs w:val="24"/>
          </w:rPr>
          <w:t>sites (</w:t>
        </w:r>
      </w:ins>
      <w:ins w:id="331" w:author="Clay" w:date="2020-06-23T13:56:00Z">
        <w:r>
          <w:rPr>
            <w:rFonts w:ascii="Times New Roman" w:eastAsia="Times New Roman" w:hAnsi="Times New Roman" w:cs="Times New Roman"/>
            <w:sz w:val="24"/>
            <w:szCs w:val="24"/>
          </w:rPr>
          <w:t xml:space="preserve">p=0.49, LME) </w:t>
        </w:r>
      </w:ins>
      <w:ins w:id="332" w:author="Clay" w:date="2020-06-23T13:55:00Z">
        <w:r>
          <w:rPr>
            <w:rFonts w:ascii="Times New Roman" w:eastAsia="Times New Roman" w:hAnsi="Times New Roman" w:cs="Times New Roman"/>
            <w:sz w:val="24"/>
            <w:szCs w:val="24"/>
          </w:rPr>
          <w:t xml:space="preserve">or among sample dates </w:t>
        </w:r>
      </w:ins>
      <w:ins w:id="333" w:author="Clay" w:date="2020-06-23T13:56:00Z">
        <w:r>
          <w:rPr>
            <w:rFonts w:ascii="Times New Roman" w:eastAsia="Times New Roman" w:hAnsi="Times New Roman" w:cs="Times New Roman"/>
            <w:sz w:val="24"/>
            <w:szCs w:val="24"/>
          </w:rPr>
          <w:t xml:space="preserve">(p=0.70, LME).  </w:t>
        </w:r>
      </w:ins>
    </w:p>
    <w:p w14:paraId="7E32E0C7" w14:textId="667CB0DA" w:rsidR="00EB72F0" w:rsidRDefault="0031750B"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5E3A19C0" wp14:editId="4E1AB062">
            <wp:extent cx="5943600" cy="379984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4"/>
                    <a:stretch>
                      <a:fillRect/>
                    </a:stretch>
                  </pic:blipFill>
                  <pic:spPr>
                    <a:xfrm>
                      <a:off x="0" y="0"/>
                      <a:ext cx="5943600" cy="3799840"/>
                    </a:xfrm>
                    <a:prstGeom prst="rect">
                      <a:avLst/>
                    </a:prstGeom>
                  </pic:spPr>
                </pic:pic>
              </a:graphicData>
            </a:graphic>
          </wp:inline>
        </w:drawing>
      </w:r>
    </w:p>
    <w:p w14:paraId="63648DC1" w14:textId="0AC60CA0"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w:t>
      </w:r>
      <w:ins w:id="334" w:author="Neziri Izak - OHS" w:date="2020-06-16T19:18:00Z">
        <w:r w:rsidR="0031750B">
          <w:rPr>
            <w:rFonts w:ascii="Times New Roman" w:eastAsia="Times New Roman" w:hAnsi="Times New Roman" w:cs="Times New Roman"/>
            <w:sz w:val="24"/>
            <w:szCs w:val="24"/>
          </w:rPr>
          <w:t xml:space="preserve"> at 2cms deep</w:t>
        </w:r>
      </w:ins>
      <w:r>
        <w:rPr>
          <w:rFonts w:ascii="Times New Roman" w:eastAsia="Times New Roman" w:hAnsi="Times New Roman" w:cs="Times New Roman"/>
          <w:sz w:val="24"/>
          <w:szCs w:val="24"/>
        </w:rPr>
        <w:t xml:space="preserve"> </w:t>
      </w:r>
      <w:del w:id="335" w:author="Neziri Izak - OHS" w:date="2020-06-16T19:18:00Z">
        <w:r w:rsidDel="0031750B">
          <w:rPr>
            <w:rFonts w:ascii="Times New Roman" w:eastAsia="Times New Roman" w:hAnsi="Times New Roman" w:cs="Times New Roman"/>
            <w:sz w:val="24"/>
            <w:szCs w:val="24"/>
          </w:rPr>
          <w:delText xml:space="preserve">between the two </w:delText>
        </w:r>
        <w:commentRangeStart w:id="336"/>
        <w:r w:rsidDel="0031750B">
          <w:rPr>
            <w:rFonts w:ascii="Times New Roman" w:eastAsia="Times New Roman" w:hAnsi="Times New Roman" w:cs="Times New Roman"/>
            <w:sz w:val="24"/>
            <w:szCs w:val="24"/>
          </w:rPr>
          <w:delText xml:space="preserve">sample </w:delText>
        </w:r>
      </w:del>
      <w:commentRangeEnd w:id="336"/>
      <w:r w:rsidR="00033C10">
        <w:rPr>
          <w:rStyle w:val="CommentReference"/>
        </w:rPr>
        <w:commentReference w:id="336"/>
      </w:r>
      <w:del w:id="337" w:author="Neziri Izak - OHS" w:date="2020-06-16T19:18:00Z">
        <w:r w:rsidDel="0031750B">
          <w:rPr>
            <w:rFonts w:ascii="Times New Roman" w:eastAsia="Times New Roman" w:hAnsi="Times New Roman" w:cs="Times New Roman"/>
            <w:sz w:val="24"/>
            <w:szCs w:val="24"/>
          </w:rPr>
          <w:delText>depths</w:delText>
        </w:r>
      </w:del>
      <w:ins w:id="338" w:author="Neziri Izak - OHS" w:date="2020-06-16T19:18:00Z">
        <w:r w:rsidR="0031750B">
          <w:rPr>
            <w:rFonts w:ascii="Times New Roman" w:eastAsia="Times New Roman" w:hAnsi="Times New Roman" w:cs="Times New Roman"/>
            <w:sz w:val="24"/>
            <w:szCs w:val="24"/>
          </w:rPr>
          <w:t>and</w:t>
        </w:r>
      </w:ins>
      <w:ins w:id="339" w:author="Neziri Izak - OHS" w:date="2020-06-16T19:19:00Z">
        <w:r w:rsidR="0031750B">
          <w:rPr>
            <w:rFonts w:ascii="Times New Roman" w:eastAsia="Times New Roman" w:hAnsi="Times New Roman" w:cs="Times New Roman"/>
            <w:sz w:val="24"/>
            <w:szCs w:val="24"/>
          </w:rPr>
          <w:t xml:space="preserve"> air temperature</w:t>
        </w:r>
      </w:ins>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del w:id="340" w:author="Clay" w:date="2020-06-23T13:59:00Z">
        <w:r w:rsidDel="00B121CA">
          <w:rPr>
            <w:rFonts w:ascii="Times New Roman" w:eastAsia="Times New Roman" w:hAnsi="Times New Roman" w:cs="Times New Roman"/>
            <w:sz w:val="24"/>
            <w:szCs w:val="24"/>
          </w:rPr>
          <w:delText>7776</w:delText>
        </w:r>
      </w:del>
      <w:ins w:id="341" w:author="Clay" w:date="2020-06-23T13:59:00Z">
        <w:r w:rsidR="00B121CA">
          <w:rPr>
            <w:rFonts w:ascii="Times New Roman" w:eastAsia="Times New Roman" w:hAnsi="Times New Roman" w:cs="Times New Roman"/>
            <w:sz w:val="24"/>
            <w:szCs w:val="24"/>
          </w:rPr>
          <w:t>7</w:t>
        </w:r>
        <w:r w:rsidR="00B121CA">
          <w:rPr>
            <w:rFonts w:ascii="Times New Roman" w:eastAsia="Times New Roman" w:hAnsi="Times New Roman" w:cs="Times New Roman"/>
            <w:sz w:val="24"/>
            <w:szCs w:val="24"/>
          </w:rPr>
          <w:t>8</w:t>
        </w:r>
      </w:ins>
      <w:r>
        <w:rPr>
          <w:rFonts w:ascii="Times New Roman" w:eastAsia="Times New Roman" w:hAnsi="Times New Roman" w:cs="Times New Roman"/>
          <w:sz w:val="24"/>
          <w:szCs w:val="24"/>
        </w:rPr>
        <w:t>.</w:t>
      </w:r>
    </w:p>
    <w:p w14:paraId="24747E87" w14:textId="6ADF1D01" w:rsidR="00540744" w:rsidDel="0022258E" w:rsidRDefault="00540744" w:rsidP="00DA1B40">
      <w:pPr>
        <w:spacing w:line="480" w:lineRule="auto"/>
        <w:contextualSpacing/>
        <w:rPr>
          <w:del w:id="342" w:author="Neziri Izak - OHS" w:date="2020-06-17T14:44:00Z"/>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ins w:id="343" w:author="Clay" w:date="2020-06-23T13:58:00Z">
        <w:r w:rsidR="00B121CA">
          <w:rPr>
            <w:rFonts w:ascii="Times New Roman" w:eastAsia="Times New Roman" w:hAnsi="Times New Roman" w:cs="Times New Roman"/>
            <w:sz w:val="24"/>
            <w:szCs w:val="24"/>
          </w:rPr>
          <w:t xml:space="preserve"> (data not shown), and </w:t>
        </w:r>
      </w:ins>
      <w:del w:id="344" w:author="Clay" w:date="2020-06-23T13:58:00Z">
        <w:r w:rsidDel="00B121CA">
          <w:rPr>
            <w:rFonts w:ascii="Times New Roman" w:eastAsia="Times New Roman" w:hAnsi="Times New Roman" w:cs="Times New Roman"/>
            <w:sz w:val="24"/>
            <w:szCs w:val="24"/>
          </w:rPr>
          <w:delText xml:space="preserve">. As the regression analysis comparing depths shows, lower depths were correlated with shallow depths. </w:delText>
        </w:r>
      </w:del>
      <w:ins w:id="345" w:author="Neziri Izak - OHS" w:date="2020-06-17T14:43:00Z">
        <w:del w:id="346" w:author="Clay" w:date="2020-06-23T13:58:00Z">
          <w:r w:rsidR="0022258E" w:rsidDel="00B121CA">
            <w:rPr>
              <w:rFonts w:ascii="Times New Roman" w:eastAsia="Times New Roman" w:hAnsi="Times New Roman" w:cs="Times New Roman"/>
              <w:sz w:val="24"/>
              <w:szCs w:val="24"/>
            </w:rPr>
            <w:delText>soil and air temperature, soil temperature increase as air temperature increases and as air temperature decreases</w:delText>
          </w:r>
        </w:del>
      </w:ins>
      <w:ins w:id="347" w:author="Neziri Izak - OHS" w:date="2020-06-17T14:44:00Z">
        <w:del w:id="348" w:author="Clay" w:date="2020-06-23T13:58:00Z">
          <w:r w:rsidR="0022258E" w:rsidDel="00B121CA">
            <w:rPr>
              <w:rFonts w:ascii="Times New Roman" w:eastAsia="Times New Roman" w:hAnsi="Times New Roman" w:cs="Times New Roman"/>
              <w:sz w:val="24"/>
              <w:szCs w:val="24"/>
            </w:rPr>
            <w:delText>, soil temperature does as well</w:delText>
          </w:r>
        </w:del>
      </w:ins>
      <w:ins w:id="349" w:author="Clay" w:date="2020-06-23T13:58:00Z">
        <w:r w:rsidR="00B121CA">
          <w:rPr>
            <w:rFonts w:ascii="Times New Roman" w:eastAsia="Times New Roman" w:hAnsi="Times New Roman" w:cs="Times New Roman"/>
            <w:sz w:val="24"/>
            <w:szCs w:val="24"/>
          </w:rPr>
          <w:t>soil temperature was strongly correlated with air temperature (R2 = 0.78</w:t>
        </w:r>
      </w:ins>
      <w:ins w:id="350" w:author="Clay" w:date="2020-06-23T13:59:00Z">
        <w:r w:rsidR="00B121CA">
          <w:rPr>
            <w:rFonts w:ascii="Times New Roman" w:eastAsia="Times New Roman" w:hAnsi="Times New Roman" w:cs="Times New Roman"/>
            <w:sz w:val="24"/>
            <w:szCs w:val="24"/>
          </w:rPr>
          <w:t>, p&lt;0.0001, linear regression)</w:t>
        </w:r>
      </w:ins>
      <w:ins w:id="351" w:author="Neziri Izak - OHS" w:date="2020-06-17T14:44:00Z">
        <w:r w:rsidR="0022258E">
          <w:rPr>
            <w:rFonts w:ascii="Times New Roman" w:eastAsia="Times New Roman" w:hAnsi="Times New Roman" w:cs="Times New Roman"/>
            <w:sz w:val="24"/>
            <w:szCs w:val="24"/>
          </w:rPr>
          <w:t>.</w:t>
        </w:r>
      </w:ins>
    </w:p>
    <w:p w14:paraId="364AA63E" w14:textId="68D86D44" w:rsidR="0022258E" w:rsidRDefault="0022258E" w:rsidP="00540744">
      <w:pPr>
        <w:spacing w:line="480" w:lineRule="auto"/>
        <w:contextualSpacing/>
        <w:rPr>
          <w:ins w:id="352" w:author="Neziri Izak - OHS" w:date="2020-06-17T14:44:00Z"/>
          <w:rFonts w:ascii="Times New Roman" w:eastAsia="Times New Roman" w:hAnsi="Times New Roman" w:cs="Times New Roman"/>
          <w:sz w:val="24"/>
          <w:szCs w:val="24"/>
        </w:rPr>
      </w:pPr>
    </w:p>
    <w:p w14:paraId="51E4B440" w14:textId="4DE3E054" w:rsidR="0022258E" w:rsidRDefault="0022258E">
      <w:pPr>
        <w:spacing w:line="480" w:lineRule="auto"/>
        <w:ind w:firstLine="720"/>
        <w:contextualSpacing/>
        <w:rPr>
          <w:ins w:id="353" w:author="Neziri Izak - OHS" w:date="2020-06-17T14:44:00Z"/>
          <w:rFonts w:ascii="Times New Roman" w:eastAsia="Times New Roman" w:hAnsi="Times New Roman" w:cs="Times New Roman"/>
          <w:sz w:val="24"/>
          <w:szCs w:val="24"/>
        </w:rPr>
        <w:pPrChange w:id="354" w:author="Neziri Izak - OHS" w:date="2020-06-17T14:44:00Z">
          <w:pPr>
            <w:spacing w:line="480" w:lineRule="auto"/>
            <w:contextualSpacing/>
          </w:pPr>
        </w:pPrChange>
      </w:pPr>
      <w:ins w:id="355" w:author="Neziri Izak - OHS" w:date="2020-06-17T14:44:00Z">
        <w:r>
          <w:rPr>
            <w:rFonts w:ascii="Times New Roman" w:eastAsia="Times New Roman" w:hAnsi="Times New Roman" w:cs="Times New Roman"/>
            <w:sz w:val="24"/>
            <w:szCs w:val="24"/>
          </w:rPr>
          <w:lastRenderedPageBreak/>
          <w:t>Temperature increased and decreased more rapidly at shallow depths compared to deeper measurements, also following the expected pattern that as soil depth increases, the changed in temperature changes at a slower rate.</w:t>
        </w:r>
      </w:ins>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356"/>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357"/>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357"/>
      <w:r w:rsidR="00030485">
        <w:rPr>
          <w:rStyle w:val="CommentReference"/>
        </w:rPr>
        <w:commentReference w:id="357"/>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358" w:author="Clay" w:date="2020-06-04T18:34:00Z">
        <w:r w:rsidR="00A31EB0" w:rsidDel="00030485">
          <w:rPr>
            <w:rFonts w:ascii="Times New Roman" w:eastAsia="Times New Roman" w:hAnsi="Times New Roman" w:cs="Times New Roman"/>
            <w:sz w:val="24"/>
            <w:szCs w:val="24"/>
          </w:rPr>
          <w:delText xml:space="preserve">soil and </w:delText>
        </w:r>
      </w:del>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359" w:author="Clay" w:date="2020-06-04T18:35:00Z">
        <w:r w:rsidR="007C2178" w:rsidDel="006242DB">
          <w:rPr>
            <w:rFonts w:ascii="Times New Roman" w:eastAsia="Times New Roman" w:hAnsi="Times New Roman" w:cs="Times New Roman"/>
            <w:sz w:val="24"/>
            <w:szCs w:val="24"/>
          </w:rPr>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356"/>
      <w:r w:rsidR="006242DB">
        <w:rPr>
          <w:rStyle w:val="CommentReference"/>
        </w:rPr>
        <w:commentReference w:id="356"/>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684F3D">
        <w:rPr>
          <w:rFonts w:ascii="Times New Roman" w:eastAsia="Times New Roman" w:hAnsi="Times New Roman" w:cs="Times New Roman"/>
          <w:b/>
          <w:bCs/>
          <w:sz w:val="24"/>
          <w:szCs w:val="24"/>
          <w:u w:val="single"/>
        </w:rPr>
        <w:t>Throughfall</w:t>
      </w:r>
      <w:proofErr w:type="spellEnd"/>
      <w:r w:rsidRPr="00684F3D">
        <w:rPr>
          <w:rFonts w:ascii="Times New Roman" w:eastAsia="Times New Roman" w:hAnsi="Times New Roman" w:cs="Times New Roman"/>
          <w:b/>
          <w:bCs/>
          <w:sz w:val="24"/>
          <w:szCs w:val="24"/>
          <w:u w:val="single"/>
        </w:rPr>
        <w:t xml:space="preserve"> </w:t>
      </w:r>
      <w:commentRangeStart w:id="360"/>
      <w:r w:rsidR="00684F3D" w:rsidRPr="00684F3D">
        <w:rPr>
          <w:rFonts w:ascii="Times New Roman" w:eastAsia="Times New Roman" w:hAnsi="Times New Roman" w:cs="Times New Roman"/>
          <w:b/>
          <w:bCs/>
          <w:sz w:val="24"/>
          <w:szCs w:val="24"/>
          <w:u w:val="single"/>
        </w:rPr>
        <w:t>Nitrogen</w:t>
      </w:r>
      <w:commentRangeEnd w:id="360"/>
      <w:r w:rsidR="006242DB">
        <w:rPr>
          <w:rStyle w:val="CommentReference"/>
        </w:rPr>
        <w:commentReference w:id="360"/>
      </w:r>
    </w:p>
    <w:p w14:paraId="446CBDC8" w14:textId="33F7432C" w:rsidR="00684F3D" w:rsidRDefault="00A57681" w:rsidP="009349A6">
      <w:pPr>
        <w:spacing w:line="480" w:lineRule="auto"/>
        <w:contextualSpacing/>
        <w:rPr>
          <w:ins w:id="361" w:author="Neziri Izak - OHS" w:date="2020-06-16T19:15:00Z"/>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suggesting</w:t>
      </w:r>
      <w:proofErr w:type="gramEnd"/>
      <w:r>
        <w:rPr>
          <w:rFonts w:ascii="Times New Roman" w:eastAsia="Times New Roman" w:hAnsi="Times New Roman" w:cs="Times New Roman"/>
          <w:sz w:val="24"/>
          <w:szCs w:val="24"/>
        </w:rPr>
        <w:t xml:space="preserve"> an N limited system.</w:t>
      </w:r>
    </w:p>
    <w:p w14:paraId="2B215260" w14:textId="77777777" w:rsidR="000B32D9" w:rsidRDefault="000B32D9" w:rsidP="000B32D9">
      <w:pPr>
        <w:spacing w:line="480" w:lineRule="auto"/>
        <w:contextualSpacing/>
        <w:rPr>
          <w:ins w:id="362" w:author="Neziri Izak - OHS" w:date="2020-06-16T19:15:00Z"/>
          <w:rFonts w:ascii="Times New Roman" w:eastAsia="Times New Roman" w:hAnsi="Times New Roman" w:cs="Times New Roman"/>
          <w:sz w:val="24"/>
          <w:szCs w:val="24"/>
        </w:rPr>
      </w:pPr>
      <w:commentRangeStart w:id="363"/>
      <w:ins w:id="364" w:author="Neziri Izak - OHS" w:date="2020-06-16T19:15:00Z">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as I did in the soil, and confirmed this using the ion exchange resin beads, again seeing two large pulses of nitrate entering the system. Although we see spikes in the data shape, the concentrations are still relatively low in comparison to SRP.</w:t>
        </w:r>
        <w:commentRangeEnd w:id="363"/>
        <w:r>
          <w:rPr>
            <w:rStyle w:val="CommentReference"/>
          </w:rPr>
          <w:commentReference w:id="363"/>
        </w:r>
      </w:ins>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FB3225">
        <w:rPr>
          <w:rFonts w:ascii="Times New Roman" w:eastAsia="Times New Roman" w:hAnsi="Times New Roman" w:cs="Times New Roman"/>
          <w:b/>
          <w:bCs/>
          <w:sz w:val="24"/>
          <w:szCs w:val="24"/>
          <w:u w:val="single"/>
        </w:rPr>
        <w:t>Throughfall</w:t>
      </w:r>
      <w:proofErr w:type="spellEnd"/>
      <w:r w:rsidRPr="00FB3225">
        <w:rPr>
          <w:rFonts w:ascii="Times New Roman" w:eastAsia="Times New Roman" w:hAnsi="Times New Roman" w:cs="Times New Roman"/>
          <w:b/>
          <w:bCs/>
          <w:sz w:val="24"/>
          <w:szCs w:val="24"/>
          <w:u w:val="single"/>
        </w:rPr>
        <w:t xml:space="preserve">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which</w:t>
      </w:r>
      <w:proofErr w:type="gramEnd"/>
      <w:r>
        <w:rPr>
          <w:rFonts w:ascii="Times New Roman" w:eastAsia="Times New Roman" w:hAnsi="Times New Roman" w:cs="Times New Roman"/>
          <w:sz w:val="24"/>
          <w:szCs w:val="24"/>
        </w:rPr>
        <w:t xml:space="preserve">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8D796E">
        <w:rPr>
          <w:rFonts w:ascii="Times New Roman" w:eastAsia="Times New Roman" w:hAnsi="Times New Roman" w:cs="Times New Roman"/>
          <w:b/>
          <w:bCs/>
          <w:sz w:val="24"/>
          <w:szCs w:val="24"/>
          <w:u w:val="single"/>
        </w:rPr>
        <w:t>Throughfall</w:t>
      </w:r>
      <w:proofErr w:type="spellEnd"/>
      <w:r w:rsidRPr="008D796E">
        <w:rPr>
          <w:rFonts w:ascii="Times New Roman" w:eastAsia="Times New Roman" w:hAnsi="Times New Roman" w:cs="Times New Roman"/>
          <w:b/>
          <w:bCs/>
          <w:sz w:val="24"/>
          <w:szCs w:val="24"/>
          <w:u w:val="single"/>
        </w:rPr>
        <w:t xml:space="preserve">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which</w:t>
      </w:r>
      <w:proofErr w:type="gramEnd"/>
      <w:r>
        <w:rPr>
          <w:rFonts w:ascii="Times New Roman" w:eastAsia="Times New Roman" w:hAnsi="Times New Roman" w:cs="Times New Roman"/>
          <w:sz w:val="24"/>
          <w:szCs w:val="24"/>
        </w:rPr>
        <w:t xml:space="preserve">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365"/>
      <w:r>
        <w:rPr>
          <w:rFonts w:ascii="Times New Roman" w:eastAsia="Times New Roman" w:hAnsi="Times New Roman" w:cs="Times New Roman"/>
          <w:sz w:val="24"/>
          <w:szCs w:val="24"/>
        </w:rPr>
        <w:t>(</w:t>
      </w:r>
      <w:hyperlink r:id="rId15" w:history="1">
        <w:r>
          <w:rPr>
            <w:rStyle w:val="Hyperlink"/>
          </w:rPr>
          <w:t>https://link.springer.com/article/10.1007/BF02183092</w:t>
        </w:r>
      </w:hyperlink>
      <w:commentRangeEnd w:id="365"/>
      <w:r w:rsidR="00202422">
        <w:rPr>
          <w:rStyle w:val="CommentReference"/>
        </w:rPr>
        <w:commentReference w:id="365"/>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366"/>
      <w:r>
        <w:rPr>
          <w:rFonts w:ascii="Times New Roman" w:eastAsia="Times New Roman" w:hAnsi="Times New Roman" w:cs="Times New Roman"/>
          <w:sz w:val="24"/>
          <w:szCs w:val="24"/>
        </w:rPr>
        <w:t>(</w:t>
      </w:r>
      <w:hyperlink r:id="rId16" w:history="1">
        <w:r>
          <w:rPr>
            <w:rStyle w:val="Hyperlink"/>
          </w:rPr>
          <w:t>https://link.springer.com/article/10.1007/s00442-005-0044-1</w:t>
        </w:r>
      </w:hyperlink>
      <w:r>
        <w:rPr>
          <w:rFonts w:ascii="Times New Roman" w:eastAsia="Times New Roman" w:hAnsi="Times New Roman" w:cs="Times New Roman"/>
          <w:sz w:val="24"/>
          <w:szCs w:val="24"/>
        </w:rPr>
        <w:t>)</w:t>
      </w:r>
      <w:commentRangeEnd w:id="366"/>
      <w:r w:rsidR="00202422">
        <w:rPr>
          <w:rStyle w:val="CommentReference"/>
        </w:rPr>
        <w:commentReference w:id="366"/>
      </w:r>
      <w:r>
        <w:rPr>
          <w:rFonts w:ascii="Times New Roman" w:eastAsia="Times New Roman" w:hAnsi="Times New Roman" w:cs="Times New Roman"/>
          <w:sz w:val="24"/>
          <w:szCs w:val="24"/>
        </w:rPr>
        <w:t xml:space="preserve">. Since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lastRenderedPageBreak/>
        <w:t>Soil SRP</w:t>
      </w:r>
    </w:p>
    <w:p w14:paraId="5240BECB" w14:textId="6D71F343" w:rsidR="00DE1705" w:rsidRDefault="001539E9" w:rsidP="001539E9">
      <w:pPr>
        <w:spacing w:line="480" w:lineRule="auto"/>
        <w:ind w:firstLine="720"/>
        <w:contextualSpacing/>
        <w:rPr>
          <w:ins w:id="367" w:author="Neziri Izak - OHS" w:date="2020-06-17T14:42: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proofErr w:type="gramStart"/>
      <w:ins w:id="368" w:author="Neziri Izak - OHS" w:date="2020-06-17T14:42:00Z">
        <w:r>
          <w:rPr>
            <w:rFonts w:ascii="Times New Roman" w:eastAsia="Times New Roman" w:hAnsi="Times New Roman" w:cs="Times New Roman"/>
            <w:sz w:val="24"/>
            <w:szCs w:val="24"/>
          </w:rPr>
          <w:t>because</w:t>
        </w:r>
        <w:proofErr w:type="gramEnd"/>
        <w:r>
          <w:rPr>
            <w:rFonts w:ascii="Times New Roman" w:eastAsia="Times New Roman" w:hAnsi="Times New Roman" w:cs="Times New Roman"/>
            <w:sz w:val="24"/>
            <w:szCs w:val="24"/>
          </w:rPr>
          <w:t xml:space="preserve"> this was not seen in the SRP samples from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it suggests that the WSB in highly impacted areas are adding more phosphorous than can be taken up by soil microbes</w:t>
        </w:r>
      </w:ins>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w:t>
      </w:r>
      <w:proofErr w:type="spellStart"/>
      <w:r w:rsidR="00462FD5">
        <w:rPr>
          <w:rFonts w:ascii="Times New Roman" w:eastAsia="Times New Roman" w:hAnsi="Times New Roman" w:cs="Times New Roman"/>
          <w:sz w:val="24"/>
          <w:szCs w:val="24"/>
        </w:rPr>
        <w:t>throughfall</w:t>
      </w:r>
      <w:proofErr w:type="spellEnd"/>
      <w:r w:rsidR="00462FD5">
        <w:rPr>
          <w:rFonts w:ascii="Times New Roman" w:eastAsia="Times New Roman" w:hAnsi="Times New Roman" w:cs="Times New Roman"/>
          <w:sz w:val="24"/>
          <w:szCs w:val="24"/>
        </w:rPr>
        <w:t xml:space="preserve">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369"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 xml:space="preserve">Miller-Rushing, A. J.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2008.</w:t>
      </w:r>
      <w:proofErr w:type="gramEnd"/>
      <w:r w:rsidRPr="000425FC">
        <w:rPr>
          <w:rFonts w:ascii="Times New Roman" w:eastAsia="Times New Roman" w:hAnsi="Times New Roman" w:cs="Times New Roman"/>
          <w:sz w:val="24"/>
          <w:szCs w:val="24"/>
        </w:rPr>
        <w:t xml:space="preserve">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w:t>
      </w:r>
      <w:proofErr w:type="spellStart"/>
      <w:r w:rsidRPr="000425FC">
        <w:rPr>
          <w:rFonts w:ascii="Times New Roman" w:eastAsia="Times New Roman" w:hAnsi="Times New Roman" w:cs="Times New Roman"/>
          <w:sz w:val="24"/>
          <w:szCs w:val="24"/>
        </w:rPr>
        <w:t>Bjorklund</w:t>
      </w:r>
      <w:proofErr w:type="spellEnd"/>
      <w:r w:rsidRPr="000425FC">
        <w:rPr>
          <w:rFonts w:ascii="Times New Roman" w:eastAsia="Times New Roman" w:hAnsi="Times New Roman" w:cs="Times New Roman"/>
          <w:sz w:val="24"/>
          <w:szCs w:val="24"/>
        </w:rPr>
        <w:t xml:space="preserve">,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Solheim</w:t>
      </w:r>
      <w:proofErr w:type="spellEnd"/>
      <w:r w:rsidRPr="000425FC">
        <w:rPr>
          <w:rFonts w:ascii="Times New Roman" w:eastAsia="Times New Roman" w:hAnsi="Times New Roman" w:cs="Times New Roman"/>
          <w:sz w:val="24"/>
          <w:szCs w:val="24"/>
        </w:rPr>
        <w:t>, H. Borg-</w:t>
      </w:r>
      <w:proofErr w:type="spellStart"/>
      <w:r w:rsidRPr="000425FC">
        <w:rPr>
          <w:rFonts w:ascii="Times New Roman" w:eastAsia="Times New Roman" w:hAnsi="Times New Roman" w:cs="Times New Roman"/>
          <w:sz w:val="24"/>
          <w:szCs w:val="24"/>
        </w:rPr>
        <w:t>Karlson</w:t>
      </w:r>
      <w:proofErr w:type="spellEnd"/>
      <w:r w:rsidRPr="000425FC">
        <w:rPr>
          <w:rFonts w:ascii="Times New Roman" w:eastAsia="Times New Roman" w:hAnsi="Times New Roman" w:cs="Times New Roman"/>
          <w:sz w:val="24"/>
          <w:szCs w:val="24"/>
        </w:rPr>
        <w:t xml:space="preserve">, A.K. (2011). Induced Terpene Accumulation in Norway </w:t>
      </w:r>
      <w:proofErr w:type="gramStart"/>
      <w:r w:rsidRPr="000425FC">
        <w:rPr>
          <w:rFonts w:ascii="Times New Roman" w:eastAsia="Times New Roman" w:hAnsi="Times New Roman" w:cs="Times New Roman"/>
          <w:sz w:val="24"/>
          <w:szCs w:val="24"/>
        </w:rPr>
        <w:t>Spruce</w:t>
      </w:r>
      <w:proofErr w:type="gramEnd"/>
      <w:r w:rsidRPr="000425FC">
        <w:rPr>
          <w:rFonts w:ascii="Times New Roman" w:eastAsia="Times New Roman" w:hAnsi="Times New Roman" w:cs="Times New Roman"/>
          <w:sz w:val="24"/>
          <w:szCs w:val="24"/>
        </w:rPr>
        <w:t xml:space="preserv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Benfield, E. F. 1996. </w:t>
      </w:r>
      <w:proofErr w:type="gramStart"/>
      <w:r w:rsidRPr="000425FC">
        <w:rPr>
          <w:rFonts w:ascii="Times New Roman" w:eastAsia="Times New Roman" w:hAnsi="Times New Roman" w:cs="Times New Roman"/>
          <w:sz w:val="24"/>
          <w:szCs w:val="24"/>
        </w:rPr>
        <w:t>Leaf Breakdown in Stream Ecosystems.</w:t>
      </w:r>
      <w:proofErr w:type="gramEnd"/>
      <w:r w:rsidRPr="000425FC">
        <w:rPr>
          <w:rFonts w:ascii="Times New Roman" w:eastAsia="Times New Roman" w:hAnsi="Times New Roman" w:cs="Times New Roman"/>
          <w:sz w:val="24"/>
          <w:szCs w:val="24"/>
        </w:rPr>
        <w:t xml:space="preserve">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Smith, R. M. Kaushal, S. S. 2015. Carbon cycle of an urban watershed: exports, sources, and metabolism. </w:t>
      </w:r>
      <w:proofErr w:type="gramStart"/>
      <w:r w:rsidRPr="000425FC">
        <w:rPr>
          <w:rFonts w:ascii="Times New Roman" w:eastAsia="Times New Roman" w:hAnsi="Times New Roman" w:cs="Times New Roman"/>
          <w:sz w:val="24"/>
          <w:szCs w:val="24"/>
        </w:rPr>
        <w:t>Biogeochemistry, DOI 10.1007/s10533-015-0151-y.</w:t>
      </w:r>
      <w:proofErr w:type="gramEnd"/>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w:t>
      </w:r>
      <w:proofErr w:type="gramStart"/>
      <w:r w:rsidRPr="000425FC">
        <w:rPr>
          <w:rFonts w:ascii="Times New Roman" w:eastAsia="Times New Roman" w:hAnsi="Times New Roman" w:cs="Times New Roman"/>
          <w:sz w:val="24"/>
          <w:szCs w:val="24"/>
        </w:rPr>
        <w:t>Forest Ecosystem Response to Exotic Pests and Pathogens in Eastern North America.</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Primary Productivity and Community Respiration.</w:t>
      </w:r>
      <w:proofErr w:type="gramEnd"/>
      <w:r w:rsidRPr="000425FC">
        <w:rPr>
          <w:rFonts w:ascii="Times New Roman" w:eastAsia="Times New Roman" w:hAnsi="Times New Roman" w:cs="Times New Roman"/>
          <w:sz w:val="24"/>
          <w:szCs w:val="24"/>
        </w:rPr>
        <w:t xml:space="preserve">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w:t>
      </w:r>
      <w:proofErr w:type="spellStart"/>
      <w:r w:rsidRPr="000425FC">
        <w:rPr>
          <w:rFonts w:ascii="Times New Roman" w:eastAsia="Times New Roman" w:hAnsi="Times New Roman" w:cs="Times New Roman"/>
          <w:sz w:val="24"/>
          <w:szCs w:val="24"/>
        </w:rPr>
        <w:t>Piao</w:t>
      </w:r>
      <w:proofErr w:type="spellEnd"/>
      <w:r w:rsidRPr="000425FC">
        <w:rPr>
          <w:rFonts w:ascii="Times New Roman" w:eastAsia="Times New Roman" w:hAnsi="Times New Roman" w:cs="Times New Roman"/>
          <w:sz w:val="24"/>
          <w:szCs w:val="24"/>
        </w:rPr>
        <w:t xml:space="preserve">,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xml:space="preserve">, S. Li, P. Deng, </w:t>
      </w:r>
      <w:proofErr w:type="gramStart"/>
      <w:r w:rsidRPr="000425FC">
        <w:rPr>
          <w:rFonts w:ascii="Times New Roman" w:eastAsia="Times New Roman" w:hAnsi="Times New Roman" w:cs="Times New Roman"/>
          <w:sz w:val="24"/>
          <w:szCs w:val="24"/>
        </w:rPr>
        <w:t>M</w:t>
      </w:r>
      <w:proofErr w:type="gramEnd"/>
      <w:r w:rsidRPr="000425FC">
        <w:rPr>
          <w:rFonts w:ascii="Times New Roman" w:eastAsia="Times New Roman" w:hAnsi="Times New Roman" w:cs="Times New Roman"/>
          <w:sz w:val="24"/>
          <w:szCs w:val="24"/>
        </w:rPr>
        <w:t xml:space="preserve">. 2015. </w:t>
      </w:r>
      <w:proofErr w:type="gramStart"/>
      <w:r w:rsidRPr="000425FC">
        <w:rPr>
          <w:rFonts w:ascii="Times New Roman" w:eastAsia="Times New Roman" w:hAnsi="Times New Roman" w:cs="Times New Roman"/>
          <w:sz w:val="24"/>
          <w:szCs w:val="24"/>
        </w:rPr>
        <w:t>A cross-biome synthesis of soil respiration and its determinants under simulated precipitation changes.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10.1111/gcb.13156.</w:t>
      </w:r>
      <w:proofErr w:type="gramEnd"/>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xml:space="preserve">, T. P. 1996. </w:t>
      </w:r>
      <w:proofErr w:type="gramStart"/>
      <w:r w:rsidRPr="000425FC">
        <w:rPr>
          <w:rFonts w:ascii="Times New Roman" w:eastAsia="Times New Roman" w:hAnsi="Times New Roman" w:cs="Times New Roman"/>
          <w:sz w:val="24"/>
          <w:szCs w:val="24"/>
        </w:rPr>
        <w:t>Solute Dynamics.</w:t>
      </w:r>
      <w:proofErr w:type="gramEnd"/>
      <w:r w:rsidRPr="000425FC">
        <w:rPr>
          <w:rFonts w:ascii="Times New Roman" w:eastAsia="Times New Roman" w:hAnsi="Times New Roman" w:cs="Times New Roman"/>
          <w:sz w:val="24"/>
          <w:szCs w:val="24"/>
        </w:rPr>
        <w:t xml:space="preserve">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Hamilton, S. 1997. </w:t>
      </w:r>
      <w:proofErr w:type="gramStart"/>
      <w:r w:rsidRPr="000425FC">
        <w:rPr>
          <w:rFonts w:ascii="Times New Roman" w:eastAsia="Times New Roman" w:hAnsi="Times New Roman" w:cs="Times New Roman"/>
          <w:sz w:val="24"/>
          <w:szCs w:val="24"/>
        </w:rPr>
        <w:t>Analysis of nitrate in Michigan waters.</w:t>
      </w:r>
      <w:proofErr w:type="gramEnd"/>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w:t>
      </w:r>
      <w:proofErr w:type="gramStart"/>
      <w:r w:rsidRPr="000425FC">
        <w:rPr>
          <w:rFonts w:ascii="Times New Roman" w:eastAsia="Times New Roman" w:hAnsi="Times New Roman" w:cs="Times New Roman"/>
          <w:sz w:val="24"/>
          <w:szCs w:val="24"/>
        </w:rPr>
        <w:t>Changes to the N cycle following bark beetle outbreaks in two contrasting conifer forest types.</w:t>
      </w:r>
      <w:proofErr w:type="gramEnd"/>
      <w:r w:rsidRPr="000425FC">
        <w:rPr>
          <w:rFonts w:ascii="Times New Roman" w:eastAsia="Times New Roman" w:hAnsi="Times New Roman" w:cs="Times New Roman"/>
          <w:sz w:val="24"/>
          <w:szCs w:val="24"/>
        </w:rPr>
        <w:t xml:space="preserve">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lastRenderedPageBreak/>
        <w:t>Goodale</w:t>
      </w:r>
      <w:proofErr w:type="spellEnd"/>
      <w:r w:rsidRPr="000425FC">
        <w:rPr>
          <w:rFonts w:ascii="Times New Roman" w:eastAsia="Times New Roman" w:hAnsi="Times New Roman" w:cs="Times New Roman"/>
          <w:sz w:val="24"/>
          <w:szCs w:val="24"/>
        </w:rPr>
        <w:t xml:space="preserv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xml:space="preserve">, C. K. Sparks, J. P. Thomas, S. A. 2015. Soil Process </w:t>
      </w:r>
      <w:proofErr w:type="gramStart"/>
      <w:r w:rsidRPr="000425FC">
        <w:rPr>
          <w:rFonts w:ascii="Times New Roman" w:eastAsia="Times New Roman" w:hAnsi="Times New Roman" w:cs="Times New Roman"/>
          <w:sz w:val="24"/>
          <w:szCs w:val="24"/>
        </w:rPr>
        <w:t>drive</w:t>
      </w:r>
      <w:proofErr w:type="gramEnd"/>
      <w:r w:rsidRPr="000425FC">
        <w:rPr>
          <w:rFonts w:ascii="Times New Roman" w:eastAsia="Times New Roman" w:hAnsi="Times New Roman" w:cs="Times New Roman"/>
          <w:sz w:val="24"/>
          <w:szCs w:val="24"/>
        </w:rPr>
        <w:t xml:space="preser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xml:space="preserve">, J. M. 2015. </w:t>
      </w:r>
      <w:proofErr w:type="gramStart"/>
      <w:r w:rsidRPr="000425FC">
        <w:rPr>
          <w:rFonts w:ascii="Times New Roman" w:eastAsia="Times New Roman" w:hAnsi="Times New Roman" w:cs="Times New Roman"/>
          <w:sz w:val="24"/>
          <w:szCs w:val="24"/>
        </w:rPr>
        <w:t>Forest Biogeochemistry in Response to Drought.</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10.1111/gcb.13105.</w:t>
      </w:r>
      <w:proofErr w:type="gramEnd"/>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w:t>
      </w:r>
      <w:proofErr w:type="spellStart"/>
      <w:proofErr w:type="gramStart"/>
      <w:r w:rsidRPr="000425FC">
        <w:rPr>
          <w:rFonts w:ascii="Times New Roman" w:eastAsia="Times New Roman" w:hAnsi="Times New Roman" w:cs="Times New Roman"/>
          <w:sz w:val="24"/>
          <w:szCs w:val="24"/>
        </w:rPr>
        <w:t>Nonadditive</w:t>
      </w:r>
      <w:proofErr w:type="spellEnd"/>
      <w:r w:rsidRPr="000425FC">
        <w:rPr>
          <w:rFonts w:ascii="Times New Roman" w:eastAsia="Times New Roman" w:hAnsi="Times New Roman" w:cs="Times New Roman"/>
          <w:sz w:val="24"/>
          <w:szCs w:val="24"/>
        </w:rPr>
        <w:t xml:space="preserve"> Effects of Mixing Cottonwood Genotypes on Litter Decomposition and Nutrient Dynamics.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Ecology, 86(10), 2834-2840.</w:t>
      </w:r>
      <w:proofErr w:type="gramEnd"/>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w:t>
      </w:r>
      <w:proofErr w:type="gramStart"/>
      <w:r w:rsidRPr="000425FC">
        <w:rPr>
          <w:rFonts w:ascii="Times New Roman" w:eastAsia="Times New Roman" w:hAnsi="Times New Roman" w:cs="Times New Roman"/>
          <w:sz w:val="24"/>
          <w:szCs w:val="24"/>
        </w:rPr>
        <w:t>The influence of land use on stream biofilm nutrient limitation across eight North American ecoregions.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Can. J. Fish.</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w:t>
      </w:r>
      <w:proofErr w:type="gramEnd"/>
      <w:r w:rsidRPr="000425FC">
        <w:rPr>
          <w:rFonts w:ascii="Times New Roman" w:eastAsia="Times New Roman" w:hAnsi="Times New Roman" w:cs="Times New Roman"/>
          <w:sz w:val="24"/>
          <w:szCs w:val="24"/>
        </w:rPr>
        <w:t xml:space="preserve">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Wimp, G. M. Chapman, S. K.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The interaction of plant genotype and herbivory decelerate leaf litter decomposition and alter nutrient dynamics. </w:t>
      </w:r>
      <w:proofErr w:type="spellStart"/>
      <w:r w:rsidRPr="000425FC">
        <w:rPr>
          <w:rFonts w:ascii="Times New Roman" w:eastAsia="Times New Roman" w:hAnsi="Times New Roman" w:cs="Times New Roman"/>
          <w:sz w:val="24"/>
          <w:szCs w:val="24"/>
        </w:rPr>
        <w:t>Oikos</w:t>
      </w:r>
      <w:proofErr w:type="spellEnd"/>
      <w:r w:rsidRPr="000425FC">
        <w:rPr>
          <w:rFonts w:ascii="Times New Roman" w:eastAsia="Times New Roman" w:hAnsi="Times New Roman" w:cs="Times New Roman"/>
          <w:sz w:val="24"/>
          <w:szCs w:val="24"/>
        </w:rPr>
        <w:t>,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w:t>
      </w:r>
      <w:proofErr w:type="gramEnd"/>
      <w:r w:rsidRPr="000425FC">
        <w:rPr>
          <w:rFonts w:ascii="Times New Roman" w:eastAsia="Times New Roman" w:hAnsi="Times New Roman" w:cs="Times New Roman"/>
          <w:sz w:val="24"/>
          <w:szCs w:val="24"/>
        </w:rPr>
        <w:t xml:space="preserve">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A multi-scale analysis of western spruce budworm outbreak dynamics.</w:t>
      </w:r>
      <w:proofErr w:type="gramEnd"/>
      <w:r w:rsidRPr="000425FC">
        <w:rPr>
          <w:rFonts w:ascii="Times New Roman" w:eastAsia="Times New Roman" w:hAnsi="Times New Roman" w:cs="Times New Roman"/>
          <w:sz w:val="24"/>
          <w:szCs w:val="24"/>
        </w:rPr>
        <w:t xml:space="preserve">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17"/>
      <w:footerReference w:type="first" r:id="rId18"/>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6-23T14:06:00Z" w:initials="C">
    <w:p w14:paraId="0341BCCC" w14:textId="0C9418B4" w:rsidR="00EB7C4C" w:rsidRDefault="00EB7C4C">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23T14:06:00Z" w:initials="C">
    <w:p w14:paraId="5E100DE2" w14:textId="3C2C76A5" w:rsidR="00EB7C4C" w:rsidRDefault="00EB7C4C">
      <w:pPr>
        <w:pStyle w:val="CommentText"/>
      </w:pPr>
      <w:r>
        <w:rPr>
          <w:rStyle w:val="CommentReference"/>
        </w:rPr>
        <w:annotationRef/>
      </w:r>
      <w:r>
        <w:t xml:space="preserve">I don’t want to tell you exactly what to say, but you should probably rephrase this.  If you still have a copy of the </w:t>
      </w:r>
      <w:proofErr w:type="spellStart"/>
      <w:r>
        <w:t>throughfall</w:t>
      </w:r>
      <w:proofErr w:type="spellEnd"/>
      <w:r>
        <w:t xml:space="preserve"> paper, can you grab the NSF Grant ID off it and put it here?</w:t>
      </w:r>
    </w:p>
  </w:comment>
  <w:comment w:id="2" w:author="Clay" w:date="2020-06-23T14:06:00Z" w:initials="C">
    <w:p w14:paraId="28845DC0" w14:textId="6138E0AC" w:rsidR="00EB7C4C" w:rsidRDefault="00EB7C4C">
      <w:pPr>
        <w:pStyle w:val="CommentText"/>
      </w:pPr>
      <w:r>
        <w:rPr>
          <w:rStyle w:val="CommentReference"/>
        </w:rPr>
        <w:annotationRef/>
      </w:r>
      <w:r>
        <w:t>Toni (</w:t>
      </w:r>
      <w:proofErr w:type="spellStart"/>
      <w:r>
        <w:t>Anthonia</w:t>
      </w:r>
      <w:proofErr w:type="spellEnd"/>
      <w:r>
        <w:t xml:space="preserve">) Stewart </w:t>
      </w:r>
    </w:p>
  </w:comment>
  <w:comment w:id="4" w:author="Clay" w:date="2020-06-23T14:06:00Z" w:initials="C">
    <w:p w14:paraId="5BDEFA0E" w14:textId="5700B35E" w:rsidR="00EB7C4C" w:rsidRDefault="00EB7C4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23T14:06:00Z" w:initials="C">
    <w:p w14:paraId="3E2517A4" w14:textId="26BEFE22" w:rsidR="00EB7C4C" w:rsidRDefault="00EB7C4C">
      <w:pPr>
        <w:pStyle w:val="CommentText"/>
      </w:pPr>
      <w:r>
        <w:rPr>
          <w:rStyle w:val="CommentReference"/>
        </w:rPr>
        <w:annotationRef/>
      </w:r>
      <w:r>
        <w:t>Forest management and climate have increased the risk of big and long lasting defoliation events?</w:t>
      </w:r>
    </w:p>
  </w:comment>
  <w:comment w:id="7" w:author="Clay" w:date="2020-06-23T14:06:00Z" w:initials="C">
    <w:p w14:paraId="0828204B" w14:textId="7435C857" w:rsidR="00EB7C4C" w:rsidRDefault="00EB7C4C">
      <w:pPr>
        <w:pStyle w:val="CommentText"/>
      </w:pPr>
      <w:r>
        <w:rPr>
          <w:rStyle w:val="CommentReference"/>
        </w:rPr>
        <w:annotationRef/>
      </w:r>
      <w:r>
        <w:t xml:space="preserve">Probably combine this with whatever changes you make in the prior sentence.  </w:t>
      </w:r>
    </w:p>
  </w:comment>
  <w:comment w:id="9" w:author="Clay" w:date="2020-06-23T14:06:00Z" w:initials="C">
    <w:p w14:paraId="2D32FEA4" w14:textId="77777777" w:rsidR="00EB7C4C" w:rsidRDefault="00EB7C4C"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5" w:author="Clay" w:date="2020-06-23T14:06:00Z" w:initials="C">
    <w:p w14:paraId="34C10CD9" w14:textId="11B9FB18" w:rsidR="00EB7C4C" w:rsidRDefault="00EB7C4C">
      <w:pPr>
        <w:pStyle w:val="CommentText"/>
      </w:pPr>
      <w:r>
        <w:rPr>
          <w:rStyle w:val="CommentReference"/>
        </w:rPr>
        <w:annotationRef/>
      </w:r>
      <w:r>
        <w:t>I think no caps</w:t>
      </w:r>
    </w:p>
  </w:comment>
  <w:comment w:id="16" w:author="Clay" w:date="2020-06-23T14:06:00Z" w:initials="C">
    <w:p w14:paraId="6AD6E2EE" w14:textId="7BF5DAEE" w:rsidR="00EB7C4C" w:rsidRDefault="00EB7C4C">
      <w:pPr>
        <w:pStyle w:val="CommentText"/>
      </w:pPr>
      <w:r>
        <w:rPr>
          <w:rStyle w:val="CommentReference"/>
        </w:rPr>
        <w:annotationRef/>
      </w:r>
      <w:r>
        <w:t>These were renamed in 2008.  I had the old name in some of the things I wrote</w:t>
      </w:r>
    </w:p>
  </w:comment>
  <w:comment w:id="19" w:author="Clay" w:date="2020-06-23T14:06:00Z" w:initials="C">
    <w:p w14:paraId="2F3F9E76" w14:textId="1C943BD9" w:rsidR="00EB7C4C" w:rsidRDefault="00EB7C4C">
      <w:pPr>
        <w:pStyle w:val="CommentText"/>
      </w:pPr>
      <w:r>
        <w:rPr>
          <w:rStyle w:val="CommentReference"/>
        </w:rPr>
        <w:annotationRef/>
      </w:r>
      <w:r>
        <w:t>Either specify “and to a lesser extent X, Y, X” or delete</w:t>
      </w:r>
    </w:p>
  </w:comment>
  <w:comment w:id="22" w:author="Clay" w:date="2020-06-23T14:06:00Z" w:initials="C">
    <w:p w14:paraId="190BBF68" w14:textId="6BF0770C" w:rsidR="00EB7C4C" w:rsidRDefault="00EB7C4C">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3" w:author="Clay" w:date="2020-06-23T14:06:00Z" w:initials="C">
    <w:p w14:paraId="6EDA2564" w14:textId="6DF6C57E" w:rsidR="00EB7C4C" w:rsidRDefault="00EB7C4C">
      <w:pPr>
        <w:pStyle w:val="CommentText"/>
      </w:pPr>
      <w:r>
        <w:rPr>
          <w:rStyle w:val="CommentReference"/>
        </w:rPr>
        <w:annotationRef/>
      </w:r>
      <w:r>
        <w:t>This doesn’t belong here and maybe can be deleted from the whole thing</w:t>
      </w:r>
    </w:p>
  </w:comment>
  <w:comment w:id="25" w:author="Clay" w:date="2020-06-23T14:06:00Z" w:initials="C">
    <w:p w14:paraId="5E83F369" w14:textId="1FCA20AB" w:rsidR="00EB7C4C" w:rsidRDefault="00EB7C4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6" w:author="Clay" w:date="2020-06-23T14:06:00Z" w:initials="C">
    <w:p w14:paraId="011398BF" w14:textId="3F6237AB" w:rsidR="00EB7C4C" w:rsidRDefault="00EB7C4C">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23T14:06:00Z" w:initials="C">
    <w:p w14:paraId="3ACBB0F1" w14:textId="315F32A6" w:rsidR="00EB7C4C" w:rsidRDefault="00EB7C4C">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28" w:author="Clay" w:date="2020-06-23T14:06:00Z" w:initials="C">
    <w:p w14:paraId="0EF170A7" w14:textId="7D410CD0" w:rsidR="00EB7C4C" w:rsidRDefault="00EB7C4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31" w:author="Clay" w:date="2020-06-23T14:06:00Z" w:initials="C">
    <w:p w14:paraId="073195B4" w14:textId="2E9E38B8" w:rsidR="00EB7C4C" w:rsidRDefault="00EB7C4C">
      <w:pPr>
        <w:pStyle w:val="CommentText"/>
      </w:pPr>
      <w:r>
        <w:rPr>
          <w:rStyle w:val="CommentReference"/>
        </w:rPr>
        <w:annotationRef/>
      </w:r>
      <w:r>
        <w:t>Not caps…</w:t>
      </w:r>
    </w:p>
  </w:comment>
  <w:comment w:id="32" w:author="Clay" w:date="2020-06-23T14:06:00Z" w:initials="C">
    <w:p w14:paraId="388AB754" w14:textId="37245D97" w:rsidR="00EB7C4C" w:rsidRDefault="00EB7C4C">
      <w:pPr>
        <w:pStyle w:val="CommentText"/>
      </w:pPr>
      <w:r>
        <w:rPr>
          <w:rStyle w:val="CommentReference"/>
        </w:rPr>
        <w:annotationRef/>
      </w:r>
      <w:r>
        <w:t>I don’t know how this connects or why it’s important.  I think you can delete it</w:t>
      </w:r>
    </w:p>
  </w:comment>
  <w:comment w:id="30" w:author="Clay" w:date="2020-06-23T14:06:00Z" w:initials="C">
    <w:p w14:paraId="249B5E2D" w14:textId="74B4E519" w:rsidR="00EB7C4C" w:rsidRDefault="00EB7C4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Arango" w:date="2020-06-23T14:06:00Z" w:initials="CA">
    <w:p w14:paraId="6D69FEF8" w14:textId="77777777" w:rsidR="00EB7C4C" w:rsidRDefault="00EB7C4C"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33" w:author="Clay" w:date="2020-06-23T14:06:00Z" w:initials="C">
    <w:p w14:paraId="1F2A58FE" w14:textId="48887F86" w:rsidR="00EB7C4C" w:rsidRDefault="00EB7C4C">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23T14:06:00Z" w:initials="C">
    <w:p w14:paraId="524CB3BC" w14:textId="64DCE768" w:rsidR="00EB7C4C" w:rsidRDefault="00EB7C4C">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36" w:author="Clay" w:date="2020-06-23T14:06:00Z" w:initials="C">
    <w:p w14:paraId="37B4C711" w14:textId="1D689E60" w:rsidR="00EB7C4C" w:rsidRDefault="00EB7C4C">
      <w:pPr>
        <w:pStyle w:val="CommentText"/>
      </w:pPr>
      <w:r>
        <w:rPr>
          <w:rStyle w:val="CommentReference"/>
        </w:rPr>
        <w:annotationRef/>
      </w:r>
      <w:r>
        <w:t>Double check caps usage…I think just Cascades and Washington</w:t>
      </w:r>
    </w:p>
  </w:comment>
  <w:comment w:id="37" w:author="Clay Arango" w:date="2020-06-23T14:06:00Z" w:initials="CA">
    <w:p w14:paraId="41542FBA" w14:textId="77777777" w:rsidR="00EB7C4C" w:rsidRDefault="00EB7C4C" w:rsidP="004162F7">
      <w:pPr>
        <w:pStyle w:val="CommentText"/>
      </w:pPr>
      <w:r>
        <w:rPr>
          <w:rStyle w:val="CommentReference"/>
        </w:rPr>
        <w:annotationRef/>
      </w:r>
      <w:r>
        <w:t>Need a date</w:t>
      </w:r>
    </w:p>
  </w:comment>
  <w:comment w:id="39" w:author="Clay" w:date="2020-06-23T14:06:00Z" w:initials="C">
    <w:p w14:paraId="7975D9D8" w14:textId="7ADFA7AF" w:rsidR="00EB7C4C" w:rsidRDefault="00EB7C4C">
      <w:pPr>
        <w:pStyle w:val="CommentText"/>
      </w:pPr>
      <w:r>
        <w:rPr>
          <w:rStyle w:val="CommentReference"/>
        </w:rPr>
        <w:annotationRef/>
      </w:r>
      <w:r>
        <w:t>Btw, you need to fix your footer numbering</w:t>
      </w:r>
    </w:p>
  </w:comment>
  <w:comment w:id="40" w:author="Neziri Izak - OHS" w:date="2020-06-23T14:06:00Z" w:initials="NI-O">
    <w:p w14:paraId="422CBB5F" w14:textId="7E4BD700" w:rsidR="00EB7C4C" w:rsidRDefault="00EB7C4C">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23T14:06:00Z" w:initials="C">
    <w:p w14:paraId="678F1F40" w14:textId="607038C3" w:rsidR="00EB7C4C" w:rsidRDefault="00EB7C4C">
      <w:pPr>
        <w:pStyle w:val="CommentText"/>
      </w:pPr>
      <w:r>
        <w:rPr>
          <w:rStyle w:val="CommentReference"/>
        </w:rPr>
        <w:annotationRef/>
      </w:r>
      <w:r>
        <w:t xml:space="preserve">You need to define </w:t>
      </w:r>
      <w:proofErr w:type="spellStart"/>
      <w:r>
        <w:t>throughfall</w:t>
      </w:r>
      <w:proofErr w:type="spellEnd"/>
      <w:r>
        <w:t xml:space="preserve"> in the intro and say why it’s important, and same with litter decomposition</w:t>
      </w:r>
    </w:p>
  </w:comment>
  <w:comment w:id="50" w:author="Clay Arango" w:date="2020-06-23T14:06:00Z" w:initials="CA">
    <w:p w14:paraId="55B7CCB5" w14:textId="77777777" w:rsidR="00EB7C4C" w:rsidRDefault="00EB7C4C"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51" w:author="Clay Arango" w:date="2020-06-23T14:06:00Z" w:initials="CA">
    <w:p w14:paraId="0735294E" w14:textId="77777777" w:rsidR="00EB7C4C" w:rsidRDefault="00EB7C4C" w:rsidP="004162F7">
      <w:pPr>
        <w:pStyle w:val="CommentText"/>
      </w:pPr>
      <w:r>
        <w:rPr>
          <w:rStyle w:val="CommentReference"/>
        </w:rPr>
        <w:annotationRef/>
      </w:r>
      <w:r>
        <w:t>Refer to map here, probably wait to number until the end depending on what other figures are used</w:t>
      </w:r>
    </w:p>
  </w:comment>
  <w:comment w:id="53" w:author="Clay Arango" w:date="2020-06-23T14:06:00Z" w:initials="CA">
    <w:p w14:paraId="1D7E37E1" w14:textId="77777777" w:rsidR="00EB7C4C" w:rsidRDefault="00EB7C4C"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54" w:author="Clay" w:date="2020-06-23T14:06:00Z" w:initials="C">
    <w:p w14:paraId="5914EFC1" w14:textId="0C5B3C4E" w:rsidR="00EB7C4C" w:rsidRDefault="00EB7C4C">
      <w:pPr>
        <w:pStyle w:val="CommentText"/>
      </w:pPr>
      <w:r>
        <w:rPr>
          <w:rStyle w:val="CommentReference"/>
        </w:rPr>
        <w:annotationRef/>
      </w:r>
      <w:r>
        <w:t>Join paragraphs</w:t>
      </w:r>
    </w:p>
  </w:comment>
  <w:comment w:id="62" w:author="Clay Arango" w:date="2020-06-23T14:06:00Z" w:initials="CA">
    <w:p w14:paraId="42C3CCE6" w14:textId="77777777" w:rsidR="00EB7C4C" w:rsidRDefault="00EB7C4C"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67" w:author="Clay Arango" w:date="2020-06-23T14:06:00Z" w:initials="CA">
    <w:p w14:paraId="6C9859D6" w14:textId="77777777" w:rsidR="00EB7C4C" w:rsidRDefault="00EB7C4C" w:rsidP="004162F7">
      <w:pPr>
        <w:pStyle w:val="CommentText"/>
      </w:pPr>
      <w:r>
        <w:rPr>
          <w:rStyle w:val="CommentReference"/>
        </w:rPr>
        <w:annotationRef/>
      </w:r>
      <w:r>
        <w:t>Stop word from putting extra space between paragraphs.  Home&gt;paragraph&gt;after set to 0 pt.  Do this on the whole document</w:t>
      </w:r>
    </w:p>
  </w:comment>
  <w:comment w:id="68" w:author="Clay Arango" w:date="2020-06-23T14:06:00Z" w:initials="CA">
    <w:p w14:paraId="2BBB4F1E" w14:textId="77777777" w:rsidR="00EB7C4C" w:rsidRDefault="00EB7C4C" w:rsidP="004162F7">
      <w:pPr>
        <w:pStyle w:val="CommentText"/>
      </w:pPr>
      <w:r>
        <w:rPr>
          <w:rStyle w:val="CommentReference"/>
        </w:rPr>
        <w:annotationRef/>
      </w:r>
      <w:r>
        <w:t>A picture would be nice here</w:t>
      </w:r>
    </w:p>
  </w:comment>
  <w:comment w:id="69" w:author="Clay" w:date="2020-06-23T14:06:00Z" w:initials="C">
    <w:p w14:paraId="037DD94F" w14:textId="29BF4247" w:rsidR="00EB7C4C" w:rsidRDefault="00EB7C4C">
      <w:pPr>
        <w:pStyle w:val="CommentText"/>
      </w:pPr>
      <w:r>
        <w:rPr>
          <w:rStyle w:val="CommentReference"/>
        </w:rPr>
        <w:annotationRef/>
      </w:r>
      <w:r>
        <w:t xml:space="preserve">Did you incorporate these into your analyses at all?  In theory you should have subtracted the concentration in RF from the </w:t>
      </w:r>
      <w:proofErr w:type="spellStart"/>
      <w:r>
        <w:t>conc</w:t>
      </w:r>
      <w:proofErr w:type="spellEnd"/>
      <w:r>
        <w:t xml:space="preserve"> in TF.  Just let me know at this point, you don’t have to reanalyze anything right now</w:t>
      </w:r>
    </w:p>
  </w:comment>
  <w:comment w:id="73" w:author="Clay Arango" w:date="2020-06-23T14:06:00Z" w:initials="CA">
    <w:p w14:paraId="097F8122" w14:textId="77777777" w:rsidR="00EB7C4C" w:rsidRDefault="00EB7C4C" w:rsidP="004162F7">
      <w:pPr>
        <w:pStyle w:val="CommentText"/>
      </w:pPr>
      <w:r>
        <w:rPr>
          <w:rStyle w:val="CommentReference"/>
        </w:rPr>
        <w:annotationRef/>
      </w:r>
      <w:r>
        <w:t>Defined above, so not necessary to redo.</w:t>
      </w:r>
    </w:p>
  </w:comment>
  <w:comment w:id="76" w:author="Clay" w:date="2020-06-23T14:06:00Z" w:initials="C">
    <w:p w14:paraId="799DA084" w14:textId="70E276CB" w:rsidR="00EB7C4C" w:rsidRDefault="00EB7C4C">
      <w:pPr>
        <w:pStyle w:val="CommentText"/>
      </w:pPr>
      <w:r>
        <w:rPr>
          <w:rStyle w:val="CommentReference"/>
        </w:rPr>
        <w:annotationRef/>
      </w:r>
      <w:r>
        <w:t xml:space="preserve">K is a positive number though, right? So negative slope.  Or is </w:t>
      </w:r>
      <w:proofErr w:type="spellStart"/>
      <w:r>
        <w:t>decomp</w:t>
      </w:r>
      <w:proofErr w:type="spellEnd"/>
      <w:r>
        <w:t xml:space="preserve"> rate presented graphically as –k?</w:t>
      </w:r>
    </w:p>
  </w:comment>
  <w:comment w:id="78" w:author="Clay Arango" w:date="2020-06-23T14:06:00Z" w:initials="CA">
    <w:p w14:paraId="2D41E082" w14:textId="77777777" w:rsidR="00EB7C4C" w:rsidRDefault="00EB7C4C"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79" w:author="Clay" w:date="2020-06-23T14:06:00Z" w:initials="C">
    <w:p w14:paraId="550273E6" w14:textId="3A5B0834" w:rsidR="00EB7C4C" w:rsidRDefault="00EB7C4C">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82" w:author="Clay Arango" w:date="2020-06-23T14:06:00Z" w:initials="CA">
    <w:p w14:paraId="534EB0A5" w14:textId="77777777" w:rsidR="00EB7C4C" w:rsidRDefault="00EB7C4C" w:rsidP="004162F7">
      <w:pPr>
        <w:pStyle w:val="CommentText"/>
      </w:pPr>
      <w:r>
        <w:rPr>
          <w:rStyle w:val="CommentReference"/>
        </w:rPr>
        <w:annotationRef/>
      </w:r>
      <w:r>
        <w:t>Go back to that Griffin and Turner paper to see what net changes indicated which outcome for N, and include them there.</w:t>
      </w:r>
    </w:p>
  </w:comment>
  <w:comment w:id="81" w:author="Clay" w:date="2020-06-23T14:06:00Z" w:initials="C">
    <w:p w14:paraId="41DE175F" w14:textId="2F954643" w:rsidR="00EB7C4C" w:rsidRDefault="00EB7C4C">
      <w:pPr>
        <w:pStyle w:val="CommentText"/>
      </w:pPr>
      <w:r>
        <w:rPr>
          <w:rStyle w:val="CommentReference"/>
        </w:rPr>
        <w:annotationRef/>
      </w:r>
      <w:r>
        <w:t>Something got out of order here because you didn’t describe the extraction yet.    You can delete what I suggested.  You still need to add the other stuff.</w:t>
      </w:r>
    </w:p>
  </w:comment>
  <w:comment w:id="83" w:author="Clay" w:date="2020-06-23T14:06:00Z" w:initials="C">
    <w:p w14:paraId="6E43888D" w14:textId="63022A87" w:rsidR="00EB7C4C" w:rsidRDefault="00EB7C4C">
      <w:pPr>
        <w:pStyle w:val="CommentText"/>
      </w:pPr>
      <w:r>
        <w:rPr>
          <w:rStyle w:val="CommentReference"/>
        </w:rPr>
        <w:annotationRef/>
      </w:r>
      <w:r>
        <w:t>Call all of this soil nutrient chemistry analyses</w:t>
      </w:r>
    </w:p>
  </w:comment>
  <w:comment w:id="84" w:author="Clay Arango" w:date="2020-06-23T14:06:00Z" w:initials="CA">
    <w:p w14:paraId="0CDB867B" w14:textId="77777777" w:rsidR="00EB7C4C" w:rsidRDefault="00EB7C4C" w:rsidP="004162F7">
      <w:pPr>
        <w:pStyle w:val="CommentText"/>
      </w:pPr>
      <w:r>
        <w:rPr>
          <w:rStyle w:val="CommentReference"/>
        </w:rPr>
        <w:annotationRef/>
      </w:r>
      <w:r>
        <w:t>It’s super nitpicky, but usually N is described first.  I have no clue why</w:t>
      </w:r>
    </w:p>
  </w:comment>
  <w:comment w:id="85" w:author="Clay Arango" w:date="2020-06-23T14:06:00Z" w:initials="CA">
    <w:p w14:paraId="5CC2DCAC" w14:textId="77777777" w:rsidR="00EB7C4C" w:rsidRDefault="00EB7C4C" w:rsidP="004162F7">
      <w:pPr>
        <w:pStyle w:val="CommentText"/>
      </w:pPr>
      <w:r>
        <w:rPr>
          <w:rStyle w:val="CommentReference"/>
        </w:rPr>
        <w:annotationRef/>
      </w:r>
      <w:r>
        <w:t>Molar ratios</w:t>
      </w:r>
    </w:p>
    <w:p w14:paraId="3A9890F8" w14:textId="77777777" w:rsidR="00EB7C4C" w:rsidRDefault="00EB7C4C" w:rsidP="004162F7">
      <w:pPr>
        <w:pStyle w:val="CommentText"/>
      </w:pPr>
    </w:p>
    <w:p w14:paraId="09FE55CF" w14:textId="77777777" w:rsidR="00EB7C4C" w:rsidRDefault="00EB7C4C" w:rsidP="004162F7">
      <w:pPr>
        <w:pStyle w:val="CommentText"/>
      </w:pPr>
      <w:r>
        <w:t>Still need to address this…doesn’t the method specify a molar ratio?  If not, just let me know</w:t>
      </w:r>
    </w:p>
  </w:comment>
  <w:comment w:id="88" w:author="Clay" w:date="2020-06-23T14:06:00Z" w:initials="C">
    <w:p w14:paraId="001E046E" w14:textId="0D7CF3CE" w:rsidR="00EB7C4C" w:rsidRDefault="00EB7C4C">
      <w:pPr>
        <w:pStyle w:val="CommentText"/>
      </w:pPr>
      <w:r>
        <w:rPr>
          <w:rStyle w:val="CommentReference"/>
        </w:rPr>
        <w:annotationRef/>
      </w:r>
      <w:r>
        <w:t>I don’t think this an LM since you had a blocking factor…still need to address the comment below this too.</w:t>
      </w:r>
    </w:p>
  </w:comment>
  <w:comment w:id="87" w:author="Clay Arango" w:date="2020-06-23T14:06:00Z" w:initials="CA">
    <w:p w14:paraId="7D2EA642" w14:textId="77777777" w:rsidR="00EB7C4C" w:rsidRDefault="00EB7C4C"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89" w:author="Clay Arango" w:date="2020-06-23T14:06:00Z" w:initials="CA">
    <w:p w14:paraId="01AD3DCC" w14:textId="77777777" w:rsidR="00EB7C4C" w:rsidRDefault="00EB7C4C"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90" w:author="Clay Arango" w:date="2020-06-23T14:06:00Z" w:initials="CA">
    <w:p w14:paraId="0DB604BA" w14:textId="77777777" w:rsidR="00EB7C4C" w:rsidRDefault="00EB7C4C"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94" w:author="Clay" w:date="2020-06-23T14:06:00Z" w:initials="C">
    <w:p w14:paraId="2747E987" w14:textId="6226D75B" w:rsidR="00EB7C4C" w:rsidRDefault="00EB7C4C">
      <w:pPr>
        <w:pStyle w:val="CommentText"/>
      </w:pPr>
      <w:r>
        <w:rPr>
          <w:rStyle w:val="CommentReference"/>
        </w:rPr>
        <w:annotationRef/>
      </w:r>
      <w:r>
        <w:t>You need to put all your results into a narrative format.  Look at Zach’s thesis for a guide</w:t>
      </w:r>
    </w:p>
  </w:comment>
  <w:comment w:id="99" w:author="Clay" w:date="2020-06-23T14:06:00Z" w:initials="C">
    <w:p w14:paraId="46A660DA" w14:textId="126677A9" w:rsidR="00EB7C4C" w:rsidRDefault="00EB7C4C">
      <w:pPr>
        <w:pStyle w:val="CommentText"/>
      </w:pPr>
      <w:r>
        <w:rPr>
          <w:rStyle w:val="CommentReference"/>
        </w:rPr>
        <w:annotationRef/>
      </w:r>
      <w:r>
        <w:t>Figures look good.  Add “g” to “</w:t>
      </w:r>
      <w:proofErr w:type="spellStart"/>
      <w:r>
        <w:t>ug</w:t>
      </w:r>
      <w:proofErr w:type="spellEnd"/>
      <w:r>
        <w:t>” for Nitrate</w:t>
      </w:r>
    </w:p>
    <w:p w14:paraId="64906458" w14:textId="77777777" w:rsidR="00EB7C4C" w:rsidRDefault="00EB7C4C">
      <w:pPr>
        <w:pStyle w:val="CommentText"/>
      </w:pPr>
    </w:p>
    <w:p w14:paraId="00095342" w14:textId="7892D70A" w:rsidR="00EB7C4C" w:rsidRDefault="00EB7C4C">
      <w:pPr>
        <w:pStyle w:val="CommentText"/>
      </w:pPr>
      <w:r>
        <w:t>For ammonium and nitrate, change wording order to “</w:t>
      </w:r>
      <w:proofErr w:type="spellStart"/>
      <w:r>
        <w:t>Throughfall</w:t>
      </w:r>
      <w:proofErr w:type="spellEnd"/>
      <w:r>
        <w:t xml:space="preserve"> Ammonium log (</w:t>
      </w:r>
      <w:proofErr w:type="spellStart"/>
      <w:r>
        <w:t>ug</w:t>
      </w:r>
      <w:proofErr w:type="spellEnd"/>
      <w:r>
        <w:t xml:space="preserve"> N L-1)</w:t>
      </w:r>
    </w:p>
    <w:p w14:paraId="48C72DB0" w14:textId="77777777" w:rsidR="00EB7C4C" w:rsidRDefault="00EB7C4C">
      <w:pPr>
        <w:pStyle w:val="CommentText"/>
      </w:pPr>
    </w:p>
    <w:p w14:paraId="1C30A2D0" w14:textId="4CF99F6D" w:rsidR="00EB7C4C" w:rsidRDefault="00EB7C4C">
      <w:pPr>
        <w:pStyle w:val="CommentText"/>
      </w:pPr>
      <w:r>
        <w:t>Add A and B to each panel as shown in the figure caption</w:t>
      </w:r>
    </w:p>
  </w:comment>
  <w:comment w:id="100" w:author="Clay" w:date="2020-06-23T14:06:00Z" w:initials="C">
    <w:p w14:paraId="34704000" w14:textId="62267D8C" w:rsidR="00EB7C4C" w:rsidRDefault="00EB7C4C">
      <w:pPr>
        <w:pStyle w:val="CommentText"/>
      </w:pPr>
      <w:r>
        <w:rPr>
          <w:rStyle w:val="CommentReference"/>
        </w:rPr>
        <w:annotationRef/>
      </w:r>
      <w:r>
        <w:t xml:space="preserve">Or whatever test you did </w:t>
      </w:r>
    </w:p>
  </w:comment>
  <w:comment w:id="103" w:author="Clay" w:date="2020-06-23T14:06:00Z" w:initials="C">
    <w:p w14:paraId="72C7B8A7" w14:textId="2D8CA9BD" w:rsidR="00EB7C4C" w:rsidRDefault="00EB7C4C">
      <w:pPr>
        <w:pStyle w:val="CommentText"/>
      </w:pPr>
      <w:r>
        <w:rPr>
          <w:rStyle w:val="CommentReference"/>
        </w:rPr>
        <w:annotationRef/>
      </w:r>
      <w:r>
        <w:t>Add narration of your NO3 results using the same format given for ammonium</w:t>
      </w:r>
    </w:p>
  </w:comment>
  <w:comment w:id="142" w:author="Clay" w:date="2020-06-23T14:06:00Z" w:initials="C">
    <w:p w14:paraId="7A560BD7" w14:textId="7AEAF334" w:rsidR="00EB7C4C" w:rsidRDefault="00EB7C4C">
      <w:pPr>
        <w:pStyle w:val="CommentText"/>
      </w:pPr>
      <w:r>
        <w:rPr>
          <w:rStyle w:val="CommentReference"/>
        </w:rPr>
        <w:annotationRef/>
      </w:r>
      <w:r>
        <w:t>Add A and B to each panel as shown in the figure caption</w:t>
      </w:r>
    </w:p>
    <w:p w14:paraId="2281013C" w14:textId="77777777" w:rsidR="00EB7C4C" w:rsidRDefault="00EB7C4C">
      <w:pPr>
        <w:pStyle w:val="CommentText"/>
      </w:pPr>
    </w:p>
    <w:p w14:paraId="6E57F58B" w14:textId="7B01C3D4" w:rsidR="00EB7C4C" w:rsidRDefault="00EB7C4C">
      <w:pPr>
        <w:pStyle w:val="CommentText"/>
      </w:pPr>
      <w:proofErr w:type="spellStart"/>
      <w:r>
        <w:t>Throughfall</w:t>
      </w:r>
      <w:proofErr w:type="spellEnd"/>
      <w:r>
        <w:t xml:space="preserve"> DOC and SRP are mg per liter </w:t>
      </w:r>
    </w:p>
    <w:p w14:paraId="48F78423" w14:textId="77777777" w:rsidR="00EB7C4C" w:rsidRDefault="00EB7C4C">
      <w:pPr>
        <w:pStyle w:val="CommentText"/>
      </w:pPr>
    </w:p>
    <w:p w14:paraId="5A950A88" w14:textId="01A51352" w:rsidR="00EB7C4C" w:rsidRDefault="00EB7C4C">
      <w:pPr>
        <w:pStyle w:val="CommentText"/>
      </w:pPr>
      <w:r>
        <w:t>Round non-significant p values to 2 decimal places (p=0.43 and 0.26)</w:t>
      </w:r>
    </w:p>
  </w:comment>
  <w:comment w:id="223" w:author="Clay" w:date="2020-06-23T14:06:00Z" w:initials="C">
    <w:p w14:paraId="5215F74A" w14:textId="3C676FDA" w:rsidR="00EB7C4C" w:rsidRDefault="00EB7C4C">
      <w:pPr>
        <w:pStyle w:val="CommentText"/>
      </w:pPr>
      <w:r>
        <w:rPr>
          <w:rStyle w:val="CommentReference"/>
        </w:rPr>
        <w:annotationRef/>
      </w:r>
      <w:r>
        <w:t>Round non-significant p-values to 2 decimal places</w:t>
      </w:r>
    </w:p>
  </w:comment>
  <w:comment w:id="239" w:author="Clay" w:date="2020-06-23T14:06:00Z" w:initials="C">
    <w:p w14:paraId="5527CAC0" w14:textId="326E4C44" w:rsidR="00EB7C4C" w:rsidRDefault="00EB7C4C">
      <w:pPr>
        <w:pStyle w:val="CommentText"/>
      </w:pPr>
      <w:r>
        <w:rPr>
          <w:rStyle w:val="CommentReference"/>
        </w:rPr>
        <w:annotationRef/>
      </w:r>
      <w:r>
        <w:t xml:space="preserve">Your regression in “din water regression” is wrong.  You want to look at y variable = </w:t>
      </w:r>
      <w:proofErr w:type="spellStart"/>
      <w:r>
        <w:t>decomp</w:t>
      </w:r>
      <w:proofErr w:type="spellEnd"/>
      <w:r>
        <w:t xml:space="preserve"> rate, and x variables are water and DIN.  Do that for deciduous and coniferous separately.</w:t>
      </w:r>
    </w:p>
  </w:comment>
  <w:comment w:id="258" w:author="Clay" w:date="2020-06-23T14:06:00Z" w:initials="C">
    <w:p w14:paraId="147F73F4" w14:textId="6EE25415" w:rsidR="007A48E1" w:rsidRDefault="007A48E1">
      <w:pPr>
        <w:pStyle w:val="CommentText"/>
      </w:pPr>
      <w:r>
        <w:rPr>
          <w:rStyle w:val="CommentReference"/>
        </w:rPr>
        <w:annotationRef/>
      </w:r>
      <w:r>
        <w:t>We’ll want to look at the ammonium post-hoc results…they don’t look right.</w:t>
      </w:r>
    </w:p>
    <w:p w14:paraId="468EC9D9" w14:textId="77777777" w:rsidR="007A48E1" w:rsidRDefault="007A48E1">
      <w:pPr>
        <w:pStyle w:val="CommentText"/>
      </w:pPr>
    </w:p>
    <w:p w14:paraId="7BC0AA0D" w14:textId="7C4290D4" w:rsidR="007A48E1" w:rsidRDefault="007A48E1">
      <w:pPr>
        <w:pStyle w:val="CommentText"/>
      </w:pPr>
      <w:r>
        <w:t>Add “A” “B” “C” to the panels</w:t>
      </w:r>
    </w:p>
    <w:p w14:paraId="6F4D1C46" w14:textId="77777777" w:rsidR="007A48E1" w:rsidRDefault="007A48E1">
      <w:pPr>
        <w:pStyle w:val="CommentText"/>
      </w:pPr>
    </w:p>
    <w:p w14:paraId="20BB0855" w14:textId="423B6D56" w:rsidR="007A48E1" w:rsidRDefault="007A48E1">
      <w:pPr>
        <w:pStyle w:val="CommentText"/>
      </w:pPr>
      <w:r>
        <w:t>Round non-significant p-values to 2 decimal place (0.33, 0.76, 0.91)</w:t>
      </w:r>
    </w:p>
    <w:p w14:paraId="2CFDD3F3" w14:textId="77777777" w:rsidR="00C97580" w:rsidRDefault="00C97580">
      <w:pPr>
        <w:pStyle w:val="CommentText"/>
      </w:pPr>
    </w:p>
    <w:p w14:paraId="20B8EDAB" w14:textId="46BA2A4C" w:rsidR="00C97580" w:rsidRDefault="00B121CA">
      <w:pPr>
        <w:pStyle w:val="CommentText"/>
      </w:pPr>
      <w:r>
        <w:t>Match the y-axis format to the first results figure (Soil ammonium (</w:t>
      </w:r>
      <w:proofErr w:type="spellStart"/>
      <w:r>
        <w:t>ug</w:t>
      </w:r>
      <w:proofErr w:type="spellEnd"/>
      <w:r>
        <w:t xml:space="preserve"> N per g soil)</w:t>
      </w:r>
      <w:bookmarkStart w:id="259" w:name="_GoBack"/>
      <w:bookmarkEnd w:id="259"/>
    </w:p>
  </w:comment>
  <w:comment w:id="301" w:author="Clay" w:date="2020-06-23T14:06:00Z" w:initials="C">
    <w:p w14:paraId="0C68A920" w14:textId="2274B31B" w:rsidR="00B121CA" w:rsidRDefault="00B121CA">
      <w:pPr>
        <w:pStyle w:val="CommentText"/>
      </w:pPr>
      <w:r>
        <w:rPr>
          <w:rStyle w:val="CommentReference"/>
        </w:rPr>
        <w:annotationRef/>
      </w:r>
      <w:r>
        <w:t>Need to add nitrification results</w:t>
      </w:r>
    </w:p>
  </w:comment>
  <w:comment w:id="311" w:author="Clay" w:date="2020-06-23T14:06:00Z" w:initials="C">
    <w:p w14:paraId="3310FCB1" w14:textId="14AAD386" w:rsidR="00033C10" w:rsidRDefault="00033C10">
      <w:pPr>
        <w:pStyle w:val="CommentText"/>
      </w:pPr>
      <w:r>
        <w:rPr>
          <w:rStyle w:val="CommentReference"/>
        </w:rPr>
        <w:annotationRef/>
      </w:r>
      <w:r>
        <w:t>Add “A” and “B” to panels</w:t>
      </w:r>
    </w:p>
    <w:p w14:paraId="13FC55DC" w14:textId="77777777" w:rsidR="00033C10" w:rsidRDefault="00033C10">
      <w:pPr>
        <w:pStyle w:val="CommentText"/>
      </w:pPr>
    </w:p>
    <w:p w14:paraId="52769E3B" w14:textId="669D0B2A" w:rsidR="00033C10" w:rsidRDefault="00033C10">
      <w:pPr>
        <w:pStyle w:val="CommentText"/>
      </w:pPr>
      <w:r>
        <w:t>Round non-significant p values to 2 decimal places 0.86, 0.49, 0.72</w:t>
      </w:r>
    </w:p>
    <w:p w14:paraId="00B981B6" w14:textId="77777777" w:rsidR="00033C10" w:rsidRDefault="00033C10">
      <w:pPr>
        <w:pStyle w:val="CommentText"/>
      </w:pPr>
    </w:p>
    <w:p w14:paraId="67B1D5FE" w14:textId="04FF3350" w:rsidR="00033C10" w:rsidRDefault="00033C10">
      <w:pPr>
        <w:pStyle w:val="CommentText"/>
      </w:pPr>
      <w:r>
        <w:t xml:space="preserve">We’ll want to look at those sample event post </w:t>
      </w:r>
      <w:proofErr w:type="spellStart"/>
      <w:r>
        <w:t>hocs</w:t>
      </w:r>
      <w:proofErr w:type="spellEnd"/>
    </w:p>
  </w:comment>
  <w:comment w:id="336" w:author="Clay" w:date="2020-06-23T14:06:00Z" w:initials="C">
    <w:p w14:paraId="7B18A481" w14:textId="1008EA27" w:rsidR="00033C10" w:rsidRDefault="00033C10">
      <w:pPr>
        <w:pStyle w:val="CommentText"/>
      </w:pPr>
      <w:r>
        <w:rPr>
          <w:rStyle w:val="CommentReference"/>
        </w:rPr>
        <w:annotationRef/>
      </w:r>
      <w:r>
        <w:t xml:space="preserve">Reverse these…air temp should be x axis and 2 cm depth should be </w:t>
      </w:r>
      <w:proofErr w:type="gramStart"/>
      <w:r>
        <w:t>y  axis</w:t>
      </w:r>
      <w:proofErr w:type="gramEnd"/>
      <w:r>
        <w:t>.</w:t>
      </w:r>
    </w:p>
  </w:comment>
  <w:comment w:id="357" w:author="Clay" w:date="2020-06-23T14:06:00Z" w:initials="C">
    <w:p w14:paraId="75A7B9AA" w14:textId="3E857006" w:rsidR="00EB7C4C" w:rsidRDefault="00EB7C4C">
      <w:pPr>
        <w:pStyle w:val="CommentText"/>
      </w:pPr>
      <w:r>
        <w:rPr>
          <w:rStyle w:val="CommentReference"/>
        </w:rPr>
        <w:annotationRef/>
      </w:r>
      <w:r>
        <w:t>No caps, or just use WSB since you defined it earlier</w:t>
      </w:r>
    </w:p>
  </w:comment>
  <w:comment w:id="356" w:author="Clay" w:date="2020-06-23T14:06:00Z" w:initials="C">
    <w:p w14:paraId="26E2A577" w14:textId="47892108" w:rsidR="00EB7C4C" w:rsidRDefault="00EB7C4C">
      <w:pPr>
        <w:pStyle w:val="CommentText"/>
      </w:pPr>
      <w:r>
        <w:rPr>
          <w:rStyle w:val="CommentReference"/>
        </w:rPr>
        <w:annotationRef/>
      </w:r>
      <w:r>
        <w:t>Let’s revisit that after we lock down the results, but we need the narrative of the results to do that.</w:t>
      </w:r>
    </w:p>
  </w:comment>
  <w:comment w:id="360" w:author="Clay" w:date="2020-06-23T14:06:00Z" w:initials="C">
    <w:p w14:paraId="0604A6AF" w14:textId="71C96FE7" w:rsidR="00EB7C4C" w:rsidRDefault="00EB7C4C">
      <w:pPr>
        <w:pStyle w:val="CommentText"/>
      </w:pPr>
      <w:r>
        <w:rPr>
          <w:rStyle w:val="CommentReference"/>
        </w:rPr>
        <w:annotationRef/>
      </w:r>
      <w:r>
        <w:t>Need to fix your secondary headings.  Most of these are actually results, not discussion</w:t>
      </w:r>
    </w:p>
    <w:p w14:paraId="4E368577" w14:textId="77777777" w:rsidR="00EB7C4C" w:rsidRDefault="00EB7C4C">
      <w:pPr>
        <w:pStyle w:val="CommentText"/>
      </w:pPr>
    </w:p>
    <w:p w14:paraId="05670072" w14:textId="2B2D3B01" w:rsidR="00EB7C4C" w:rsidRDefault="00EB7C4C">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363" w:author="Clay" w:date="2020-06-23T14:06:00Z" w:initials="C">
    <w:p w14:paraId="38620883" w14:textId="77777777" w:rsidR="00EB7C4C" w:rsidRDefault="00EB7C4C" w:rsidP="000B32D9">
      <w:pPr>
        <w:pStyle w:val="CommentText"/>
      </w:pPr>
      <w:r>
        <w:rPr>
          <w:rStyle w:val="CommentReference"/>
        </w:rPr>
        <w:annotationRef/>
      </w:r>
      <w:r>
        <w:t>These are all discussion</w:t>
      </w:r>
    </w:p>
  </w:comment>
  <w:comment w:id="365" w:author="Neziri Izak - OHS" w:date="2020-06-23T14:06:00Z" w:initials="NI-O">
    <w:p w14:paraId="0CE94CC8" w14:textId="6670EED8" w:rsidR="00EB7C4C" w:rsidRDefault="00EB7C4C">
      <w:pPr>
        <w:pStyle w:val="CommentText"/>
      </w:pPr>
      <w:r>
        <w:rPr>
          <w:rStyle w:val="CommentReference"/>
        </w:rPr>
        <w:annotationRef/>
      </w:r>
      <w:r>
        <w:t>Will cite properly. Current place holder until I read a few more papers I book marked.</w:t>
      </w:r>
    </w:p>
  </w:comment>
  <w:comment w:id="366" w:author="Neziri Izak - OHS" w:date="2020-06-23T14:06:00Z" w:initials="NI-O">
    <w:p w14:paraId="64557782" w14:textId="70FEED66" w:rsidR="00EB7C4C" w:rsidRDefault="00EB7C4C">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0"/>
  <w15:commentEx w15:paraId="42C3CCE6" w15:done="0"/>
  <w15:commentEx w15:paraId="6C9859D6" w15:done="1"/>
  <w15:commentEx w15:paraId="2BBB4F1E" w15:done="0"/>
  <w15:commentEx w15:paraId="037DD94F" w15:done="0"/>
  <w15:commentEx w15:paraId="097F8122" w15:done="0"/>
  <w15:commentEx w15:paraId="799DA084" w15:done="0"/>
  <w15:commentEx w15:paraId="2D41E082" w15:done="0"/>
  <w15:commentEx w15:paraId="550273E6" w15:done="1"/>
  <w15:commentEx w15:paraId="534EB0A5" w15:done="0"/>
  <w15:commentEx w15:paraId="41DE175F" w15:done="0"/>
  <w15:commentEx w15:paraId="6E43888D" w15:done="0"/>
  <w15:commentEx w15:paraId="0CDB867B" w15:done="1"/>
  <w15:commentEx w15:paraId="09FE55CF" w15:done="0"/>
  <w15:commentEx w15:paraId="001E046E" w15:done="0"/>
  <w15:commentEx w15:paraId="7D2EA642" w15:done="0"/>
  <w15:commentEx w15:paraId="01AD3DCC" w15:done="0"/>
  <w15:commentEx w15:paraId="0DB604BA" w15:done="0"/>
  <w15:commentEx w15:paraId="2747E987" w15:done="0"/>
  <w15:commentEx w15:paraId="184E03E4" w15:done="1"/>
  <w15:commentEx w15:paraId="34704000" w15:done="0"/>
  <w15:commentEx w15:paraId="7C586DEC" w15:done="0"/>
  <w15:commentEx w15:paraId="602BBD62" w15:done="0"/>
  <w15:commentEx w15:paraId="73A7855E" w15:done="0"/>
  <w15:commentEx w15:paraId="436C55B5" w15:done="0"/>
  <w15:commentEx w15:paraId="12094B53" w15:done="0"/>
  <w15:commentEx w15:paraId="393571C0" w15:done="1"/>
  <w15:commentEx w15:paraId="326C2481" w15:done="1"/>
  <w15:commentEx w15:paraId="2B1A960D" w15:done="0"/>
  <w15:commentEx w15:paraId="6E22489B" w15:done="0"/>
  <w15:commentEx w15:paraId="6336BDF0" w15:done="0"/>
  <w15:commentEx w15:paraId="60741347" w15:done="0"/>
  <w15:commentEx w15:paraId="6427E182" w15:done="0"/>
  <w15:commentEx w15:paraId="12E27402" w15:done="0"/>
  <w15:commentEx w15:paraId="75A7B9AA" w15:done="1"/>
  <w15:commentEx w15:paraId="26E2A577"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184E03E4" w16cid:durableId="228F74CB"/>
  <w16cid:commentId w16cid:paraId="34704000" w16cid:durableId="228F74CC"/>
  <w16cid:commentId w16cid:paraId="7C586DEC" w16cid:durableId="228F74CD"/>
  <w16cid:commentId w16cid:paraId="602BBD62" w16cid:durableId="22876EE0"/>
  <w16cid:commentId w16cid:paraId="73A7855E" w16cid:durableId="225BE24F"/>
  <w16cid:commentId w16cid:paraId="436C55B5" w16cid:durableId="22876EE2"/>
  <w16cid:commentId w16cid:paraId="12094B53" w16cid:durableId="22876EE3"/>
  <w16cid:commentId w16cid:paraId="393571C0" w16cid:durableId="22939A99"/>
  <w16cid:commentId w16cid:paraId="326C2481" w16cid:durableId="22939BA2"/>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FBA08C" w14:textId="77777777" w:rsidR="00BC4BA4" w:rsidRDefault="00BC4BA4">
      <w:pPr>
        <w:spacing w:after="0" w:line="240" w:lineRule="auto"/>
      </w:pPr>
      <w:r>
        <w:separator/>
      </w:r>
    </w:p>
  </w:endnote>
  <w:endnote w:type="continuationSeparator" w:id="0">
    <w:p w14:paraId="254CD7B4" w14:textId="77777777" w:rsidR="00BC4BA4" w:rsidRDefault="00BC4B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9663101"/>
      <w:docPartObj>
        <w:docPartGallery w:val="Page Numbers (Bottom of Page)"/>
        <w:docPartUnique/>
      </w:docPartObj>
    </w:sdtPr>
    <w:sdtEndPr>
      <w:rPr>
        <w:noProof/>
      </w:rPr>
    </w:sdtEndPr>
    <w:sdtContent>
      <w:p w14:paraId="427797B0" w14:textId="4F3E0D61" w:rsidR="00EB7C4C" w:rsidRDefault="00EB7C4C">
        <w:pPr>
          <w:pStyle w:val="Footer"/>
          <w:jc w:val="center"/>
        </w:pPr>
        <w:proofErr w:type="gramStart"/>
        <w:r>
          <w:t>viii</w:t>
        </w:r>
        <w:proofErr w:type="gramEnd"/>
      </w:p>
    </w:sdtContent>
  </w:sdt>
  <w:p w14:paraId="098B9F08" w14:textId="77777777" w:rsidR="00EB7C4C" w:rsidRDefault="00EB7C4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372712"/>
      <w:docPartObj>
        <w:docPartGallery w:val="Page Numbers (Bottom of Page)"/>
        <w:docPartUnique/>
      </w:docPartObj>
    </w:sdtPr>
    <w:sdtEndPr>
      <w:rPr>
        <w:noProof/>
      </w:rPr>
    </w:sdtEndPr>
    <w:sdtContent>
      <w:p w14:paraId="5D7F0E36" w14:textId="2B4CFAB1" w:rsidR="00EB7C4C" w:rsidRDefault="00EB7C4C">
        <w:pPr>
          <w:pStyle w:val="Footer"/>
          <w:jc w:val="center"/>
        </w:pPr>
        <w:proofErr w:type="spellStart"/>
        <w:proofErr w:type="gramStart"/>
        <w:r>
          <w:t>i</w:t>
        </w:r>
        <w:proofErr w:type="spellEnd"/>
        <w:proofErr w:type="gramEnd"/>
      </w:p>
    </w:sdtContent>
  </w:sdt>
  <w:p w14:paraId="1186F56B" w14:textId="77777777" w:rsidR="00EB7C4C" w:rsidRDefault="00EB7C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B6B884" w14:textId="77777777" w:rsidR="00BC4BA4" w:rsidRDefault="00BC4BA4">
      <w:pPr>
        <w:spacing w:after="0" w:line="240" w:lineRule="auto"/>
      </w:pPr>
      <w:r>
        <w:separator/>
      </w:r>
    </w:p>
  </w:footnote>
  <w:footnote w:type="continuationSeparator" w:id="0">
    <w:p w14:paraId="163D6950" w14:textId="77777777" w:rsidR="00BC4BA4" w:rsidRDefault="00BC4BA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275A4"/>
    <w:rsid w:val="00030485"/>
    <w:rsid w:val="00033C10"/>
    <w:rsid w:val="000425FC"/>
    <w:rsid w:val="0009519D"/>
    <w:rsid w:val="00096AE3"/>
    <w:rsid w:val="000B32D9"/>
    <w:rsid w:val="000F47C1"/>
    <w:rsid w:val="000F7550"/>
    <w:rsid w:val="001539E9"/>
    <w:rsid w:val="00172A83"/>
    <w:rsid w:val="00176FC7"/>
    <w:rsid w:val="00180C4B"/>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F3E7B"/>
    <w:rsid w:val="00310614"/>
    <w:rsid w:val="00314DEC"/>
    <w:rsid w:val="0031750B"/>
    <w:rsid w:val="00317DE0"/>
    <w:rsid w:val="00336661"/>
    <w:rsid w:val="00344C48"/>
    <w:rsid w:val="00351B70"/>
    <w:rsid w:val="0039393C"/>
    <w:rsid w:val="00395401"/>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8757A"/>
    <w:rsid w:val="00587EC8"/>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20826"/>
    <w:rsid w:val="0073326E"/>
    <w:rsid w:val="00746AB7"/>
    <w:rsid w:val="00753C2F"/>
    <w:rsid w:val="007A1270"/>
    <w:rsid w:val="007A48E1"/>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5679A"/>
    <w:rsid w:val="00974F9D"/>
    <w:rsid w:val="0098328A"/>
    <w:rsid w:val="009841B6"/>
    <w:rsid w:val="009B7BE5"/>
    <w:rsid w:val="009C385A"/>
    <w:rsid w:val="009F44CA"/>
    <w:rsid w:val="009F6209"/>
    <w:rsid w:val="009F63F2"/>
    <w:rsid w:val="00A12A86"/>
    <w:rsid w:val="00A31EB0"/>
    <w:rsid w:val="00A32005"/>
    <w:rsid w:val="00A4764E"/>
    <w:rsid w:val="00A57681"/>
    <w:rsid w:val="00A618C4"/>
    <w:rsid w:val="00A61CBA"/>
    <w:rsid w:val="00A66999"/>
    <w:rsid w:val="00A76A2D"/>
    <w:rsid w:val="00AC3C34"/>
    <w:rsid w:val="00B06E8D"/>
    <w:rsid w:val="00B121CA"/>
    <w:rsid w:val="00B3142A"/>
    <w:rsid w:val="00B5362A"/>
    <w:rsid w:val="00BC4BA4"/>
    <w:rsid w:val="00C028A3"/>
    <w:rsid w:val="00C24DD2"/>
    <w:rsid w:val="00C4366C"/>
    <w:rsid w:val="00C55CE6"/>
    <w:rsid w:val="00C97580"/>
    <w:rsid w:val="00CC208F"/>
    <w:rsid w:val="00CF293D"/>
    <w:rsid w:val="00D047D1"/>
    <w:rsid w:val="00D34869"/>
    <w:rsid w:val="00D5125E"/>
    <w:rsid w:val="00D61996"/>
    <w:rsid w:val="00D72EB8"/>
    <w:rsid w:val="00D75D82"/>
    <w:rsid w:val="00D765D3"/>
    <w:rsid w:val="00D76DA6"/>
    <w:rsid w:val="00D91838"/>
    <w:rsid w:val="00DA1B40"/>
    <w:rsid w:val="00DB599A"/>
    <w:rsid w:val="00DB5F36"/>
    <w:rsid w:val="00DE10F3"/>
    <w:rsid w:val="00DE1705"/>
    <w:rsid w:val="00E02A5A"/>
    <w:rsid w:val="00E04BCB"/>
    <w:rsid w:val="00E0657B"/>
    <w:rsid w:val="00E10E0D"/>
    <w:rsid w:val="00E1157A"/>
    <w:rsid w:val="00E23D8F"/>
    <w:rsid w:val="00E953B1"/>
    <w:rsid w:val="00EB0B7B"/>
    <w:rsid w:val="00EB72F0"/>
    <w:rsid w:val="00EB7C4C"/>
    <w:rsid w:val="00EC741A"/>
    <w:rsid w:val="00ED3F14"/>
    <w:rsid w:val="00EF2626"/>
    <w:rsid w:val="00F1534E"/>
    <w:rsid w:val="00F37CA3"/>
    <w:rsid w:val="00F53E32"/>
    <w:rsid w:val="00F82EBD"/>
    <w:rsid w:val="00F841B8"/>
    <w:rsid w:val="00FA6272"/>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5.tiff"/><Relationship Id="rId17"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hyperlink" Target="https://link.springer.com/article/10.1007/s00442-005-0044-1" TargetMode="External"/><Relationship Id="rId20" Type="http://schemas.openxmlformats.org/officeDocument/2006/relationships/theme" Target="theme/theme1.xml"/><Relationship Id="rId29" Type="http://schemas.microsoft.com/office/2011/relationships/commentsExtended" Target="commentsExtended.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hyperlink" Target="https://link.springer.com/article/10.1007/BF02183092" TargetMode="External"/><Relationship Id="rId28" Type="http://schemas.microsoft.com/office/2016/09/relationships/commentsIds" Target="commentsIds.xml"/><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30" Type="http://schemas.microsoft.com/office/2018/08/relationships/commentsExtensible" Target="commentsExtensible.xml"/><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204</TotalTime>
  <Pages>34</Pages>
  <Words>6243</Words>
  <Characters>35588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19</cp:revision>
  <dcterms:created xsi:type="dcterms:W3CDTF">2020-06-16T16:47:00Z</dcterms:created>
  <dcterms:modified xsi:type="dcterms:W3CDTF">2020-06-23T21:06:00Z</dcterms:modified>
</cp:coreProperties>
</file>