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427B1CA7"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I am grateful for all of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w:t>
      </w:r>
      <w:del w:id="0" w:author="Clay" w:date="2020-07-22T18:31:00Z">
        <w:r w:rsidR="000F75AD" w:rsidDel="00E7500A">
          <w:rPr>
            <w:rFonts w:ascii="Times New Roman" w:eastAsia="Times New Roman" w:hAnsi="Times New Roman" w:cs="Times New Roman"/>
            <w:sz w:val="24"/>
            <w:szCs w:val="24"/>
          </w:rPr>
          <w:delText xml:space="preserve"> </w:delText>
        </w:r>
      </w:del>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w:t>
      </w:r>
      <w:commentRangeStart w:id="1"/>
      <w:r w:rsidR="00564003">
        <w:rPr>
          <w:rFonts w:ascii="Times New Roman" w:eastAsia="Times New Roman" w:hAnsi="Times New Roman" w:cs="Times New Roman"/>
          <w:sz w:val="24"/>
          <w:szCs w:val="24"/>
        </w:rPr>
        <w:t xml:space="preserve">the </w:t>
      </w:r>
      <w:commentRangeEnd w:id="1"/>
      <w:r w:rsidR="00E7500A">
        <w:rPr>
          <w:rStyle w:val="CommentReference"/>
        </w:rPr>
        <w:commentReference w:id="1"/>
      </w:r>
      <w:r w:rsidR="00564003">
        <w:rPr>
          <w:rFonts w:ascii="Times New Roman" w:eastAsia="Times New Roman" w:hAnsi="Times New Roman" w:cs="Times New Roman"/>
          <w:sz w:val="24"/>
          <w:szCs w:val="24"/>
        </w:rPr>
        <w:t>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33942" w14:textId="187CA5D1" w:rsidR="00D5125E" w:rsidRPr="00D5125E" w:rsidRDefault="00D5125E" w:rsidP="00E7500A">
      <w:pPr>
        <w:widowControl w:val="0"/>
        <w:spacing w:after="0" w:line="240" w:lineRule="auto"/>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2"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commentRangeStart w:id="3"/>
      <w:r w:rsidRPr="00D5125E">
        <w:rPr>
          <w:rFonts w:eastAsia="Times New Roman" w:cs="Times New Roman"/>
          <w:snapToGrid w:val="0"/>
          <w:sz w:val="24"/>
          <w:szCs w:val="24"/>
        </w:rPr>
        <w:t>Figure</w:t>
      </w:r>
      <w:commentRangeEnd w:id="3"/>
      <w:r w:rsidR="00DD3085">
        <w:rPr>
          <w:rStyle w:val="CommentReference"/>
        </w:rPr>
        <w:commentReference w:id="3"/>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0E939EC" w14:textId="53C1F783" w:rsidR="00D5125E" w:rsidRDefault="00D5125E"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2"/>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rFonts w:eastAsia="Times New Roman" w:cs="Times New Roman"/>
          <w:snapToGrid w:val="0"/>
          <w:sz w:val="24"/>
          <w:szCs w:val="24"/>
        </w:rPr>
      </w:pPr>
    </w:p>
    <w:p w14:paraId="00F1F189" w14:textId="77777777" w:rsidR="00E7500A" w:rsidRDefault="00E7500A" w:rsidP="006522D5">
      <w:pPr>
        <w:widowControl w:val="0"/>
        <w:spacing w:after="0" w:line="480" w:lineRule="auto"/>
        <w:jc w:val="center"/>
        <w:rPr>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commentRangeStart w:id="4"/>
      <w:r>
        <w:rPr>
          <w:rFonts w:eastAsia="Times New Roman" w:cs="Times New Roman"/>
          <w:snapToGrid w:val="0"/>
          <w:sz w:val="24"/>
          <w:szCs w:val="24"/>
        </w:rPr>
        <w:t>EQUATIONS</w:t>
      </w:r>
      <w:commentRangeEnd w:id="4"/>
      <w:r w:rsidR="00DD3085">
        <w:rPr>
          <w:rStyle w:val="CommentReference"/>
        </w:rPr>
        <w:commentReference w:id="4"/>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10"/>
          <w:footerReference w:type="first" r:id="rId11"/>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r w:rsidR="00DD3085">
        <w:rPr>
          <w:rStyle w:val="CommentReference"/>
        </w:rPr>
        <w:commentReference w:id="5"/>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6"/>
      <w:r>
        <w:rPr>
          <w:rFonts w:ascii="Times New Roman" w:eastAsia="Times New Roman" w:hAnsi="Times New Roman" w:cs="Times New Roman"/>
          <w:b/>
          <w:sz w:val="28"/>
          <w:szCs w:val="28"/>
        </w:rPr>
        <w:t>INTRODUCTION</w:t>
      </w:r>
      <w:commentRangeEnd w:id="6"/>
      <w:r w:rsidR="00597DF9">
        <w:rPr>
          <w:rStyle w:val="CommentReference"/>
        </w:rPr>
        <w:commentReference w:id="6"/>
      </w:r>
    </w:p>
    <w:p w14:paraId="203A3ECF" w14:textId="343D8713" w:rsidR="009D5533" w:rsidDel="00DD3085" w:rsidRDefault="009D5533" w:rsidP="00DD3085">
      <w:pPr>
        <w:pBdr>
          <w:top w:val="nil"/>
          <w:left w:val="nil"/>
          <w:bottom w:val="nil"/>
          <w:right w:val="nil"/>
          <w:between w:val="nil"/>
        </w:pBdr>
        <w:spacing w:line="480" w:lineRule="auto"/>
        <w:ind w:firstLine="720"/>
        <w:contextualSpacing/>
        <w:rPr>
          <w:del w:id="7" w:author="Clay" w:date="2020-07-22T18:3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Forests make up approximately one third of the </w:t>
      </w:r>
      <w:ins w:id="8" w:author="Clay" w:date="2020-07-22T18:34:00Z">
        <w:r w:rsidR="00DD3085">
          <w:rPr>
            <w:rFonts w:ascii="Times New Roman" w:eastAsia="Times New Roman" w:hAnsi="Times New Roman" w:cs="Times New Roman"/>
            <w:sz w:val="24"/>
            <w:szCs w:val="24"/>
          </w:rPr>
          <w:t>E</w:t>
        </w:r>
        <w:r w:rsidR="00DD3085">
          <w:rPr>
            <w:rFonts w:ascii="Times New Roman" w:eastAsia="Times New Roman" w:hAnsi="Times New Roman" w:cs="Times New Roman"/>
            <w:sz w:val="24"/>
            <w:szCs w:val="24"/>
          </w:rPr>
          <w:t>arth</w:t>
        </w:r>
        <w:r w:rsidR="00DD3085">
          <w:rPr>
            <w:rFonts w:ascii="Times New Roman" w:eastAsia="Times New Roman" w:hAnsi="Times New Roman" w:cs="Times New Roman"/>
            <w:sz w:val="24"/>
            <w:szCs w:val="24"/>
          </w:rPr>
          <w:t>’s</w:t>
        </w:r>
        <w:r w:rsidR="00DD308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surface </w:t>
      </w:r>
      <w:del w:id="9" w:author="Clay" w:date="2020-07-22T18:34:00Z">
        <w:r w:rsidDel="00DD3085">
          <w:rPr>
            <w:rFonts w:ascii="Times New Roman" w:eastAsia="Times New Roman" w:hAnsi="Times New Roman" w:cs="Times New Roman"/>
            <w:sz w:val="24"/>
            <w:szCs w:val="24"/>
          </w:rPr>
          <w:delText xml:space="preserve">of the earth </w:delText>
        </w:r>
      </w:del>
      <w:r>
        <w:rPr>
          <w:rFonts w:ascii="Times New Roman" w:eastAsia="Times New Roman" w:hAnsi="Times New Roman" w:cs="Times New Roman"/>
          <w:sz w:val="24"/>
          <w:szCs w:val="24"/>
        </w:rPr>
        <w:t xml:space="preserve">(Likens et al 1970). </w:t>
      </w:r>
      <w:ins w:id="10" w:author="Clay" w:date="2020-07-22T18:34:00Z">
        <w:r w:rsidR="00DD308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In these ecosystems, </w:t>
      </w:r>
      <w:del w:id="11" w:author="Clay" w:date="2020-07-22T18:34:00Z">
        <w:r w:rsidDel="00DD3085">
          <w:rPr>
            <w:rFonts w:ascii="Times New Roman" w:eastAsia="Times New Roman" w:hAnsi="Times New Roman" w:cs="Times New Roman"/>
            <w:sz w:val="24"/>
            <w:szCs w:val="24"/>
          </w:rPr>
          <w:delText xml:space="preserve">nutrients are generally retain </w:delText>
        </w:r>
      </w:del>
      <w:r>
        <w:rPr>
          <w:rFonts w:ascii="Times New Roman" w:eastAsia="Times New Roman" w:hAnsi="Times New Roman" w:cs="Times New Roman"/>
          <w:sz w:val="24"/>
          <w:szCs w:val="24"/>
        </w:rPr>
        <w:t xml:space="preserve">a large portion of the nutrients </w:t>
      </w:r>
      <w:ins w:id="12" w:author="Clay" w:date="2020-07-22T18:34:00Z">
        <w:r w:rsidR="00DD3085">
          <w:rPr>
            <w:rFonts w:ascii="Times New Roman" w:eastAsia="Times New Roman" w:hAnsi="Times New Roman" w:cs="Times New Roman"/>
            <w:sz w:val="24"/>
            <w:szCs w:val="24"/>
          </w:rPr>
          <w:t>are generally retain</w:t>
        </w:r>
        <w:r w:rsidR="00DD3085">
          <w:rPr>
            <w:rFonts w:ascii="Times New Roman" w:eastAsia="Times New Roman" w:hAnsi="Times New Roman" w:cs="Times New Roman"/>
            <w:sz w:val="24"/>
            <w:szCs w:val="24"/>
          </w:rPr>
          <w:t>ed</w:t>
        </w:r>
        <w:r w:rsidR="00DD308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within that system</w:t>
      </w:r>
      <w:ins w:id="13" w:author="Clay" w:date="2020-07-22T18:34:00Z">
        <w:r w:rsidR="00DD3085">
          <w:rPr>
            <w:rFonts w:ascii="Times New Roman" w:eastAsia="Times New Roman" w:hAnsi="Times New Roman" w:cs="Times New Roman"/>
            <w:sz w:val="24"/>
            <w:szCs w:val="24"/>
          </w:rPr>
          <w:t xml:space="preserve"> (CITATION)</w:t>
        </w:r>
      </w:ins>
      <w:r>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 xml:space="preserve"> </w:t>
      </w:r>
      <w:ins w:id="14" w:author="Clay" w:date="2020-07-22T18:34:00Z">
        <w:r w:rsidR="00DD3085">
          <w:rPr>
            <w:rFonts w:ascii="Times New Roman" w:eastAsia="Times New Roman" w:hAnsi="Times New Roman" w:cs="Times New Roman"/>
            <w:sz w:val="24"/>
            <w:szCs w:val="24"/>
          </w:rPr>
          <w:t xml:space="preserve"> </w:t>
        </w:r>
      </w:ins>
      <w:r w:rsidR="00191A6A">
        <w:rPr>
          <w:rFonts w:ascii="Times New Roman" w:eastAsia="Times New Roman" w:hAnsi="Times New Roman" w:cs="Times New Roman"/>
          <w:sz w:val="24"/>
          <w:szCs w:val="24"/>
        </w:rPr>
        <w:t xml:space="preserve">The general flow of nutrients </w:t>
      </w:r>
      <w:ins w:id="15" w:author="Clay" w:date="2020-07-22T18:35:00Z">
        <w:r w:rsidR="00DD3085">
          <w:rPr>
            <w:rFonts w:ascii="Times New Roman" w:eastAsia="Times New Roman" w:hAnsi="Times New Roman" w:cs="Times New Roman"/>
            <w:sz w:val="24"/>
            <w:szCs w:val="24"/>
          </w:rPr>
          <w:t xml:space="preserve">within a forest include </w:t>
        </w:r>
      </w:ins>
      <w:del w:id="16" w:author="Clay" w:date="2020-07-22T18:35:00Z">
        <w:r w:rsidR="00191A6A" w:rsidDel="00DD3085">
          <w:rPr>
            <w:rFonts w:ascii="Times New Roman" w:eastAsia="Times New Roman" w:hAnsi="Times New Roman" w:cs="Times New Roman"/>
            <w:sz w:val="24"/>
            <w:szCs w:val="24"/>
          </w:rPr>
          <w:delText xml:space="preserve">are </w:delText>
        </w:r>
      </w:del>
      <w:r w:rsidR="00191A6A">
        <w:rPr>
          <w:rFonts w:ascii="Times New Roman" w:eastAsia="Times New Roman" w:hAnsi="Times New Roman" w:cs="Times New Roman"/>
          <w:sz w:val="24"/>
          <w:szCs w:val="24"/>
        </w:rPr>
        <w:t>precipitation</w:t>
      </w:r>
      <w:ins w:id="17" w:author="Clay" w:date="2020-07-22T18:35:00Z">
        <w:r w:rsidR="00DD3085">
          <w:rPr>
            <w:rFonts w:ascii="Times New Roman" w:eastAsia="Times New Roman" w:hAnsi="Times New Roman" w:cs="Times New Roman"/>
            <w:sz w:val="24"/>
            <w:szCs w:val="24"/>
          </w:rPr>
          <w:t xml:space="preserve">, which flows through the canopy as </w:t>
        </w:r>
      </w:ins>
      <w:del w:id="18" w:author="Clay" w:date="2020-07-22T18:35:00Z">
        <w:r w:rsidR="00191A6A" w:rsidDel="00DD3085">
          <w:rPr>
            <w:rFonts w:ascii="Times New Roman" w:eastAsia="Times New Roman" w:hAnsi="Times New Roman" w:cs="Times New Roman"/>
            <w:sz w:val="24"/>
            <w:szCs w:val="24"/>
          </w:rPr>
          <w:delText xml:space="preserve"> to </w:delText>
        </w:r>
      </w:del>
      <w:proofErr w:type="spellStart"/>
      <w:r w:rsidR="00191A6A">
        <w:rPr>
          <w:rFonts w:ascii="Times New Roman" w:eastAsia="Times New Roman" w:hAnsi="Times New Roman" w:cs="Times New Roman"/>
          <w:sz w:val="24"/>
          <w:szCs w:val="24"/>
        </w:rPr>
        <w:t>throughfall</w:t>
      </w:r>
      <w:proofErr w:type="spellEnd"/>
      <w:r w:rsidR="00191A6A">
        <w:rPr>
          <w:rFonts w:ascii="Times New Roman" w:eastAsia="Times New Roman" w:hAnsi="Times New Roman" w:cs="Times New Roman"/>
          <w:sz w:val="24"/>
          <w:szCs w:val="24"/>
        </w:rPr>
        <w:t xml:space="preserve"> </w:t>
      </w:r>
      <w:ins w:id="19" w:author="Clay" w:date="2020-07-22T18:35:00Z">
        <w:r w:rsidR="00DD3085">
          <w:rPr>
            <w:rFonts w:ascii="Times New Roman" w:eastAsia="Times New Roman" w:hAnsi="Times New Roman" w:cs="Times New Roman"/>
            <w:sz w:val="24"/>
            <w:szCs w:val="24"/>
          </w:rPr>
          <w:t xml:space="preserve">while leach nutrients from vegetation </w:t>
        </w:r>
      </w:ins>
      <w:r w:rsidR="00191A6A">
        <w:rPr>
          <w:rFonts w:ascii="Times New Roman" w:eastAsia="Times New Roman" w:hAnsi="Times New Roman" w:cs="Times New Roman"/>
          <w:sz w:val="24"/>
          <w:szCs w:val="24"/>
        </w:rPr>
        <w:t xml:space="preserve">to soil, with those nutrients being </w:t>
      </w:r>
      <w:del w:id="20" w:author="Clay" w:date="2020-07-22T18:36:00Z">
        <w:r w:rsidR="00191A6A" w:rsidDel="00DD3085">
          <w:rPr>
            <w:rFonts w:ascii="Times New Roman" w:eastAsia="Times New Roman" w:hAnsi="Times New Roman" w:cs="Times New Roman"/>
            <w:sz w:val="24"/>
            <w:szCs w:val="24"/>
          </w:rPr>
          <w:delText xml:space="preserve">uptaken </w:delText>
        </w:r>
      </w:del>
      <w:ins w:id="21" w:author="Clay" w:date="2020-07-22T18:36:00Z">
        <w:r w:rsidR="00DD3085">
          <w:rPr>
            <w:rFonts w:ascii="Times New Roman" w:eastAsia="Times New Roman" w:hAnsi="Times New Roman" w:cs="Times New Roman"/>
            <w:sz w:val="24"/>
            <w:szCs w:val="24"/>
          </w:rPr>
          <w:t xml:space="preserve">taken up </w:t>
        </w:r>
      </w:ins>
      <w:r w:rsidR="00191A6A">
        <w:rPr>
          <w:rFonts w:ascii="Times New Roman" w:eastAsia="Times New Roman" w:hAnsi="Times New Roman" w:cs="Times New Roman"/>
          <w:sz w:val="24"/>
          <w:szCs w:val="24"/>
        </w:rPr>
        <w:t xml:space="preserve">by plants and converted into biomass. </w:t>
      </w:r>
      <w:ins w:id="22" w:author="Clay" w:date="2020-07-22T18:36:00Z">
        <w:r w:rsidR="00DD3085">
          <w:rPr>
            <w:rFonts w:ascii="Times New Roman" w:eastAsia="Times New Roman" w:hAnsi="Times New Roman" w:cs="Times New Roman"/>
            <w:sz w:val="24"/>
            <w:szCs w:val="24"/>
          </w:rPr>
          <w:t xml:space="preserve"> </w:t>
        </w:r>
      </w:ins>
      <w:r w:rsidR="00191A6A">
        <w:rPr>
          <w:rFonts w:ascii="Times New Roman" w:eastAsia="Times New Roman" w:hAnsi="Times New Roman" w:cs="Times New Roman"/>
          <w:sz w:val="24"/>
          <w:szCs w:val="24"/>
        </w:rPr>
        <w:t>When these systems are subject</w:t>
      </w:r>
      <w:del w:id="23" w:author="Clay" w:date="2020-07-22T18:36:00Z">
        <w:r w:rsidR="00191A6A" w:rsidDel="00DD3085">
          <w:rPr>
            <w:rFonts w:ascii="Times New Roman" w:eastAsia="Times New Roman" w:hAnsi="Times New Roman" w:cs="Times New Roman"/>
            <w:sz w:val="24"/>
            <w:szCs w:val="24"/>
          </w:rPr>
          <w:delText>ed</w:delText>
        </w:r>
      </w:del>
      <w:r w:rsidR="00191A6A">
        <w:rPr>
          <w:rFonts w:ascii="Times New Roman" w:eastAsia="Times New Roman" w:hAnsi="Times New Roman" w:cs="Times New Roman"/>
          <w:sz w:val="24"/>
          <w:szCs w:val="24"/>
        </w:rPr>
        <w:t xml:space="preserve"> to disturbance</w:t>
      </w:r>
      <w:del w:id="24" w:author="Clay" w:date="2020-07-22T18:36:00Z">
        <w:r w:rsidR="00191A6A" w:rsidDel="00DD3085">
          <w:rPr>
            <w:rFonts w:ascii="Times New Roman" w:eastAsia="Times New Roman" w:hAnsi="Times New Roman" w:cs="Times New Roman"/>
            <w:sz w:val="24"/>
            <w:szCs w:val="24"/>
          </w:rPr>
          <w:delText>s</w:delText>
        </w:r>
      </w:del>
      <w:r w:rsidR="00191A6A">
        <w:rPr>
          <w:rFonts w:ascii="Times New Roman" w:eastAsia="Times New Roman" w:hAnsi="Times New Roman" w:cs="Times New Roman"/>
          <w:sz w:val="24"/>
          <w:szCs w:val="24"/>
        </w:rPr>
        <w:t>, the cycling of forest nutrients is subject to changes and losses</w:t>
      </w:r>
      <w:ins w:id="25" w:author="Clay" w:date="2020-07-22T18:36:00Z">
        <w:r w:rsidR="00DD3085">
          <w:rPr>
            <w:rFonts w:ascii="Times New Roman" w:eastAsia="Times New Roman" w:hAnsi="Times New Roman" w:cs="Times New Roman"/>
            <w:sz w:val="24"/>
            <w:szCs w:val="24"/>
          </w:rPr>
          <w:t xml:space="preserve"> (CITATION)</w:t>
        </w:r>
      </w:ins>
      <w:r w:rsidR="00191A6A">
        <w:rPr>
          <w:rFonts w:ascii="Times New Roman" w:eastAsia="Times New Roman" w:hAnsi="Times New Roman" w:cs="Times New Roman"/>
          <w:sz w:val="24"/>
          <w:szCs w:val="24"/>
        </w:rPr>
        <w:t>.</w:t>
      </w:r>
      <w:ins w:id="26" w:author="Clay" w:date="2020-07-22T18:36:00Z">
        <w:r w:rsidR="00DD308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Common disturbances include</w:t>
      </w:r>
      <w:del w:id="27" w:author="Clay" w:date="2020-07-22T18:36:00Z">
        <w:r w:rsidDel="00DD3085">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fire, </w:t>
      </w:r>
      <w:del w:id="28" w:author="Clay" w:date="2020-07-22T18:37:00Z">
        <w:r w:rsidR="00191A6A" w:rsidDel="00DD3085">
          <w:rPr>
            <w:rFonts w:ascii="Times New Roman" w:eastAsia="Times New Roman" w:hAnsi="Times New Roman" w:cs="Times New Roman"/>
            <w:sz w:val="24"/>
            <w:szCs w:val="24"/>
          </w:rPr>
          <w:delText>human activity such as pollution</w:delText>
        </w:r>
        <w:r w:rsidR="00F23B10" w:rsidDel="00DD3085">
          <w:rPr>
            <w:rFonts w:ascii="Times New Roman" w:eastAsia="Times New Roman" w:hAnsi="Times New Roman" w:cs="Times New Roman"/>
            <w:sz w:val="24"/>
            <w:szCs w:val="24"/>
          </w:rPr>
          <w:delText xml:space="preserve">, </w:delText>
        </w:r>
      </w:del>
      <w:r w:rsidR="00F23B10">
        <w:rPr>
          <w:rFonts w:ascii="Times New Roman" w:eastAsia="Times New Roman" w:hAnsi="Times New Roman" w:cs="Times New Roman"/>
          <w:sz w:val="24"/>
          <w:szCs w:val="24"/>
        </w:rPr>
        <w:t>clear cut logging,</w:t>
      </w:r>
      <w:r w:rsidR="00191A6A">
        <w:rPr>
          <w:rFonts w:ascii="Times New Roman" w:eastAsia="Times New Roman" w:hAnsi="Times New Roman" w:cs="Times New Roman"/>
          <w:sz w:val="24"/>
          <w:szCs w:val="24"/>
        </w:rPr>
        <w:t xml:space="preserve"> </w:t>
      </w:r>
      <w:ins w:id="29" w:author="Clay" w:date="2020-07-22T18:37:00Z">
        <w:r w:rsidR="00DD3085">
          <w:rPr>
            <w:rFonts w:ascii="Times New Roman" w:eastAsia="Times New Roman" w:hAnsi="Times New Roman" w:cs="Times New Roman"/>
            <w:sz w:val="24"/>
            <w:szCs w:val="24"/>
          </w:rPr>
          <w:t xml:space="preserve">insect outbreaks, </w:t>
        </w:r>
      </w:ins>
      <w:r w:rsidR="00191A6A">
        <w:rPr>
          <w:rFonts w:ascii="Times New Roman" w:eastAsia="Times New Roman" w:hAnsi="Times New Roman" w:cs="Times New Roman"/>
          <w:sz w:val="24"/>
          <w:szCs w:val="24"/>
        </w:rPr>
        <w:t xml:space="preserve">and </w:t>
      </w:r>
      <w:del w:id="30" w:author="Clay" w:date="2020-07-22T18:37:00Z">
        <w:r w:rsidR="00191A6A" w:rsidDel="00DD3085">
          <w:rPr>
            <w:rFonts w:ascii="Times New Roman" w:eastAsia="Times New Roman" w:hAnsi="Times New Roman" w:cs="Times New Roman"/>
            <w:sz w:val="24"/>
            <w:szCs w:val="24"/>
          </w:rPr>
          <w:delText xml:space="preserve">human driven </w:delText>
        </w:r>
      </w:del>
      <w:r w:rsidR="00191A6A">
        <w:rPr>
          <w:rFonts w:ascii="Times New Roman" w:eastAsia="Times New Roman" w:hAnsi="Times New Roman" w:cs="Times New Roman"/>
          <w:sz w:val="24"/>
          <w:szCs w:val="24"/>
        </w:rPr>
        <w:t>climate change</w:t>
      </w:r>
      <w:del w:id="31" w:author="Clay" w:date="2020-07-22T18:37:00Z">
        <w:r w:rsidR="00191A6A" w:rsidDel="00DD3085">
          <w:rPr>
            <w:rFonts w:ascii="Times New Roman" w:eastAsia="Times New Roman" w:hAnsi="Times New Roman" w:cs="Times New Roman"/>
            <w:sz w:val="24"/>
            <w:szCs w:val="24"/>
          </w:rPr>
          <w:delText>, and insects</w:delText>
        </w:r>
      </w:del>
      <w:r w:rsidR="00191A6A">
        <w:rPr>
          <w:rFonts w:ascii="Times New Roman" w:eastAsia="Times New Roman" w:hAnsi="Times New Roman" w:cs="Times New Roman"/>
          <w:sz w:val="24"/>
          <w:szCs w:val="24"/>
        </w:rPr>
        <w:t>.</w:t>
      </w:r>
      <w:ins w:id="32" w:author="Clay" w:date="2020-07-22T18:38:00Z">
        <w:r w:rsidR="00DD3085">
          <w:rPr>
            <w:rFonts w:ascii="Times New Roman" w:eastAsia="Times New Roman" w:hAnsi="Times New Roman" w:cs="Times New Roman"/>
            <w:sz w:val="24"/>
            <w:szCs w:val="24"/>
          </w:rPr>
          <w:t xml:space="preserve">  For example, </w:t>
        </w:r>
      </w:ins>
    </w:p>
    <w:p w14:paraId="05FF136F" w14:textId="2A08B0AA" w:rsidR="00F23B10" w:rsidRDefault="00F23B10"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del w:id="33" w:author="Clay" w:date="2020-07-22T18:39:00Z">
        <w:r w:rsidDel="00DD3085">
          <w:rPr>
            <w:rFonts w:ascii="Times New Roman" w:eastAsia="Times New Roman" w:hAnsi="Times New Roman" w:cs="Times New Roman"/>
            <w:sz w:val="24"/>
            <w:szCs w:val="24"/>
          </w:rPr>
          <w:delText xml:space="preserve">Clear cutting has been a common logging practice for a long time, and </w:delText>
        </w:r>
      </w:del>
      <w:r>
        <w:rPr>
          <w:rFonts w:ascii="Times New Roman" w:eastAsia="Times New Roman" w:hAnsi="Times New Roman" w:cs="Times New Roman"/>
          <w:sz w:val="24"/>
          <w:szCs w:val="24"/>
        </w:rPr>
        <w:t>in 1970, a</w:t>
      </w:r>
      <w:ins w:id="34" w:author="Clay" w:date="2020-07-22T18:39:00Z">
        <w:r w:rsidR="00DD3085">
          <w:rPr>
            <w:rFonts w:ascii="Times New Roman" w:eastAsia="Times New Roman" w:hAnsi="Times New Roman" w:cs="Times New Roman"/>
            <w:sz w:val="24"/>
            <w:szCs w:val="24"/>
          </w:rPr>
          <w:t xml:space="preserve"> famous experiment </w:t>
        </w:r>
      </w:ins>
      <w:del w:id="35" w:author="Clay" w:date="2020-07-22T18:39:00Z">
        <w:r w:rsidDel="00DD3085">
          <w:rPr>
            <w:rFonts w:ascii="Times New Roman" w:eastAsia="Times New Roman" w:hAnsi="Times New Roman" w:cs="Times New Roman"/>
            <w:sz w:val="24"/>
            <w:szCs w:val="24"/>
          </w:rPr>
          <w:delText xml:space="preserve">n experiment was done </w:delText>
        </w:r>
      </w:del>
      <w:r>
        <w:rPr>
          <w:rFonts w:ascii="Times New Roman" w:eastAsia="Times New Roman" w:hAnsi="Times New Roman" w:cs="Times New Roman"/>
          <w:sz w:val="24"/>
          <w:szCs w:val="24"/>
        </w:rPr>
        <w:t>in the Hubbard Brook Experimental Forest</w:t>
      </w:r>
      <w:r w:rsidR="0092381B">
        <w:rPr>
          <w:rFonts w:ascii="Times New Roman" w:eastAsia="Times New Roman" w:hAnsi="Times New Roman" w:cs="Times New Roman"/>
          <w:sz w:val="24"/>
          <w:szCs w:val="24"/>
        </w:rPr>
        <w:t xml:space="preserve"> </w:t>
      </w:r>
      <w:del w:id="36" w:author="Clay" w:date="2020-07-22T18:39:00Z">
        <w:r w:rsidR="0092381B" w:rsidDel="00DD3085">
          <w:rPr>
            <w:rFonts w:ascii="Times New Roman" w:eastAsia="Times New Roman" w:hAnsi="Times New Roman" w:cs="Times New Roman"/>
            <w:sz w:val="24"/>
            <w:szCs w:val="24"/>
          </w:rPr>
          <w:delText xml:space="preserve">to look at the effects of clear cutting on runoff and it was </w:delText>
        </w:r>
      </w:del>
      <w:r w:rsidR="0092381B">
        <w:rPr>
          <w:rFonts w:ascii="Times New Roman" w:eastAsia="Times New Roman" w:hAnsi="Times New Roman" w:cs="Times New Roman"/>
          <w:sz w:val="24"/>
          <w:szCs w:val="24"/>
        </w:rPr>
        <w:t xml:space="preserve">found that </w:t>
      </w:r>
      <w:ins w:id="37" w:author="Clay" w:date="2020-07-22T18:39:00Z">
        <w:r w:rsidR="00DD3085">
          <w:rPr>
            <w:rFonts w:ascii="Times New Roman" w:eastAsia="Times New Roman" w:hAnsi="Times New Roman" w:cs="Times New Roman"/>
            <w:sz w:val="24"/>
            <w:szCs w:val="24"/>
          </w:rPr>
          <w:t xml:space="preserve">experimental clear cutting </w:t>
        </w:r>
      </w:ins>
      <w:del w:id="38" w:author="Clay" w:date="2020-07-22T18:39:00Z">
        <w:r w:rsidR="0092381B" w:rsidDel="00DD3085">
          <w:rPr>
            <w:rFonts w:ascii="Times New Roman" w:eastAsia="Times New Roman" w:hAnsi="Times New Roman" w:cs="Times New Roman"/>
            <w:sz w:val="24"/>
            <w:szCs w:val="24"/>
          </w:rPr>
          <w:delText xml:space="preserve">in the clear cut section of  this forest, that annual runoff increased </w:delText>
        </w:r>
      </w:del>
      <w:r w:rsidR="0092381B">
        <w:rPr>
          <w:rFonts w:ascii="Times New Roman" w:eastAsia="Times New Roman" w:hAnsi="Times New Roman" w:cs="Times New Roman"/>
          <w:sz w:val="24"/>
          <w:szCs w:val="24"/>
        </w:rPr>
        <w:t xml:space="preserve">dramatically </w:t>
      </w:r>
      <w:ins w:id="39" w:author="Clay" w:date="2020-07-22T18:39:00Z">
        <w:r w:rsidR="00DD3085">
          <w:rPr>
            <w:rFonts w:ascii="Times New Roman" w:eastAsia="Times New Roman" w:hAnsi="Times New Roman" w:cs="Times New Roman"/>
            <w:sz w:val="24"/>
            <w:szCs w:val="24"/>
          </w:rPr>
          <w:t>increased annual runoff</w:t>
        </w:r>
        <w:r w:rsidR="00DD3085">
          <w:rPr>
            <w:rFonts w:ascii="Times New Roman" w:eastAsia="Times New Roman" w:hAnsi="Times New Roman" w:cs="Times New Roman"/>
            <w:sz w:val="24"/>
            <w:szCs w:val="24"/>
          </w:rPr>
          <w:t xml:space="preserve"> and loss </w:t>
        </w:r>
        <w:r w:rsidR="00DD3085">
          <w:rPr>
            <w:rFonts w:ascii="Times New Roman" w:eastAsia="Times New Roman" w:hAnsi="Times New Roman" w:cs="Times New Roman"/>
            <w:sz w:val="24"/>
            <w:szCs w:val="24"/>
          </w:rPr>
          <w:t xml:space="preserve"> </w:t>
        </w:r>
      </w:ins>
      <w:del w:id="40" w:author="Clay" w:date="2020-07-22T18:40:00Z">
        <w:r w:rsidR="0092381B" w:rsidDel="00DD3085">
          <w:rPr>
            <w:rFonts w:ascii="Times New Roman" w:eastAsia="Times New Roman" w:hAnsi="Times New Roman" w:cs="Times New Roman"/>
            <w:sz w:val="24"/>
            <w:szCs w:val="24"/>
          </w:rPr>
          <w:delText xml:space="preserve">in that region (Likens et al, 1970). Excessive runoff can carry increased concentrations </w:delText>
        </w:r>
      </w:del>
      <w:r w:rsidR="0092381B">
        <w:rPr>
          <w:rFonts w:ascii="Times New Roman" w:eastAsia="Times New Roman" w:hAnsi="Times New Roman" w:cs="Times New Roman"/>
          <w:sz w:val="24"/>
          <w:szCs w:val="24"/>
        </w:rPr>
        <w:t xml:space="preserve">of nitrate </w:t>
      </w:r>
      <w:ins w:id="41" w:author="Clay" w:date="2020-07-22T18:40:00Z">
        <w:r w:rsidR="00DD3085">
          <w:rPr>
            <w:rFonts w:ascii="Times New Roman" w:eastAsia="Times New Roman" w:hAnsi="Times New Roman" w:cs="Times New Roman"/>
            <w:sz w:val="24"/>
            <w:szCs w:val="24"/>
          </w:rPr>
          <w:t xml:space="preserve">and other ions </w:t>
        </w:r>
      </w:ins>
      <w:r w:rsidR="0092381B">
        <w:rPr>
          <w:rFonts w:ascii="Times New Roman" w:eastAsia="Times New Roman" w:hAnsi="Times New Roman" w:cs="Times New Roman"/>
          <w:sz w:val="24"/>
          <w:szCs w:val="24"/>
        </w:rPr>
        <w:t xml:space="preserve">to </w:t>
      </w:r>
      <w:del w:id="42" w:author="Clay" w:date="2020-07-22T18:40:00Z">
        <w:r w:rsidR="0092381B" w:rsidDel="00DD3085">
          <w:rPr>
            <w:rFonts w:ascii="Times New Roman" w:eastAsia="Times New Roman" w:hAnsi="Times New Roman" w:cs="Times New Roman"/>
            <w:sz w:val="24"/>
            <w:szCs w:val="24"/>
          </w:rPr>
          <w:delText>local watersheds, and in this case, nitrate concentrations increased drastically, as well as concentrations of other ions</w:delText>
        </w:r>
      </w:del>
      <w:ins w:id="43" w:author="Clay" w:date="2020-07-22T18:40:00Z">
        <w:r w:rsidR="00DD3085">
          <w:rPr>
            <w:rFonts w:ascii="Times New Roman" w:eastAsia="Times New Roman" w:hAnsi="Times New Roman" w:cs="Times New Roman"/>
            <w:sz w:val="24"/>
            <w:szCs w:val="24"/>
          </w:rPr>
          <w:t xml:space="preserve">downstream ecosystems </w:t>
        </w:r>
        <w:r w:rsidR="00DD3085">
          <w:rPr>
            <w:rFonts w:ascii="Times New Roman" w:eastAsia="Times New Roman" w:hAnsi="Times New Roman" w:cs="Times New Roman"/>
            <w:sz w:val="24"/>
            <w:szCs w:val="24"/>
          </w:rPr>
          <w:t>(Likens et al, 1970)</w:t>
        </w:r>
      </w:ins>
      <w:r w:rsidR="0092381B">
        <w:rPr>
          <w:rFonts w:ascii="Times New Roman" w:eastAsia="Times New Roman" w:hAnsi="Times New Roman" w:cs="Times New Roman"/>
          <w:sz w:val="24"/>
          <w:szCs w:val="24"/>
        </w:rPr>
        <w:t>.</w:t>
      </w:r>
      <w:r w:rsidR="00EB7F06">
        <w:rPr>
          <w:rFonts w:ascii="Times New Roman" w:eastAsia="Times New Roman" w:hAnsi="Times New Roman" w:cs="Times New Roman"/>
          <w:sz w:val="24"/>
          <w:szCs w:val="24"/>
        </w:rPr>
        <w:t xml:space="preserve"> </w:t>
      </w:r>
      <w:ins w:id="44" w:author="Clay" w:date="2020-07-22T18:40:00Z">
        <w:r w:rsidR="00DD3085">
          <w:rPr>
            <w:rFonts w:ascii="Times New Roman" w:eastAsia="Times New Roman" w:hAnsi="Times New Roman" w:cs="Times New Roman"/>
            <w:sz w:val="24"/>
            <w:szCs w:val="24"/>
          </w:rPr>
          <w:t xml:space="preserve"> </w:t>
        </w:r>
      </w:ins>
      <w:commentRangeStart w:id="45"/>
      <w:r w:rsidR="00EB7F06">
        <w:rPr>
          <w:rFonts w:ascii="Times New Roman" w:eastAsia="Times New Roman" w:hAnsi="Times New Roman" w:cs="Times New Roman"/>
          <w:sz w:val="24"/>
          <w:szCs w:val="24"/>
        </w:rPr>
        <w:t xml:space="preserve">In these clear cut watersheds, Likens and others also found that the disturbed watershed had higher stream temperatures, as there was less shade, and saw an increase in turbidity, which lead to an increase in dissolved oxygen concentrations. If less canopy cover due to clear cutting can lead to increased temperature, increased decomposition rates, and increased nutrients, then it is possible that defoliating insects can also cause similar changes to forest ecosystem watersheds by removal </w:t>
      </w:r>
      <w:r w:rsidR="00EB7F06">
        <w:rPr>
          <w:rFonts w:ascii="Times New Roman" w:eastAsia="Times New Roman" w:hAnsi="Times New Roman" w:cs="Times New Roman"/>
          <w:sz w:val="24"/>
          <w:szCs w:val="24"/>
        </w:rPr>
        <w:lastRenderedPageBreak/>
        <w:t>of canopy cover.</w:t>
      </w:r>
      <w:commentRangeEnd w:id="45"/>
      <w:r w:rsidR="00DD3085">
        <w:rPr>
          <w:rStyle w:val="CommentReference"/>
        </w:rPr>
        <w:commentReference w:id="45"/>
      </w:r>
      <w:ins w:id="46" w:author="Clay" w:date="2020-07-22T18:41:00Z">
        <w:r w:rsidR="00DD3085">
          <w:rPr>
            <w:rFonts w:ascii="Times New Roman" w:eastAsia="Times New Roman" w:hAnsi="Times New Roman" w:cs="Times New Roman"/>
            <w:sz w:val="24"/>
            <w:szCs w:val="24"/>
          </w:rPr>
          <w:t xml:space="preserve">  </w:t>
        </w:r>
        <w:proofErr w:type="gramStart"/>
        <w:r w:rsidR="00DD3085">
          <w:rPr>
            <w:rFonts w:ascii="Times New Roman" w:eastAsia="Times New Roman" w:hAnsi="Times New Roman" w:cs="Times New Roman"/>
            <w:sz w:val="24"/>
            <w:szCs w:val="24"/>
          </w:rPr>
          <w:t xml:space="preserve">While all of these studies point to disturbance as a mechanism for nutrient loss for forests to downstream aquatic ecosystems, the effect of insect herbivores has not been studied in the western United States, which is expected to see an uptick in </w:t>
        </w:r>
      </w:ins>
      <w:ins w:id="47" w:author="Clay" w:date="2020-07-22T18:43:00Z">
        <w:r w:rsidR="00DD3085">
          <w:rPr>
            <w:rFonts w:ascii="Times New Roman" w:eastAsia="Times New Roman" w:hAnsi="Times New Roman" w:cs="Times New Roman"/>
            <w:sz w:val="24"/>
            <w:szCs w:val="24"/>
          </w:rPr>
          <w:t>forest insect activity as global temperatures rise.</w:t>
        </w:r>
      </w:ins>
      <w:proofErr w:type="gramEnd"/>
    </w:p>
    <w:p w14:paraId="55F89370" w14:textId="20C2A52D"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ins w:id="48" w:author="Clay" w:date="2020-07-22T18:44:00Z">
        <w:r w:rsidR="00A0496B">
          <w:rPr>
            <w:rFonts w:ascii="Times New Roman" w:eastAsia="Times New Roman" w:hAnsi="Times New Roman" w:cs="Times New Roman"/>
            <w:sz w:val="24"/>
            <w:szCs w:val="24"/>
          </w:rPr>
          <w:t xml:space="preserve"> </w:t>
        </w:r>
      </w:ins>
      <w:ins w:id="49" w:author="Clay" w:date="2020-07-22T18:45:00Z">
        <w:r w:rsidR="00A0496B">
          <w:rPr>
            <w:rFonts w:ascii="Times New Roman" w:eastAsia="Times New Roman" w:hAnsi="Times New Roman" w:cs="Times New Roman"/>
            <w:sz w:val="24"/>
            <w:szCs w:val="24"/>
          </w:rPr>
          <w:t>W</w:t>
        </w:r>
        <w:r w:rsidR="00A0496B">
          <w:rPr>
            <w:rFonts w:ascii="Times New Roman" w:eastAsia="Times New Roman" w:hAnsi="Times New Roman" w:cs="Times New Roman"/>
            <w:sz w:val="24"/>
            <w:szCs w:val="24"/>
          </w:rPr>
          <w:t>hen forests become too thick</w:t>
        </w:r>
        <w:r w:rsidR="00A0496B">
          <w:rPr>
            <w:rFonts w:ascii="Times New Roman" w:eastAsia="Times New Roman" w:hAnsi="Times New Roman" w:cs="Times New Roman"/>
            <w:sz w:val="24"/>
            <w:szCs w:val="24"/>
          </w:rPr>
          <w:t>,</w:t>
        </w:r>
        <w:r w:rsidR="00A0496B">
          <w:rPr>
            <w:rFonts w:ascii="Times New Roman" w:eastAsia="Times New Roman" w:hAnsi="Times New Roman" w:cs="Times New Roman"/>
            <w:sz w:val="24"/>
            <w:szCs w:val="24"/>
          </w:rPr>
          <w:t xml:space="preserve"> </w:t>
        </w:r>
      </w:ins>
      <w:del w:id="50" w:author="Clay" w:date="2020-07-22T18:45:00Z">
        <w:r w:rsidDel="00A0496B">
          <w:rPr>
            <w:rFonts w:ascii="Times New Roman" w:eastAsia="Times New Roman" w:hAnsi="Times New Roman" w:cs="Times New Roman"/>
            <w:sz w:val="24"/>
            <w:szCs w:val="24"/>
          </w:rPr>
          <w:delText xml:space="preserve">Defoliators </w:delText>
        </w:r>
      </w:del>
      <w:ins w:id="51" w:author="Clay" w:date="2020-07-22T18:45:00Z">
        <w:r w:rsidR="00A0496B">
          <w:rPr>
            <w:rFonts w:ascii="Times New Roman" w:eastAsia="Times New Roman" w:hAnsi="Times New Roman" w:cs="Times New Roman"/>
            <w:sz w:val="24"/>
            <w:szCs w:val="24"/>
          </w:rPr>
          <w:t>d</w:t>
        </w:r>
        <w:r w:rsidR="00A0496B">
          <w:rPr>
            <w:rFonts w:ascii="Times New Roman" w:eastAsia="Times New Roman" w:hAnsi="Times New Roman" w:cs="Times New Roman"/>
            <w:sz w:val="24"/>
            <w:szCs w:val="24"/>
          </w:rPr>
          <w:t xml:space="preserve">efoliators </w:t>
        </w:r>
      </w:ins>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w:t>
      </w:r>
      <w:del w:id="52" w:author="Clay" w:date="2020-07-22T18:45:00Z">
        <w:r w:rsidDel="00A0496B">
          <w:rPr>
            <w:rFonts w:ascii="Times New Roman" w:eastAsia="Times New Roman" w:hAnsi="Times New Roman" w:cs="Times New Roman"/>
            <w:sz w:val="24"/>
            <w:szCs w:val="24"/>
          </w:rPr>
          <w:delText xml:space="preserve">for forests when they </w:delText>
        </w:r>
        <w:r w:rsidR="00A76A2D" w:rsidDel="00A0496B">
          <w:rPr>
            <w:rFonts w:ascii="Times New Roman" w:eastAsia="Times New Roman" w:hAnsi="Times New Roman" w:cs="Times New Roman"/>
            <w:sz w:val="24"/>
            <w:szCs w:val="24"/>
          </w:rPr>
          <w:delText xml:space="preserve">become </w:delText>
        </w:r>
        <w:r w:rsidDel="00A0496B">
          <w:rPr>
            <w:rFonts w:ascii="Times New Roman" w:eastAsia="Times New Roman" w:hAnsi="Times New Roman" w:cs="Times New Roman"/>
            <w:sz w:val="24"/>
            <w:szCs w:val="24"/>
          </w:rPr>
          <w:delText xml:space="preserve">too thick </w:delText>
        </w:r>
      </w:del>
      <w:r>
        <w:rPr>
          <w:rFonts w:ascii="Times New Roman" w:eastAsia="Times New Roman" w:hAnsi="Times New Roman" w:cs="Times New Roman"/>
          <w:sz w:val="24"/>
          <w:szCs w:val="24"/>
        </w:rPr>
        <w:t>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ins w:id="53" w:author="Clay" w:date="2020-07-22T18:45:00Z">
        <w:r w:rsidR="00A0496B">
          <w:rPr>
            <w:rFonts w:ascii="Times New Roman" w:eastAsia="Times New Roman" w:hAnsi="Times New Roman" w:cs="Times New Roman"/>
            <w:sz w:val="24"/>
            <w:szCs w:val="24"/>
          </w:rPr>
          <w:t xml:space="preserve">; </w:t>
        </w:r>
      </w:ins>
      <w:del w:id="54" w:author="Clay" w:date="2020-07-22T18:45:00Z">
        <w:r w:rsidR="00A76A2D" w:rsidDel="00A0496B">
          <w:rPr>
            <w:rFonts w:ascii="Times New Roman" w:eastAsia="Times New Roman" w:hAnsi="Times New Roman" w:cs="Times New Roman"/>
            <w:sz w:val="24"/>
            <w:szCs w:val="24"/>
          </w:rPr>
          <w:delText>)</w:delText>
        </w:r>
        <w:r w:rsidR="004E6BB4" w:rsidDel="00A0496B">
          <w:rPr>
            <w:rFonts w:ascii="Times New Roman" w:eastAsia="Times New Roman" w:hAnsi="Times New Roman" w:cs="Times New Roman"/>
            <w:sz w:val="24"/>
            <w:szCs w:val="24"/>
          </w:rPr>
          <w:delText xml:space="preserve"> (</w:delText>
        </w:r>
      </w:del>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del w:id="55" w:author="Clay" w:date="2020-07-22T18:45:00Z">
        <w:r w:rsidR="00A76A2D" w:rsidDel="00A0496B">
          <w:rPr>
            <w:rFonts w:ascii="Times New Roman" w:eastAsia="Times New Roman" w:hAnsi="Times New Roman" w:cs="Times New Roman"/>
            <w:sz w:val="24"/>
            <w:szCs w:val="24"/>
          </w:rPr>
          <w:delText xml:space="preserve">is an </w:delText>
        </w:r>
        <w:r w:rsidR="009B7BE5" w:rsidDel="00A0496B">
          <w:rPr>
            <w:rFonts w:ascii="Times New Roman" w:eastAsia="Times New Roman" w:hAnsi="Times New Roman" w:cs="Times New Roman"/>
            <w:sz w:val="24"/>
            <w:szCs w:val="24"/>
          </w:rPr>
          <w:delText>important</w:delText>
        </w:r>
        <w:r w:rsidR="00A76A2D" w:rsidDel="00A0496B">
          <w:rPr>
            <w:rFonts w:ascii="Times New Roman" w:eastAsia="Times New Roman" w:hAnsi="Times New Roman" w:cs="Times New Roman"/>
            <w:sz w:val="24"/>
            <w:szCs w:val="24"/>
          </w:rPr>
          <w:delText xml:space="preserve"> part of </w:delText>
        </w:r>
      </w:del>
      <w:ins w:id="56" w:author="Clay" w:date="2020-07-22T18:45:00Z">
        <w:r w:rsidR="00A0496B">
          <w:rPr>
            <w:rFonts w:ascii="Times New Roman" w:eastAsia="Times New Roman" w:hAnsi="Times New Roman" w:cs="Times New Roman"/>
            <w:sz w:val="24"/>
            <w:szCs w:val="24"/>
          </w:rPr>
          <w:t xml:space="preserve">also drives </w:t>
        </w:r>
      </w:ins>
      <w:r w:rsidR="00A76A2D">
        <w:rPr>
          <w:rFonts w:ascii="Times New Roman" w:eastAsia="Times New Roman" w:hAnsi="Times New Roman" w:cs="Times New Roman"/>
          <w:sz w:val="24"/>
          <w:szCs w:val="24"/>
        </w:rPr>
        <w:t xml:space="preserve">material cycling in forests </w:t>
      </w:r>
      <w:ins w:id="57" w:author="Clay" w:date="2020-07-22T18:46:00Z">
        <w:r w:rsidR="00A0496B">
          <w:rPr>
            <w:rFonts w:ascii="Times New Roman" w:eastAsia="Times New Roman" w:hAnsi="Times New Roman" w:cs="Times New Roman"/>
            <w:sz w:val="24"/>
            <w:szCs w:val="24"/>
          </w:rPr>
          <w:t>through consumption of the canopy and excretion as frass</w:t>
        </w:r>
        <w:r w:rsidR="00A0496B">
          <w:rPr>
            <w:rFonts w:ascii="Times New Roman" w:eastAsia="Times New Roman" w:hAnsi="Times New Roman" w:cs="Times New Roman"/>
            <w:sz w:val="24"/>
            <w:szCs w:val="24"/>
          </w:rPr>
          <w:t xml:space="preserve"> </w:t>
        </w:r>
      </w:ins>
      <w:del w:id="58" w:author="Clay" w:date="2020-07-22T18:46:00Z">
        <w:r w:rsidR="00A76A2D" w:rsidDel="00A0496B">
          <w:rPr>
            <w:rFonts w:ascii="Times New Roman" w:eastAsia="Times New Roman" w:hAnsi="Times New Roman" w:cs="Times New Roman"/>
            <w:sz w:val="24"/>
            <w:szCs w:val="24"/>
          </w:rPr>
          <w:delText xml:space="preserve">by </w:delText>
        </w:r>
        <w:r w:rsidR="00974F9D" w:rsidDel="00A0496B">
          <w:rPr>
            <w:rFonts w:ascii="Times New Roman" w:eastAsia="Times New Roman" w:hAnsi="Times New Roman" w:cs="Times New Roman"/>
            <w:sz w:val="24"/>
            <w:szCs w:val="24"/>
          </w:rPr>
          <w:delText>return</w:delText>
        </w:r>
        <w:r w:rsidR="00A76A2D" w:rsidDel="00A0496B">
          <w:rPr>
            <w:rFonts w:ascii="Times New Roman" w:eastAsia="Times New Roman" w:hAnsi="Times New Roman" w:cs="Times New Roman"/>
            <w:sz w:val="24"/>
            <w:szCs w:val="24"/>
          </w:rPr>
          <w:delText>ing</w:delText>
        </w:r>
        <w:r w:rsidR="00974F9D" w:rsidDel="00A0496B">
          <w:rPr>
            <w:rFonts w:ascii="Times New Roman" w:eastAsia="Times New Roman" w:hAnsi="Times New Roman" w:cs="Times New Roman"/>
            <w:sz w:val="24"/>
            <w:szCs w:val="24"/>
          </w:rPr>
          <w:delText xml:space="preserve"> </w:delText>
        </w:r>
      </w:del>
      <w:ins w:id="59" w:author="Clay" w:date="2020-07-22T18:46:00Z">
        <w:r w:rsidR="00A0496B">
          <w:rPr>
            <w:rFonts w:ascii="Times New Roman" w:eastAsia="Times New Roman" w:hAnsi="Times New Roman" w:cs="Times New Roman"/>
            <w:sz w:val="24"/>
            <w:szCs w:val="24"/>
          </w:rPr>
          <w:t xml:space="preserve">which returns </w:t>
        </w:r>
      </w:ins>
      <w:r w:rsidR="00A76A2D">
        <w:rPr>
          <w:rFonts w:ascii="Times New Roman" w:eastAsia="Times New Roman" w:hAnsi="Times New Roman" w:cs="Times New Roman"/>
          <w:sz w:val="24"/>
          <w:szCs w:val="24"/>
        </w:rPr>
        <w:t xml:space="preserve">nutrients </w:t>
      </w:r>
      <w:del w:id="60" w:author="Clay" w:date="2020-07-22T18:45:00Z">
        <w:r w:rsidR="00A76A2D" w:rsidDel="00A0496B">
          <w:rPr>
            <w:rFonts w:ascii="Times New Roman" w:eastAsia="Times New Roman" w:hAnsi="Times New Roman" w:cs="Times New Roman"/>
            <w:sz w:val="24"/>
            <w:szCs w:val="24"/>
          </w:rPr>
          <w:delText xml:space="preserve">in </w:delText>
        </w:r>
      </w:del>
      <w:ins w:id="61" w:author="Clay" w:date="2020-07-22T18:45:00Z">
        <w:r w:rsidR="00A0496B">
          <w:rPr>
            <w:rFonts w:ascii="Times New Roman" w:eastAsia="Times New Roman" w:hAnsi="Times New Roman" w:cs="Times New Roman"/>
            <w:sz w:val="24"/>
            <w:szCs w:val="24"/>
          </w:rPr>
          <w:t xml:space="preserve">as </w:t>
        </w:r>
      </w:ins>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del w:id="62" w:author="Clay" w:date="2020-07-22T18:46:00Z">
        <w:r w:rsidDel="00A0496B">
          <w:rPr>
            <w:rFonts w:ascii="Times New Roman" w:eastAsia="Times New Roman" w:hAnsi="Times New Roman" w:cs="Times New Roman"/>
            <w:sz w:val="24"/>
            <w:szCs w:val="24"/>
          </w:rPr>
          <w:delText xml:space="preserve"> through consumption </w:delText>
        </w:r>
        <w:r w:rsidR="00A76A2D" w:rsidDel="00A0496B">
          <w:rPr>
            <w:rFonts w:ascii="Times New Roman" w:eastAsia="Times New Roman" w:hAnsi="Times New Roman" w:cs="Times New Roman"/>
            <w:sz w:val="24"/>
            <w:szCs w:val="24"/>
          </w:rPr>
          <w:delText xml:space="preserve">of the canopy </w:delText>
        </w:r>
        <w:r w:rsidDel="00A0496B">
          <w:rPr>
            <w:rFonts w:ascii="Times New Roman" w:eastAsia="Times New Roman" w:hAnsi="Times New Roman" w:cs="Times New Roman"/>
            <w:sz w:val="24"/>
            <w:szCs w:val="24"/>
          </w:rPr>
          <w:delText xml:space="preserve">and excretion </w:delText>
        </w:r>
        <w:r w:rsidR="00A76A2D" w:rsidDel="00A0496B">
          <w:rPr>
            <w:rFonts w:ascii="Times New Roman" w:eastAsia="Times New Roman" w:hAnsi="Times New Roman" w:cs="Times New Roman"/>
            <w:sz w:val="24"/>
            <w:szCs w:val="24"/>
          </w:rPr>
          <w:delText xml:space="preserve">as </w:delText>
        </w:r>
        <w:r w:rsidDel="00A0496B">
          <w:rPr>
            <w:rFonts w:ascii="Times New Roman" w:eastAsia="Times New Roman" w:hAnsi="Times New Roman" w:cs="Times New Roman"/>
            <w:sz w:val="24"/>
            <w:szCs w:val="24"/>
          </w:rPr>
          <w:delText>frass</w:delText>
        </w:r>
      </w:del>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del w:id="63" w:author="Clay" w:date="2020-07-22T18:46:00Z">
        <w:r w:rsidR="00111A6C" w:rsidDel="00A0496B">
          <w:rPr>
            <w:rFonts w:ascii="Times New Roman" w:eastAsia="Times New Roman" w:hAnsi="Times New Roman" w:cs="Times New Roman"/>
            <w:sz w:val="24"/>
            <w:szCs w:val="24"/>
          </w:rPr>
          <w:delText xml:space="preserve">we are currently seeing changes in how </w:delText>
        </w:r>
      </w:del>
      <w:ins w:id="64" w:author="Clay" w:date="2020-07-22T18:46:00Z">
        <w:r w:rsidR="00A0496B">
          <w:rPr>
            <w:rFonts w:ascii="Times New Roman" w:eastAsia="Times New Roman" w:hAnsi="Times New Roman" w:cs="Times New Roman"/>
            <w:sz w:val="24"/>
            <w:szCs w:val="24"/>
          </w:rPr>
          <w:t xml:space="preserve">the activity of </w:t>
        </w:r>
      </w:ins>
      <w:r w:rsidR="00111A6C">
        <w:rPr>
          <w:rFonts w:ascii="Times New Roman" w:eastAsia="Times New Roman" w:hAnsi="Times New Roman" w:cs="Times New Roman"/>
          <w:sz w:val="24"/>
          <w:szCs w:val="24"/>
        </w:rPr>
        <w:t xml:space="preserve">these insects </w:t>
      </w:r>
      <w:del w:id="65" w:author="Clay" w:date="2020-07-22T18:46:00Z">
        <w:r w:rsidR="00111A6C" w:rsidDel="00A0496B">
          <w:rPr>
            <w:rFonts w:ascii="Times New Roman" w:eastAsia="Times New Roman" w:hAnsi="Times New Roman" w:cs="Times New Roman"/>
            <w:sz w:val="24"/>
            <w:szCs w:val="24"/>
          </w:rPr>
          <w:delText xml:space="preserve">are affecting the ecosystem </w:delText>
        </w:r>
      </w:del>
      <w:ins w:id="66" w:author="Clay" w:date="2020-07-22T18:46:00Z">
        <w:r w:rsidR="00A0496B">
          <w:rPr>
            <w:rFonts w:ascii="Times New Roman" w:eastAsia="Times New Roman" w:hAnsi="Times New Roman" w:cs="Times New Roman"/>
            <w:sz w:val="24"/>
            <w:szCs w:val="24"/>
          </w:rPr>
          <w:t xml:space="preserve">is increasing </w:t>
        </w:r>
      </w:ins>
      <w:r w:rsidR="00111A6C">
        <w:rPr>
          <w:rFonts w:ascii="Times New Roman" w:eastAsia="Times New Roman" w:hAnsi="Times New Roman" w:cs="Times New Roman"/>
          <w:sz w:val="24"/>
          <w:szCs w:val="24"/>
        </w:rPr>
        <w:t xml:space="preserve">due to </w:t>
      </w:r>
      <w:del w:id="67" w:author="Clay" w:date="2020-07-22T18:47:00Z">
        <w:r w:rsidR="00111A6C" w:rsidDel="00A0496B">
          <w:rPr>
            <w:rFonts w:ascii="Times New Roman" w:eastAsia="Times New Roman" w:hAnsi="Times New Roman" w:cs="Times New Roman"/>
            <w:sz w:val="24"/>
            <w:szCs w:val="24"/>
          </w:rPr>
          <w:delText xml:space="preserve">anthropogenic driven </w:delText>
        </w:r>
      </w:del>
      <w:r w:rsidR="00111A6C">
        <w:rPr>
          <w:rFonts w:ascii="Times New Roman" w:eastAsia="Times New Roman" w:hAnsi="Times New Roman" w:cs="Times New Roman"/>
          <w:sz w:val="24"/>
          <w:szCs w:val="24"/>
        </w:rPr>
        <w:t>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ins w:id="68" w:author="Clay" w:date="2020-07-22T18:47:00Z">
        <w:r w:rsidR="00A0496B">
          <w:rPr>
            <w:rFonts w:ascii="Times New Roman" w:eastAsia="Times New Roman" w:hAnsi="Times New Roman" w:cs="Times New Roman"/>
            <w:sz w:val="24"/>
            <w:szCs w:val="24"/>
          </w:rPr>
          <w:t xml:space="preserve"> As a result </w:t>
        </w:r>
      </w:ins>
      <w:del w:id="69" w:author="Clay" w:date="2020-07-22T18:47:00Z">
        <w:r w:rsidR="004A5C50" w:rsidDel="00A0496B">
          <w:rPr>
            <w:rFonts w:ascii="Times New Roman" w:eastAsia="Times New Roman" w:hAnsi="Times New Roman" w:cs="Times New Roman"/>
            <w:sz w:val="24"/>
            <w:szCs w:val="24"/>
          </w:rPr>
          <w:delText xml:space="preserve">This can be attributed to </w:delText>
        </w:r>
      </w:del>
      <w:r>
        <w:rPr>
          <w:rFonts w:ascii="Times New Roman" w:eastAsia="Times New Roman" w:hAnsi="Times New Roman" w:cs="Times New Roman"/>
          <w:sz w:val="24"/>
          <w:szCs w:val="24"/>
        </w:rPr>
        <w:t xml:space="preserve">the rate </w:t>
      </w:r>
      <w:del w:id="70" w:author="Clay" w:date="2020-07-22T18:48:00Z">
        <w:r w:rsidDel="00A0496B">
          <w:rPr>
            <w:rFonts w:ascii="Times New Roman" w:eastAsia="Times New Roman" w:hAnsi="Times New Roman" w:cs="Times New Roman"/>
            <w:sz w:val="24"/>
            <w:szCs w:val="24"/>
          </w:rPr>
          <w:delText xml:space="preserve">at which </w:delText>
        </w:r>
      </w:del>
      <w:ins w:id="71" w:author="Clay" w:date="2020-07-22T18:48:00Z">
        <w:r w:rsidR="00A0496B">
          <w:rPr>
            <w:rFonts w:ascii="Times New Roman" w:eastAsia="Times New Roman" w:hAnsi="Times New Roman" w:cs="Times New Roman"/>
            <w:sz w:val="24"/>
            <w:szCs w:val="24"/>
          </w:rPr>
          <w:t xml:space="preserve">and </w:t>
        </w:r>
        <w:r w:rsidR="00A0496B">
          <w:rPr>
            <w:rFonts w:ascii="Times New Roman" w:eastAsia="Times New Roman" w:hAnsi="Times New Roman" w:cs="Times New Roman"/>
            <w:sz w:val="24"/>
            <w:szCs w:val="24"/>
          </w:rPr>
          <w:t>severity</w:t>
        </w:r>
        <w:r w:rsidR="00A0496B">
          <w:rPr>
            <w:rFonts w:ascii="Times New Roman" w:eastAsia="Times New Roman" w:hAnsi="Times New Roman" w:cs="Times New Roman"/>
            <w:sz w:val="24"/>
            <w:szCs w:val="24"/>
          </w:rPr>
          <w:t xml:space="preserve"> of </w:t>
        </w:r>
      </w:ins>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del w:id="72" w:author="Clay" w:date="2020-07-22T18:48:00Z">
        <w:r w:rsidDel="00A0496B">
          <w:rPr>
            <w:rFonts w:ascii="Times New Roman" w:eastAsia="Times New Roman" w:hAnsi="Times New Roman" w:cs="Times New Roman"/>
            <w:sz w:val="24"/>
            <w:szCs w:val="24"/>
          </w:rPr>
          <w:delText xml:space="preserve">are </w:delText>
        </w:r>
        <w:r w:rsidR="00344C48" w:rsidDel="00A0496B">
          <w:rPr>
            <w:rFonts w:ascii="Times New Roman" w:eastAsia="Times New Roman" w:hAnsi="Times New Roman" w:cs="Times New Roman"/>
            <w:sz w:val="24"/>
            <w:szCs w:val="24"/>
          </w:rPr>
          <w:delText>occurring</w:delText>
        </w:r>
        <w:r w:rsidR="004A5C50" w:rsidDel="00A0496B">
          <w:rPr>
            <w:rFonts w:ascii="Times New Roman" w:eastAsia="Times New Roman" w:hAnsi="Times New Roman" w:cs="Times New Roman"/>
            <w:sz w:val="24"/>
            <w:szCs w:val="24"/>
          </w:rPr>
          <w:delText xml:space="preserve"> </w:delText>
        </w:r>
        <w:r w:rsidR="00344C48" w:rsidDel="00A0496B">
          <w:rPr>
            <w:rFonts w:ascii="Times New Roman" w:eastAsia="Times New Roman" w:hAnsi="Times New Roman" w:cs="Times New Roman"/>
            <w:sz w:val="24"/>
            <w:szCs w:val="24"/>
          </w:rPr>
          <w:delText>as</w:delText>
        </w:r>
        <w:r w:rsidDel="00A0496B">
          <w:rPr>
            <w:rFonts w:ascii="Times New Roman" w:eastAsia="Times New Roman" w:hAnsi="Times New Roman" w:cs="Times New Roman"/>
            <w:sz w:val="24"/>
            <w:szCs w:val="24"/>
          </w:rPr>
          <w:delText xml:space="preserve"> well as outbreak severity</w:delText>
        </w:r>
        <w:r w:rsidR="004A5C50" w:rsidDel="00A0496B">
          <w:rPr>
            <w:rFonts w:ascii="Times New Roman" w:eastAsia="Times New Roman" w:hAnsi="Times New Roman" w:cs="Times New Roman"/>
            <w:sz w:val="24"/>
            <w:szCs w:val="24"/>
          </w:rPr>
          <w:delText xml:space="preserve">—which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317C9C71"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ins w:id="73" w:author="Clay" w:date="2020-07-22T18:58:00Z">
        <w:r>
          <w:rPr>
            <w:rFonts w:ascii="Times New Roman" w:eastAsia="Times New Roman" w:hAnsi="Times New Roman" w:cs="Times New Roman"/>
            <w:sz w:val="24"/>
            <w:szCs w:val="24"/>
          </w:rPr>
          <w:t>F</w:t>
        </w:r>
        <w:r>
          <w:rPr>
            <w:rFonts w:ascii="Times New Roman" w:eastAsia="Times New Roman" w:hAnsi="Times New Roman" w:cs="Times New Roman"/>
            <w:sz w:val="24"/>
            <w:szCs w:val="24"/>
          </w:rPr>
          <w:t>or centuries</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del w:id="74" w:author="Clay" w:date="2020-07-22T18:58:00Z">
        <w:r w:rsidR="004E6BB4" w:rsidDel="001D0EFA">
          <w:rPr>
            <w:rFonts w:ascii="Times New Roman" w:eastAsia="Times New Roman" w:hAnsi="Times New Roman" w:cs="Times New Roman"/>
            <w:sz w:val="24"/>
            <w:szCs w:val="24"/>
          </w:rPr>
          <w:delText xml:space="preserve">Naturally </w:delText>
        </w:r>
      </w:del>
      <w:ins w:id="75" w:author="Clay" w:date="2020-07-22T19:00:00Z">
        <w:r>
          <w:rPr>
            <w:rFonts w:ascii="Times New Roman" w:eastAsia="Times New Roman" w:hAnsi="Times New Roman" w:cs="Times New Roman"/>
            <w:sz w:val="24"/>
            <w:szCs w:val="24"/>
          </w:rPr>
          <w:t xml:space="preserve">frequent, low intensity, </w:t>
        </w:r>
      </w:ins>
      <w:ins w:id="76" w:author="Clay" w:date="2020-07-22T18:58:00Z">
        <w:r>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aturally </w:t>
        </w:r>
      </w:ins>
      <w:r w:rsidR="004E6BB4">
        <w:rPr>
          <w:rFonts w:ascii="Times New Roman" w:eastAsia="Times New Roman" w:hAnsi="Times New Roman" w:cs="Times New Roman"/>
          <w:sz w:val="24"/>
          <w:szCs w:val="24"/>
        </w:rPr>
        <w:t xml:space="preserve">caused fires </w:t>
      </w:r>
      <w:del w:id="77" w:author="Clay" w:date="2020-07-22T18:58:00Z">
        <w:r w:rsidR="004E6BB4" w:rsidDel="001D0EFA">
          <w:rPr>
            <w:rFonts w:ascii="Times New Roman" w:eastAsia="Times New Roman" w:hAnsi="Times New Roman" w:cs="Times New Roman"/>
            <w:sz w:val="24"/>
            <w:szCs w:val="24"/>
          </w:rPr>
          <w:delText xml:space="preserve">for centuries </w:delText>
        </w:r>
      </w:del>
      <w:ins w:id="78" w:author="Clay" w:date="2020-07-22T18:59:00Z">
        <w:r>
          <w:rPr>
            <w:rFonts w:ascii="Times New Roman" w:eastAsia="Times New Roman" w:hAnsi="Times New Roman" w:cs="Times New Roman"/>
            <w:sz w:val="24"/>
            <w:szCs w:val="24"/>
          </w:rPr>
          <w:t xml:space="preserve">and fires ignited for landscape management by indigenous people </w:t>
        </w:r>
      </w:ins>
      <w:r w:rsidR="004E6BB4">
        <w:rPr>
          <w:rFonts w:ascii="Times New Roman" w:eastAsia="Times New Roman" w:hAnsi="Times New Roman" w:cs="Times New Roman"/>
          <w:sz w:val="24"/>
          <w:szCs w:val="24"/>
        </w:rPr>
        <w:t>have shaped the structure of coniferous forests across the United States</w:t>
      </w:r>
      <w:ins w:id="79" w:author="Clay" w:date="2020-07-22T18:59:00Z">
        <w:r>
          <w:rPr>
            <w:rFonts w:ascii="Times New Roman" w:eastAsia="Times New Roman" w:hAnsi="Times New Roman" w:cs="Times New Roman"/>
            <w:sz w:val="24"/>
            <w:szCs w:val="24"/>
          </w:rPr>
          <w:t xml:space="preserve"> (</w:t>
        </w:r>
      </w:ins>
      <w:proofErr w:type="spellStart"/>
      <w:ins w:id="80" w:author="Clay" w:date="2020-07-22T19:00:00Z">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w:t>
        </w:r>
      </w:ins>
      <w:ins w:id="81" w:author="Clay" w:date="2020-07-22T18:59:00Z">
        <w:r>
          <w:rPr>
            <w:rFonts w:ascii="Times New Roman" w:eastAsia="Times New Roman" w:hAnsi="Times New Roman" w:cs="Times New Roman"/>
            <w:sz w:val="24"/>
            <w:szCs w:val="24"/>
          </w:rPr>
          <w:t>)</w:t>
        </w:r>
      </w:ins>
      <w:ins w:id="82" w:author="Clay" w:date="2020-07-22T19:01:00Z">
        <w:r>
          <w:rPr>
            <w:rFonts w:ascii="Times New Roman" w:eastAsia="Times New Roman" w:hAnsi="Times New Roman" w:cs="Times New Roman"/>
            <w:sz w:val="24"/>
            <w:szCs w:val="24"/>
          </w:rPr>
          <w:t xml:space="preserve">, creating for example </w:t>
        </w:r>
      </w:ins>
      <w:del w:id="83" w:author="Clay" w:date="2020-07-22T19:01:00Z">
        <w:r w:rsidR="004E6BB4" w:rsidDel="001D0EFA">
          <w:rPr>
            <w:rFonts w:ascii="Times New Roman" w:eastAsia="Times New Roman" w:hAnsi="Times New Roman" w:cs="Times New Roman"/>
            <w:sz w:val="24"/>
            <w:szCs w:val="24"/>
          </w:rPr>
          <w:delText>. Many types of coniferous forests including ones like P</w:delText>
        </w:r>
      </w:del>
      <w:proofErr w:type="spellStart"/>
      <w:ins w:id="84" w:author="Clay" w:date="2020-07-22T19:01:00Z">
        <w:r>
          <w:rPr>
            <w:rFonts w:ascii="Times New Roman" w:eastAsia="Times New Roman" w:hAnsi="Times New Roman" w:cs="Times New Roman"/>
            <w:sz w:val="24"/>
            <w:szCs w:val="24"/>
          </w:rPr>
          <w:t>p</w:t>
        </w:r>
      </w:ins>
      <w:r w:rsidR="004E6BB4">
        <w:rPr>
          <w:rFonts w:ascii="Times New Roman" w:eastAsia="Times New Roman" w:hAnsi="Times New Roman" w:cs="Times New Roman"/>
          <w:sz w:val="24"/>
          <w:szCs w:val="24"/>
        </w:rPr>
        <w:t>ondersoa</w:t>
      </w:r>
      <w:proofErr w:type="spellEnd"/>
      <w:r w:rsidR="004E6BB4">
        <w:rPr>
          <w:rFonts w:ascii="Times New Roman" w:eastAsia="Times New Roman" w:hAnsi="Times New Roman" w:cs="Times New Roman"/>
          <w:sz w:val="24"/>
          <w:szCs w:val="24"/>
        </w:rPr>
        <w:t xml:space="preserve"> </w:t>
      </w:r>
      <w:del w:id="85" w:author="Clay" w:date="2020-07-22T19:01:00Z">
        <w:r w:rsidR="004E6BB4" w:rsidDel="001D0EFA">
          <w:rPr>
            <w:rFonts w:ascii="Times New Roman" w:eastAsia="Times New Roman" w:hAnsi="Times New Roman" w:cs="Times New Roman"/>
            <w:sz w:val="24"/>
            <w:szCs w:val="24"/>
          </w:rPr>
          <w:delText xml:space="preserve">Pine </w:delText>
        </w:r>
      </w:del>
      <w:ins w:id="86" w:author="Clay" w:date="2020-07-22T19:01:00Z">
        <w:r>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ine </w:t>
        </w:r>
      </w:ins>
      <w:r w:rsidR="004E6BB4">
        <w:rPr>
          <w:rFonts w:ascii="Times New Roman" w:eastAsia="Times New Roman" w:hAnsi="Times New Roman" w:cs="Times New Roman"/>
          <w:sz w:val="24"/>
          <w:szCs w:val="24"/>
        </w:rPr>
        <w:t xml:space="preserve">forests </w:t>
      </w:r>
      <w:del w:id="87" w:author="Clay" w:date="2020-07-22T19:01:00Z">
        <w:r w:rsidR="004E6BB4" w:rsidDel="001D0EFA">
          <w:rPr>
            <w:rFonts w:ascii="Times New Roman" w:eastAsia="Times New Roman" w:hAnsi="Times New Roman" w:cs="Times New Roman"/>
            <w:sz w:val="24"/>
            <w:szCs w:val="24"/>
          </w:rPr>
          <w:delText xml:space="preserve">had </w:delText>
        </w:r>
      </w:del>
      <w:ins w:id="88" w:author="Clay" w:date="2020-07-22T19:01:00Z">
        <w:r>
          <w:rPr>
            <w:rFonts w:ascii="Times New Roman" w:eastAsia="Times New Roman" w:hAnsi="Times New Roman" w:cs="Times New Roman"/>
            <w:sz w:val="24"/>
            <w:szCs w:val="24"/>
          </w:rPr>
          <w:t xml:space="preserve">with </w:t>
        </w:r>
      </w:ins>
      <w:del w:id="89" w:author="Clay" w:date="2020-07-22T19:01:00Z">
        <w:r w:rsidR="004E6BB4" w:rsidDel="001D0EFA">
          <w:rPr>
            <w:rFonts w:ascii="Times New Roman" w:eastAsia="Times New Roman" w:hAnsi="Times New Roman" w:cs="Times New Roman"/>
            <w:sz w:val="24"/>
            <w:szCs w:val="24"/>
          </w:rPr>
          <w:delText xml:space="preserve">spaced out </w:delText>
        </w:r>
      </w:del>
      <w:del w:id="90" w:author="Clay" w:date="2020-07-22T19:02:00Z">
        <w:r w:rsidR="004E6BB4" w:rsidDel="001D0EFA">
          <w:rPr>
            <w:rFonts w:ascii="Times New Roman" w:eastAsia="Times New Roman" w:hAnsi="Times New Roman" w:cs="Times New Roman"/>
            <w:sz w:val="24"/>
            <w:szCs w:val="24"/>
          </w:rPr>
          <w:delText xml:space="preserve">trees with </w:delText>
        </w:r>
      </w:del>
      <w:ins w:id="91" w:author="Clay" w:date="2020-07-22T19:02:00Z">
        <w:r>
          <w:rPr>
            <w:rFonts w:ascii="Times New Roman" w:eastAsia="Times New Roman" w:hAnsi="Times New Roman" w:cs="Times New Roman"/>
            <w:sz w:val="24"/>
            <w:szCs w:val="24"/>
          </w:rPr>
          <w:t xml:space="preserve">many </w:t>
        </w:r>
      </w:ins>
      <w:r w:rsidR="004E6BB4">
        <w:rPr>
          <w:rFonts w:ascii="Times New Roman" w:eastAsia="Times New Roman" w:hAnsi="Times New Roman" w:cs="Times New Roman"/>
          <w:sz w:val="24"/>
          <w:szCs w:val="24"/>
        </w:rPr>
        <w:t xml:space="preserve">grasses and shrubs </w:t>
      </w:r>
      <w:del w:id="92" w:author="Clay" w:date="2020-07-22T19:02:00Z">
        <w:r w:rsidR="004E6BB4" w:rsidDel="001D0EFA">
          <w:rPr>
            <w:rFonts w:ascii="Times New Roman" w:eastAsia="Times New Roman" w:hAnsi="Times New Roman" w:cs="Times New Roman"/>
            <w:sz w:val="24"/>
            <w:szCs w:val="24"/>
          </w:rPr>
          <w:delText>that grew underneath</w:delText>
        </w:r>
      </w:del>
      <w:ins w:id="93" w:author="Clay" w:date="2020-07-22T19:02:00Z">
        <w:r>
          <w:rPr>
            <w:rFonts w:ascii="Times New Roman" w:eastAsia="Times New Roman" w:hAnsi="Times New Roman" w:cs="Times New Roman"/>
            <w:sz w:val="24"/>
            <w:szCs w:val="24"/>
          </w:rPr>
          <w:t>growing between widely spaced trees</w:t>
        </w:r>
      </w:ins>
      <w:r w:rsidR="004E6BB4">
        <w:rPr>
          <w:rFonts w:ascii="Times New Roman" w:eastAsia="Times New Roman" w:hAnsi="Times New Roman" w:cs="Times New Roman"/>
          <w:sz w:val="24"/>
          <w:szCs w:val="24"/>
        </w:rPr>
        <w:t xml:space="preserve">. </w:t>
      </w:r>
      <w:del w:id="94" w:author="Clay" w:date="2020-07-22T19:02:00Z">
        <w:r w:rsidR="004E6BB4" w:rsidDel="001D0EFA">
          <w:rPr>
            <w:rFonts w:ascii="Times New Roman" w:eastAsia="Times New Roman" w:hAnsi="Times New Roman" w:cs="Times New Roman"/>
            <w:sz w:val="24"/>
            <w:szCs w:val="24"/>
          </w:rPr>
          <w:delText>These areas were subjected to frequent fires, but low intensity fires that helped shape these ecosystems (</w:delText>
        </w:r>
      </w:del>
      <w:del w:id="95" w:author="Clay" w:date="2020-07-22T19:00:00Z">
        <w:r w:rsidR="004E6BB4" w:rsidDel="001D0EFA">
          <w:rPr>
            <w:rFonts w:ascii="Times New Roman" w:eastAsia="Times New Roman" w:hAnsi="Times New Roman" w:cs="Times New Roman"/>
            <w:sz w:val="24"/>
            <w:szCs w:val="24"/>
          </w:rPr>
          <w:delText>Klenner et al 2008</w:delText>
        </w:r>
      </w:del>
      <w:del w:id="96" w:author="Clay" w:date="2020-07-22T19:02:00Z">
        <w:r w:rsidR="004E6BB4" w:rsidDel="001D0EFA">
          <w:rPr>
            <w:rFonts w:ascii="Times New Roman" w:eastAsia="Times New Roman" w:hAnsi="Times New Roman" w:cs="Times New Roman"/>
            <w:sz w:val="24"/>
            <w:szCs w:val="24"/>
          </w:rPr>
          <w:delText xml:space="preserve">). </w:delText>
        </w:r>
      </w:del>
      <w:ins w:id="97" w:author="Clay" w:date="2020-07-22T19:02:00Z">
        <w:r>
          <w:rPr>
            <w:rFonts w:ascii="Times New Roman" w:eastAsia="Times New Roman" w:hAnsi="Times New Roman" w:cs="Times New Roman"/>
            <w:sz w:val="24"/>
            <w:szCs w:val="24"/>
          </w:rPr>
          <w:t xml:space="preserve">  </w:t>
        </w:r>
      </w:ins>
      <w:ins w:id="98" w:author="Clay" w:date="2020-07-22T19:06:00Z">
        <w:r>
          <w:rPr>
            <w:rFonts w:ascii="Times New Roman" w:eastAsia="Times New Roman" w:hAnsi="Times New Roman" w:cs="Times New Roman"/>
            <w:sz w:val="24"/>
            <w:szCs w:val="24"/>
          </w:rPr>
          <w:t xml:space="preserve">Historic fire regimes used to maintain insect pests via two </w:t>
        </w:r>
        <w:r>
          <w:rPr>
            <w:rFonts w:ascii="Times New Roman" w:eastAsia="Times New Roman" w:hAnsi="Times New Roman" w:cs="Times New Roman"/>
            <w:sz w:val="24"/>
            <w:szCs w:val="24"/>
          </w:rPr>
          <w:lastRenderedPageBreak/>
          <w:t>avenues. First, frequent low intensity fires increased distance between trees making it challenging for insects to disperse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decreas</w:t>
        </w:r>
        <w:r>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 </w:t>
        </w:r>
      </w:ins>
      <w:ins w:id="99" w:author="Clay" w:date="2020-07-22T19:07:00Z">
        <w:r>
          <w:rPr>
            <w:rFonts w:ascii="Times New Roman" w:eastAsia="Times New Roman" w:hAnsi="Times New Roman" w:cs="Times New Roman"/>
            <w:sz w:val="24"/>
            <w:szCs w:val="24"/>
          </w:rPr>
          <w:t xml:space="preserve"> </w:t>
        </w:r>
      </w:ins>
      <w:ins w:id="100" w:author="Clay" w:date="2020-07-22T19:06:00Z">
        <w:r>
          <w:rPr>
            <w:rFonts w:ascii="Times New Roman" w:eastAsia="Times New Roman" w:hAnsi="Times New Roman" w:cs="Times New Roman"/>
            <w:sz w:val="24"/>
            <w:szCs w:val="24"/>
          </w:rPr>
          <w:t xml:space="preserve">Secondly, fires killed pests directly. </w:t>
        </w:r>
      </w:ins>
      <w:ins w:id="101" w:author="Clay" w:date="2020-07-22T19:07:00Z">
        <w:r>
          <w:rPr>
            <w:rFonts w:ascii="Times New Roman" w:eastAsia="Times New Roman" w:hAnsi="Times New Roman" w:cs="Times New Roman"/>
            <w:sz w:val="24"/>
            <w:szCs w:val="24"/>
          </w:rPr>
          <w:t xml:space="preserve"> </w:t>
        </w:r>
      </w:ins>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ins w:id="102" w:author="Clay" w:date="2020-07-22T19:02:00Z">
        <w:r>
          <w:rPr>
            <w:rFonts w:ascii="Times New Roman" w:eastAsia="Times New Roman" w:hAnsi="Times New Roman" w:cs="Times New Roman"/>
            <w:sz w:val="24"/>
            <w:szCs w:val="24"/>
          </w:rPr>
          <w:t xml:space="preserve">American </w:t>
        </w:r>
      </w:ins>
      <w:r w:rsidR="00AC3C34">
        <w:rPr>
          <w:rFonts w:ascii="Times New Roman" w:eastAsia="Times New Roman" w:hAnsi="Times New Roman" w:cs="Times New Roman"/>
          <w:sz w:val="24"/>
          <w:szCs w:val="24"/>
        </w:rPr>
        <w:t>West has led to thicker forests with increased canopy cover (Keane et al, 2002)</w:t>
      </w:r>
      <w:ins w:id="103" w:author="Clay" w:date="2020-07-22T19:08:00Z">
        <w:r>
          <w:rPr>
            <w:rFonts w:ascii="Times New Roman" w:eastAsia="Times New Roman" w:hAnsi="Times New Roman" w:cs="Times New Roman"/>
            <w:sz w:val="24"/>
            <w:szCs w:val="24"/>
          </w:rPr>
          <w:t xml:space="preserve">, and </w:t>
        </w:r>
      </w:ins>
      <w:del w:id="104" w:author="Clay" w:date="2020-07-22T19:08:00Z">
        <w:r w:rsidR="00AC3C34" w:rsidDel="001D0EFA">
          <w:rPr>
            <w:rFonts w:ascii="Times New Roman" w:eastAsia="Times New Roman" w:hAnsi="Times New Roman" w:cs="Times New Roman"/>
            <w:sz w:val="24"/>
            <w:szCs w:val="24"/>
          </w:rPr>
          <w:delText xml:space="preserve">. </w:delText>
        </w:r>
        <w:r w:rsidR="004E6BB4" w:rsidDel="001D0EFA">
          <w:rPr>
            <w:rFonts w:ascii="Times New Roman" w:eastAsia="Times New Roman" w:hAnsi="Times New Roman" w:cs="Times New Roman"/>
            <w:sz w:val="24"/>
            <w:szCs w:val="24"/>
          </w:rPr>
          <w:delText xml:space="preserve"> </w:delText>
        </w:r>
      </w:del>
      <w:del w:id="105" w:author="Clay" w:date="2020-07-22T19:04:00Z">
        <w:r w:rsidR="004E6BB4" w:rsidDel="001D0EFA">
          <w:rPr>
            <w:rFonts w:ascii="Times New Roman" w:eastAsia="Times New Roman" w:hAnsi="Times New Roman" w:cs="Times New Roman"/>
            <w:sz w:val="24"/>
            <w:szCs w:val="24"/>
          </w:rPr>
          <w:delText xml:space="preserve">These </w:delText>
        </w:r>
      </w:del>
      <w:del w:id="106" w:author="Clay" w:date="2020-07-22T19:08:00Z">
        <w:r w:rsidR="004E6BB4" w:rsidDel="001D0EFA">
          <w:rPr>
            <w:rFonts w:ascii="Times New Roman" w:eastAsia="Times New Roman" w:hAnsi="Times New Roman" w:cs="Times New Roman"/>
            <w:sz w:val="24"/>
            <w:szCs w:val="24"/>
          </w:rPr>
          <w:delText>h</w:delText>
        </w:r>
        <w:r w:rsidR="00AC3C34" w:rsidDel="001D0EFA">
          <w:rPr>
            <w:rFonts w:ascii="Times New Roman" w:eastAsia="Times New Roman" w:hAnsi="Times New Roman" w:cs="Times New Roman"/>
            <w:sz w:val="24"/>
            <w:szCs w:val="24"/>
          </w:rPr>
          <w:delText xml:space="preserve">igh frequency, low intensity wildfires </w:delText>
        </w:r>
      </w:del>
      <w:del w:id="107" w:author="Clay" w:date="2020-07-22T19:05:00Z">
        <w:r w:rsidR="00AC3C34" w:rsidDel="001D0EFA">
          <w:rPr>
            <w:rFonts w:ascii="Times New Roman" w:eastAsia="Times New Roman" w:hAnsi="Times New Roman" w:cs="Times New Roman"/>
            <w:sz w:val="24"/>
            <w:szCs w:val="24"/>
          </w:rPr>
          <w:delText xml:space="preserve">that formerly maintained an </w:delText>
        </w:r>
      </w:del>
      <w:del w:id="108" w:author="Clay" w:date="2020-07-22T19:08:00Z">
        <w:r w:rsidR="00AC3C34" w:rsidDel="001D0EFA">
          <w:rPr>
            <w:rFonts w:ascii="Times New Roman" w:eastAsia="Times New Roman" w:hAnsi="Times New Roman" w:cs="Times New Roman"/>
            <w:sz w:val="24"/>
            <w:szCs w:val="24"/>
          </w:rPr>
          <w:delText xml:space="preserve">open forest </w:delText>
        </w:r>
      </w:del>
      <w:del w:id="109" w:author="Clay" w:date="2020-07-22T19:05:00Z">
        <w:r w:rsidR="00AC3C34" w:rsidDel="001D0EFA">
          <w:rPr>
            <w:rFonts w:ascii="Times New Roman" w:eastAsia="Times New Roman" w:hAnsi="Times New Roman" w:cs="Times New Roman"/>
            <w:sz w:val="24"/>
            <w:szCs w:val="24"/>
          </w:rPr>
          <w:delText>stand</w:delText>
        </w:r>
      </w:del>
      <w:del w:id="110" w:author="Clay" w:date="2020-07-22T19:04:00Z">
        <w:r w:rsidR="00AC3C34" w:rsidDel="001D0EFA">
          <w:rPr>
            <w:rFonts w:ascii="Times New Roman" w:eastAsia="Times New Roman" w:hAnsi="Times New Roman" w:cs="Times New Roman"/>
            <w:sz w:val="24"/>
            <w:szCs w:val="24"/>
          </w:rPr>
          <w:delText xml:space="preserve"> occur less often</w:delText>
        </w:r>
      </w:del>
      <w:del w:id="111" w:author="Clay" w:date="2020-07-22T19:08:00Z">
        <w:r w:rsidR="004A5C50" w:rsidDel="001D0EFA">
          <w:rPr>
            <w:rFonts w:ascii="Times New Roman" w:eastAsia="Times New Roman" w:hAnsi="Times New Roman" w:cs="Times New Roman"/>
            <w:sz w:val="24"/>
            <w:szCs w:val="24"/>
          </w:rPr>
          <w:delText>,</w:delText>
        </w:r>
        <w:r w:rsidR="00AC3C34" w:rsidDel="001D0EFA">
          <w:rPr>
            <w:rFonts w:ascii="Times New Roman" w:eastAsia="Times New Roman" w:hAnsi="Times New Roman" w:cs="Times New Roman"/>
            <w:sz w:val="24"/>
            <w:szCs w:val="24"/>
          </w:rPr>
          <w:delText xml:space="preserve"> </w:delText>
        </w:r>
      </w:del>
      <w:del w:id="112" w:author="Clay" w:date="2020-07-22T19:04:00Z">
        <w:r w:rsidR="00AC3C34" w:rsidDel="001D0EFA">
          <w:rPr>
            <w:rFonts w:ascii="Times New Roman" w:eastAsia="Times New Roman" w:hAnsi="Times New Roman" w:cs="Times New Roman"/>
            <w:sz w:val="24"/>
            <w:szCs w:val="24"/>
          </w:rPr>
          <w:delText xml:space="preserve">leading to increased incidence of </w:delText>
        </w:r>
      </w:del>
      <w:del w:id="113" w:author="Clay" w:date="2020-07-22T19:05:00Z">
        <w:r w:rsidR="00AC3C34" w:rsidDel="001D0EFA">
          <w:rPr>
            <w:rFonts w:ascii="Times New Roman" w:eastAsia="Times New Roman" w:hAnsi="Times New Roman" w:cs="Times New Roman"/>
            <w:sz w:val="24"/>
            <w:szCs w:val="24"/>
          </w:rPr>
          <w:delText xml:space="preserve">forest </w:delText>
        </w:r>
      </w:del>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ins w:id="114" w:author="Clay" w:date="2020-07-22T19:04:00Z">
        <w:r>
          <w:rPr>
            <w:rFonts w:ascii="Times New Roman" w:eastAsia="Times New Roman" w:hAnsi="Times New Roman" w:cs="Times New Roman"/>
            <w:sz w:val="24"/>
            <w:szCs w:val="24"/>
          </w:rPr>
          <w:t xml:space="preserve">have increased </w:t>
        </w:r>
      </w:ins>
      <w:del w:id="115" w:author="Clay" w:date="2020-07-22T19:04:00Z">
        <w:r w:rsidR="004E6BB4" w:rsidDel="001D0EFA">
          <w:rPr>
            <w:rFonts w:ascii="Times New Roman" w:eastAsia="Times New Roman" w:hAnsi="Times New Roman" w:cs="Times New Roman"/>
            <w:sz w:val="24"/>
            <w:szCs w:val="24"/>
          </w:rPr>
          <w:delText xml:space="preserve">due to </w:delText>
        </w:r>
      </w:del>
      <w:ins w:id="116" w:author="Clay" w:date="2020-07-22T19:04:00Z">
        <w:r>
          <w:rPr>
            <w:rFonts w:ascii="Times New Roman" w:eastAsia="Times New Roman" w:hAnsi="Times New Roman" w:cs="Times New Roman"/>
            <w:sz w:val="24"/>
            <w:szCs w:val="24"/>
          </w:rPr>
          <w:t xml:space="preserve">with </w:t>
        </w:r>
      </w:ins>
      <w:ins w:id="117" w:author="Clay" w:date="2020-07-22T19:05:00Z">
        <w:r>
          <w:rPr>
            <w:rFonts w:ascii="Times New Roman" w:eastAsia="Times New Roman" w:hAnsi="Times New Roman" w:cs="Times New Roman"/>
            <w:sz w:val="24"/>
            <w:szCs w:val="24"/>
          </w:rPr>
          <w:t xml:space="preserve">the </w:t>
        </w:r>
      </w:ins>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ins w:id="118" w:author="Clay" w:date="2020-07-22T19:04:00Z">
        <w:r>
          <w:rPr>
            <w:rFonts w:ascii="Times New Roman" w:eastAsia="Times New Roman" w:hAnsi="Times New Roman" w:cs="Times New Roman"/>
            <w:sz w:val="24"/>
            <w:szCs w:val="24"/>
          </w:rPr>
          <w:t xml:space="preserve"> </w:t>
        </w:r>
      </w:ins>
      <w:r w:rsidR="00AC3C34">
        <w:rPr>
          <w:rFonts w:ascii="Times New Roman" w:eastAsia="Times New Roman" w:hAnsi="Times New Roman" w:cs="Times New Roman"/>
          <w:sz w:val="24"/>
          <w:szCs w:val="24"/>
        </w:rPr>
        <w:t xml:space="preserve"> </w:t>
      </w:r>
      <w:del w:id="119" w:author="Clay" w:date="2020-07-22T19:06:00Z">
        <w:r w:rsidR="004A5C50" w:rsidDel="001D0EFA">
          <w:rPr>
            <w:rFonts w:ascii="Times New Roman" w:eastAsia="Times New Roman" w:hAnsi="Times New Roman" w:cs="Times New Roman"/>
            <w:sz w:val="24"/>
            <w:szCs w:val="24"/>
          </w:rPr>
          <w:delText>Historic</w:delText>
        </w:r>
        <w:r w:rsidR="00AC3C34" w:rsidDel="001D0EFA">
          <w:rPr>
            <w:rFonts w:ascii="Times New Roman" w:eastAsia="Times New Roman" w:hAnsi="Times New Roman" w:cs="Times New Roman"/>
            <w:sz w:val="24"/>
            <w:szCs w:val="24"/>
          </w:rPr>
          <w:delText xml:space="preserve"> fire regime</w:delText>
        </w:r>
        <w:r w:rsidR="004A5C50" w:rsidDel="001D0EFA">
          <w:rPr>
            <w:rFonts w:ascii="Times New Roman" w:eastAsia="Times New Roman" w:hAnsi="Times New Roman" w:cs="Times New Roman"/>
            <w:sz w:val="24"/>
            <w:szCs w:val="24"/>
          </w:rPr>
          <w:delText>s</w:delText>
        </w:r>
        <w:r w:rsidR="00AC3C34" w:rsidDel="001D0EFA">
          <w:rPr>
            <w:rFonts w:ascii="Times New Roman" w:eastAsia="Times New Roman" w:hAnsi="Times New Roman" w:cs="Times New Roman"/>
            <w:sz w:val="24"/>
            <w:szCs w:val="24"/>
          </w:rPr>
          <w:delText xml:space="preserve"> used to maintain insect pests </w:delText>
        </w:r>
        <w:r w:rsidR="004A5C50" w:rsidDel="001D0EFA">
          <w:rPr>
            <w:rFonts w:ascii="Times New Roman" w:eastAsia="Times New Roman" w:hAnsi="Times New Roman" w:cs="Times New Roman"/>
            <w:sz w:val="24"/>
            <w:szCs w:val="24"/>
          </w:rPr>
          <w:delText>via two avenues.</w:delText>
        </w:r>
        <w:r w:rsidR="00AC3C34" w:rsidDel="001D0EFA">
          <w:rPr>
            <w:rFonts w:ascii="Times New Roman" w:eastAsia="Times New Roman" w:hAnsi="Times New Roman" w:cs="Times New Roman"/>
            <w:sz w:val="24"/>
            <w:szCs w:val="24"/>
          </w:rPr>
          <w:delText xml:space="preserve"> </w:delText>
        </w:r>
        <w:r w:rsidR="004A5C50" w:rsidDel="001D0EFA">
          <w:rPr>
            <w:rFonts w:ascii="Times New Roman" w:eastAsia="Times New Roman" w:hAnsi="Times New Roman" w:cs="Times New Roman"/>
            <w:sz w:val="24"/>
            <w:szCs w:val="24"/>
          </w:rPr>
          <w:delText>Fi</w:delText>
        </w:r>
        <w:r w:rsidR="00AC3C34" w:rsidDel="001D0EFA">
          <w:rPr>
            <w:rFonts w:ascii="Times New Roman" w:eastAsia="Times New Roman" w:hAnsi="Times New Roman" w:cs="Times New Roman"/>
            <w:sz w:val="24"/>
            <w:szCs w:val="24"/>
          </w:rPr>
          <w:delText>rst, frequent low intensity fires increased distance between trees making it challenging for insects to disperse</w:delText>
        </w:r>
        <w:r w:rsidR="004A5C50" w:rsidDel="001D0EFA">
          <w:rPr>
            <w:rFonts w:ascii="Times New Roman" w:eastAsia="Times New Roman" w:hAnsi="Times New Roman" w:cs="Times New Roman"/>
            <w:sz w:val="24"/>
            <w:szCs w:val="24"/>
          </w:rPr>
          <w:delText xml:space="preserve">. This </w:delText>
        </w:r>
        <w:r w:rsidR="00AC3C34" w:rsidDel="001D0EFA">
          <w:rPr>
            <w:rFonts w:ascii="Times New Roman" w:eastAsia="Times New Roman" w:hAnsi="Times New Roman" w:cs="Times New Roman"/>
            <w:sz w:val="24"/>
            <w:szCs w:val="24"/>
          </w:rPr>
          <w:delText>decreas</w:delText>
        </w:r>
        <w:r w:rsidR="004A5C50" w:rsidDel="001D0EFA">
          <w:rPr>
            <w:rFonts w:ascii="Times New Roman" w:eastAsia="Times New Roman" w:hAnsi="Times New Roman" w:cs="Times New Roman"/>
            <w:sz w:val="24"/>
            <w:szCs w:val="24"/>
          </w:rPr>
          <w:delText>ed</w:delText>
        </w:r>
        <w:r w:rsidR="00AC3C34" w:rsidDel="001D0EFA">
          <w:rPr>
            <w:rFonts w:ascii="Times New Roman" w:eastAsia="Times New Roman" w:hAnsi="Times New Roman" w:cs="Times New Roman"/>
            <w:sz w:val="24"/>
            <w:szCs w:val="24"/>
          </w:rPr>
          <w:delText xml:space="preserve"> the rate at </w:delText>
        </w:r>
        <w:r w:rsidR="00AC3C34" w:rsidRPr="005D237C" w:rsidDel="001D0EFA">
          <w:rPr>
            <w:rFonts w:ascii="Times New Roman" w:eastAsia="Times New Roman" w:hAnsi="Times New Roman" w:cs="Times New Roman"/>
            <w:sz w:val="24"/>
            <w:szCs w:val="24"/>
          </w:rPr>
          <w:delText xml:space="preserve">which </w:delText>
        </w:r>
        <w:r w:rsidR="004A5C50" w:rsidRPr="005D237C" w:rsidDel="001D0EFA">
          <w:rPr>
            <w:rFonts w:ascii="Times New Roman" w:eastAsia="Times New Roman" w:hAnsi="Times New Roman" w:cs="Times New Roman"/>
            <w:sz w:val="24"/>
            <w:szCs w:val="24"/>
            <w:rPrChange w:id="120" w:author="Neziri Izak - OHS" w:date="2020-07-06T16:59:00Z">
              <w:rPr>
                <w:rFonts w:ascii="Times New Roman" w:eastAsia="Times New Roman" w:hAnsi="Times New Roman" w:cs="Times New Roman"/>
                <w:sz w:val="24"/>
                <w:szCs w:val="24"/>
                <w:highlight w:val="yellow"/>
              </w:rPr>
            </w:rPrChange>
          </w:rPr>
          <w:delText>(</w:delText>
        </w:r>
        <w:r w:rsidR="00597DF9" w:rsidRPr="005D237C" w:rsidDel="001D0EFA">
          <w:rPr>
            <w:rFonts w:ascii="Times New Roman" w:eastAsia="Times New Roman" w:hAnsi="Times New Roman" w:cs="Times New Roman"/>
            <w:sz w:val="24"/>
            <w:szCs w:val="24"/>
            <w:rPrChange w:id="121" w:author="Neziri Izak - OHS" w:date="2020-07-06T16:59:00Z">
              <w:rPr>
                <w:rFonts w:ascii="Times New Roman" w:eastAsia="Times New Roman" w:hAnsi="Times New Roman" w:cs="Times New Roman"/>
                <w:sz w:val="24"/>
                <w:szCs w:val="24"/>
                <w:highlight w:val="yellow"/>
              </w:rPr>
            </w:rPrChange>
          </w:rPr>
          <w:delText>defoliators</w:delText>
        </w:r>
        <w:r w:rsidR="004A5C50" w:rsidRPr="005D237C" w:rsidDel="001D0EFA">
          <w:rPr>
            <w:rFonts w:ascii="Times New Roman" w:eastAsia="Times New Roman" w:hAnsi="Times New Roman" w:cs="Times New Roman"/>
            <w:sz w:val="24"/>
            <w:szCs w:val="24"/>
            <w:rPrChange w:id="122" w:author="Neziri Izak - OHS" w:date="2020-07-06T16:59:00Z">
              <w:rPr>
                <w:rFonts w:ascii="Times New Roman" w:eastAsia="Times New Roman" w:hAnsi="Times New Roman" w:cs="Times New Roman"/>
                <w:sz w:val="24"/>
                <w:szCs w:val="24"/>
                <w:highlight w:val="yellow"/>
              </w:rPr>
            </w:rPrChange>
          </w:rPr>
          <w:delText>)</w:delText>
        </w:r>
        <w:r w:rsidR="00AC3C34" w:rsidDel="001D0EFA">
          <w:rPr>
            <w:rFonts w:ascii="Times New Roman" w:eastAsia="Times New Roman" w:hAnsi="Times New Roman" w:cs="Times New Roman"/>
            <w:sz w:val="24"/>
            <w:szCs w:val="24"/>
          </w:rPr>
          <w:delText xml:space="preserve"> damaged the forest</w:delText>
        </w:r>
        <w:r w:rsidR="004A5C50" w:rsidDel="001D0EFA">
          <w:rPr>
            <w:rFonts w:ascii="Times New Roman" w:eastAsia="Times New Roman" w:hAnsi="Times New Roman" w:cs="Times New Roman"/>
            <w:sz w:val="24"/>
            <w:szCs w:val="24"/>
          </w:rPr>
          <w:delText xml:space="preserve">. </w:delText>
        </w:r>
        <w:r w:rsidR="00AC3C34" w:rsidDel="001D0EFA">
          <w:rPr>
            <w:rFonts w:ascii="Times New Roman" w:eastAsia="Times New Roman" w:hAnsi="Times New Roman" w:cs="Times New Roman"/>
            <w:sz w:val="24"/>
            <w:szCs w:val="24"/>
          </w:rPr>
          <w:delText xml:space="preserve"> </w:delText>
        </w:r>
        <w:r w:rsidR="004A5C50" w:rsidDel="001D0EFA">
          <w:rPr>
            <w:rFonts w:ascii="Times New Roman" w:eastAsia="Times New Roman" w:hAnsi="Times New Roman" w:cs="Times New Roman"/>
            <w:sz w:val="24"/>
            <w:szCs w:val="24"/>
          </w:rPr>
          <w:delText>S</w:delText>
        </w:r>
        <w:r w:rsidR="00AC3C34" w:rsidDel="001D0EFA">
          <w:rPr>
            <w:rFonts w:ascii="Times New Roman" w:eastAsia="Times New Roman" w:hAnsi="Times New Roman" w:cs="Times New Roman"/>
            <w:sz w:val="24"/>
            <w:szCs w:val="24"/>
          </w:rPr>
          <w:delText>econd</w:delText>
        </w:r>
        <w:r w:rsidR="004A5C50" w:rsidDel="001D0EFA">
          <w:rPr>
            <w:rFonts w:ascii="Times New Roman" w:eastAsia="Times New Roman" w:hAnsi="Times New Roman" w:cs="Times New Roman"/>
            <w:sz w:val="24"/>
            <w:szCs w:val="24"/>
          </w:rPr>
          <w:delText>ly</w:delText>
        </w:r>
        <w:r w:rsidR="00AC3C34" w:rsidDel="001D0EFA">
          <w:rPr>
            <w:rFonts w:ascii="Times New Roman" w:eastAsia="Times New Roman" w:hAnsi="Times New Roman" w:cs="Times New Roman"/>
            <w:sz w:val="24"/>
            <w:szCs w:val="24"/>
          </w:rPr>
          <w:delText xml:space="preserve">, fires killed pests directly. A multi-decadal history of fire suppression, coupled with summer drought stress due to climate change, has generated conditions that encourage sustained insect outbreaks and disease in the forest (Keane et al, 2002). </w:delText>
        </w:r>
      </w:del>
      <w:ins w:id="123" w:author="Clay" w:date="2020-07-22T19:07:00Z">
        <w:r>
          <w:rPr>
            <w:rFonts w:ascii="Times New Roman" w:eastAsia="Times New Roman" w:hAnsi="Times New Roman" w:cs="Times New Roman"/>
            <w:sz w:val="24"/>
            <w:szCs w:val="24"/>
          </w:rPr>
          <w:t xml:space="preserve">  </w:t>
        </w:r>
      </w:ins>
      <w:ins w:id="124" w:author="Clay" w:date="2020-07-22T19:08:00Z">
        <w:r>
          <w:rPr>
            <w:rFonts w:ascii="Times New Roman" w:eastAsia="Times New Roman" w:hAnsi="Times New Roman" w:cs="Times New Roman"/>
            <w:sz w:val="24"/>
            <w:szCs w:val="24"/>
          </w:rPr>
          <w:t xml:space="preserve">Moreover, </w:t>
        </w:r>
      </w:ins>
      <w:moveToRangeStart w:id="125" w:author="Clay" w:date="2020-07-22T19:08:00Z" w:name="move46337349"/>
      <w:moveTo w:id="126" w:author="Clay" w:date="2020-07-22T19:08:00Z">
        <w:del w:id="127" w:author="Clay" w:date="2020-07-22T19:09:00Z">
          <w:r w:rsidDel="001D0EFA">
            <w:rPr>
              <w:rFonts w:ascii="Times New Roman" w:eastAsia="Times New Roman" w:hAnsi="Times New Roman" w:cs="Times New Roman"/>
              <w:sz w:val="24"/>
              <w:szCs w:val="24"/>
            </w:rPr>
            <w:delText>D</w:delText>
          </w:r>
        </w:del>
      </w:moveTo>
      <w:ins w:id="128" w:author="Clay" w:date="2020-07-22T19:09:00Z">
        <w:r>
          <w:rPr>
            <w:rFonts w:ascii="Times New Roman" w:eastAsia="Times New Roman" w:hAnsi="Times New Roman" w:cs="Times New Roman"/>
            <w:sz w:val="24"/>
            <w:szCs w:val="24"/>
          </w:rPr>
          <w:t>d</w:t>
        </w:r>
      </w:ins>
      <w:moveTo w:id="129" w:author="Clay" w:date="2020-07-22T19:08:00Z">
        <w:r>
          <w:rPr>
            <w:rFonts w:ascii="Times New Roman" w:eastAsia="Times New Roman" w:hAnsi="Times New Roman" w:cs="Times New Roman"/>
            <w:sz w:val="24"/>
            <w:szCs w:val="24"/>
          </w:rPr>
          <w:t xml:space="preserve">ecreases in winter severity due to climate change has </w:t>
        </w:r>
        <w:del w:id="130" w:author="Clay" w:date="2020-07-22T19:09:00Z">
          <w:r w:rsidDel="00704EAB">
            <w:rPr>
              <w:rFonts w:ascii="Times New Roman" w:eastAsia="Times New Roman" w:hAnsi="Times New Roman" w:cs="Times New Roman"/>
              <w:sz w:val="24"/>
              <w:szCs w:val="24"/>
            </w:rPr>
            <w:delText xml:space="preserve">also led to increased pest outbreaks </w:delText>
          </w:r>
        </w:del>
      </w:moveTo>
      <w:proofErr w:type="spellStart"/>
      <w:ins w:id="131" w:author="Clay" w:date="2020-07-22T19:09:00Z">
        <w:r w:rsidR="00704EAB">
          <w:rPr>
            <w:rFonts w:ascii="Times New Roman" w:eastAsia="Times New Roman" w:hAnsi="Times New Roman" w:cs="Times New Roman"/>
            <w:sz w:val="24"/>
            <w:szCs w:val="24"/>
          </w:rPr>
          <w:t>has</w:t>
        </w:r>
        <w:proofErr w:type="spellEnd"/>
        <w:r w:rsidR="00704EAB">
          <w:rPr>
            <w:rFonts w:ascii="Times New Roman" w:eastAsia="Times New Roman" w:hAnsi="Times New Roman" w:cs="Times New Roman"/>
            <w:sz w:val="24"/>
            <w:szCs w:val="24"/>
          </w:rPr>
          <w:t xml:space="preserve"> reduced cold winters that can kill insect pests </w:t>
        </w:r>
      </w:ins>
      <w:moveTo w:id="132" w:author="Clay" w:date="2020-07-22T19:08:00Z">
        <w:r>
          <w:rPr>
            <w:rFonts w:ascii="Times New Roman" w:eastAsia="Times New Roman" w:hAnsi="Times New Roman" w:cs="Times New Roman"/>
            <w:sz w:val="24"/>
            <w:szCs w:val="24"/>
          </w:rPr>
          <w:t xml:space="preserve">(Murdock et al. 2012). </w:t>
        </w:r>
      </w:moveTo>
      <w:moveToRangeEnd w:id="125"/>
      <w:ins w:id="133" w:author="Clay" w:date="2020-07-22T19:09:00Z">
        <w:r w:rsidR="00704EAB">
          <w:rPr>
            <w:rFonts w:ascii="Times New Roman" w:eastAsia="Times New Roman" w:hAnsi="Times New Roman" w:cs="Times New Roman"/>
            <w:sz w:val="24"/>
            <w:szCs w:val="24"/>
          </w:rPr>
          <w:t xml:space="preserve"> Therefor</w:t>
        </w:r>
      </w:ins>
      <w:ins w:id="134" w:author="Clay" w:date="2020-07-22T19:10:00Z">
        <w:r w:rsidR="00704EAB">
          <w:rPr>
            <w:rFonts w:ascii="Times New Roman" w:eastAsia="Times New Roman" w:hAnsi="Times New Roman" w:cs="Times New Roman"/>
            <w:sz w:val="24"/>
            <w:szCs w:val="24"/>
          </w:rPr>
          <w:t>e</w:t>
        </w:r>
      </w:ins>
      <w:ins w:id="135" w:author="Clay" w:date="2020-07-22T19:09:00Z">
        <w:r w:rsidR="00704EAB">
          <w:rPr>
            <w:rFonts w:ascii="Times New Roman" w:eastAsia="Times New Roman" w:hAnsi="Times New Roman" w:cs="Times New Roman"/>
            <w:sz w:val="24"/>
            <w:szCs w:val="24"/>
          </w:rPr>
          <w:t xml:space="preserve">, </w:t>
        </w:r>
      </w:ins>
      <w:ins w:id="136" w:author="Clay" w:date="2020-07-22T19:10:00Z">
        <w:r w:rsidR="00704EAB">
          <w:rPr>
            <w:rFonts w:ascii="Times New Roman" w:eastAsia="Times New Roman" w:hAnsi="Times New Roman" w:cs="Times New Roman"/>
            <w:sz w:val="24"/>
            <w:szCs w:val="24"/>
          </w:rPr>
          <w:t xml:space="preserve">a </w:t>
        </w:r>
      </w:ins>
      <w:ins w:id="137" w:author="Clay" w:date="2020-07-22T19:08:00Z">
        <w:r>
          <w:rPr>
            <w:rFonts w:ascii="Times New Roman" w:eastAsia="Times New Roman" w:hAnsi="Times New Roman" w:cs="Times New Roman"/>
            <w:sz w:val="24"/>
            <w:szCs w:val="24"/>
          </w:rPr>
          <w:t xml:space="preserve">multi-decadal history of fire suppression, coupled with summer drought stress </w:t>
        </w:r>
      </w:ins>
      <w:ins w:id="138" w:author="Clay" w:date="2020-07-22T19:10:00Z">
        <w:r w:rsidR="00704EAB">
          <w:rPr>
            <w:rFonts w:ascii="Times New Roman" w:eastAsia="Times New Roman" w:hAnsi="Times New Roman" w:cs="Times New Roman"/>
            <w:sz w:val="24"/>
            <w:szCs w:val="24"/>
          </w:rPr>
          <w:t xml:space="preserve">and warmer winters </w:t>
        </w:r>
      </w:ins>
      <w:ins w:id="139" w:author="Clay" w:date="2020-07-22T19:08:00Z">
        <w:r>
          <w:rPr>
            <w:rFonts w:ascii="Times New Roman" w:eastAsia="Times New Roman" w:hAnsi="Times New Roman" w:cs="Times New Roman"/>
            <w:sz w:val="24"/>
            <w:szCs w:val="24"/>
          </w:rPr>
          <w:t>due to climate change, has generated conditions that encourage sustained insect outbreaks and disease in the forest (Keane et al, 2002)</w:t>
        </w:r>
      </w:ins>
      <w:ins w:id="140" w:author="Clay" w:date="2020-07-22T19:10:00Z">
        <w:r w:rsidR="00704EAB">
          <w:rPr>
            <w:rFonts w:ascii="Times New Roman" w:eastAsia="Times New Roman" w:hAnsi="Times New Roman" w:cs="Times New Roman"/>
            <w:sz w:val="24"/>
            <w:szCs w:val="24"/>
          </w:rPr>
          <w:t xml:space="preserve">, and these </w:t>
        </w:r>
      </w:ins>
      <w:moveFromRangeStart w:id="141" w:author="Clay" w:date="2020-07-22T19:08:00Z" w:name="move46337349"/>
      <w:moveFrom w:id="142" w:author="Clay" w:date="2020-07-22T19:08:00Z">
        <w:del w:id="143" w:author="Clay" w:date="2020-07-22T19:10:00Z">
          <w:r w:rsidR="004E6BB4" w:rsidDel="00704EAB">
            <w:rPr>
              <w:rFonts w:ascii="Times New Roman" w:eastAsia="Times New Roman" w:hAnsi="Times New Roman" w:cs="Times New Roman"/>
              <w:sz w:val="24"/>
              <w:szCs w:val="24"/>
            </w:rPr>
            <w:delText xml:space="preserve">Decreases in winter severity due to climate change has also led to increased pest outbreaks (Murdock et al. 2012). </w:delText>
          </w:r>
        </w:del>
      </w:moveFrom>
      <w:moveFromRangeEnd w:id="141"/>
      <w:del w:id="144" w:author="Clay" w:date="2020-07-22T19:10:00Z">
        <w:r w:rsidR="00597DF9" w:rsidDel="00704EAB">
          <w:rPr>
            <w:rFonts w:ascii="Times New Roman" w:eastAsia="Times New Roman" w:hAnsi="Times New Roman" w:cs="Times New Roman"/>
            <w:sz w:val="24"/>
            <w:szCs w:val="24"/>
          </w:rPr>
          <w:delText xml:space="preserve">As climate change progresses, theses </w:delText>
        </w:r>
      </w:del>
      <w:r w:rsidR="00597DF9">
        <w:rPr>
          <w:rFonts w:ascii="Times New Roman" w:eastAsia="Times New Roman" w:hAnsi="Times New Roman" w:cs="Times New Roman"/>
          <w:sz w:val="24"/>
          <w:szCs w:val="24"/>
        </w:rPr>
        <w:t xml:space="preserve">insect outbreaks are expected to intensify </w:t>
      </w:r>
      <w:ins w:id="145" w:author="Clay" w:date="2020-07-22T19:10:00Z">
        <w:r w:rsidR="00704EAB">
          <w:rPr>
            <w:rFonts w:ascii="Times New Roman" w:eastAsia="Times New Roman" w:hAnsi="Times New Roman" w:cs="Times New Roman"/>
            <w:sz w:val="24"/>
            <w:szCs w:val="24"/>
          </w:rPr>
          <w:t xml:space="preserve">as climate change progresses </w:t>
        </w:r>
      </w:ins>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del w:id="146" w:author="Clay" w:date="2020-07-22T19:10:00Z">
        <w:r w:rsidR="002E11AF" w:rsidDel="00704EAB">
          <w:rPr>
            <w:rFonts w:ascii="Times New Roman" w:eastAsia="Times New Roman" w:hAnsi="Times New Roman" w:cs="Times New Roman"/>
            <w:sz w:val="24"/>
            <w:szCs w:val="24"/>
          </w:rPr>
          <w:delText>, as outbreaks tend to occur more often during warmer, wet time periods</w:delText>
        </w:r>
      </w:del>
      <w:r w:rsidR="002E11AF">
        <w:rPr>
          <w:rFonts w:ascii="Times New Roman" w:eastAsia="Times New Roman" w:hAnsi="Times New Roman" w:cs="Times New Roman"/>
          <w:sz w:val="24"/>
          <w:szCs w:val="24"/>
        </w:rPr>
        <w:t>.</w:t>
      </w:r>
    </w:p>
    <w:p w14:paraId="0D66C8ED" w14:textId="634F703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47" w:name="_gjdgxs" w:colFirst="0" w:colLast="0"/>
      <w:bookmarkEnd w:id="147"/>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del w:id="148" w:author="Clay" w:date="2020-07-22T19:11:00Z">
        <w:r w:rsidDel="00704EAB">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a native lepidopteran that ranges from Southern British Columbia to </w:t>
      </w:r>
      <w:r>
        <w:rPr>
          <w:rFonts w:ascii="Times New Roman" w:eastAsia="Times New Roman" w:hAnsi="Times New Roman" w:cs="Times New Roman"/>
          <w:color w:val="000000"/>
          <w:sz w:val="24"/>
          <w:szCs w:val="24"/>
          <w:highlight w:val="white"/>
        </w:rPr>
        <w:lastRenderedPageBreak/>
        <w:t>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ins w:id="149" w:author="Clay" w:date="2020-07-22T19:11: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ins w:id="150" w:author="Clay" w:date="2020-07-22T19:12:00Z">
        <w:r w:rsidR="00704EAB">
          <w:rPr>
            <w:rFonts w:ascii="Times New Roman" w:eastAsia="Times New Roman" w:hAnsi="Times New Roman" w:cs="Times New Roman"/>
            <w:color w:val="000000"/>
            <w:sz w:val="24"/>
            <w:szCs w:val="24"/>
            <w:highlight w:val="white"/>
          </w:rPr>
          <w:t>,</w:t>
        </w:r>
      </w:ins>
      <w:r w:rsidR="00111A6C">
        <w:rPr>
          <w:rFonts w:ascii="Times New Roman" w:eastAsia="Times New Roman" w:hAnsi="Times New Roman" w:cs="Times New Roman"/>
          <w:color w:val="000000"/>
          <w:sz w:val="24"/>
          <w:szCs w:val="24"/>
          <w:highlight w:val="white"/>
        </w:rPr>
        <w:t xml:space="preserve"> </w:t>
      </w:r>
      <w:del w:id="151" w:author="Clay" w:date="2020-07-22T19:11:00Z">
        <w:r w:rsidR="00111A6C" w:rsidDel="00704EAB">
          <w:rPr>
            <w:rFonts w:ascii="Times New Roman" w:eastAsia="Times New Roman" w:hAnsi="Times New Roman" w:cs="Times New Roman"/>
            <w:color w:val="000000"/>
            <w:sz w:val="24"/>
            <w:szCs w:val="24"/>
            <w:highlight w:val="white"/>
          </w:rPr>
          <w:delText>in this region</w:delText>
        </w:r>
      </w:del>
      <w:ins w:id="152" w:author="Clay" w:date="2020-07-22T19:11:00Z">
        <w:r w:rsidR="00704EAB">
          <w:rPr>
            <w:rFonts w:ascii="Times New Roman" w:eastAsia="Times New Roman" w:hAnsi="Times New Roman" w:cs="Times New Roman"/>
            <w:color w:val="000000"/>
            <w:sz w:val="24"/>
            <w:szCs w:val="24"/>
            <w:highlight w:val="white"/>
          </w:rPr>
          <w:t>which have benefitted from fire suppression</w:t>
        </w:r>
      </w:ins>
      <w:r w:rsidR="00111A6C">
        <w:rPr>
          <w:rFonts w:ascii="Times New Roman" w:eastAsia="Times New Roman" w:hAnsi="Times New Roman" w:cs="Times New Roman"/>
          <w:color w:val="000000"/>
          <w:sz w:val="24"/>
          <w:szCs w:val="24"/>
          <w:highlight w:val="white"/>
        </w:rPr>
        <w:t xml:space="preserve">, but also </w:t>
      </w:r>
      <w:del w:id="153" w:author="Clay" w:date="2020-07-22T19:12:00Z">
        <w:r w:rsidR="00111A6C" w:rsidDel="00704EAB">
          <w:rPr>
            <w:rFonts w:ascii="Times New Roman" w:eastAsia="Times New Roman" w:hAnsi="Times New Roman" w:cs="Times New Roman"/>
            <w:color w:val="000000"/>
            <w:sz w:val="24"/>
            <w:szCs w:val="24"/>
            <w:highlight w:val="white"/>
          </w:rPr>
          <w:delText xml:space="preserve">feed on </w:delText>
        </w:r>
      </w:del>
      <w:r w:rsidR="00111A6C">
        <w:rPr>
          <w:rFonts w:ascii="Times New Roman" w:eastAsia="Times New Roman" w:hAnsi="Times New Roman" w:cs="Times New Roman"/>
          <w:color w:val="000000"/>
          <w:sz w:val="24"/>
          <w:szCs w:val="24"/>
          <w:highlight w:val="white"/>
        </w:rPr>
        <w:t>spruce needles</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w:t>
      </w:r>
      <w:ins w:id="154"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They then pupate and emerge as adults, taking flight around mid to late July for oviposition.</w:t>
      </w:r>
      <w:ins w:id="155"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ins w:id="156"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ins w:id="157" w:author="Clay" w:date="2020-07-22T19:13:00Z">
        <w:r w:rsidR="00704EAB">
          <w:rPr>
            <w:rFonts w:ascii="Times New Roman" w:eastAsia="Times New Roman" w:hAnsi="Times New Roman" w:cs="Times New Roman"/>
            <w:color w:val="000000"/>
            <w:sz w:val="24"/>
            <w:szCs w:val="24"/>
            <w:highlight w:val="white"/>
          </w:rPr>
          <w:t xml:space="preserve"> </w:t>
        </w:r>
      </w:ins>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commentRangeStart w:id="158"/>
      <w:del w:id="159" w:author="Clay" w:date="2020-07-22T19:14:00Z">
        <w:r w:rsidR="00A618C4" w:rsidDel="00704EAB">
          <w:rPr>
            <w:rFonts w:ascii="Times New Roman" w:eastAsia="Times New Roman" w:hAnsi="Times New Roman" w:cs="Times New Roman"/>
            <w:sz w:val="24"/>
            <w:szCs w:val="24"/>
          </w:rPr>
          <w:delText xml:space="preserve">Furthermore, the cold weather that would have normally killed off pests in the past is occurring less </w:delText>
        </w:r>
        <w:r w:rsidR="009B7BE5" w:rsidDel="00704EAB">
          <w:rPr>
            <w:rFonts w:ascii="Times New Roman" w:eastAsia="Times New Roman" w:hAnsi="Times New Roman" w:cs="Times New Roman"/>
            <w:sz w:val="24"/>
            <w:szCs w:val="24"/>
          </w:rPr>
          <w:delText>often.</w:delText>
        </w:r>
        <w:r w:rsidR="00A618C4" w:rsidDel="00704EAB">
          <w:rPr>
            <w:rFonts w:ascii="Times New Roman" w:eastAsia="Times New Roman" w:hAnsi="Times New Roman" w:cs="Times New Roman"/>
            <w:sz w:val="24"/>
            <w:szCs w:val="24"/>
          </w:rPr>
          <w:delText xml:space="preserve"> This allows these pests to stay out longer, causing more damage to plants more often than they otherwise would (Griffin and Turner, 2012). </w:delText>
        </w:r>
      </w:del>
      <w:commentRangeEnd w:id="158"/>
      <w:r w:rsidR="00704EAB">
        <w:rPr>
          <w:rStyle w:val="CommentReference"/>
        </w:rPr>
        <w:commentReference w:id="158"/>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ins w:id="160" w:author="Clay" w:date="2020-07-22T19:14:00Z">
        <w:r w:rsidR="00704EAB">
          <w:rPr>
            <w:rFonts w:ascii="Times New Roman" w:eastAsia="Times New Roman" w:hAnsi="Times New Roman" w:cs="Times New Roman"/>
            <w:sz w:val="24"/>
            <w:szCs w:val="24"/>
          </w:rPr>
          <w:t xml:space="preserve">internal </w:t>
        </w:r>
      </w:ins>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ins w:id="161" w:author="Clay" w:date="2020-07-22T19:15:00Z">
        <w:r w:rsidR="00704EAB">
          <w:rPr>
            <w:rFonts w:ascii="Times New Roman" w:eastAsia="Times New Roman" w:hAnsi="Times New Roman" w:cs="Times New Roman"/>
            <w:sz w:val="24"/>
            <w:szCs w:val="24"/>
          </w:rPr>
          <w:t xml:space="preserve">nutrient loss to nearby stream ecosystems that would alter </w:t>
        </w:r>
      </w:ins>
      <w:r>
        <w:rPr>
          <w:rFonts w:ascii="Times New Roman" w:eastAsia="Times New Roman" w:hAnsi="Times New Roman" w:cs="Times New Roman"/>
          <w:sz w:val="24"/>
          <w:szCs w:val="24"/>
        </w:rPr>
        <w:t xml:space="preserve">forest-stream </w:t>
      </w:r>
      <w:ins w:id="162" w:author="Clay" w:date="2020-07-22T19:15:00Z">
        <w:r w:rsidR="00704EAB">
          <w:rPr>
            <w:rFonts w:ascii="Times New Roman" w:eastAsia="Times New Roman" w:hAnsi="Times New Roman" w:cs="Times New Roman"/>
            <w:sz w:val="24"/>
            <w:szCs w:val="24"/>
          </w:rPr>
          <w:t xml:space="preserve">ecological </w:t>
        </w:r>
      </w:ins>
      <w:r>
        <w:rPr>
          <w:rFonts w:ascii="Times New Roman" w:eastAsia="Times New Roman" w:hAnsi="Times New Roman" w:cs="Times New Roman"/>
          <w:sz w:val="24"/>
          <w:szCs w:val="24"/>
        </w:rPr>
        <w:t>connectivity.</w:t>
      </w:r>
      <w:ins w:id="163" w:author="Clay" w:date="2020-07-22T19:15:00Z">
        <w:r w:rsidR="00704EAB">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commentRangeStart w:id="164"/>
      <w:del w:id="165" w:author="Clay" w:date="2020-07-22T19:15:00Z">
        <w:r w:rsidDel="00704EAB">
          <w:rPr>
            <w:rFonts w:ascii="Times New Roman" w:eastAsia="Times New Roman" w:hAnsi="Times New Roman" w:cs="Times New Roman"/>
            <w:sz w:val="24"/>
            <w:szCs w:val="24"/>
          </w:rPr>
          <w:delText xml:space="preserve">It has also been suggested that pest outbreaks can lead to increased fires due to the dead and dying trees they leave behind (Schlesinger et al, 2015), but new research has </w:delText>
        </w:r>
        <w:r w:rsidR="00351B70" w:rsidDel="00704EAB">
          <w:rPr>
            <w:rFonts w:ascii="Times New Roman" w:eastAsia="Times New Roman" w:hAnsi="Times New Roman" w:cs="Times New Roman"/>
            <w:sz w:val="24"/>
            <w:szCs w:val="24"/>
          </w:rPr>
          <w:delText>shown that</w:delText>
        </w:r>
        <w:r w:rsidDel="00704EAB">
          <w:rPr>
            <w:rFonts w:ascii="Times New Roman" w:eastAsia="Times New Roman" w:hAnsi="Times New Roman" w:cs="Times New Roman"/>
            <w:sz w:val="24"/>
            <w:szCs w:val="24"/>
          </w:rPr>
          <w:delText xml:space="preserve"> this may not be the case, and in fact may have the opposite </w:delText>
        </w:r>
        <w:r w:rsidR="00344C48" w:rsidDel="00704EAB">
          <w:rPr>
            <w:rFonts w:ascii="Times New Roman" w:eastAsia="Times New Roman" w:hAnsi="Times New Roman" w:cs="Times New Roman"/>
            <w:sz w:val="24"/>
            <w:szCs w:val="24"/>
          </w:rPr>
          <w:delText>effect. These</w:delText>
        </w:r>
        <w:r w:rsidDel="00704EAB">
          <w:rPr>
            <w:rFonts w:ascii="Times New Roman" w:eastAsia="Times New Roman" w:hAnsi="Times New Roman" w:cs="Times New Roman"/>
            <w:sz w:val="24"/>
            <w:szCs w:val="24"/>
          </w:rPr>
          <w:delText xml:space="preserve"> insects are defoliators as opposed to wood burrowers and therefore potentially have different effects on ecosystem dynamics. </w:delText>
        </w:r>
      </w:del>
      <w:commentRangeEnd w:id="164"/>
      <w:r w:rsidR="00704EAB">
        <w:rPr>
          <w:rStyle w:val="CommentReference"/>
        </w:rPr>
        <w:commentReference w:id="164"/>
      </w:r>
    </w:p>
    <w:p w14:paraId="3B36D370" w14:textId="5B447309" w:rsidR="00E02A5A" w:rsidRDefault="00AC3C34">
      <w:pPr>
        <w:pBdr>
          <w:top w:val="nil"/>
          <w:left w:val="nil"/>
          <w:bottom w:val="nil"/>
          <w:right w:val="nil"/>
          <w:between w:val="nil"/>
        </w:pBdr>
        <w:spacing w:line="480" w:lineRule="auto"/>
        <w:ind w:firstLine="720"/>
        <w:contextualSpacing/>
      </w:pPr>
      <w:del w:id="166" w:author="Clay" w:date="2020-07-22T19:17:00Z">
        <w:r w:rsidDel="00704EAB">
          <w:rPr>
            <w:rFonts w:ascii="Times New Roman" w:eastAsia="Times New Roman" w:hAnsi="Times New Roman" w:cs="Times New Roman"/>
            <w:sz w:val="24"/>
            <w:szCs w:val="24"/>
          </w:rPr>
          <w:delText>This study examine</w:delText>
        </w:r>
        <w:r w:rsidR="00974F9D" w:rsidDel="00704EAB">
          <w:rPr>
            <w:rFonts w:ascii="Times New Roman" w:eastAsia="Times New Roman" w:hAnsi="Times New Roman" w:cs="Times New Roman"/>
            <w:sz w:val="24"/>
            <w:szCs w:val="24"/>
          </w:rPr>
          <w:delText>d</w:delText>
        </w:r>
        <w:r w:rsidDel="00704EAB">
          <w:rPr>
            <w:rFonts w:ascii="Times New Roman" w:eastAsia="Times New Roman" w:hAnsi="Times New Roman" w:cs="Times New Roman"/>
            <w:sz w:val="24"/>
            <w:szCs w:val="24"/>
          </w:rPr>
          <w:delText xml:space="preserve"> some of the possible ecological effects of sustained WSB herbivory</w:delText>
        </w:r>
        <w:r w:rsidR="00E23D8F" w:rsidDel="00704EAB">
          <w:rPr>
            <w:rFonts w:ascii="Times New Roman" w:eastAsia="Times New Roman" w:hAnsi="Times New Roman" w:cs="Times New Roman"/>
            <w:sz w:val="24"/>
            <w:szCs w:val="24"/>
          </w:rPr>
          <w:delText>—</w:delText>
        </w:r>
        <w:r w:rsidDel="00704EAB">
          <w:rPr>
            <w:rFonts w:ascii="Times New Roman" w:eastAsia="Times New Roman" w:hAnsi="Times New Roman" w:cs="Times New Roman"/>
            <w:sz w:val="24"/>
            <w:szCs w:val="24"/>
          </w:rPr>
          <w:delText xml:space="preserve">including the rate of decomposition of mixed conifer needles to see whether or not that rate is increasing in areas highly impacted by WSB meaning that more nutrients would be added to the </w:delText>
        </w:r>
        <w:commentRangeStart w:id="167"/>
        <w:r w:rsidDel="00704EAB">
          <w:rPr>
            <w:rFonts w:ascii="Times New Roman" w:eastAsia="Times New Roman" w:hAnsi="Times New Roman" w:cs="Times New Roman"/>
            <w:sz w:val="24"/>
            <w:szCs w:val="24"/>
          </w:rPr>
          <w:delText>system</w:delText>
        </w:r>
      </w:del>
      <w:ins w:id="168" w:author="Clay" w:date="2020-07-22T19:17:00Z">
        <w:r w:rsidR="00704EAB">
          <w:rPr>
            <w:rFonts w:ascii="Times New Roman" w:eastAsia="Times New Roman" w:hAnsi="Times New Roman" w:cs="Times New Roman"/>
            <w:sz w:val="24"/>
            <w:szCs w:val="24"/>
          </w:rPr>
          <w:t xml:space="preserve">Sustained WSB herbivory could alter internal forest nutrient cycling and/or </w:t>
        </w:r>
        <w:r w:rsidR="00704EAB">
          <w:rPr>
            <w:rFonts w:ascii="Times New Roman" w:eastAsia="Times New Roman" w:hAnsi="Times New Roman" w:cs="Times New Roman"/>
            <w:sz w:val="24"/>
            <w:szCs w:val="24"/>
          </w:rPr>
          <w:lastRenderedPageBreak/>
          <w:t>forest-stream ecological connectivity through a variety of mechanisms</w:t>
        </w:r>
      </w:ins>
      <w:commentRangeEnd w:id="167"/>
      <w:ins w:id="169" w:author="Clay" w:date="2020-07-22T19:18:00Z">
        <w:r w:rsidR="00704EAB">
          <w:rPr>
            <w:rStyle w:val="CommentReference"/>
          </w:rPr>
          <w:commentReference w:id="167"/>
        </w:r>
      </w:ins>
      <w:r>
        <w:rPr>
          <w:rFonts w:ascii="Times New Roman" w:eastAsia="Times New Roman" w:hAnsi="Times New Roman" w:cs="Times New Roman"/>
          <w:sz w:val="24"/>
          <w:szCs w:val="24"/>
        </w:rPr>
        <w:t>.</w:t>
      </w:r>
      <w:ins w:id="170" w:author="Clay" w:date="2020-07-22T19:18:00Z">
        <w:r w:rsidR="00704EAB">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Under </w:t>
      </w:r>
      <w:del w:id="171" w:author="Clay" w:date="2020-07-22T19:18:00Z">
        <w:r w:rsidDel="00704EAB">
          <w:rPr>
            <w:rFonts w:ascii="Times New Roman" w:eastAsia="Times New Roman" w:hAnsi="Times New Roman" w:cs="Times New Roman"/>
            <w:sz w:val="24"/>
            <w:szCs w:val="24"/>
          </w:rPr>
          <w:delText xml:space="preserve">non WSB </w:delText>
        </w:r>
      </w:del>
      <w:r>
        <w:rPr>
          <w:rFonts w:ascii="Times New Roman" w:eastAsia="Times New Roman" w:hAnsi="Times New Roman" w:cs="Times New Roman"/>
          <w:sz w:val="24"/>
          <w:szCs w:val="24"/>
        </w:rPr>
        <w:t>conditions</w:t>
      </w:r>
      <w:ins w:id="172" w:author="Clay" w:date="2020-07-22T19:18:00Z">
        <w:r w:rsidR="00704EAB">
          <w:rPr>
            <w:rFonts w:ascii="Times New Roman" w:eastAsia="Times New Roman" w:hAnsi="Times New Roman" w:cs="Times New Roman"/>
            <w:sz w:val="24"/>
            <w:szCs w:val="24"/>
          </w:rPr>
          <w:t xml:space="preserve"> without active defoliation</w:t>
        </w:r>
      </w:ins>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ins w:id="173" w:author="Clay" w:date="2020-07-22T19:29:00Z">
        <w:r w:rsidR="001324EA">
          <w:rPr>
            <w:rFonts w:ascii="Times New Roman" w:eastAsia="Times New Roman" w:hAnsi="Times New Roman" w:cs="Times New Roman"/>
            <w:sz w:val="24"/>
            <w:szCs w:val="24"/>
          </w:rPr>
          <w:t xml:space="preserve">However </w:t>
        </w:r>
        <w:r w:rsidR="001324EA">
          <w:rPr>
            <w:rFonts w:ascii="Times New Roman" w:eastAsia="Times New Roman" w:hAnsi="Times New Roman" w:cs="Times New Roman"/>
            <w:sz w:val="24"/>
            <w:szCs w:val="24"/>
          </w:rPr>
          <w:t>actively defoliating WSB</w:t>
        </w:r>
      </w:ins>
      <w:moveToRangeStart w:id="174" w:author="Clay" w:date="2020-07-22T19:29:00Z" w:name="move46338587"/>
      <w:moveTo w:id="175" w:author="Clay" w:date="2020-07-22T19:29:00Z">
        <w:del w:id="176" w:author="Clay" w:date="2020-07-22T19:29:00Z">
          <w:r w:rsidR="001324EA" w:rsidDel="001324EA">
            <w:rPr>
              <w:rFonts w:ascii="Times New Roman" w:eastAsia="Times New Roman" w:hAnsi="Times New Roman" w:cs="Times New Roman"/>
              <w:sz w:val="24"/>
              <w:szCs w:val="24"/>
            </w:rPr>
            <w:delText>Pests</w:delText>
          </w:r>
        </w:del>
        <w:r w:rsidR="001324EA">
          <w:rPr>
            <w:rFonts w:ascii="Times New Roman" w:eastAsia="Times New Roman" w:hAnsi="Times New Roman" w:cs="Times New Roman"/>
            <w:sz w:val="24"/>
            <w:szCs w:val="24"/>
          </w:rPr>
          <w:t xml:space="preserve">, </w:t>
        </w:r>
        <w:del w:id="177" w:author="Clay" w:date="2020-07-22T19:29:00Z">
          <w:r w:rsidR="001324EA" w:rsidDel="001324EA">
            <w:rPr>
              <w:rFonts w:ascii="Times New Roman" w:eastAsia="Times New Roman" w:hAnsi="Times New Roman" w:cs="Times New Roman"/>
              <w:sz w:val="24"/>
              <w:szCs w:val="24"/>
            </w:rPr>
            <w:delText xml:space="preserve">mixed </w:delText>
          </w:r>
        </w:del>
      </w:moveTo>
      <w:ins w:id="178" w:author="Clay" w:date="2020-07-22T19:29:00Z">
        <w:r w:rsidR="001324EA">
          <w:rPr>
            <w:rFonts w:ascii="Times New Roman" w:eastAsia="Times New Roman" w:hAnsi="Times New Roman" w:cs="Times New Roman"/>
            <w:sz w:val="24"/>
            <w:szCs w:val="24"/>
          </w:rPr>
          <w:t xml:space="preserve">in combination </w:t>
        </w:r>
      </w:ins>
      <w:moveTo w:id="179" w:author="Clay" w:date="2020-07-22T19:29:00Z">
        <w:r w:rsidR="001324EA">
          <w:rPr>
            <w:rFonts w:ascii="Times New Roman" w:eastAsia="Times New Roman" w:hAnsi="Times New Roman" w:cs="Times New Roman"/>
            <w:sz w:val="24"/>
            <w:szCs w:val="24"/>
          </w:rPr>
          <w:t xml:space="preserve">with the </w:t>
        </w:r>
        <w:del w:id="180" w:author="Clay" w:date="2020-07-22T19:30:00Z">
          <w:r w:rsidR="001324EA" w:rsidDel="001324EA">
            <w:rPr>
              <w:rFonts w:ascii="Times New Roman" w:eastAsia="Times New Roman" w:hAnsi="Times New Roman" w:cs="Times New Roman"/>
              <w:sz w:val="24"/>
              <w:szCs w:val="24"/>
            </w:rPr>
            <w:delText xml:space="preserve">current </w:delText>
          </w:r>
        </w:del>
      </w:moveTo>
      <w:ins w:id="181" w:author="Clay" w:date="2020-07-22T19:30:00Z">
        <w:r w:rsidR="001324EA">
          <w:rPr>
            <w:rFonts w:ascii="Times New Roman" w:eastAsia="Times New Roman" w:hAnsi="Times New Roman" w:cs="Times New Roman"/>
            <w:sz w:val="24"/>
            <w:szCs w:val="24"/>
          </w:rPr>
          <w:t xml:space="preserve">increasing </w:t>
        </w:r>
      </w:ins>
      <w:moveTo w:id="182" w:author="Clay" w:date="2020-07-22T19:29:00Z">
        <w:r w:rsidR="001324EA">
          <w:rPr>
            <w:rFonts w:ascii="Times New Roman" w:eastAsia="Times New Roman" w:hAnsi="Times New Roman" w:cs="Times New Roman"/>
            <w:sz w:val="24"/>
            <w:szCs w:val="24"/>
          </w:rPr>
          <w:t xml:space="preserve">drought </w:t>
        </w:r>
      </w:moveTo>
      <w:ins w:id="183" w:author="Clay" w:date="2020-07-22T19:30:00Z">
        <w:r w:rsidR="001324EA">
          <w:rPr>
            <w:rFonts w:ascii="Times New Roman" w:eastAsia="Times New Roman" w:hAnsi="Times New Roman" w:cs="Times New Roman"/>
            <w:sz w:val="24"/>
            <w:szCs w:val="24"/>
          </w:rPr>
          <w:t xml:space="preserve">stress </w:t>
        </w:r>
      </w:ins>
      <w:moveTo w:id="184" w:author="Clay" w:date="2020-07-22T19:29:00Z">
        <w:del w:id="185" w:author="Clay" w:date="2020-07-22T19:30:00Z">
          <w:r w:rsidR="001324EA" w:rsidDel="001324EA">
            <w:rPr>
              <w:rFonts w:ascii="Times New Roman" w:eastAsia="Times New Roman" w:hAnsi="Times New Roman" w:cs="Times New Roman"/>
              <w:sz w:val="24"/>
              <w:szCs w:val="24"/>
            </w:rPr>
            <w:delText xml:space="preserve">in the region </w:delText>
          </w:r>
        </w:del>
      </w:moveTo>
      <w:ins w:id="186" w:author="Clay" w:date="2020-07-22T19:30:00Z">
        <w:r w:rsidR="001324EA">
          <w:rPr>
            <w:rFonts w:ascii="Times New Roman" w:eastAsia="Times New Roman" w:hAnsi="Times New Roman" w:cs="Times New Roman"/>
            <w:sz w:val="24"/>
            <w:szCs w:val="24"/>
          </w:rPr>
          <w:t xml:space="preserve">via </w:t>
        </w:r>
        <w:proofErr w:type="spellStart"/>
        <w:r w:rsidR="001324EA">
          <w:rPr>
            <w:rFonts w:ascii="Times New Roman" w:eastAsia="Times New Roman" w:hAnsi="Times New Roman" w:cs="Times New Roman"/>
            <w:sz w:val="24"/>
            <w:szCs w:val="24"/>
          </w:rPr>
          <w:t>iclimate</w:t>
        </w:r>
        <w:proofErr w:type="spellEnd"/>
        <w:r w:rsidR="001324EA">
          <w:rPr>
            <w:rFonts w:ascii="Times New Roman" w:eastAsia="Times New Roman" w:hAnsi="Times New Roman" w:cs="Times New Roman"/>
            <w:sz w:val="24"/>
            <w:szCs w:val="24"/>
          </w:rPr>
          <w:t xml:space="preserve"> change, </w:t>
        </w:r>
      </w:ins>
      <w:moveTo w:id="187" w:author="Clay" w:date="2020-07-22T19:29:00Z">
        <w:r w:rsidR="001324EA">
          <w:rPr>
            <w:rFonts w:ascii="Times New Roman" w:eastAsia="Times New Roman" w:hAnsi="Times New Roman" w:cs="Times New Roman"/>
            <w:sz w:val="24"/>
            <w:szCs w:val="24"/>
          </w:rPr>
          <w:t xml:space="preserve">are likely to alter the </w:t>
        </w:r>
        <w:del w:id="188" w:author="Clay" w:date="2020-07-22T19:30:00Z">
          <w:r w:rsidR="001324EA" w:rsidDel="001324EA">
            <w:rPr>
              <w:rFonts w:ascii="Times New Roman" w:eastAsia="Times New Roman" w:hAnsi="Times New Roman" w:cs="Times New Roman"/>
              <w:sz w:val="24"/>
              <w:szCs w:val="24"/>
            </w:rPr>
            <w:delText xml:space="preserve">areas </w:delText>
          </w:r>
        </w:del>
        <w:r w:rsidR="001324EA">
          <w:rPr>
            <w:rFonts w:ascii="Times New Roman" w:eastAsia="Times New Roman" w:hAnsi="Times New Roman" w:cs="Times New Roman"/>
            <w:sz w:val="24"/>
            <w:szCs w:val="24"/>
          </w:rPr>
          <w:t>nutrient cycle</w:t>
        </w:r>
      </w:moveTo>
      <w:ins w:id="189" w:author="Clay" w:date="2020-07-22T19:30:00Z">
        <w:r w:rsidR="001324EA">
          <w:rPr>
            <w:rFonts w:ascii="Times New Roman" w:eastAsia="Times New Roman" w:hAnsi="Times New Roman" w:cs="Times New Roman"/>
            <w:sz w:val="24"/>
            <w:szCs w:val="24"/>
          </w:rPr>
          <w:t xml:space="preserve"> </w:t>
        </w:r>
      </w:ins>
      <w:moveTo w:id="190" w:author="Clay" w:date="2020-07-22T19:29:00Z">
        <w:del w:id="191" w:author="Clay" w:date="2020-07-22T19:30:00Z">
          <w:r w:rsidR="001324EA" w:rsidDel="001324EA">
            <w:rPr>
              <w:rFonts w:ascii="Times New Roman" w:eastAsia="Times New Roman" w:hAnsi="Times New Roman" w:cs="Times New Roman"/>
              <w:sz w:val="24"/>
              <w:szCs w:val="24"/>
            </w:rPr>
            <w:delText xml:space="preserve">s on the forest floor as well as </w:delText>
          </w:r>
        </w:del>
        <w:r w:rsidR="001324EA">
          <w:rPr>
            <w:rFonts w:ascii="Times New Roman" w:eastAsia="Times New Roman" w:hAnsi="Times New Roman" w:cs="Times New Roman"/>
            <w:sz w:val="24"/>
            <w:szCs w:val="24"/>
          </w:rPr>
          <w:t xml:space="preserve">in </w:t>
        </w:r>
      </w:moveTo>
      <w:ins w:id="192" w:author="Clay" w:date="2020-07-22T19:30:00Z">
        <w:r w:rsidR="001324EA">
          <w:rPr>
            <w:rFonts w:ascii="Times New Roman" w:eastAsia="Times New Roman" w:hAnsi="Times New Roman" w:cs="Times New Roman"/>
            <w:sz w:val="24"/>
            <w:szCs w:val="24"/>
          </w:rPr>
          <w:t xml:space="preserve">forest </w:t>
        </w:r>
      </w:ins>
      <w:moveTo w:id="193" w:author="Clay" w:date="2020-07-22T19:29:00Z">
        <w:r w:rsidR="001324EA">
          <w:rPr>
            <w:rFonts w:ascii="Times New Roman" w:eastAsia="Times New Roman" w:hAnsi="Times New Roman" w:cs="Times New Roman"/>
            <w:sz w:val="24"/>
            <w:szCs w:val="24"/>
          </w:rPr>
          <w:t>soils (Schlesinger et al, 2015).</w:t>
        </w:r>
      </w:moveTo>
      <w:moveToRangeEnd w:id="174"/>
      <w:ins w:id="194" w:author="Clay" w:date="2020-07-22T19:30:00Z">
        <w:r w:rsidR="001324EA">
          <w:rPr>
            <w:rFonts w:ascii="Times New Roman" w:eastAsia="Times New Roman" w:hAnsi="Times New Roman" w:cs="Times New Roman"/>
            <w:sz w:val="24"/>
            <w:szCs w:val="24"/>
          </w:rPr>
          <w:t xml:space="preserve">  For example</w:t>
        </w:r>
      </w:ins>
      <w:del w:id="195" w:author="Clay" w:date="2020-07-22T19:19:00Z">
        <w:r w:rsidDel="00704EAB">
          <w:rPr>
            <w:rFonts w:ascii="Times New Roman" w:eastAsia="Times New Roman" w:hAnsi="Times New Roman" w:cs="Times New Roman"/>
            <w:sz w:val="24"/>
            <w:szCs w:val="24"/>
          </w:rPr>
          <w:delText xml:space="preserve">Areas highly impacted by </w:delText>
        </w:r>
      </w:del>
      <w:del w:id="196" w:author="Clay" w:date="2020-07-22T19:29:00Z">
        <w:r w:rsidDel="001324EA">
          <w:rPr>
            <w:rFonts w:ascii="Times New Roman" w:eastAsia="Times New Roman" w:hAnsi="Times New Roman" w:cs="Times New Roman"/>
            <w:sz w:val="24"/>
            <w:szCs w:val="24"/>
          </w:rPr>
          <w:delText>WSB</w:delText>
        </w:r>
      </w:del>
      <w:ins w:id="197" w:author="Clay" w:date="2020-07-22T19:19:00Z">
        <w:r w:rsidR="00704EAB">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ins w:id="198" w:author="Clay" w:date="2020-07-22T19:19:00Z">
        <w:r w:rsidR="00002CBD">
          <w:rPr>
            <w:rFonts w:ascii="Times New Roman" w:eastAsia="Times New Roman" w:hAnsi="Times New Roman" w:cs="Times New Roman"/>
            <w:sz w:val="24"/>
            <w:szCs w:val="24"/>
          </w:rPr>
          <w:t>the large amount of frass that these defoliators excrete falls to the forest floor</w:t>
        </w:r>
        <w:r w:rsidR="00002CBD">
          <w:rPr>
            <w:rFonts w:ascii="Times New Roman" w:eastAsia="Times New Roman" w:hAnsi="Times New Roman" w:cs="Times New Roman"/>
            <w:sz w:val="24"/>
            <w:szCs w:val="24"/>
          </w:rPr>
          <w:t xml:space="preserve"> and has </w:t>
        </w:r>
      </w:ins>
      <w:del w:id="199" w:author="Clay" w:date="2020-07-22T19:19:00Z">
        <w:r w:rsidR="00351B70" w:rsidDel="00002CBD">
          <w:rPr>
            <w:rFonts w:ascii="Times New Roman" w:eastAsia="Times New Roman" w:hAnsi="Times New Roman" w:cs="Times New Roman"/>
            <w:sz w:val="24"/>
            <w:szCs w:val="24"/>
          </w:rPr>
          <w:delText xml:space="preserve">have </w:delText>
        </w:r>
      </w:del>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del w:id="200" w:author="Clay" w:date="2020-07-22T19:20:00Z">
        <w:r w:rsidDel="00002CBD">
          <w:rPr>
            <w:rFonts w:ascii="Times New Roman" w:eastAsia="Times New Roman" w:hAnsi="Times New Roman" w:cs="Times New Roman"/>
            <w:sz w:val="24"/>
            <w:szCs w:val="24"/>
          </w:rPr>
          <w:delText xml:space="preserve">lead to increased </w:delText>
        </w:r>
      </w:del>
      <w:ins w:id="201" w:author="Clay" w:date="2020-07-22T19:20:00Z">
        <w:r w:rsidR="00002CBD">
          <w:rPr>
            <w:rFonts w:ascii="Times New Roman" w:eastAsia="Times New Roman" w:hAnsi="Times New Roman" w:cs="Times New Roman"/>
            <w:sz w:val="24"/>
            <w:szCs w:val="24"/>
          </w:rPr>
          <w:t xml:space="preserve">increase </w:t>
        </w:r>
      </w:ins>
      <w:r>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del w:id="202" w:author="Clay" w:date="2020-07-22T19:20:00Z">
        <w:r w:rsidR="00E23D8F" w:rsidDel="00002CBD">
          <w:rPr>
            <w:rFonts w:ascii="Times New Roman" w:eastAsia="Times New Roman" w:hAnsi="Times New Roman" w:cs="Times New Roman"/>
            <w:sz w:val="24"/>
            <w:szCs w:val="24"/>
          </w:rPr>
          <w:delText>due to</w:delText>
        </w:r>
      </w:del>
      <w:del w:id="203" w:author="Clay" w:date="2020-07-22T19:19:00Z">
        <w:r w:rsidDel="00002CBD">
          <w:rPr>
            <w:rFonts w:ascii="Times New Roman" w:eastAsia="Times New Roman" w:hAnsi="Times New Roman" w:cs="Times New Roman"/>
            <w:sz w:val="24"/>
            <w:szCs w:val="24"/>
          </w:rPr>
          <w:delText xml:space="preserve"> the large amounts of frass that these defoliators excrete that then fall</w:delText>
        </w:r>
        <w:r w:rsidR="00974F9D" w:rsidDel="00002CBD">
          <w:rPr>
            <w:rFonts w:ascii="Times New Roman" w:eastAsia="Times New Roman" w:hAnsi="Times New Roman" w:cs="Times New Roman"/>
            <w:sz w:val="24"/>
            <w:szCs w:val="24"/>
          </w:rPr>
          <w:delText>s</w:delText>
        </w:r>
        <w:r w:rsidDel="00002CBD">
          <w:rPr>
            <w:rFonts w:ascii="Times New Roman" w:eastAsia="Times New Roman" w:hAnsi="Times New Roman" w:cs="Times New Roman"/>
            <w:sz w:val="24"/>
            <w:szCs w:val="24"/>
          </w:rPr>
          <w:delText xml:space="preserve"> to the forest floor</w:delText>
        </w:r>
      </w:del>
      <w:del w:id="204" w:author="Clay" w:date="2020-07-22T19:20:00Z">
        <w:r w:rsidDel="00002CBD">
          <w:rPr>
            <w:rFonts w:ascii="Times New Roman" w:eastAsia="Times New Roman" w:hAnsi="Times New Roman" w:cs="Times New Roman"/>
            <w:sz w:val="24"/>
            <w:szCs w:val="24"/>
          </w:rPr>
          <w:delText xml:space="preserve">. Once </w:delText>
        </w:r>
      </w:del>
      <w:ins w:id="205" w:author="Clay" w:date="2020-07-22T19:20:00Z">
        <w:r w:rsidR="00002CBD">
          <w:rPr>
            <w:rFonts w:ascii="Times New Roman" w:eastAsia="Times New Roman" w:hAnsi="Times New Roman" w:cs="Times New Roman"/>
            <w:sz w:val="24"/>
            <w:szCs w:val="24"/>
          </w:rPr>
          <w:t xml:space="preserve">after </w:t>
        </w:r>
      </w:ins>
      <w:r>
        <w:rPr>
          <w:rFonts w:ascii="Times New Roman" w:eastAsia="Times New Roman" w:hAnsi="Times New Roman" w:cs="Times New Roman"/>
          <w:sz w:val="24"/>
          <w:szCs w:val="24"/>
        </w:rPr>
        <w:t xml:space="preserve">rainfall </w:t>
      </w:r>
      <w:del w:id="206" w:author="Clay" w:date="2020-07-22T19:20:00Z">
        <w:r w:rsidDel="00002CBD">
          <w:rPr>
            <w:rFonts w:ascii="Times New Roman" w:eastAsia="Times New Roman" w:hAnsi="Times New Roman" w:cs="Times New Roman"/>
            <w:sz w:val="24"/>
            <w:szCs w:val="24"/>
          </w:rPr>
          <w:delText>occurs, the l</w:delText>
        </w:r>
      </w:del>
      <w:ins w:id="207" w:author="Clay" w:date="2020-07-22T19:20:00Z">
        <w:r w:rsidR="00002CBD">
          <w:rPr>
            <w:rFonts w:ascii="Times New Roman" w:eastAsia="Times New Roman" w:hAnsi="Times New Roman" w:cs="Times New Roman"/>
            <w:sz w:val="24"/>
            <w:szCs w:val="24"/>
          </w:rPr>
          <w:t>l</w:t>
        </w:r>
      </w:ins>
      <w:r>
        <w:rPr>
          <w:rFonts w:ascii="Times New Roman" w:eastAsia="Times New Roman" w:hAnsi="Times New Roman" w:cs="Times New Roman"/>
          <w:sz w:val="24"/>
          <w:szCs w:val="24"/>
        </w:rPr>
        <w:t>each</w:t>
      </w:r>
      <w:del w:id="208" w:author="Clay" w:date="2020-07-22T19:20:00Z">
        <w:r w:rsidDel="00002CBD">
          <w:rPr>
            <w:rFonts w:ascii="Times New Roman" w:eastAsia="Times New Roman" w:hAnsi="Times New Roman" w:cs="Times New Roman"/>
            <w:sz w:val="24"/>
            <w:szCs w:val="24"/>
          </w:rPr>
          <w:delText>ing</w:delText>
        </w:r>
      </w:del>
      <w:ins w:id="209" w:author="Clay" w:date="2020-07-22T19:20:00Z">
        <w:r w:rsidR="00002CBD">
          <w:rPr>
            <w:rFonts w:ascii="Times New Roman" w:eastAsia="Times New Roman" w:hAnsi="Times New Roman" w:cs="Times New Roman"/>
            <w:sz w:val="24"/>
            <w:szCs w:val="24"/>
          </w:rPr>
          <w:t>es</w:t>
        </w:r>
      </w:ins>
      <w:r>
        <w:rPr>
          <w:rFonts w:ascii="Times New Roman" w:eastAsia="Times New Roman" w:hAnsi="Times New Roman" w:cs="Times New Roman"/>
          <w:sz w:val="24"/>
          <w:szCs w:val="24"/>
        </w:rPr>
        <w:t xml:space="preserve"> </w:t>
      </w:r>
      <w:del w:id="210" w:author="Clay" w:date="2020-07-22T19:20:00Z">
        <w:r w:rsidR="00E23D8F" w:rsidDel="00002CBD">
          <w:rPr>
            <w:rFonts w:ascii="Times New Roman" w:eastAsia="Times New Roman" w:hAnsi="Times New Roman" w:cs="Times New Roman"/>
            <w:sz w:val="24"/>
            <w:szCs w:val="24"/>
          </w:rPr>
          <w:delText>of</w:delText>
        </w:r>
        <w:r w:rsidDel="00002CBD">
          <w:rPr>
            <w:rFonts w:ascii="Times New Roman" w:eastAsia="Times New Roman" w:hAnsi="Times New Roman" w:cs="Times New Roman"/>
            <w:sz w:val="24"/>
            <w:szCs w:val="24"/>
          </w:rPr>
          <w:delText xml:space="preserve"> frass frees up those </w:delText>
        </w:r>
      </w:del>
      <w:r>
        <w:rPr>
          <w:rFonts w:ascii="Times New Roman" w:eastAsia="Times New Roman" w:hAnsi="Times New Roman" w:cs="Times New Roman"/>
          <w:sz w:val="24"/>
          <w:szCs w:val="24"/>
        </w:rPr>
        <w:t>nutrients</w:t>
      </w:r>
      <w:ins w:id="211" w:author="Clay" w:date="2020-07-22T19:20:00Z">
        <w:r w:rsidR="00002CBD">
          <w:rPr>
            <w:rFonts w:ascii="Times New Roman" w:eastAsia="Times New Roman" w:hAnsi="Times New Roman" w:cs="Times New Roman"/>
            <w:sz w:val="24"/>
            <w:szCs w:val="24"/>
          </w:rPr>
          <w:t xml:space="preserve"> </w:t>
        </w:r>
      </w:ins>
      <w:ins w:id="212" w:author="Clay" w:date="2020-07-22T19:21:00Z">
        <w:r w:rsidR="00002CBD">
          <w:rPr>
            <w:rFonts w:ascii="Times New Roman" w:eastAsia="Times New Roman" w:hAnsi="Times New Roman" w:cs="Times New Roman"/>
            <w:sz w:val="24"/>
            <w:szCs w:val="24"/>
          </w:rPr>
          <w:t>to soils</w:t>
        </w:r>
      </w:ins>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del w:id="213" w:author="Clay" w:date="2020-07-22T19:32:00Z">
        <w:r w:rsidDel="001324EA">
          <w:rPr>
            <w:rFonts w:ascii="Times New Roman" w:eastAsia="Times New Roman" w:hAnsi="Times New Roman" w:cs="Times New Roman"/>
            <w:sz w:val="24"/>
            <w:szCs w:val="24"/>
          </w:rPr>
          <w:delText>system to use</w:delText>
        </w:r>
      </w:del>
      <w:ins w:id="214" w:author="Clay" w:date="2020-07-22T19:32:00Z">
        <w:r w:rsidR="001324EA">
          <w:rPr>
            <w:rFonts w:ascii="Times New Roman" w:eastAsia="Times New Roman" w:hAnsi="Times New Roman" w:cs="Times New Roman"/>
            <w:sz w:val="24"/>
            <w:szCs w:val="24"/>
          </w:rPr>
          <w:t>nutrient cycle</w:t>
        </w:r>
      </w:ins>
      <w:ins w:id="215" w:author="Clay" w:date="2020-07-22T19:21:00Z">
        <w:r w:rsidR="00002CBD">
          <w:rPr>
            <w:rFonts w:ascii="Times New Roman" w:eastAsia="Times New Roman" w:hAnsi="Times New Roman" w:cs="Times New Roman"/>
            <w:sz w:val="24"/>
            <w:szCs w:val="24"/>
          </w:rPr>
          <w:t xml:space="preserve"> (CITATION FOR </w:t>
        </w:r>
      </w:ins>
      <w:ins w:id="216" w:author="Clay" w:date="2020-07-22T19:32:00Z">
        <w:r w:rsidR="001324EA">
          <w:rPr>
            <w:rFonts w:ascii="Times New Roman" w:eastAsia="Times New Roman" w:hAnsi="Times New Roman" w:cs="Times New Roman"/>
            <w:sz w:val="24"/>
            <w:szCs w:val="24"/>
          </w:rPr>
          <w:t xml:space="preserve">THE LEACHING </w:t>
        </w:r>
      </w:ins>
      <w:ins w:id="217" w:author="Clay" w:date="2020-07-22T19:21:00Z">
        <w:r w:rsidR="00002CBD">
          <w:rPr>
            <w:rFonts w:ascii="Times New Roman" w:eastAsia="Times New Roman" w:hAnsi="Times New Roman" w:cs="Times New Roman"/>
            <w:sz w:val="24"/>
            <w:szCs w:val="24"/>
          </w:rPr>
          <w:t>MECHANISM?)</w:t>
        </w:r>
      </w:ins>
      <w:r>
        <w:rPr>
          <w:rFonts w:ascii="Times New Roman" w:eastAsia="Times New Roman" w:hAnsi="Times New Roman" w:cs="Times New Roman"/>
          <w:sz w:val="24"/>
          <w:szCs w:val="24"/>
        </w:rPr>
        <w:t xml:space="preserve">. </w:t>
      </w:r>
      <w:ins w:id="218" w:author="Clay" w:date="2020-07-22T19:21:00Z">
        <w:r w:rsidR="00002CBD">
          <w:rPr>
            <w:rFonts w:ascii="Times New Roman" w:eastAsia="Times New Roman" w:hAnsi="Times New Roman" w:cs="Times New Roman"/>
            <w:sz w:val="24"/>
            <w:szCs w:val="24"/>
          </w:rPr>
          <w:t xml:space="preserve"> </w:t>
        </w:r>
      </w:ins>
      <w:ins w:id="219" w:author="Clay" w:date="2020-07-22T19:22:00Z">
        <w:r w:rsidR="00002CBD">
          <w:rPr>
            <w:rFonts w:ascii="Times New Roman" w:eastAsia="Times New Roman" w:hAnsi="Times New Roman" w:cs="Times New Roman"/>
            <w:sz w:val="24"/>
            <w:szCs w:val="24"/>
          </w:rPr>
          <w:t>In particular</w:t>
        </w:r>
      </w:ins>
      <w:ins w:id="220" w:author="Clay" w:date="2020-07-22T19:23:00Z">
        <w:r w:rsidR="00002CBD">
          <w:rPr>
            <w:rFonts w:ascii="Times New Roman" w:eastAsia="Times New Roman" w:hAnsi="Times New Roman" w:cs="Times New Roman"/>
            <w:sz w:val="24"/>
            <w:szCs w:val="24"/>
          </w:rPr>
          <w:t>,</w:t>
        </w:r>
      </w:ins>
      <w:ins w:id="221" w:author="Clay" w:date="2020-07-22T19:22:00Z">
        <w:r w:rsidR="00002CBD">
          <w:rPr>
            <w:rFonts w:ascii="Times New Roman" w:eastAsia="Times New Roman" w:hAnsi="Times New Roman" w:cs="Times New Roman"/>
            <w:sz w:val="24"/>
            <w:szCs w:val="24"/>
          </w:rPr>
          <w:t xml:space="preserve"> nitrogen availability may increase (</w:t>
        </w:r>
        <w:commentRangeStart w:id="222"/>
        <w:r w:rsidR="00002CBD">
          <w:rPr>
            <w:rFonts w:ascii="Times New Roman" w:eastAsia="Times New Roman" w:hAnsi="Times New Roman" w:cs="Times New Roman"/>
            <w:sz w:val="24"/>
            <w:szCs w:val="24"/>
          </w:rPr>
          <w:t>CITATION</w:t>
        </w:r>
      </w:ins>
      <w:commentRangeEnd w:id="222"/>
      <w:ins w:id="223" w:author="Clay" w:date="2020-07-22T19:35:00Z">
        <w:r w:rsidR="001324EA">
          <w:rPr>
            <w:rStyle w:val="CommentReference"/>
          </w:rPr>
          <w:commentReference w:id="222"/>
        </w:r>
      </w:ins>
      <w:ins w:id="224" w:author="Clay" w:date="2020-07-22T19:22:00Z">
        <w:r w:rsidR="00002CBD">
          <w:rPr>
            <w:rFonts w:ascii="Times New Roman" w:eastAsia="Times New Roman" w:hAnsi="Times New Roman" w:cs="Times New Roman"/>
            <w:sz w:val="24"/>
            <w:szCs w:val="24"/>
          </w:rPr>
          <w:t>)</w:t>
        </w:r>
      </w:ins>
      <w:ins w:id="225" w:author="Clay" w:date="2020-07-22T19:23:00Z">
        <w:r w:rsidR="00002CBD">
          <w:rPr>
            <w:rFonts w:ascii="Times New Roman" w:eastAsia="Times New Roman" w:hAnsi="Times New Roman" w:cs="Times New Roman"/>
            <w:sz w:val="24"/>
            <w:szCs w:val="24"/>
          </w:rPr>
          <w:t xml:space="preserve">, and via various transformations into </w:t>
        </w:r>
      </w:ins>
      <w:ins w:id="226" w:author="Clay" w:date="2020-07-22T19:24:00Z">
        <w:r w:rsidR="00002CBD">
          <w:rPr>
            <w:rFonts w:ascii="Times New Roman" w:eastAsia="Times New Roman" w:hAnsi="Times New Roman" w:cs="Times New Roman"/>
            <w:sz w:val="24"/>
            <w:szCs w:val="24"/>
          </w:rPr>
          <w:t>ammonium or nitrate</w:t>
        </w:r>
        <w:r w:rsidR="00002CBD">
          <w:rPr>
            <w:rFonts w:ascii="Times New Roman" w:eastAsia="Times New Roman" w:hAnsi="Times New Roman" w:cs="Times New Roman"/>
            <w:sz w:val="24"/>
            <w:szCs w:val="24"/>
          </w:rPr>
          <w:t xml:space="preserve">, </w:t>
        </w:r>
      </w:ins>
      <w:ins w:id="227" w:author="Clay" w:date="2020-07-22T19:32:00Z">
        <w:r w:rsidR="001324EA">
          <w:rPr>
            <w:rFonts w:ascii="Times New Roman" w:eastAsia="Times New Roman" w:hAnsi="Times New Roman" w:cs="Times New Roman"/>
            <w:sz w:val="24"/>
            <w:szCs w:val="24"/>
          </w:rPr>
          <w:t xml:space="preserve">the increased nitrogen </w:t>
        </w:r>
      </w:ins>
      <w:ins w:id="228" w:author="Clay" w:date="2020-07-22T19:22:00Z">
        <w:r w:rsidR="00002CBD">
          <w:rPr>
            <w:rFonts w:ascii="Times New Roman" w:eastAsia="Times New Roman" w:hAnsi="Times New Roman" w:cs="Times New Roman"/>
            <w:sz w:val="24"/>
            <w:szCs w:val="24"/>
          </w:rPr>
          <w:t xml:space="preserve">can meet a variety of fates.  </w:t>
        </w:r>
      </w:ins>
      <w:ins w:id="229" w:author="Clay" w:date="2020-07-22T19:24:00Z">
        <w:r w:rsidR="00002CBD">
          <w:rPr>
            <w:rFonts w:ascii="Times New Roman" w:eastAsia="Times New Roman" w:hAnsi="Times New Roman" w:cs="Times New Roman"/>
            <w:sz w:val="24"/>
            <w:szCs w:val="24"/>
          </w:rPr>
          <w:t xml:space="preserve">For example, </w:t>
        </w:r>
        <w:r w:rsidR="00002CBD">
          <w:rPr>
            <w:rFonts w:ascii="Times New Roman" w:eastAsia="Times New Roman" w:hAnsi="Times New Roman" w:cs="Times New Roman"/>
            <w:sz w:val="24"/>
            <w:szCs w:val="24"/>
          </w:rPr>
          <w:t>ammonium (NH</w:t>
        </w:r>
        <w:r w:rsidR="00002CBD">
          <w:rPr>
            <w:rFonts w:ascii="Times New Roman" w:eastAsia="Times New Roman" w:hAnsi="Times New Roman" w:cs="Times New Roman"/>
            <w:sz w:val="24"/>
            <w:szCs w:val="24"/>
            <w:vertAlign w:val="subscript"/>
          </w:rPr>
          <w:t>4</w:t>
        </w:r>
        <w:r w:rsidR="00002CBD">
          <w:rPr>
            <w:rFonts w:ascii="Times New Roman" w:eastAsia="Times New Roman" w:hAnsi="Times New Roman" w:cs="Times New Roman"/>
            <w:sz w:val="24"/>
            <w:szCs w:val="24"/>
            <w:vertAlign w:val="superscript"/>
          </w:rPr>
          <w:t>+</w:t>
        </w:r>
        <w:r w:rsidR="00002CB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can </w:t>
        </w:r>
        <w:r w:rsidR="00002CBD">
          <w:rPr>
            <w:rFonts w:ascii="Times New Roman" w:eastAsia="Times New Roman" w:hAnsi="Times New Roman" w:cs="Times New Roman"/>
            <w:sz w:val="24"/>
            <w:szCs w:val="24"/>
          </w:rPr>
          <w:t xml:space="preserve">be taken up by plants </w:t>
        </w:r>
      </w:ins>
      <w:ins w:id="230" w:author="Clay" w:date="2020-07-22T19:25:00Z">
        <w:r w:rsidR="00002CBD">
          <w:rPr>
            <w:rFonts w:ascii="Times New Roman" w:eastAsia="Times New Roman" w:hAnsi="Times New Roman" w:cs="Times New Roman"/>
            <w:sz w:val="24"/>
            <w:szCs w:val="24"/>
          </w:rPr>
          <w:t xml:space="preserve">or immobilized by </w:t>
        </w:r>
      </w:ins>
      <w:ins w:id="231" w:author="Clay" w:date="2020-07-22T19:24:00Z">
        <w:r w:rsidR="00002CBD">
          <w:rPr>
            <w:rFonts w:ascii="Times New Roman" w:eastAsia="Times New Roman" w:hAnsi="Times New Roman" w:cs="Times New Roman"/>
            <w:sz w:val="24"/>
            <w:szCs w:val="24"/>
          </w:rPr>
          <w:t>bacteria</w:t>
        </w:r>
      </w:ins>
      <w:ins w:id="232" w:author="Clay" w:date="2020-07-22T19:25:00Z">
        <w:r w:rsidR="00002CBD">
          <w:rPr>
            <w:rFonts w:ascii="Times New Roman" w:eastAsia="Times New Roman" w:hAnsi="Times New Roman" w:cs="Times New Roman"/>
            <w:sz w:val="24"/>
            <w:szCs w:val="24"/>
          </w:rPr>
          <w:t xml:space="preserve"> or fungi, remaining in the ecosystem</w:t>
        </w:r>
      </w:ins>
      <w:ins w:id="233" w:author="Clay" w:date="2020-07-22T19:26:00Z">
        <w:r w:rsidR="00002CBD">
          <w:rPr>
            <w:rFonts w:ascii="Times New Roman" w:eastAsia="Times New Roman" w:hAnsi="Times New Roman" w:cs="Times New Roman"/>
            <w:sz w:val="24"/>
            <w:szCs w:val="24"/>
          </w:rPr>
          <w:t xml:space="preserve"> as organic N</w:t>
        </w:r>
      </w:ins>
      <w:ins w:id="234" w:author="Clay" w:date="2020-07-22T19:25:00Z">
        <w:r w:rsidR="00002CBD">
          <w:rPr>
            <w:rFonts w:ascii="Times New Roman" w:eastAsia="Times New Roman" w:hAnsi="Times New Roman" w:cs="Times New Roman"/>
            <w:sz w:val="24"/>
            <w:szCs w:val="24"/>
          </w:rPr>
          <w:t xml:space="preserve">. </w:t>
        </w:r>
      </w:ins>
      <w:ins w:id="235" w:author="Clay" w:date="2020-07-22T19:26:00Z">
        <w:r w:rsidR="00002CBD">
          <w:rPr>
            <w:rFonts w:ascii="Times New Roman" w:eastAsia="Times New Roman" w:hAnsi="Times New Roman" w:cs="Times New Roman"/>
            <w:sz w:val="24"/>
            <w:szCs w:val="24"/>
          </w:rPr>
          <w:t xml:space="preserve"> Organic N in frass can be mineralized as ammonium via decomposition, where it can be converted to nitrate via nitrification </w:t>
        </w:r>
      </w:ins>
      <w:del w:id="236" w:author="Clay" w:date="2020-07-22T19:27:00Z">
        <w:r w:rsidR="007F5497" w:rsidDel="00002CBD">
          <w:rPr>
            <w:rFonts w:ascii="Times New Roman" w:eastAsia="Times New Roman" w:hAnsi="Times New Roman" w:cs="Times New Roman"/>
            <w:sz w:val="24"/>
            <w:szCs w:val="24"/>
          </w:rPr>
          <w:delText>I</w:delText>
        </w:r>
        <w:r w:rsidDel="00002CBD">
          <w:rPr>
            <w:rFonts w:ascii="Times New Roman" w:eastAsia="Times New Roman" w:hAnsi="Times New Roman" w:cs="Times New Roman"/>
            <w:sz w:val="24"/>
            <w:szCs w:val="24"/>
          </w:rPr>
          <w:delText xml:space="preserve">f </w:delText>
        </w:r>
        <w:r w:rsidR="007F5497" w:rsidRPr="007F5497" w:rsidDel="00002CBD">
          <w:rPr>
            <w:rFonts w:ascii="Times New Roman" w:eastAsia="Times New Roman" w:hAnsi="Times New Roman" w:cs="Times New Roman"/>
            <w:sz w:val="24"/>
            <w:szCs w:val="24"/>
          </w:rPr>
          <w:delText>NO</w:delText>
        </w:r>
        <w:r w:rsidR="007F5497" w:rsidRPr="007F5497" w:rsidDel="00002CBD">
          <w:rPr>
            <w:rFonts w:ascii="Times New Roman" w:eastAsia="Times New Roman" w:hAnsi="Times New Roman" w:cs="Times New Roman"/>
            <w:sz w:val="24"/>
            <w:szCs w:val="24"/>
            <w:vertAlign w:val="subscript"/>
          </w:rPr>
          <w:delText>3</w:delText>
        </w:r>
        <w:r w:rsidR="00B75B3C" w:rsidRPr="007F5497" w:rsidDel="00002CBD">
          <w:rPr>
            <w:rFonts w:ascii="Times New Roman" w:eastAsia="Times New Roman" w:hAnsi="Times New Roman" w:cs="Times New Roman"/>
            <w:sz w:val="24"/>
            <w:szCs w:val="24"/>
            <w:vertAlign w:val="superscript"/>
          </w:rPr>
          <w:delText>-</w:delText>
        </w:r>
        <w:r w:rsidR="00B75B3C" w:rsidDel="00002CBD">
          <w:rPr>
            <w:rFonts w:ascii="Times New Roman" w:eastAsia="Times New Roman" w:hAnsi="Times New Roman" w:cs="Times New Roman"/>
            <w:sz w:val="24"/>
            <w:szCs w:val="24"/>
          </w:rPr>
          <w:delText xml:space="preserve"> amounts</w:delText>
        </w:r>
        <w:r w:rsidDel="00002CBD">
          <w:rPr>
            <w:rFonts w:ascii="Times New Roman" w:eastAsia="Times New Roman" w:hAnsi="Times New Roman" w:cs="Times New Roman"/>
            <w:sz w:val="24"/>
            <w:szCs w:val="24"/>
          </w:rPr>
          <w:delText xml:space="preserve"> are decreasing (net mineralization) then it can be inferred that nitrogen is taking the form of</w:delText>
        </w:r>
      </w:del>
      <w:del w:id="237" w:author="Clay" w:date="2020-07-22T19:24:00Z">
        <w:r w:rsidDel="00002CBD">
          <w:rPr>
            <w:rFonts w:ascii="Times New Roman" w:eastAsia="Times New Roman" w:hAnsi="Times New Roman" w:cs="Times New Roman"/>
            <w:sz w:val="24"/>
            <w:szCs w:val="24"/>
          </w:rPr>
          <w:delText xml:space="preserve"> ammonium (NH</w:delText>
        </w:r>
        <w:r w:rsidDel="00002CBD">
          <w:rPr>
            <w:rFonts w:ascii="Times New Roman" w:eastAsia="Times New Roman" w:hAnsi="Times New Roman" w:cs="Times New Roman"/>
            <w:sz w:val="24"/>
            <w:szCs w:val="24"/>
            <w:vertAlign w:val="subscript"/>
          </w:rPr>
          <w:delText>4</w:delText>
        </w:r>
        <w:r w:rsidDel="00002CBD">
          <w:rPr>
            <w:rFonts w:ascii="Times New Roman" w:eastAsia="Times New Roman" w:hAnsi="Times New Roman" w:cs="Times New Roman"/>
            <w:sz w:val="24"/>
            <w:szCs w:val="24"/>
            <w:vertAlign w:val="superscript"/>
          </w:rPr>
          <w:delText>+</w:delText>
        </w:r>
        <w:r w:rsidDel="00002CBD">
          <w:rPr>
            <w:rFonts w:ascii="Times New Roman" w:eastAsia="Times New Roman" w:hAnsi="Times New Roman" w:cs="Times New Roman"/>
            <w:sz w:val="24"/>
            <w:szCs w:val="24"/>
          </w:rPr>
          <w:delText>) and is be taken up by plants and bacterial immobilization</w:delText>
        </w:r>
      </w:del>
      <w:del w:id="238" w:author="Clay" w:date="2020-07-22T19:27:00Z">
        <w:r w:rsidDel="00002CBD">
          <w:rPr>
            <w:rFonts w:ascii="Times New Roman" w:eastAsia="Times New Roman" w:hAnsi="Times New Roman" w:cs="Times New Roman"/>
            <w:sz w:val="24"/>
            <w:szCs w:val="24"/>
          </w:rPr>
          <w:delText xml:space="preserve">. If </w:delText>
        </w:r>
        <w:r w:rsidR="007F5497" w:rsidDel="00002CBD">
          <w:rPr>
            <w:rFonts w:ascii="Times New Roman" w:eastAsia="Times New Roman" w:hAnsi="Times New Roman" w:cs="Times New Roman"/>
            <w:sz w:val="24"/>
            <w:szCs w:val="24"/>
          </w:rPr>
          <w:delText>NH</w:delText>
        </w:r>
        <w:r w:rsidR="007F5497" w:rsidDel="00002CBD">
          <w:rPr>
            <w:rFonts w:ascii="Times New Roman" w:eastAsia="Times New Roman" w:hAnsi="Times New Roman" w:cs="Times New Roman"/>
            <w:sz w:val="24"/>
            <w:szCs w:val="24"/>
            <w:vertAlign w:val="subscript"/>
          </w:rPr>
          <w:delText>4</w:delText>
        </w:r>
        <w:r w:rsidR="007F5497" w:rsidDel="00002CBD">
          <w:rPr>
            <w:rFonts w:ascii="Times New Roman" w:eastAsia="Times New Roman" w:hAnsi="Times New Roman" w:cs="Times New Roman"/>
            <w:sz w:val="24"/>
            <w:szCs w:val="24"/>
            <w:vertAlign w:val="superscript"/>
          </w:rPr>
          <w:delText>+</w:delText>
        </w:r>
        <w:r w:rsidR="004726F9" w:rsidDel="00002CBD">
          <w:rPr>
            <w:rFonts w:ascii="Times New Roman" w:eastAsia="Times New Roman" w:hAnsi="Times New Roman" w:cs="Times New Roman"/>
            <w:sz w:val="24"/>
            <w:szCs w:val="24"/>
          </w:rPr>
          <w:delText xml:space="preserve"> </w:delText>
        </w:r>
        <w:r w:rsidDel="00002CBD">
          <w:rPr>
            <w:rFonts w:ascii="Times New Roman" w:eastAsia="Times New Roman" w:hAnsi="Times New Roman" w:cs="Times New Roman"/>
            <w:sz w:val="24"/>
            <w:szCs w:val="24"/>
          </w:rPr>
          <w:delText xml:space="preserve">levels are </w:delText>
        </w:r>
        <w:r w:rsidR="007F5497" w:rsidDel="00002CBD">
          <w:rPr>
            <w:rFonts w:ascii="Times New Roman" w:eastAsia="Times New Roman" w:hAnsi="Times New Roman" w:cs="Times New Roman"/>
            <w:sz w:val="24"/>
            <w:szCs w:val="24"/>
          </w:rPr>
          <w:delText>decreasing</w:delText>
        </w:r>
        <w:r w:rsidDel="00002CBD">
          <w:rPr>
            <w:rFonts w:ascii="Times New Roman" w:eastAsia="Times New Roman" w:hAnsi="Times New Roman" w:cs="Times New Roman"/>
            <w:sz w:val="24"/>
            <w:szCs w:val="24"/>
          </w:rPr>
          <w:delText xml:space="preserve"> (net nitrification) then it can be inferred that it is taking the form of nitrate (NO</w:delText>
        </w:r>
        <w:r w:rsidDel="00002CBD">
          <w:rPr>
            <w:rFonts w:ascii="Times New Roman" w:eastAsia="Times New Roman" w:hAnsi="Times New Roman" w:cs="Times New Roman"/>
            <w:sz w:val="24"/>
            <w:szCs w:val="24"/>
            <w:vertAlign w:val="subscript"/>
          </w:rPr>
          <w:delText>3</w:delText>
        </w:r>
        <w:r w:rsidDel="00002CBD">
          <w:rPr>
            <w:rFonts w:ascii="Times New Roman" w:eastAsia="Times New Roman" w:hAnsi="Times New Roman" w:cs="Times New Roman"/>
            <w:sz w:val="24"/>
            <w:szCs w:val="24"/>
            <w:vertAlign w:val="superscript"/>
          </w:rPr>
          <w:delText>-</w:delText>
        </w:r>
        <w:r w:rsidDel="00002CBD">
          <w:rPr>
            <w:rFonts w:ascii="Times New Roman" w:eastAsia="Times New Roman" w:hAnsi="Times New Roman" w:cs="Times New Roman"/>
            <w:sz w:val="24"/>
            <w:szCs w:val="24"/>
          </w:rPr>
          <w:delText xml:space="preserve">) </w:delText>
        </w:r>
      </w:del>
      <w:ins w:id="239" w:author="Clay" w:date="2020-07-22T19:27:00Z">
        <w:r w:rsidR="00002CBD">
          <w:rPr>
            <w:rFonts w:ascii="Times New Roman" w:eastAsia="Times New Roman" w:hAnsi="Times New Roman" w:cs="Times New Roman"/>
            <w:sz w:val="24"/>
            <w:szCs w:val="24"/>
          </w:rPr>
          <w:t xml:space="preserve">whereby it is </w:t>
        </w:r>
      </w:ins>
      <w:del w:id="240" w:author="Clay" w:date="2020-07-22T19:27:00Z">
        <w:r w:rsidDel="00002CBD">
          <w:rPr>
            <w:rFonts w:ascii="Times New Roman" w:eastAsia="Times New Roman" w:hAnsi="Times New Roman" w:cs="Times New Roman"/>
            <w:sz w:val="24"/>
            <w:szCs w:val="24"/>
          </w:rPr>
          <w:delText xml:space="preserve">that </w:delText>
        </w:r>
        <w:r w:rsidR="007F5497" w:rsidDel="00002CBD">
          <w:rPr>
            <w:rFonts w:ascii="Times New Roman" w:eastAsia="Times New Roman" w:hAnsi="Times New Roman" w:cs="Times New Roman"/>
            <w:sz w:val="24"/>
            <w:szCs w:val="24"/>
          </w:rPr>
          <w:delText xml:space="preserve">is </w:delText>
        </w:r>
      </w:del>
      <w:r w:rsidR="007F5497">
        <w:rPr>
          <w:rFonts w:ascii="Times New Roman" w:eastAsia="Times New Roman" w:hAnsi="Times New Roman" w:cs="Times New Roman"/>
          <w:sz w:val="24"/>
          <w:szCs w:val="24"/>
        </w:rPr>
        <w:t>then subject</w:t>
      </w:r>
      <w:del w:id="241" w:author="Clay" w:date="2020-07-22T19:27:00Z">
        <w:r w:rsidR="007F5497" w:rsidDel="00002CBD">
          <w:rPr>
            <w:rFonts w:ascii="Times New Roman" w:eastAsia="Times New Roman" w:hAnsi="Times New Roman" w:cs="Times New Roman"/>
            <w:sz w:val="24"/>
            <w:szCs w:val="24"/>
          </w:rPr>
          <w:delText>ed</w:delText>
        </w:r>
      </w:del>
      <w:r w:rsidR="007F5497">
        <w:rPr>
          <w:rFonts w:ascii="Times New Roman" w:eastAsia="Times New Roman" w:hAnsi="Times New Roman" w:cs="Times New Roman"/>
          <w:sz w:val="24"/>
          <w:szCs w:val="24"/>
        </w:rPr>
        <w:t xml:space="preserve"> to </w:t>
      </w:r>
      <w:r w:rsidR="00E818AD">
        <w:rPr>
          <w:rFonts w:ascii="Times New Roman" w:eastAsia="Times New Roman" w:hAnsi="Times New Roman" w:cs="Times New Roman"/>
          <w:sz w:val="24"/>
          <w:szCs w:val="24"/>
        </w:rPr>
        <w:t xml:space="preserve">leaching </w:t>
      </w:r>
      <w:ins w:id="242" w:author="Clay" w:date="2020-07-22T19:27:00Z">
        <w:r w:rsidR="00002CBD">
          <w:rPr>
            <w:rFonts w:ascii="Times New Roman" w:eastAsia="Times New Roman" w:hAnsi="Times New Roman" w:cs="Times New Roman"/>
            <w:sz w:val="24"/>
            <w:szCs w:val="24"/>
          </w:rPr>
          <w:t xml:space="preserve">losses to downstream ecosystems </w:t>
        </w:r>
      </w:ins>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Lewis and Likens, 2006). </w:t>
      </w:r>
      <w:ins w:id="243" w:author="Clay" w:date="2020-07-22T19:27:00Z">
        <w:r w:rsidR="00002CBD">
          <w:rPr>
            <w:rFonts w:ascii="Times New Roman" w:eastAsia="Times New Roman" w:hAnsi="Times New Roman" w:cs="Times New Roman"/>
            <w:sz w:val="24"/>
            <w:szCs w:val="24"/>
          </w:rPr>
          <w:t xml:space="preserve"> Furthermore, </w:t>
        </w:r>
      </w:ins>
      <w:del w:id="244" w:author="Clay" w:date="2020-07-22T19:27:00Z">
        <w:r w:rsidDel="00002CBD">
          <w:rPr>
            <w:rFonts w:ascii="Times New Roman" w:eastAsia="Times New Roman" w:hAnsi="Times New Roman" w:cs="Times New Roman"/>
            <w:sz w:val="24"/>
            <w:szCs w:val="24"/>
          </w:rPr>
          <w:delText xml:space="preserve">Defoliation </w:delText>
        </w:r>
      </w:del>
      <w:ins w:id="245" w:author="Clay" w:date="2020-07-22T19:27:00Z">
        <w:r w:rsidR="00002CBD">
          <w:rPr>
            <w:rFonts w:ascii="Times New Roman" w:eastAsia="Times New Roman" w:hAnsi="Times New Roman" w:cs="Times New Roman"/>
            <w:sz w:val="24"/>
            <w:szCs w:val="24"/>
          </w:rPr>
          <w:t>d</w:t>
        </w:r>
        <w:r w:rsidR="00002CBD">
          <w:rPr>
            <w:rFonts w:ascii="Times New Roman" w:eastAsia="Times New Roman" w:hAnsi="Times New Roman" w:cs="Times New Roman"/>
            <w:sz w:val="24"/>
            <w:szCs w:val="24"/>
          </w:rPr>
          <w:t xml:space="preserve">efoliation </w:t>
        </w:r>
      </w:ins>
      <w:r>
        <w:rPr>
          <w:rFonts w:ascii="Times New Roman" w:eastAsia="Times New Roman" w:hAnsi="Times New Roman" w:cs="Times New Roman"/>
          <w:sz w:val="24"/>
          <w:szCs w:val="24"/>
        </w:rPr>
        <w:t xml:space="preserve">by WSB </w:t>
      </w:r>
      <w:del w:id="246" w:author="Clay" w:date="2020-07-22T19:27:00Z">
        <w:r w:rsidDel="00002CBD">
          <w:rPr>
            <w:rFonts w:ascii="Times New Roman" w:eastAsia="Times New Roman" w:hAnsi="Times New Roman" w:cs="Times New Roman"/>
            <w:sz w:val="24"/>
            <w:szCs w:val="24"/>
          </w:rPr>
          <w:delText xml:space="preserve">also </w:delText>
        </w:r>
      </w:del>
      <w:r>
        <w:rPr>
          <w:rFonts w:ascii="Times New Roman" w:eastAsia="Times New Roman" w:hAnsi="Times New Roman" w:cs="Times New Roman"/>
          <w:sz w:val="24"/>
          <w:szCs w:val="24"/>
        </w:rPr>
        <w:t xml:space="preserve">has the potential to </w:t>
      </w:r>
      <w:ins w:id="247" w:author="Clay" w:date="2020-07-22T19:28:00Z">
        <w:r w:rsidR="00002CBD">
          <w:rPr>
            <w:rFonts w:ascii="Times New Roman" w:eastAsia="Times New Roman" w:hAnsi="Times New Roman" w:cs="Times New Roman"/>
            <w:sz w:val="24"/>
            <w:szCs w:val="24"/>
          </w:rPr>
          <w:t xml:space="preserve">allow more light and rainfall to reach the forest floor, </w:t>
        </w:r>
      </w:ins>
      <w:del w:id="248" w:author="Clay" w:date="2020-07-22T19:28:00Z">
        <w:r w:rsidDel="00002CBD">
          <w:rPr>
            <w:rFonts w:ascii="Times New Roman" w:eastAsia="Times New Roman" w:hAnsi="Times New Roman" w:cs="Times New Roman"/>
            <w:sz w:val="24"/>
            <w:szCs w:val="24"/>
          </w:rPr>
          <w:delText xml:space="preserve">increase </w:delText>
        </w:r>
      </w:del>
      <w:ins w:id="249" w:author="Clay" w:date="2020-07-22T19:28:00Z">
        <w:r w:rsidR="00002CBD">
          <w:rPr>
            <w:rFonts w:ascii="Times New Roman" w:eastAsia="Times New Roman" w:hAnsi="Times New Roman" w:cs="Times New Roman"/>
            <w:sz w:val="24"/>
            <w:szCs w:val="24"/>
          </w:rPr>
          <w:t>increas</w:t>
        </w:r>
        <w:r w:rsidR="00002CBD">
          <w:rPr>
            <w:rFonts w:ascii="Times New Roman" w:eastAsia="Times New Roman" w:hAnsi="Times New Roman" w:cs="Times New Roman"/>
            <w:sz w:val="24"/>
            <w:szCs w:val="24"/>
          </w:rPr>
          <w:t>ing</w:t>
        </w:r>
        <w:r w:rsidR="00002CBD">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del w:id="250" w:author="Clay" w:date="2020-07-22T19:28:00Z">
        <w:r w:rsidR="008957DC" w:rsidDel="00002CBD">
          <w:rPr>
            <w:rFonts w:ascii="Times New Roman" w:eastAsia="Times New Roman" w:hAnsi="Times New Roman" w:cs="Times New Roman"/>
            <w:sz w:val="24"/>
            <w:szCs w:val="24"/>
          </w:rPr>
          <w:delText xml:space="preserve">the changing of an ecosystem’s chemistry through </w:delText>
        </w:r>
        <w:r w:rsidDel="00002CBD">
          <w:rPr>
            <w:rFonts w:ascii="Times New Roman" w:eastAsia="Times New Roman" w:hAnsi="Times New Roman" w:cs="Times New Roman"/>
            <w:sz w:val="24"/>
            <w:szCs w:val="24"/>
          </w:rPr>
          <w:delText xml:space="preserve">allowing more light and rainfall to reach the forest floor, in turn </w:delText>
        </w:r>
      </w:del>
      <w:ins w:id="251" w:author="Clay" w:date="2020-07-22T19:28:00Z">
        <w:r w:rsidR="00002CBD">
          <w:rPr>
            <w:rFonts w:ascii="Times New Roman" w:eastAsia="Times New Roman" w:hAnsi="Times New Roman" w:cs="Times New Roman"/>
            <w:sz w:val="24"/>
            <w:szCs w:val="24"/>
          </w:rPr>
          <w:t xml:space="preserve">and </w:t>
        </w:r>
      </w:ins>
      <w:r>
        <w:rPr>
          <w:rFonts w:ascii="Times New Roman" w:eastAsia="Times New Roman" w:hAnsi="Times New Roman" w:cs="Times New Roman"/>
          <w:sz w:val="24"/>
          <w:szCs w:val="24"/>
        </w:rPr>
        <w:t xml:space="preserve">leading to a quicker break down in </w:t>
      </w:r>
      <w:r>
        <w:rPr>
          <w:rFonts w:ascii="Times New Roman" w:eastAsia="Times New Roman" w:hAnsi="Times New Roman" w:cs="Times New Roman"/>
          <w:sz w:val="24"/>
          <w:szCs w:val="24"/>
        </w:rPr>
        <w:lastRenderedPageBreak/>
        <w:t>litter</w:t>
      </w:r>
      <w:r w:rsidR="00257055">
        <w:rPr>
          <w:rFonts w:ascii="Times New Roman" w:eastAsia="Times New Roman" w:hAnsi="Times New Roman" w:cs="Times New Roman"/>
          <w:sz w:val="24"/>
          <w:szCs w:val="24"/>
        </w:rPr>
        <w:t xml:space="preserve"> </w:t>
      </w:r>
      <w:ins w:id="252" w:author="Clay" w:date="2020-07-22T19:28:00Z">
        <w:r w:rsidR="00002CBD">
          <w:rPr>
            <w:rFonts w:ascii="Times New Roman" w:eastAsia="Times New Roman" w:hAnsi="Times New Roman" w:cs="Times New Roman"/>
            <w:sz w:val="24"/>
            <w:szCs w:val="24"/>
          </w:rPr>
          <w:t xml:space="preserve">via decomposition </w:t>
        </w:r>
      </w:ins>
      <w:r>
        <w:rPr>
          <w:rFonts w:ascii="Times New Roman" w:eastAsia="Times New Roman" w:hAnsi="Times New Roman" w:cs="Times New Roman"/>
          <w:sz w:val="24"/>
          <w:szCs w:val="24"/>
        </w:rPr>
        <w:t xml:space="preserve">(Chapman et al, 2013). </w:t>
      </w:r>
      <w:ins w:id="253" w:author="Clay" w:date="2020-07-22T19:28:00Z">
        <w:r w:rsidR="00002CBD">
          <w:rPr>
            <w:rFonts w:ascii="Times New Roman" w:eastAsia="Times New Roman" w:hAnsi="Times New Roman" w:cs="Times New Roman"/>
            <w:sz w:val="24"/>
            <w:szCs w:val="24"/>
          </w:rPr>
          <w:t xml:space="preserve"> </w:t>
        </w:r>
      </w:ins>
      <w:moveFromRangeStart w:id="254" w:author="Clay" w:date="2020-07-22T19:29:00Z" w:name="move46338587"/>
      <w:moveFrom w:id="255" w:author="Clay" w:date="2020-07-22T19:29:00Z">
        <w:r w:rsidDel="00002CBD">
          <w:rPr>
            <w:rFonts w:ascii="Times New Roman" w:eastAsia="Times New Roman" w:hAnsi="Times New Roman" w:cs="Times New Roman"/>
            <w:sz w:val="24"/>
            <w:szCs w:val="24"/>
          </w:rPr>
          <w:t>Pests, mixed with the current drought in the region are likely to alter the areas nutrient cycles on the forest floor as well as in soils (Schlesinger et al, 2015).</w:t>
        </w:r>
      </w:moveFrom>
      <w:moveFromRangeEnd w:id="254"/>
    </w:p>
    <w:p w14:paraId="415A3106" w14:textId="2DC194D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w:t>
      </w:r>
      <w:proofErr w:type="gramStart"/>
      <w:r>
        <w:rPr>
          <w:rFonts w:ascii="Times New Roman" w:eastAsia="Times New Roman" w:hAnsi="Times New Roman" w:cs="Times New Roman"/>
          <w:sz w:val="24"/>
          <w:szCs w:val="24"/>
        </w:rPr>
        <w:t>disturbance,</w:t>
      </w:r>
      <w:proofErr w:type="gramEnd"/>
      <w:r>
        <w:rPr>
          <w:rFonts w:ascii="Times New Roman" w:eastAsia="Times New Roman" w:hAnsi="Times New Roman" w:cs="Times New Roman"/>
          <w:sz w:val="24"/>
          <w:szCs w:val="24"/>
        </w:rPr>
        <w:t xml:space="preserv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ins w:id="256" w:author="Clay" w:date="2020-07-22T19:36:00Z">
        <w:r w:rsidR="001324EA">
          <w:rPr>
            <w:rFonts w:ascii="Times New Roman" w:eastAsia="Times New Roman" w:hAnsi="Times New Roman" w:cs="Times New Roman"/>
            <w:sz w:val="24"/>
            <w:szCs w:val="24"/>
          </w:rPr>
          <w:t xml:space="preserve"> (CITATION?)</w:t>
        </w:r>
      </w:ins>
      <w:r>
        <w:rPr>
          <w:rFonts w:ascii="Times New Roman" w:eastAsia="Times New Roman" w:hAnsi="Times New Roman" w:cs="Times New Roman"/>
          <w:sz w:val="24"/>
          <w:szCs w:val="24"/>
        </w:rPr>
        <w:t xml:space="preserve">. </w:t>
      </w:r>
      <w:ins w:id="257" w:author="Clay" w:date="2020-07-22T19:34:00Z">
        <w:r w:rsidR="001324EA">
          <w:rPr>
            <w:rFonts w:ascii="Times New Roman" w:eastAsia="Times New Roman" w:hAnsi="Times New Roman" w:cs="Times New Roman"/>
            <w:sz w:val="24"/>
            <w:szCs w:val="24"/>
          </w:rPr>
          <w:t xml:space="preserve"> However, </w:t>
        </w:r>
      </w:ins>
      <w:moveToRangeStart w:id="258" w:author="Clay" w:date="2020-07-22T19:34:00Z" w:name="move46338874"/>
      <w:moveTo w:id="259" w:author="Clay" w:date="2020-07-22T19:34:00Z">
        <w:del w:id="260" w:author="Clay" w:date="2020-07-22T19:34:00Z">
          <w:r w:rsidR="001324EA" w:rsidDel="001324EA">
            <w:rPr>
              <w:rFonts w:ascii="Times New Roman" w:eastAsia="Times New Roman" w:hAnsi="Times New Roman" w:cs="Times New Roman"/>
              <w:sz w:val="24"/>
              <w:szCs w:val="24"/>
            </w:rPr>
            <w:delText>L</w:delText>
          </w:r>
        </w:del>
      </w:moveTo>
      <w:ins w:id="261" w:author="Clay" w:date="2020-07-22T19:34:00Z">
        <w:r w:rsidR="001324EA">
          <w:rPr>
            <w:rFonts w:ascii="Times New Roman" w:eastAsia="Times New Roman" w:hAnsi="Times New Roman" w:cs="Times New Roman"/>
            <w:sz w:val="24"/>
            <w:szCs w:val="24"/>
          </w:rPr>
          <w:t>l</w:t>
        </w:r>
      </w:ins>
      <w:moveTo w:id="262" w:author="Clay" w:date="2020-07-22T19:34:00Z">
        <w:r w:rsidR="001324EA">
          <w:rPr>
            <w:rFonts w:ascii="Times New Roman" w:eastAsia="Times New Roman" w:hAnsi="Times New Roman" w:cs="Times New Roman"/>
            <w:sz w:val="24"/>
            <w:szCs w:val="24"/>
          </w:rPr>
          <w:t>ittle research has been done on the western spruce budworm</w:t>
        </w:r>
      </w:moveTo>
      <w:ins w:id="263" w:author="Clay" w:date="2020-07-22T19:34:00Z">
        <w:r w:rsidR="001324EA">
          <w:rPr>
            <w:rFonts w:ascii="Times New Roman" w:eastAsia="Times New Roman" w:hAnsi="Times New Roman" w:cs="Times New Roman"/>
            <w:sz w:val="24"/>
            <w:szCs w:val="24"/>
          </w:rPr>
          <w:t xml:space="preserve"> so it is uncertain how </w:t>
        </w:r>
      </w:ins>
      <w:ins w:id="264" w:author="Clay" w:date="2020-07-22T19:36:00Z">
        <w:r w:rsidR="001324EA">
          <w:rPr>
            <w:rFonts w:ascii="Times New Roman" w:eastAsia="Times New Roman" w:hAnsi="Times New Roman" w:cs="Times New Roman"/>
            <w:sz w:val="24"/>
            <w:szCs w:val="24"/>
          </w:rPr>
          <w:t xml:space="preserve">the </w:t>
        </w:r>
      </w:ins>
      <w:ins w:id="265" w:author="Clay" w:date="2020-07-22T19:35:00Z">
        <w:r w:rsidR="001324EA">
          <w:rPr>
            <w:rFonts w:ascii="Times New Roman" w:eastAsia="Times New Roman" w:hAnsi="Times New Roman" w:cs="Times New Roman"/>
            <w:sz w:val="24"/>
            <w:szCs w:val="24"/>
          </w:rPr>
          <w:t xml:space="preserve">predicted increases in their </w:t>
        </w:r>
      </w:ins>
      <w:ins w:id="266" w:author="Clay" w:date="2020-07-22T19:34:00Z">
        <w:r w:rsidR="001324EA">
          <w:rPr>
            <w:rFonts w:ascii="Times New Roman" w:eastAsia="Times New Roman" w:hAnsi="Times New Roman" w:cs="Times New Roman"/>
            <w:sz w:val="24"/>
            <w:szCs w:val="24"/>
          </w:rPr>
          <w:t xml:space="preserve">outbreaks </w:t>
        </w:r>
      </w:ins>
      <w:ins w:id="267" w:author="Clay" w:date="2020-07-22T19:36:00Z">
        <w:r w:rsidR="001324EA">
          <w:rPr>
            <w:rFonts w:ascii="Times New Roman" w:eastAsia="Times New Roman" w:hAnsi="Times New Roman" w:cs="Times New Roman"/>
            <w:sz w:val="24"/>
            <w:szCs w:val="24"/>
          </w:rPr>
          <w:t xml:space="preserve">might alter </w:t>
        </w:r>
      </w:ins>
      <w:ins w:id="268" w:author="Clay" w:date="2020-07-22T19:35:00Z">
        <w:r w:rsidR="001324EA">
          <w:rPr>
            <w:rFonts w:ascii="Times New Roman" w:eastAsia="Times New Roman" w:hAnsi="Times New Roman" w:cs="Times New Roman"/>
            <w:sz w:val="24"/>
            <w:szCs w:val="24"/>
          </w:rPr>
          <w:t>ecosystem dynamics</w:t>
        </w:r>
      </w:ins>
      <w:ins w:id="269" w:author="Clay" w:date="2020-07-22T19:36:00Z">
        <w:r w:rsidR="001324EA">
          <w:rPr>
            <w:rFonts w:ascii="Times New Roman" w:eastAsia="Times New Roman" w:hAnsi="Times New Roman" w:cs="Times New Roman"/>
            <w:sz w:val="24"/>
            <w:szCs w:val="24"/>
          </w:rPr>
          <w:t xml:space="preserve"> in the Pacific Northwest and other western coniferous forests</w:t>
        </w:r>
      </w:ins>
      <w:moveTo w:id="270" w:author="Clay" w:date="2020-07-22T19:34:00Z">
        <w:r w:rsidR="001324EA">
          <w:rPr>
            <w:rFonts w:ascii="Times New Roman" w:eastAsia="Times New Roman" w:hAnsi="Times New Roman" w:cs="Times New Roman"/>
            <w:sz w:val="24"/>
            <w:szCs w:val="24"/>
          </w:rPr>
          <w:t xml:space="preserve">.  </w:t>
        </w:r>
      </w:moveTo>
      <w:moveToRangeEnd w:id="258"/>
      <w:ins w:id="271" w:author="Clay" w:date="2020-07-22T19:37:00Z">
        <w:r w:rsidR="001324EA">
          <w:rPr>
            <w:rFonts w:ascii="Times New Roman" w:eastAsia="Times New Roman" w:hAnsi="Times New Roman" w:cs="Times New Roman"/>
            <w:sz w:val="24"/>
            <w:szCs w:val="24"/>
          </w:rPr>
          <w:t>(THIS LINKS TO THE LAST PARAGRAPH IN THE INTRO)</w:t>
        </w:r>
      </w:ins>
      <w:del w:id="272" w:author="Clay" w:date="2020-07-22T19:35:00Z">
        <w:r w:rsidDel="001324EA">
          <w:rPr>
            <w:rFonts w:ascii="Times New Roman" w:eastAsia="Times New Roman" w:hAnsi="Times New Roman" w:cs="Times New Roman"/>
            <w:sz w:val="24"/>
            <w:szCs w:val="24"/>
          </w:rPr>
          <w:delText>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delText>
        </w:r>
        <w:r w:rsidR="00235E3E" w:rsidDel="001324EA">
          <w:rPr>
            <w:rFonts w:ascii="Times New Roman" w:eastAsia="Times New Roman" w:hAnsi="Times New Roman" w:cs="Times New Roman"/>
            <w:sz w:val="24"/>
            <w:szCs w:val="24"/>
          </w:rPr>
          <w:delText xml:space="preserve"> to</w:delText>
        </w:r>
        <w:r w:rsidDel="001324EA">
          <w:rPr>
            <w:rFonts w:ascii="Times New Roman" w:eastAsia="Times New Roman" w:hAnsi="Times New Roman" w:cs="Times New Roman"/>
            <w:sz w:val="24"/>
            <w:szCs w:val="24"/>
          </w:rPr>
          <w:delText xml:space="preserve"> offer explanations as to </w:delText>
        </w:r>
        <w:r w:rsidR="00235E3E" w:rsidDel="001324EA">
          <w:rPr>
            <w:rFonts w:ascii="Times New Roman" w:eastAsia="Times New Roman" w:hAnsi="Times New Roman" w:cs="Times New Roman"/>
            <w:sz w:val="24"/>
            <w:szCs w:val="24"/>
          </w:rPr>
          <w:delText xml:space="preserve">the nature of the </w:delText>
        </w:r>
        <w:r w:rsidDel="001324EA">
          <w:rPr>
            <w:rFonts w:ascii="Times New Roman" w:eastAsia="Times New Roman" w:hAnsi="Times New Roman" w:cs="Times New Roman"/>
            <w:sz w:val="24"/>
            <w:szCs w:val="24"/>
          </w:rPr>
          <w:delText xml:space="preserve">cycle </w:delText>
        </w:r>
        <w:r w:rsidR="00235E3E" w:rsidDel="001324EA">
          <w:rPr>
            <w:rFonts w:ascii="Times New Roman" w:eastAsia="Times New Roman" w:hAnsi="Times New Roman" w:cs="Times New Roman"/>
            <w:sz w:val="24"/>
            <w:szCs w:val="24"/>
          </w:rPr>
          <w:delText>change</w:delText>
        </w:r>
        <w:r w:rsidDel="001324EA">
          <w:rPr>
            <w:rFonts w:ascii="Times New Roman" w:eastAsia="Times New Roman" w:hAnsi="Times New Roman" w:cs="Times New Roman"/>
            <w:sz w:val="24"/>
            <w:szCs w:val="24"/>
          </w:rPr>
          <w:delText xml:space="preserve">. This can show where there might be potential problems and may help </w:delText>
        </w:r>
        <w:r w:rsidR="0067052F" w:rsidDel="001324EA">
          <w:rPr>
            <w:rFonts w:ascii="Times New Roman" w:eastAsia="Times New Roman" w:hAnsi="Times New Roman" w:cs="Times New Roman"/>
            <w:sz w:val="24"/>
            <w:szCs w:val="24"/>
          </w:rPr>
          <w:delText>us to better understand the consequences of outbreaks and how we can predict future outbreaks and changes that may occur</w:delText>
        </w:r>
        <w:r w:rsidDel="001324EA">
          <w:rPr>
            <w:rFonts w:ascii="Times New Roman" w:eastAsia="Times New Roman" w:hAnsi="Times New Roman" w:cs="Times New Roman"/>
            <w:sz w:val="24"/>
            <w:szCs w:val="24"/>
          </w:rPr>
          <w:delText>. As outbreaks occur, there is a shift in biomass</w:delText>
        </w:r>
        <w:r w:rsidR="00235E3E" w:rsidDel="001324EA">
          <w:rPr>
            <w:rFonts w:ascii="Times New Roman" w:eastAsia="Times New Roman" w:hAnsi="Times New Roman" w:cs="Times New Roman"/>
            <w:sz w:val="24"/>
            <w:szCs w:val="24"/>
          </w:rPr>
          <w:delText xml:space="preserve">. Through </w:delText>
        </w:r>
        <w:r w:rsidDel="001324EA">
          <w:rPr>
            <w:rFonts w:ascii="Times New Roman" w:eastAsia="Times New Roman" w:hAnsi="Times New Roman" w:cs="Times New Roman"/>
            <w:sz w:val="24"/>
            <w:szCs w:val="24"/>
          </w:rPr>
          <w:delText xml:space="preserve">knowing </w:delText>
        </w:r>
        <w:r w:rsidR="00235E3E" w:rsidDel="001324EA">
          <w:rPr>
            <w:rFonts w:ascii="Times New Roman" w:eastAsia="Times New Roman" w:hAnsi="Times New Roman" w:cs="Times New Roman"/>
            <w:sz w:val="24"/>
            <w:szCs w:val="24"/>
          </w:rPr>
          <w:delText>the degree of</w:delText>
        </w:r>
        <w:r w:rsidDel="001324EA">
          <w:rPr>
            <w:rFonts w:ascii="Times New Roman" w:eastAsia="Times New Roman" w:hAnsi="Times New Roman" w:cs="Times New Roman"/>
            <w:sz w:val="24"/>
            <w:szCs w:val="24"/>
          </w:rPr>
          <w:delText xml:space="preserve"> shift, we can then look at overall litter quality to provide more explanations of the effects of these pests (Genung et al, 2013).</w:delText>
        </w:r>
      </w:del>
    </w:p>
    <w:p w14:paraId="3C179C01" w14:textId="3D635590"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moveFromRangeStart w:id="273" w:author="Clay" w:date="2020-07-22T19:34:00Z" w:name="move46338874"/>
      <w:moveFrom w:id="274" w:author="Clay" w:date="2020-07-22T19:34:00Z">
        <w:r w:rsidDel="001324EA">
          <w:rPr>
            <w:rFonts w:ascii="Times New Roman" w:eastAsia="Times New Roman" w:hAnsi="Times New Roman" w:cs="Times New Roman"/>
            <w:sz w:val="24"/>
            <w:szCs w:val="24"/>
          </w:rPr>
          <w:t xml:space="preserve">Little research has been done on the </w:t>
        </w:r>
        <w:r w:rsidR="00ED3F14" w:rsidDel="001324EA">
          <w:rPr>
            <w:rFonts w:ascii="Times New Roman" w:eastAsia="Times New Roman" w:hAnsi="Times New Roman" w:cs="Times New Roman"/>
            <w:sz w:val="24"/>
            <w:szCs w:val="24"/>
          </w:rPr>
          <w:t>w</w:t>
        </w:r>
        <w:r w:rsidDel="001324EA">
          <w:rPr>
            <w:rFonts w:ascii="Times New Roman" w:eastAsia="Times New Roman" w:hAnsi="Times New Roman" w:cs="Times New Roman"/>
            <w:sz w:val="24"/>
            <w:szCs w:val="24"/>
          </w:rPr>
          <w:t xml:space="preserve">estern </w:t>
        </w:r>
        <w:r w:rsidR="00ED3F14" w:rsidDel="001324EA">
          <w:rPr>
            <w:rFonts w:ascii="Times New Roman" w:eastAsia="Times New Roman" w:hAnsi="Times New Roman" w:cs="Times New Roman"/>
            <w:sz w:val="24"/>
            <w:szCs w:val="24"/>
          </w:rPr>
          <w:t>s</w:t>
        </w:r>
        <w:r w:rsidDel="001324EA">
          <w:rPr>
            <w:rFonts w:ascii="Times New Roman" w:eastAsia="Times New Roman" w:hAnsi="Times New Roman" w:cs="Times New Roman"/>
            <w:sz w:val="24"/>
            <w:szCs w:val="24"/>
          </w:rPr>
          <w:t xml:space="preserve">pruce </w:t>
        </w:r>
        <w:r w:rsidR="00ED3F14" w:rsidDel="001324EA">
          <w:rPr>
            <w:rFonts w:ascii="Times New Roman" w:eastAsia="Times New Roman" w:hAnsi="Times New Roman" w:cs="Times New Roman"/>
            <w:sz w:val="24"/>
            <w:szCs w:val="24"/>
          </w:rPr>
          <w:t>b</w:t>
        </w:r>
        <w:r w:rsidDel="001324EA">
          <w:rPr>
            <w:rFonts w:ascii="Times New Roman" w:eastAsia="Times New Roman" w:hAnsi="Times New Roman" w:cs="Times New Roman"/>
            <w:sz w:val="24"/>
            <w:szCs w:val="24"/>
          </w:rPr>
          <w:t xml:space="preserve">udworm. </w:t>
        </w:r>
      </w:moveFrom>
      <w:moveFromRangeEnd w:id="273"/>
      <w:commentRangeStart w:id="275"/>
      <w:r>
        <w:rPr>
          <w:rFonts w:ascii="Times New Roman" w:eastAsia="Times New Roman" w:hAnsi="Times New Roman" w:cs="Times New Roman"/>
          <w:sz w:val="24"/>
          <w:szCs w:val="24"/>
        </w:rPr>
        <w:t xml:space="preserve">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w:t>
      </w:r>
      <w:del w:id="276" w:author="Neziri Izak - OHS" w:date="2020-07-08T12:17:00Z">
        <w:r w:rsidDel="00111A6C">
          <w:rPr>
            <w:rFonts w:ascii="Times New Roman" w:eastAsia="Times New Roman" w:hAnsi="Times New Roman" w:cs="Times New Roman"/>
            <w:sz w:val="24"/>
            <w:szCs w:val="24"/>
          </w:rPr>
          <w:delText xml:space="preserve"> ).</w:delText>
        </w:r>
      </w:del>
      <w:commentRangeEnd w:id="275"/>
      <w:r w:rsidR="001324EA">
        <w:rPr>
          <w:rStyle w:val="CommentReference"/>
        </w:rPr>
        <w:commentReference w:id="275"/>
      </w:r>
    </w:p>
    <w:p w14:paraId="70C8B09F" w14:textId="5158073C" w:rsidR="00E02A5A" w:rsidDel="001324EA" w:rsidRDefault="00AC3C34">
      <w:pPr>
        <w:pBdr>
          <w:top w:val="nil"/>
          <w:left w:val="nil"/>
          <w:bottom w:val="nil"/>
          <w:right w:val="nil"/>
          <w:between w:val="nil"/>
        </w:pBdr>
        <w:spacing w:line="480" w:lineRule="auto"/>
        <w:ind w:firstLine="720"/>
        <w:contextualSpacing/>
        <w:rPr>
          <w:del w:id="277" w:author="Clay" w:date="2020-07-22T19:37:00Z"/>
          <w:rFonts w:ascii="Times New Roman" w:eastAsia="Times New Roman" w:hAnsi="Times New Roman" w:cs="Times New Roman"/>
          <w:sz w:val="24"/>
          <w:szCs w:val="24"/>
        </w:rPr>
      </w:pPr>
      <w:del w:id="278" w:author="Clay" w:date="2020-07-22T19:37:00Z">
        <w:r w:rsidDel="001324EA">
          <w:rPr>
            <w:rFonts w:ascii="Times New Roman" w:eastAsia="Times New Roman" w:hAnsi="Times New Roman" w:cs="Times New Roman"/>
            <w:sz w:val="24"/>
            <w:szCs w:val="24"/>
          </w:rPr>
          <w:lastRenderedPageBreak/>
          <w:delText>To summarize, this study is important to local soil ecosystem dynamics. By looking at the rate of decomposition</w:delText>
        </w:r>
        <w:r w:rsidR="002D6B05" w:rsidDel="001324EA">
          <w:rPr>
            <w:rFonts w:ascii="Times New Roman" w:eastAsia="Times New Roman" w:hAnsi="Times New Roman" w:cs="Times New Roman"/>
            <w:sz w:val="24"/>
            <w:szCs w:val="24"/>
          </w:rPr>
          <w:delText>,</w:delText>
        </w:r>
        <w:r w:rsidDel="001324EA">
          <w:rPr>
            <w:rFonts w:ascii="Times New Roman" w:eastAsia="Times New Roman" w:hAnsi="Times New Roman" w:cs="Times New Roman"/>
            <w:sz w:val="24"/>
            <w:szCs w:val="24"/>
          </w:rPr>
          <w:delText xml:space="preserve"> it is possible to see </w:delText>
        </w:r>
        <w:r w:rsidR="00974F9D" w:rsidDel="001324EA">
          <w:rPr>
            <w:rFonts w:ascii="Times New Roman" w:eastAsia="Times New Roman" w:hAnsi="Times New Roman" w:cs="Times New Roman"/>
            <w:sz w:val="24"/>
            <w:szCs w:val="24"/>
          </w:rPr>
          <w:delText>if the rate of conifer leaf breakdown is influenced by</w:delText>
        </w:r>
        <w:r w:rsidDel="001324EA">
          <w:rPr>
            <w:rFonts w:ascii="Times New Roman" w:eastAsia="Times New Roman" w:hAnsi="Times New Roman" w:cs="Times New Roman"/>
            <w:sz w:val="24"/>
            <w:szCs w:val="24"/>
          </w:rPr>
          <w:delText xml:space="preserve"> herbivory and microbial activity </w:delText>
        </w:r>
        <w:r w:rsidR="00974F9D" w:rsidDel="001324EA">
          <w:rPr>
            <w:rFonts w:ascii="Times New Roman" w:eastAsia="Times New Roman" w:hAnsi="Times New Roman" w:cs="Times New Roman"/>
            <w:sz w:val="24"/>
            <w:szCs w:val="24"/>
          </w:rPr>
          <w:delText>Leading to the addition of supplemental nutrients to the soil.</w:delText>
        </w:r>
        <w:r w:rsidDel="001324EA">
          <w:rPr>
            <w:rFonts w:ascii="Times New Roman" w:eastAsia="Times New Roman" w:hAnsi="Times New Roman" w:cs="Times New Roman"/>
            <w:sz w:val="24"/>
            <w:szCs w:val="24"/>
          </w:rPr>
          <w:delText xml:space="preserve"> </w:delText>
        </w:r>
        <w:r w:rsidR="00974F9D" w:rsidDel="001324EA">
          <w:rPr>
            <w:rFonts w:ascii="Times New Roman" w:eastAsia="Times New Roman" w:hAnsi="Times New Roman" w:cs="Times New Roman"/>
            <w:sz w:val="24"/>
            <w:szCs w:val="24"/>
          </w:rPr>
          <w:delText>W</w:delText>
        </w:r>
        <w:r w:rsidDel="001324EA">
          <w:rPr>
            <w:rFonts w:ascii="Times New Roman" w:eastAsia="Times New Roman" w:hAnsi="Times New Roman" w:cs="Times New Roman"/>
            <w:sz w:val="24"/>
            <w:szCs w:val="24"/>
          </w:rPr>
          <w:delText>e can measure whether those soil nutrients are being taken up by plants or are accumulating with potential to enter the stream due to runoff</w:delText>
        </w:r>
        <w:r w:rsidR="00974F9D" w:rsidDel="001324EA">
          <w:rPr>
            <w:rFonts w:ascii="Times New Roman" w:eastAsia="Times New Roman" w:hAnsi="Times New Roman" w:cs="Times New Roman"/>
            <w:sz w:val="24"/>
            <w:szCs w:val="24"/>
          </w:rPr>
          <w:delText xml:space="preserve"> to monitor</w:delText>
        </w:r>
        <w:r w:rsidDel="001324EA">
          <w:rPr>
            <w:rFonts w:ascii="Times New Roman" w:eastAsia="Times New Roman" w:hAnsi="Times New Roman" w:cs="Times New Roman"/>
            <w:sz w:val="24"/>
            <w:szCs w:val="24"/>
          </w:rPr>
          <w:delText xml:space="preserve"> change</w:delText>
        </w:r>
        <w:r w:rsidR="00412759" w:rsidDel="001324EA">
          <w:rPr>
            <w:rFonts w:ascii="Times New Roman" w:eastAsia="Times New Roman" w:hAnsi="Times New Roman" w:cs="Times New Roman"/>
            <w:sz w:val="24"/>
            <w:szCs w:val="24"/>
          </w:rPr>
          <w:delText>s in</w:delText>
        </w:r>
        <w:r w:rsidDel="001324EA">
          <w:rPr>
            <w:rFonts w:ascii="Times New Roman" w:eastAsia="Times New Roman" w:hAnsi="Times New Roman" w:cs="Times New Roman"/>
            <w:sz w:val="24"/>
            <w:szCs w:val="24"/>
          </w:rPr>
          <w:delText xml:space="preserve"> stream chemistry and the community food web. From that information we can look at whether those changes are significant and </w:delText>
        </w:r>
        <w:r w:rsidR="00A61CBA" w:rsidDel="001324EA">
          <w:rPr>
            <w:rFonts w:ascii="Times New Roman" w:eastAsia="Times New Roman" w:hAnsi="Times New Roman" w:cs="Times New Roman"/>
            <w:sz w:val="24"/>
            <w:szCs w:val="24"/>
          </w:rPr>
          <w:delText>whether</w:delText>
        </w:r>
        <w:r w:rsidDel="001324EA">
          <w:rPr>
            <w:rFonts w:ascii="Times New Roman" w:eastAsia="Times New Roman" w:hAnsi="Times New Roman" w:cs="Times New Roman"/>
            <w:sz w:val="24"/>
            <w:szCs w:val="24"/>
          </w:rPr>
          <w:delText xml:space="preserve"> we should be concerned with the WSB outbreaks.</w:delText>
        </w:r>
      </w:del>
    </w:p>
    <w:p w14:paraId="55886A7C" w14:textId="42D4EB7F"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del w:id="279" w:author="Clay" w:date="2020-07-22T19:37:00Z">
        <w:r w:rsidR="00452631" w:rsidDel="001324EA">
          <w:rPr>
            <w:rFonts w:ascii="Times New Roman" w:eastAsia="Times New Roman" w:hAnsi="Times New Roman" w:cs="Times New Roman"/>
            <w:sz w:val="24"/>
            <w:szCs w:val="24"/>
          </w:rPr>
          <w:delText xml:space="preserve">outbreak </w:delText>
        </w:r>
      </w:del>
      <w:ins w:id="280" w:author="Clay" w:date="2020-07-22T19:37:00Z">
        <w:r w:rsidR="001324EA">
          <w:rPr>
            <w:rFonts w:ascii="Times New Roman" w:eastAsia="Times New Roman" w:hAnsi="Times New Roman" w:cs="Times New Roman"/>
            <w:sz w:val="24"/>
            <w:szCs w:val="24"/>
          </w:rPr>
          <w:t xml:space="preserve">WSB </w:t>
        </w:r>
      </w:ins>
      <w:ins w:id="281" w:author="Clay" w:date="2020-07-22T19:38:00Z">
        <w:r w:rsidR="001324EA">
          <w:rPr>
            <w:rFonts w:ascii="Times New Roman" w:eastAsia="Times New Roman" w:hAnsi="Times New Roman" w:cs="Times New Roman"/>
            <w:sz w:val="24"/>
            <w:szCs w:val="24"/>
          </w:rPr>
          <w:t xml:space="preserve">defoliation </w:t>
        </w:r>
      </w:ins>
      <w:del w:id="282" w:author="Clay" w:date="2020-07-22T19:38:00Z">
        <w:r w:rsidR="00452631" w:rsidDel="001324EA">
          <w:rPr>
            <w:rFonts w:ascii="Times New Roman" w:eastAsia="Times New Roman" w:hAnsi="Times New Roman" w:cs="Times New Roman"/>
            <w:sz w:val="24"/>
            <w:szCs w:val="24"/>
          </w:rPr>
          <w:delText xml:space="preserve">insects </w:delText>
        </w:r>
      </w:del>
      <w:r w:rsidR="00452631">
        <w:rPr>
          <w:rFonts w:ascii="Times New Roman" w:eastAsia="Times New Roman" w:hAnsi="Times New Roman" w:cs="Times New Roman"/>
          <w:sz w:val="24"/>
          <w:szCs w:val="24"/>
        </w:rPr>
        <w:t>affect</w:t>
      </w:r>
      <w:ins w:id="283" w:author="Clay" w:date="2020-07-22T19:38:00Z">
        <w:r w:rsidR="001324EA">
          <w:rPr>
            <w:rFonts w:ascii="Times New Roman" w:eastAsia="Times New Roman" w:hAnsi="Times New Roman" w:cs="Times New Roman"/>
            <w:sz w:val="24"/>
            <w:szCs w:val="24"/>
          </w:rPr>
          <w:t>s</w:t>
        </w:r>
      </w:ins>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del w:id="284" w:author="Clay" w:date="2020-07-22T19:38:00Z">
        <w:r w:rsidR="00452631" w:rsidDel="001324EA">
          <w:rPr>
            <w:rFonts w:ascii="Times New Roman" w:eastAsia="Times New Roman" w:hAnsi="Times New Roman" w:cs="Times New Roman"/>
            <w:sz w:val="24"/>
            <w:szCs w:val="24"/>
          </w:rPr>
          <w:delText xml:space="preserve">how </w:delText>
        </w:r>
      </w:del>
      <w:ins w:id="285" w:author="Clay" w:date="2020-07-22T19:38:00Z">
        <w:r w:rsidR="001324EA">
          <w:rPr>
            <w:rFonts w:ascii="Times New Roman" w:eastAsia="Times New Roman" w:hAnsi="Times New Roman" w:cs="Times New Roman"/>
            <w:sz w:val="24"/>
            <w:szCs w:val="24"/>
          </w:rPr>
          <w:t xml:space="preserve">a </w:t>
        </w:r>
      </w:ins>
      <w:r w:rsidR="00452631">
        <w:rPr>
          <w:rFonts w:ascii="Times New Roman" w:eastAsia="Times New Roman" w:hAnsi="Times New Roman" w:cs="Times New Roman"/>
          <w:sz w:val="24"/>
          <w:szCs w:val="24"/>
        </w:rPr>
        <w:t xml:space="preserve">WSB </w:t>
      </w:r>
      <w:del w:id="286" w:author="Clay" w:date="2020-07-22T19:38:00Z">
        <w:r w:rsidR="00CA16F2" w:rsidDel="001324EA">
          <w:rPr>
            <w:rFonts w:ascii="Times New Roman" w:eastAsia="Times New Roman" w:hAnsi="Times New Roman" w:cs="Times New Roman"/>
            <w:sz w:val="24"/>
            <w:szCs w:val="24"/>
          </w:rPr>
          <w:delText xml:space="preserve">herbivory </w:delText>
        </w:r>
      </w:del>
      <w:ins w:id="287" w:author="Clay" w:date="2020-07-22T19:38:00Z">
        <w:r w:rsidR="001324EA">
          <w:rPr>
            <w:rFonts w:ascii="Times New Roman" w:eastAsia="Times New Roman" w:hAnsi="Times New Roman" w:cs="Times New Roman"/>
            <w:sz w:val="24"/>
            <w:szCs w:val="24"/>
          </w:rPr>
          <w:t>outbreak in the east slope of the Cascades in Central Washington</w:t>
        </w:r>
      </w:ins>
      <w:ins w:id="288" w:author="Clay" w:date="2020-07-22T19:39:00Z">
        <w:r w:rsidR="001324EA">
          <w:rPr>
            <w:rFonts w:ascii="Times New Roman" w:eastAsia="Times New Roman" w:hAnsi="Times New Roman" w:cs="Times New Roman"/>
            <w:sz w:val="24"/>
            <w:szCs w:val="24"/>
          </w:rPr>
          <w:t xml:space="preserve"> with an aim of understanding how WSB herbivory </w:t>
        </w:r>
      </w:ins>
      <w:r w:rsidR="00452631">
        <w:rPr>
          <w:rFonts w:ascii="Times New Roman" w:eastAsia="Times New Roman" w:hAnsi="Times New Roman" w:cs="Times New Roman"/>
          <w:sz w:val="24"/>
          <w:szCs w:val="24"/>
        </w:rPr>
        <w:t xml:space="preserve">affected </w:t>
      </w:r>
      <w:proofErr w:type="spellStart"/>
      <w:r w:rsidR="00EF47A4">
        <w:rPr>
          <w:rFonts w:ascii="Times New Roman" w:eastAsia="Times New Roman" w:hAnsi="Times New Roman" w:cs="Times New Roman"/>
          <w:sz w:val="24"/>
          <w:szCs w:val="24"/>
        </w:rPr>
        <w:t>throughfall</w:t>
      </w:r>
      <w:proofErr w:type="spellEnd"/>
      <w:r w:rsidR="00EF47A4">
        <w:rPr>
          <w:rFonts w:ascii="Times New Roman" w:eastAsia="Times New Roman" w:hAnsi="Times New Roman" w:cs="Times New Roman"/>
          <w:sz w:val="24"/>
          <w:szCs w:val="24"/>
        </w:rPr>
        <w:t xml:space="preserve">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289"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xml:space="preserve">, and </w:t>
      </w:r>
      <w:del w:id="290" w:author="Clay" w:date="2020-07-22T19:39:00Z">
        <w:r w:rsidR="00452631" w:rsidDel="00CE129E">
          <w:rPr>
            <w:rFonts w:ascii="Times New Roman" w:eastAsia="Times New Roman" w:hAnsi="Times New Roman" w:cs="Times New Roman"/>
            <w:sz w:val="24"/>
            <w:szCs w:val="24"/>
          </w:rPr>
          <w:delText>net nitrification</w:delText>
        </w:r>
        <w:r w:rsidR="00EF47A4" w:rsidDel="001324EA">
          <w:rPr>
            <w:rFonts w:ascii="Times New Roman" w:eastAsia="Times New Roman" w:hAnsi="Times New Roman" w:cs="Times New Roman"/>
            <w:sz w:val="24"/>
            <w:szCs w:val="24"/>
          </w:rPr>
          <w:delText xml:space="preserve"> </w:delText>
        </w:r>
      </w:del>
      <w:ins w:id="291" w:author="Clay" w:date="2020-07-22T19:39:00Z">
        <w:r w:rsidR="00CE129E">
          <w:rPr>
            <w:rFonts w:ascii="Times New Roman" w:eastAsia="Times New Roman" w:hAnsi="Times New Roman" w:cs="Times New Roman"/>
            <w:sz w:val="24"/>
            <w:szCs w:val="24"/>
          </w:rPr>
          <w:t>soil nitrogen transformations</w:t>
        </w:r>
      </w:ins>
      <w:del w:id="292" w:author="Clay" w:date="2020-07-22T19:39:00Z">
        <w:r w:rsidR="00EF47A4" w:rsidDel="001324EA">
          <w:rPr>
            <w:rFonts w:ascii="Times New Roman" w:eastAsia="Times New Roman" w:hAnsi="Times New Roman" w:cs="Times New Roman"/>
            <w:sz w:val="24"/>
            <w:szCs w:val="24"/>
          </w:rPr>
          <w:delText xml:space="preserve">in the </w:delText>
        </w:r>
        <w:r w:rsidR="00452631" w:rsidDel="001324EA">
          <w:rPr>
            <w:rFonts w:ascii="Times New Roman" w:eastAsia="Times New Roman" w:hAnsi="Times New Roman" w:cs="Times New Roman"/>
            <w:sz w:val="24"/>
            <w:szCs w:val="24"/>
          </w:rPr>
          <w:delText xml:space="preserve">eastern </w:delText>
        </w:r>
        <w:r w:rsidR="00EF47A4" w:rsidDel="001324EA">
          <w:rPr>
            <w:rFonts w:ascii="Times New Roman" w:eastAsia="Times New Roman" w:hAnsi="Times New Roman" w:cs="Times New Roman"/>
            <w:sz w:val="24"/>
            <w:szCs w:val="24"/>
          </w:rPr>
          <w:delText>Cascades</w:delText>
        </w:r>
        <w:r w:rsidR="00452631" w:rsidDel="001324EA">
          <w:rPr>
            <w:rFonts w:ascii="Times New Roman" w:eastAsia="Times New Roman" w:hAnsi="Times New Roman" w:cs="Times New Roman"/>
            <w:sz w:val="24"/>
            <w:szCs w:val="24"/>
          </w:rPr>
          <w:delText xml:space="preserve"> of central Washington</w:delText>
        </w:r>
      </w:del>
      <w:r w:rsidR="00E953B1">
        <w:rPr>
          <w:rFonts w:ascii="Times New Roman" w:eastAsia="Times New Roman" w:hAnsi="Times New Roman" w:cs="Times New Roman"/>
          <w:sz w:val="24"/>
          <w:szCs w:val="24"/>
        </w:rPr>
        <w:t xml:space="preserve">. </w:t>
      </w:r>
      <w:ins w:id="293" w:author="Clay" w:date="2020-07-22T19:39:00Z">
        <w:r w:rsidR="00CE129E">
          <w:rPr>
            <w:rFonts w:ascii="Times New Roman" w:eastAsia="Times New Roman" w:hAnsi="Times New Roman" w:cs="Times New Roman"/>
            <w:sz w:val="24"/>
            <w:szCs w:val="24"/>
          </w:rPr>
          <w:t xml:space="preserve"> </w:t>
        </w:r>
      </w:ins>
      <w:del w:id="294" w:author="Clay" w:date="2020-07-22T19:39:00Z">
        <w:r w:rsidR="00452631" w:rsidDel="00CE129E">
          <w:rPr>
            <w:rFonts w:ascii="Times New Roman" w:eastAsia="Times New Roman" w:hAnsi="Times New Roman" w:cs="Times New Roman"/>
            <w:sz w:val="24"/>
            <w:szCs w:val="24"/>
          </w:rPr>
          <w:delText xml:space="preserve">In general, </w:delText>
        </w:r>
      </w:del>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ins w:id="295" w:author="Clay" w:date="2020-07-22T19:40:00Z">
        <w:r w:rsidR="00CE129E">
          <w:rPr>
            <w:rFonts w:ascii="Times New Roman" w:eastAsia="Times New Roman" w:hAnsi="Times New Roman" w:cs="Times New Roman"/>
            <w:sz w:val="24"/>
            <w:szCs w:val="24"/>
          </w:rPr>
          <w:t xml:space="preserve">from the canopy to soils </w:t>
        </w:r>
      </w:ins>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ins w:id="296" w:author="Clay" w:date="2020-07-22T19:40:00Z">
        <w:r w:rsidR="00CE129E">
          <w:rPr>
            <w:rFonts w:ascii="Times New Roman" w:eastAsia="Times New Roman" w:hAnsi="Times New Roman" w:cs="Times New Roman"/>
            <w:sz w:val="24"/>
            <w:szCs w:val="24"/>
          </w:rPr>
          <w:t xml:space="preserve">I also hypothesized that canopy opening via defoliation would </w:t>
        </w:r>
      </w:ins>
      <w:ins w:id="297" w:author="Clay" w:date="2020-07-22T19:41:00Z">
        <w:r w:rsidR="00CE129E">
          <w:rPr>
            <w:rFonts w:ascii="Times New Roman" w:eastAsia="Times New Roman" w:hAnsi="Times New Roman" w:cs="Times New Roman"/>
            <w:sz w:val="24"/>
            <w:szCs w:val="24"/>
          </w:rPr>
          <w:t>alter soil temperature and moisture patterns, with implication for decomposition.</w:t>
        </w:r>
      </w:ins>
      <w:bookmarkStart w:id="298" w:name="_GoBack"/>
      <w:bookmarkEnd w:id="298"/>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2BDE3A89"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 xml:space="preserve">ummers (May-September) are relatively dry, with seasonal drought </w:t>
      </w:r>
      <w:r>
        <w:rPr>
          <w:rFonts w:ascii="Times New Roman" w:eastAsia="Times New Roman" w:hAnsi="Times New Roman" w:cs="Times New Roman"/>
          <w:sz w:val="24"/>
          <w:szCs w:val="24"/>
        </w:rPr>
        <w:lastRenderedPageBreak/>
        <w:t>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https</w:t>
      </w:r>
      <w:proofErr w:type="gramStart"/>
      <w:r w:rsidRPr="00620DBB">
        <w:rPr>
          <w:rFonts w:ascii="Times New Roman" w:eastAsia="Times New Roman" w:hAnsi="Times New Roman" w:cs="Times New Roman"/>
          <w:sz w:val="24"/>
          <w:szCs w:val="24"/>
        </w:rPr>
        <w:t>:/</w:t>
      </w:r>
      <w:proofErr w:type="gramEnd"/>
      <w:r w:rsidRPr="00620DBB">
        <w:rPr>
          <w:rFonts w:ascii="Times New Roman" w:eastAsia="Times New Roman" w:hAnsi="Times New Roman" w:cs="Times New Roman"/>
          <w:sz w:val="24"/>
          <w:szCs w:val="24"/>
        </w:rPr>
        <w:t xml:space="preserve">/www.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06090F1A" w:rsidR="00D74CAC" w:rsidRDefault="005940EF" w:rsidP="004162F7">
      <w:pPr>
        <w:spacing w:after="0" w:line="480" w:lineRule="auto"/>
        <w:ind w:firstLine="720"/>
        <w:contextualSpacing/>
        <w:rPr>
          <w:rFonts w:ascii="Times New Roman" w:hAnsi="Times New Roman" w:cs="Times New Roman"/>
          <w:sz w:val="24"/>
          <w:szCs w:val="24"/>
        </w:rPr>
      </w:pPr>
      <w:del w:id="299" w:author="Clay" w:date="2020-07-02T11:19:00Z">
        <w:r w:rsidRPr="009356E2" w:rsidDel="009652CB">
          <w:rPr>
            <w:i/>
            <w:iCs/>
            <w:noProof/>
            <w:lang w:eastAsia="ja-JP"/>
          </w:rPr>
          <w:drawing>
            <wp:anchor distT="0" distB="0" distL="114300" distR="114300" simplePos="0" relativeHeight="251655680" behindDoc="0" locked="0" layoutInCell="1" allowOverlap="1" wp14:anchorId="1F6DCD7A" wp14:editId="6F3216E6">
              <wp:simplePos x="0" y="0"/>
              <wp:positionH relativeFrom="margin">
                <wp:posOffset>-142875</wp:posOffset>
              </wp:positionH>
              <wp:positionV relativeFrom="paragraph">
                <wp:posOffset>1525905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ins w:id="300" w:author="Neziri Izak - OHS" w:date="2020-07-02T13:53:00Z">
        <w:r w:rsidR="00F477CC">
          <w:rPr>
            <w:noProof/>
            <w:lang w:eastAsia="ja-JP"/>
          </w:rPr>
          <mc:AlternateContent>
            <mc:Choice Requires="wps">
              <w:drawing>
                <wp:anchor distT="0" distB="0" distL="114300" distR="114300" simplePos="0" relativeHeight="251659776" behindDoc="0" locked="0" layoutInCell="1" allowOverlap="1" wp14:anchorId="6CDC1D95" wp14:editId="616EB60F">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67FF2D66" w:rsidR="009E3528" w:rsidRPr="001A443B" w:rsidRDefault="009E3528"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67FF2D66" w:rsidR="009E3528" w:rsidRPr="001A443B" w:rsidRDefault="009E3528"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v:textbox>
                  <w10:wrap type="topAndBottom"/>
                </v:shape>
              </w:pict>
            </mc:Fallback>
          </mc:AlternateContent>
        </w:r>
      </w:ins>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concentrations.  </w:t>
      </w:r>
      <w:r w:rsidR="00D74CAC">
        <w:rPr>
          <w:rFonts w:ascii="Times New Roman" w:eastAsia="Times New Roman" w:hAnsi="Times New Roman" w:cs="Times New Roman"/>
          <w:sz w:val="24"/>
          <w:szCs w:val="24"/>
        </w:rPr>
        <w:t>I established 4 study sites each within low and high budworm herbivory level stands (n=8 study sites</w:t>
      </w:r>
      <w:commentRangeStart w:id="301"/>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commentRangeEnd w:id="301"/>
      <w:r w:rsidR="00281141">
        <w:rPr>
          <w:rStyle w:val="CommentReference"/>
        </w:rPr>
        <w:commentReference w:id="301"/>
      </w:r>
      <w:r w:rsidR="009652CB">
        <w:rPr>
          <w:rFonts w:ascii="Times New Roman" w:eastAsia="Times New Roman" w:hAnsi="Times New Roman" w:cs="Times New Roman"/>
          <w:sz w:val="24"/>
          <w:szCs w:val="24"/>
        </w:rPr>
        <w:t xml:space="preserve">and at each study site I established three replicate plots </w:t>
      </w:r>
      <w:r w:rsidR="009652CB">
        <w:rPr>
          <w:rFonts w:ascii="Times New Roman" w:eastAsia="Times New Roman" w:hAnsi="Times New Roman" w:cs="Times New Roman"/>
          <w:sz w:val="24"/>
          <w:szCs w:val="24"/>
        </w:rPr>
        <w:lastRenderedPageBreak/>
        <w:t xml:space="preserve">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w:t>
      </w:r>
      <w:proofErr w:type="gramStart"/>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tate</w:t>
      </w:r>
      <w:proofErr w:type="gramEnd"/>
      <w:r w:rsidR="00D74CAC" w:rsidRPr="009356E2">
        <w:rPr>
          <w:rFonts w:ascii="Times New Roman" w:eastAsia="Times New Roman" w:hAnsi="Times New Roman" w:cs="Times New Roman"/>
          <w:sz w:val="24"/>
          <w:szCs w:val="24"/>
        </w:rPr>
        <w:t xml:space="preserv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197509B1"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del w:id="302" w:author="Clay" w:date="2020-07-22T14:48:00Z">
        <w:r w:rsidDel="00281141">
          <w:rPr>
            <w:rFonts w:ascii="Times New Roman" w:eastAsia="Times New Roman" w:hAnsi="Times New Roman" w:cs="Times New Roman"/>
            <w:sz w:val="24"/>
            <w:szCs w:val="24"/>
          </w:rPr>
          <w:delText xml:space="preserve">early November </w:delText>
        </w:r>
      </w:del>
      <w:ins w:id="303" w:author="Clay" w:date="2020-07-22T14:48:00Z">
        <w:r w:rsidR="00281141">
          <w:rPr>
            <w:rFonts w:ascii="Times New Roman" w:eastAsia="Times New Roman" w:hAnsi="Times New Roman" w:cs="Times New Roman"/>
            <w:sz w:val="24"/>
            <w:szCs w:val="24"/>
          </w:rPr>
          <w:t xml:space="preserve">late September </w:t>
        </w:r>
      </w:ins>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lastRenderedPageBreak/>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3A01949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63E52982"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w:t>
      </w:r>
      <w:commentRangeStart w:id="304"/>
      <w:r w:rsidR="006A1EA4">
        <w:rPr>
          <w:rFonts w:ascii="Times New Roman" w:eastAsia="Times New Roman" w:hAnsi="Times New Roman" w:cs="Times New Roman"/>
          <w:sz w:val="24"/>
          <w:szCs w:val="24"/>
        </w:rPr>
        <w:t>25 Jun 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 xml:space="preserve">and rainfall collectors were taken down November </w:t>
      </w:r>
      <w:r w:rsidR="006A1EA4">
        <w:rPr>
          <w:rFonts w:ascii="Times New Roman" w:eastAsia="Times New Roman" w:hAnsi="Times New Roman" w:cs="Times New Roman"/>
          <w:sz w:val="24"/>
          <w:szCs w:val="24"/>
        </w:rPr>
        <w:t>8</w:t>
      </w:r>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w:t>
      </w:r>
      <w:r w:rsidR="004162F7">
        <w:rPr>
          <w:rFonts w:ascii="Times New Roman" w:eastAsia="Times New Roman" w:hAnsi="Times New Roman" w:cs="Times New Roman"/>
          <w:sz w:val="24"/>
          <w:szCs w:val="24"/>
        </w:rPr>
        <w:lastRenderedPageBreak/>
        <w:t xml:space="preserve">they were redeployed April 23, 2016 just after snowmelt to begin sampling again.  All collectors were taken down on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w:t>
      </w:r>
      <w:r w:rsidR="002B0546">
        <w:rPr>
          <w:rFonts w:ascii="Times New Roman" w:eastAsia="Times New Roman" w:hAnsi="Times New Roman" w:cs="Times New Roman"/>
          <w:sz w:val="24"/>
          <w:szCs w:val="24"/>
        </w:rPr>
        <w:t>19</w:t>
      </w:r>
      <w:r w:rsidR="004162F7">
        <w:rPr>
          <w:rFonts w:ascii="Times New Roman" w:eastAsia="Times New Roman" w:hAnsi="Times New Roman" w:cs="Times New Roman"/>
          <w:sz w:val="24"/>
          <w:szCs w:val="24"/>
        </w:rPr>
        <w:t>, 2016</w:t>
      </w:r>
      <w:r w:rsidR="00802F59">
        <w:rPr>
          <w:rFonts w:ascii="Times New Roman" w:eastAsia="Times New Roman" w:hAnsi="Times New Roman" w:cs="Times New Roman"/>
          <w:sz w:val="24"/>
          <w:szCs w:val="24"/>
        </w:rPr>
        <w:t xml:space="preserve"> after </w:t>
      </w:r>
      <w:commentRangeEnd w:id="304"/>
      <w:r w:rsidR="00AC4678">
        <w:rPr>
          <w:rStyle w:val="CommentReference"/>
        </w:rPr>
        <w:commentReference w:id="304"/>
      </w:r>
      <w:r w:rsidR="00802F59">
        <w:rPr>
          <w:rFonts w:ascii="Times New Roman" w:eastAsia="Times New Roman" w:hAnsi="Times New Roman" w:cs="Times New Roman"/>
          <w:sz w:val="24"/>
          <w:szCs w:val="24"/>
        </w:rPr>
        <w:t xml:space="preserve">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18539ADC"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w:t>
      </w:r>
      <w:proofErr w:type="spellStart"/>
      <w:r w:rsidR="00DB599A">
        <w:rPr>
          <w:rFonts w:ascii="Times New Roman" w:eastAsia="Times New Roman" w:hAnsi="Times New Roman" w:cs="Times New Roman"/>
          <w:sz w:val="24"/>
          <w:szCs w:val="24"/>
        </w:rPr>
        <w:t>litterfall</w:t>
      </w:r>
      <w:proofErr w:type="spellEnd"/>
      <w:r w:rsidR="00DB599A">
        <w:rPr>
          <w:rFonts w:ascii="Times New Roman" w:eastAsia="Times New Roman" w:hAnsi="Times New Roman" w:cs="Times New Roman"/>
          <w:sz w:val="24"/>
          <w:szCs w:val="24"/>
        </w:rPr>
        <w:t xml:space="preserve">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B11DC39"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p>
    <w:p w14:paraId="6E6F8E8D" w14:textId="3E11802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73AE947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17EDEDE4"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w:t>
      </w:r>
      <w:commentRangeStart w:id="305"/>
      <w:r>
        <w:rPr>
          <w:rFonts w:ascii="Times New Roman" w:eastAsia="Times New Roman" w:hAnsi="Times New Roman" w:cs="Times New Roman"/>
          <w:sz w:val="24"/>
          <w:szCs w:val="24"/>
        </w:rPr>
        <w:t xml:space="preserve">ending November 6, 2016 </w:t>
      </w:r>
      <w:commentRangeEnd w:id="305"/>
      <w:r w:rsidR="0039178B">
        <w:rPr>
          <w:rStyle w:val="CommentReference"/>
        </w:rPr>
        <w:commentReference w:id="305"/>
      </w:r>
      <w:r>
        <w:rPr>
          <w:rFonts w:ascii="Times New Roman" w:eastAsia="Times New Roman" w:hAnsi="Times New Roman" w:cs="Times New Roman"/>
          <w:sz w:val="24"/>
          <w:szCs w:val="24"/>
        </w:rPr>
        <w:t xml:space="preserve">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 xml:space="preserve">air dried in the lab to constant </w:t>
      </w:r>
      <w:r>
        <w:rPr>
          <w:rFonts w:ascii="Times New Roman" w:eastAsia="Times New Roman" w:hAnsi="Times New Roman" w:cs="Times New Roman"/>
          <w:sz w:val="24"/>
          <w:szCs w:val="24"/>
        </w:rPr>
        <w:lastRenderedPageBreak/>
        <w:t>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m:t>
                  </m:r>
                  <m:r>
                    <w:rPr>
                      <w:rFonts w:ascii="Cambria Math" w:hAnsi="Cambria Math" w:cs="Times New Roman"/>
                      <w:sz w:val="24"/>
                      <w:szCs w:val="24"/>
                    </w:rPr>
                    <m:t>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w:t>
      </w:r>
      <w:r w:rsidR="004162F7">
        <w:rPr>
          <w:rFonts w:ascii="Times New Roman" w:eastAsia="Times New Roman" w:hAnsi="Times New Roman" w:cs="Times New Roman"/>
          <w:sz w:val="24"/>
          <w:szCs w:val="24"/>
        </w:rPr>
        <w:lastRenderedPageBreak/>
        <w:t xml:space="preserve">(DM).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40264725"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AFDM</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 xml:space="preserve">The determination of how much organic matter each soil sample </w:t>
      </w:r>
      <w:commentRangeStart w:id="306"/>
      <w:r w:rsidR="00C213DE">
        <w:rPr>
          <w:rFonts w:ascii="Times New Roman" w:eastAsia="Times New Roman" w:hAnsi="Times New Roman" w:cs="Times New Roman"/>
          <w:sz w:val="24"/>
          <w:szCs w:val="24"/>
        </w:rPr>
        <w:t>contained</w:t>
      </w:r>
      <w:commentRangeEnd w:id="306"/>
      <w:r w:rsidR="0039178B">
        <w:rPr>
          <w:rStyle w:val="CommentReference"/>
        </w:rPr>
        <w:commentReference w:id="306"/>
      </w:r>
      <w:r w:rsidR="00C213DE">
        <w:rPr>
          <w:rFonts w:ascii="Times New Roman" w:eastAsia="Times New Roman" w:hAnsi="Times New Roman" w:cs="Times New Roman"/>
          <w:sz w:val="24"/>
          <w:szCs w:val="24"/>
        </w:rPr>
        <w:t>.</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723DFE5E"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3615F631"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lastRenderedPageBreak/>
        <w:t>Equation 4:</w:t>
      </w:r>
      <w:r>
        <w:rPr>
          <w:rFonts w:ascii="Times New Roman" w:eastAsia="Times New Roman" w:hAnsi="Times New Roman" w:cs="Times New Roman"/>
          <w:sz w:val="24"/>
          <w:szCs w:val="24"/>
        </w:rPr>
        <w:t xml:space="preserve"> Where N is the combination of ammonium and nitrate.</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 xml:space="preserve">Net increase in </w:t>
      </w:r>
      <w:commentRangeStart w:id="307"/>
      <w:r w:rsidR="00FA0104">
        <w:rPr>
          <w:rFonts w:ascii="Times New Roman" w:eastAsia="Times New Roman" w:hAnsi="Times New Roman" w:cs="Times New Roman"/>
          <w:sz w:val="24"/>
          <w:szCs w:val="24"/>
        </w:rPr>
        <w:t>NH4+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NO3- i</w:t>
      </w:r>
      <w:commentRangeEnd w:id="307"/>
      <w:r w:rsidR="0039178B">
        <w:rPr>
          <w:rStyle w:val="CommentReference"/>
        </w:rPr>
        <w:commentReference w:id="307"/>
      </w:r>
      <w:r w:rsidR="00FA0104">
        <w:rPr>
          <w:rFonts w:ascii="Times New Roman" w:eastAsia="Times New Roman" w:hAnsi="Times New Roman" w:cs="Times New Roman"/>
          <w:sz w:val="24"/>
          <w:szCs w:val="24"/>
        </w:rPr>
        <w:t>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1289112"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1987)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air dried soil was added to 10 mL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proofErr w:type="spellStart"/>
      <w:r w:rsidR="00D87A2C">
        <w:rPr>
          <w:rFonts w:ascii="Times New Roman" w:eastAsia="Times New Roman" w:hAnsi="Times New Roman" w:cs="Times New Roman"/>
          <w:iCs/>
          <w:sz w:val="24"/>
          <w:szCs w:val="24"/>
          <w:u w:val="single"/>
        </w:rPr>
        <w:t>Throughfall</w:t>
      </w:r>
      <w:proofErr w:type="spellEnd"/>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5F430D42"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after acidifying the samples to a pH of less than 2 to remove inorganic carbon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w:t>
      </w:r>
      <w:commentRangeStart w:id="308"/>
      <w:proofErr w:type="spellStart"/>
      <w:r w:rsidR="00ED685B">
        <w:rPr>
          <w:rFonts w:ascii="Times New Roman" w:eastAsia="Times New Roman" w:hAnsi="Times New Roman" w:cs="Times New Roman"/>
          <w:sz w:val="24"/>
          <w:szCs w:val="24"/>
        </w:rPr>
        <w:t>Arango</w:t>
      </w:r>
      <w:proofErr w:type="spellEnd"/>
      <w:r w:rsidR="00ED685B">
        <w:rPr>
          <w:rFonts w:ascii="Times New Roman" w:eastAsia="Times New Roman" w:hAnsi="Times New Roman" w:cs="Times New Roman"/>
          <w:sz w:val="24"/>
          <w:szCs w:val="24"/>
        </w:rPr>
        <w:t xml:space="preserve"> et al, 2019</w:t>
      </w:r>
      <w:commentRangeEnd w:id="308"/>
      <w:r w:rsidR="0039178B">
        <w:rPr>
          <w:rStyle w:val="CommentReference"/>
        </w:rPr>
        <w:commentReference w:id="308"/>
      </w:r>
      <w:r w:rsidR="00ED685B">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lastRenderedPageBreak/>
        <w:t>Statistical Analysis</w:t>
      </w:r>
    </w:p>
    <w:p w14:paraId="0C2202D0" w14:textId="3A3C4A94"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ins w:id="309"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commentRangeStart w:id="310"/>
      <w:r w:rsidR="00335F61">
        <w:rPr>
          <w:rFonts w:ascii="Times New Roman" w:eastAsia="Times New Roman" w:hAnsi="Times New Roman" w:cs="Times New Roman"/>
          <w:sz w:val="24"/>
          <w:szCs w:val="24"/>
        </w:rPr>
        <w:t>Bates et al, 2019</w:t>
      </w:r>
      <w:commentRangeEnd w:id="310"/>
      <w:r w:rsidR="00A220B1">
        <w:rPr>
          <w:rStyle w:val="CommentReference"/>
        </w:rPr>
        <w:commentReference w:id="310"/>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was compared </w:t>
      </w:r>
      <w:ins w:id="311" w:author="Clay" w:date="2020-07-22T15:07:00Z">
        <w:r w:rsidR="00A220B1">
          <w:rPr>
            <w:rFonts w:ascii="Times New Roman" w:eastAsia="Times New Roman" w:hAnsi="Times New Roman" w:cs="Times New Roman"/>
            <w:sz w:val="24"/>
            <w:szCs w:val="24"/>
          </w:rPr>
          <w:t xml:space="preserve">by budworm level and time </w:t>
        </w:r>
      </w:ins>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 xml:space="preserve">lized least squares (GLS) model, and </w:t>
      </w:r>
      <w:ins w:id="312" w:author="Clay" w:date="2020-07-22T15:08:00Z">
        <w:r w:rsidR="00A220B1">
          <w:rPr>
            <w:rFonts w:ascii="Times New Roman" w:eastAsia="Times New Roman" w:hAnsi="Times New Roman" w:cs="Times New Roman"/>
            <w:sz w:val="24"/>
            <w:szCs w:val="24"/>
          </w:rPr>
          <w:t xml:space="preserve">leaf </w:t>
        </w:r>
      </w:ins>
      <w:r w:rsidR="00A220B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ins w:id="313" w:author="Clay" w:date="2020-07-22T15:08:00Z">
        <w:r w:rsidR="00A220B1">
          <w:rPr>
            <w:rFonts w:ascii="Times New Roman" w:eastAsia="Times New Roman" w:hAnsi="Times New Roman" w:cs="Times New Roman"/>
            <w:sz w:val="24"/>
            <w:szCs w:val="24"/>
          </w:rPr>
          <w:t xml:space="preserve">interacting </w:t>
        </w:r>
      </w:ins>
      <w:r>
        <w:rPr>
          <w:rFonts w:ascii="Times New Roman" w:eastAsia="Times New Roman" w:hAnsi="Times New Roman" w:cs="Times New Roman"/>
          <w:sz w:val="24"/>
          <w:szCs w:val="24"/>
        </w:rPr>
        <w:t>factors</w:t>
      </w:r>
      <w:del w:id="314" w:author="Clay" w:date="2020-07-22T15:08:00Z">
        <w:r w:rsidDel="00A220B1">
          <w:rPr>
            <w:rFonts w:ascii="Times New Roman" w:eastAsia="Times New Roman" w:hAnsi="Times New Roman" w:cs="Times New Roman"/>
            <w:sz w:val="24"/>
            <w:szCs w:val="24"/>
          </w:rPr>
          <w:delText xml:space="preserve"> as well as looking at the interaction between </w:delText>
        </w:r>
        <w:r w:rsidR="008048BF" w:rsidDel="00A220B1">
          <w:rPr>
            <w:rFonts w:ascii="Times New Roman" w:eastAsia="Times New Roman" w:hAnsi="Times New Roman" w:cs="Times New Roman"/>
            <w:sz w:val="24"/>
            <w:szCs w:val="24"/>
          </w:rPr>
          <w:delText xml:space="preserve">impact and </w:delText>
        </w:r>
        <w:r w:rsidR="005B4BB7" w:rsidDel="00A220B1">
          <w:rPr>
            <w:rFonts w:ascii="Times New Roman" w:eastAsia="Times New Roman" w:hAnsi="Times New Roman" w:cs="Times New Roman"/>
            <w:sz w:val="24"/>
            <w:szCs w:val="24"/>
          </w:rPr>
          <w:delText xml:space="preserve">leaf </w:delText>
        </w:r>
        <w:r w:rsidR="00D614C5" w:rsidDel="00A220B1">
          <w:rPr>
            <w:rFonts w:ascii="Times New Roman" w:eastAsia="Times New Roman" w:hAnsi="Times New Roman" w:cs="Times New Roman"/>
            <w:sz w:val="24"/>
            <w:szCs w:val="24"/>
          </w:rPr>
          <w:delText>type</w:delText>
        </w:r>
      </w:del>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w:t>
      </w:r>
      <w:del w:id="315" w:author="Clay" w:date="2020-07-22T15:14:00Z">
        <w:r w:rsidR="00335F61" w:rsidDel="00A220B1">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ins w:id="316" w:author="Clay" w:date="2020-07-22T15:14:00Z">
        <w:r w:rsidR="00A220B1">
          <w:rPr>
            <w:rFonts w:ascii="Times New Roman" w:eastAsia="Times New Roman" w:hAnsi="Times New Roman" w:cs="Times New Roman"/>
            <w:sz w:val="24"/>
            <w:szCs w:val="24"/>
          </w:rPr>
          <w:t>soil nutrients</w:t>
        </w:r>
      </w:ins>
      <w:del w:id="317" w:author="Clay" w:date="2020-07-22T15:14:00Z">
        <w:r w:rsidDel="00A220B1">
          <w:rPr>
            <w:rFonts w:ascii="Times New Roman" w:eastAsia="Times New Roman" w:hAnsi="Times New Roman" w:cs="Times New Roman"/>
            <w:sz w:val="24"/>
            <w:szCs w:val="24"/>
          </w:rPr>
          <w:delText>NO</w:delText>
        </w:r>
        <w:r w:rsidDel="00A220B1">
          <w:rPr>
            <w:rFonts w:ascii="Times New Roman" w:eastAsia="Times New Roman" w:hAnsi="Times New Roman" w:cs="Times New Roman"/>
            <w:sz w:val="24"/>
            <w:szCs w:val="24"/>
            <w:vertAlign w:val="subscript"/>
          </w:rPr>
          <w:delText>3</w:delText>
        </w:r>
        <w:r w:rsidDel="00A220B1">
          <w:rPr>
            <w:rFonts w:ascii="Times New Roman" w:eastAsia="Times New Roman" w:hAnsi="Times New Roman" w:cs="Times New Roman"/>
            <w:sz w:val="24"/>
            <w:szCs w:val="24"/>
            <w:vertAlign w:val="superscript"/>
          </w:rPr>
          <w:delText>-</w:delText>
        </w:r>
        <w:r w:rsidDel="00A220B1">
          <w:rPr>
            <w:rFonts w:ascii="Times New Roman" w:eastAsia="Times New Roman" w:hAnsi="Times New Roman" w:cs="Times New Roman"/>
            <w:sz w:val="24"/>
            <w:szCs w:val="24"/>
          </w:rPr>
          <w:delText>, NH4</w:delText>
        </w:r>
        <w:r w:rsidDel="00A220B1">
          <w:rPr>
            <w:rFonts w:ascii="Times New Roman" w:eastAsia="Times New Roman" w:hAnsi="Times New Roman" w:cs="Times New Roman"/>
            <w:sz w:val="24"/>
            <w:szCs w:val="24"/>
            <w:vertAlign w:val="superscript"/>
          </w:rPr>
          <w:delText>+</w:delText>
        </w:r>
        <w:r w:rsidDel="00A220B1">
          <w:rPr>
            <w:rFonts w:ascii="Times New Roman" w:eastAsia="Times New Roman" w:hAnsi="Times New Roman" w:cs="Times New Roman"/>
            <w:sz w:val="24"/>
            <w:szCs w:val="24"/>
          </w:rPr>
          <w:delText>,  SRP</w:delText>
        </w:r>
      </w:del>
      <w:del w:id="318" w:author="Clay" w:date="2020-07-13T10:38:00Z">
        <w:r w:rsidDel="00DA66B0">
          <w:rPr>
            <w:rFonts w:ascii="Times New Roman" w:eastAsia="Times New Roman" w:hAnsi="Times New Roman" w:cs="Times New Roman"/>
            <w:sz w:val="24"/>
            <w:szCs w:val="24"/>
          </w:rPr>
          <w:delText>,</w:delText>
        </w:r>
      </w:del>
      <w:del w:id="319" w:author="Clay" w:date="2020-07-22T15:14:00Z">
        <w:r w:rsidDel="00A220B1">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ins w:id="320" w:author="Clay" w:date="2020-07-13T10:38:00Z">
        <w:r w:rsidR="00DA66B0">
          <w:rPr>
            <w:rFonts w:ascii="Times New Roman" w:eastAsia="Times New Roman" w:hAnsi="Times New Roman" w:cs="Times New Roman"/>
            <w:sz w:val="24"/>
            <w:szCs w:val="24"/>
          </w:rPr>
          <w:t xml:space="preserve"> </w:t>
        </w:r>
      </w:ins>
      <w:r w:rsidR="00421E56">
        <w:rPr>
          <w:rFonts w:ascii="Times New Roman" w:eastAsia="Times New Roman" w:hAnsi="Times New Roman" w:cs="Times New Roman"/>
          <w:sz w:val="24"/>
          <w:szCs w:val="24"/>
        </w:rPr>
        <w:t xml:space="preserve">LM models were also used to </w:t>
      </w:r>
      <w:proofErr w:type="gramStart"/>
      <w:r w:rsidR="00421E56">
        <w:rPr>
          <w:rFonts w:ascii="Times New Roman" w:eastAsia="Times New Roman" w:hAnsi="Times New Roman" w:cs="Times New Roman"/>
          <w:sz w:val="24"/>
          <w:szCs w:val="24"/>
        </w:rPr>
        <w:t>regress</w:t>
      </w:r>
      <w:proofErr w:type="gramEnd"/>
      <w:r w:rsidR="00421E56">
        <w:rPr>
          <w:rFonts w:ascii="Times New Roman" w:eastAsia="Times New Roman" w:hAnsi="Times New Roman" w:cs="Times New Roman"/>
          <w:sz w:val="24"/>
          <w:szCs w:val="24"/>
        </w:rPr>
        <w:t xml:space="preserve"> decomposition rates of both deciduous and conifers leaf litter </w:t>
      </w:r>
      <w:del w:id="321" w:author="Clay" w:date="2020-07-22T15:14:00Z">
        <w:r w:rsidR="00421E56" w:rsidDel="00A220B1">
          <w:rPr>
            <w:rFonts w:ascii="Times New Roman" w:eastAsia="Times New Roman" w:hAnsi="Times New Roman" w:cs="Times New Roman"/>
            <w:sz w:val="24"/>
            <w:szCs w:val="24"/>
          </w:rPr>
          <w:delText xml:space="preserve">verses </w:delText>
        </w:r>
      </w:del>
      <w:ins w:id="322" w:author="Clay" w:date="2020-07-22T15:14:00Z">
        <w:r w:rsidR="00A220B1">
          <w:rPr>
            <w:rFonts w:ascii="Times New Roman" w:eastAsia="Times New Roman" w:hAnsi="Times New Roman" w:cs="Times New Roman"/>
            <w:sz w:val="24"/>
            <w:szCs w:val="24"/>
          </w:rPr>
          <w:t xml:space="preserve">on </w:t>
        </w:r>
      </w:ins>
      <w:r w:rsidR="00421E56">
        <w:rPr>
          <w:rFonts w:ascii="Times New Roman" w:eastAsia="Times New Roman" w:hAnsi="Times New Roman" w:cs="Times New Roman"/>
          <w:sz w:val="24"/>
          <w:szCs w:val="24"/>
        </w:rPr>
        <w:t xml:space="preserve">total N </w:t>
      </w:r>
      <w:ins w:id="323" w:author="Clay" w:date="2020-07-22T15:14:00Z">
        <w:r w:rsidR="00A220B1">
          <w:rPr>
            <w:rFonts w:ascii="Times New Roman" w:eastAsia="Times New Roman" w:hAnsi="Times New Roman" w:cs="Times New Roman"/>
            <w:sz w:val="24"/>
            <w:szCs w:val="24"/>
          </w:rPr>
          <w:t xml:space="preserve">in </w:t>
        </w:r>
        <w:proofErr w:type="spellStart"/>
        <w:r w:rsidR="00A220B1">
          <w:rPr>
            <w:rFonts w:ascii="Times New Roman" w:eastAsia="Times New Roman" w:hAnsi="Times New Roman" w:cs="Times New Roman"/>
            <w:sz w:val="24"/>
            <w:szCs w:val="24"/>
          </w:rPr>
          <w:t>throughfall</w:t>
        </w:r>
        <w:proofErr w:type="spellEnd"/>
        <w:r w:rsidR="00A220B1">
          <w:rPr>
            <w:rFonts w:ascii="Times New Roman" w:eastAsia="Times New Roman" w:hAnsi="Times New Roman" w:cs="Times New Roman"/>
            <w:sz w:val="24"/>
            <w:szCs w:val="24"/>
          </w:rPr>
          <w:t xml:space="preserve"> </w:t>
        </w:r>
      </w:ins>
      <w:r w:rsidR="00421E56">
        <w:rPr>
          <w:rFonts w:ascii="Times New Roman" w:eastAsia="Times New Roman" w:hAnsi="Times New Roman" w:cs="Times New Roman"/>
          <w:sz w:val="24"/>
          <w:szCs w:val="24"/>
        </w:rPr>
        <w:t xml:space="preserve">and </w:t>
      </w:r>
      <w:del w:id="324" w:author="Clay" w:date="2020-07-22T15:14:00Z">
        <w:r w:rsidR="00421E56" w:rsidDel="00A220B1">
          <w:rPr>
            <w:rFonts w:ascii="Times New Roman" w:eastAsia="Times New Roman" w:hAnsi="Times New Roman" w:cs="Times New Roman"/>
            <w:sz w:val="24"/>
            <w:szCs w:val="24"/>
          </w:rPr>
          <w:delText xml:space="preserve">verses </w:delText>
        </w:r>
      </w:del>
      <w:r w:rsidR="00421E56">
        <w:rPr>
          <w:rFonts w:ascii="Times New Roman" w:eastAsia="Times New Roman" w:hAnsi="Times New Roman" w:cs="Times New Roman"/>
          <w:sz w:val="24"/>
          <w:szCs w:val="24"/>
        </w:rPr>
        <w:t>total water</w:t>
      </w:r>
      <w:ins w:id="325" w:author="Clay" w:date="2020-07-22T15:15:00Z">
        <w:r w:rsidR="00A220B1">
          <w:rPr>
            <w:rFonts w:ascii="Times New Roman" w:eastAsia="Times New Roman" w:hAnsi="Times New Roman" w:cs="Times New Roman"/>
            <w:sz w:val="24"/>
            <w:szCs w:val="24"/>
          </w:rPr>
          <w:t xml:space="preserve"> falling at each plot</w:t>
        </w:r>
      </w:ins>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id="326" w:author="Clay" w:date="2020-07-13T10:38:00Z">
        <w:r w:rsidR="00DA66B0">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327"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weighted variances to </w:t>
      </w:r>
      <w:del w:id="328" w:author="Clay" w:date="2020-07-22T15:15:00Z">
        <w:r w:rsidR="005B4BB7" w:rsidDel="00A220B1">
          <w:rPr>
            <w:rFonts w:ascii="Times New Roman" w:eastAsia="Times New Roman" w:hAnsi="Times New Roman" w:cs="Times New Roman"/>
            <w:sz w:val="24"/>
            <w:szCs w:val="24"/>
          </w:rPr>
          <w:delText xml:space="preserve">help reduce </w:delText>
        </w:r>
      </w:del>
      <w:ins w:id="329" w:author="Clay" w:date="2020-07-22T15:15:00Z">
        <w:r w:rsidR="00A220B1">
          <w:rPr>
            <w:rFonts w:ascii="Times New Roman" w:eastAsia="Times New Roman" w:hAnsi="Times New Roman" w:cs="Times New Roman"/>
            <w:sz w:val="24"/>
            <w:szCs w:val="24"/>
          </w:rPr>
          <w:t xml:space="preserve">improve model </w:t>
        </w:r>
      </w:ins>
      <w:r w:rsidR="005B4BB7">
        <w:rPr>
          <w:rFonts w:ascii="Times New Roman" w:eastAsia="Times New Roman" w:hAnsi="Times New Roman" w:cs="Times New Roman"/>
          <w:sz w:val="24"/>
          <w:szCs w:val="24"/>
        </w:rPr>
        <w:t>residual</w:t>
      </w:r>
      <w:ins w:id="330" w:author="Clay" w:date="2020-07-22T15:15:00Z">
        <w:r w:rsidR="00A220B1">
          <w:rPr>
            <w:rFonts w:ascii="Times New Roman" w:eastAsia="Times New Roman" w:hAnsi="Times New Roman" w:cs="Times New Roman"/>
            <w:sz w:val="24"/>
            <w:szCs w:val="24"/>
          </w:rPr>
          <w:t>s</w:t>
        </w:r>
      </w:ins>
      <w:del w:id="331" w:author="Clay" w:date="2020-07-22T15:15:00Z">
        <w:r w:rsidR="005B4BB7" w:rsidDel="00A220B1">
          <w:rPr>
            <w:rFonts w:ascii="Times New Roman" w:eastAsia="Times New Roman" w:hAnsi="Times New Roman" w:cs="Times New Roman"/>
            <w:sz w:val="24"/>
            <w:szCs w:val="24"/>
          </w:rPr>
          <w:delText xml:space="preserve"> patterns</w:delText>
        </w:r>
      </w:del>
      <w:r w:rsidR="005B4BB7">
        <w:rPr>
          <w:rFonts w:ascii="Times New Roman" w:eastAsia="Times New Roman" w:hAnsi="Times New Roman" w:cs="Times New Roman"/>
          <w:sz w:val="24"/>
          <w:szCs w:val="24"/>
        </w:rPr>
        <w:t xml:space="preserve">. </w:t>
      </w:r>
      <w:ins w:id="332" w:author="Clay" w:date="2020-07-22T15:15:00Z">
        <w:r w:rsidR="00A220B1">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333" w:author="Clay" w:date="2020-07-02T12:42: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t>
      </w:r>
      <w:del w:id="334" w:author="Clay" w:date="2020-07-22T15:16:00Z">
        <w:r w:rsidDel="00A220B1">
          <w:rPr>
            <w:rFonts w:ascii="Times New Roman" w:eastAsia="Times New Roman" w:hAnsi="Times New Roman" w:cs="Times New Roman"/>
            <w:sz w:val="24"/>
            <w:szCs w:val="24"/>
          </w:rPr>
          <w:delText>(</w:delText>
        </w:r>
      </w:del>
      <w:ins w:id="335" w:author="Neziri Izak - OHS" w:date="2020-07-15T18:30:00Z">
        <w:del w:id="336" w:author="Clay" w:date="2020-07-22T15:16:00Z">
          <w:r w:rsidR="00335F61" w:rsidDel="00A220B1">
            <w:rPr>
              <w:rFonts w:ascii="Times New Roman" w:eastAsia="Times New Roman" w:hAnsi="Times New Roman" w:cs="Times New Roman"/>
              <w:sz w:val="24"/>
              <w:szCs w:val="24"/>
            </w:rPr>
            <w:delText>)</w:delText>
          </w:r>
        </w:del>
      </w:ins>
      <w:del w:id="337" w:author="Clay" w:date="2020-07-22T15:16:00Z">
        <w:r w:rsidDel="00A220B1">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was used as a post hoc test </w:t>
      </w:r>
      <w:del w:id="338" w:author="Clay" w:date="2020-07-22T15:16:00Z">
        <w:r w:rsidDel="00A220B1">
          <w:rPr>
            <w:rFonts w:ascii="Times New Roman" w:eastAsia="Times New Roman" w:hAnsi="Times New Roman" w:cs="Times New Roman"/>
            <w:sz w:val="24"/>
            <w:szCs w:val="24"/>
          </w:rPr>
          <w:delText xml:space="preserve">on data </w:delText>
        </w:r>
      </w:del>
      <w:bookmarkStart w:id="339" w:name="_Hlk24272010"/>
      <w:r>
        <w:rPr>
          <w:rFonts w:ascii="Times New Roman" w:eastAsia="Times New Roman" w:hAnsi="Times New Roman" w:cs="Times New Roman"/>
          <w:sz w:val="24"/>
          <w:szCs w:val="24"/>
        </w:rPr>
        <w:t>to determine which sample events differed significantly.</w:t>
      </w:r>
      <w:bookmarkEnd w:id="339"/>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3"/>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5BECA08E"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del w:id="340" w:author="Clay" w:date="2020-07-22T15:20:00Z">
        <w:r w:rsidR="00336661" w:rsidDel="00D41FC9">
          <w:rPr>
            <w:rFonts w:ascii="Times New Roman" w:eastAsia="Times New Roman" w:hAnsi="Times New Roman" w:cs="Times New Roman"/>
            <w:sz w:val="24"/>
            <w:szCs w:val="24"/>
          </w:rPr>
          <w:delText>two-year</w:delText>
        </w:r>
        <w:r w:rsidR="00D91838" w:rsidDel="00D41FC9">
          <w:rPr>
            <w:rFonts w:ascii="Times New Roman" w:eastAsia="Times New Roman" w:hAnsi="Times New Roman" w:cs="Times New Roman"/>
            <w:sz w:val="24"/>
            <w:szCs w:val="24"/>
          </w:rPr>
          <w:delText xml:space="preserve"> </w:delText>
        </w:r>
      </w:del>
      <w:r w:rsidR="00D91838">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01670D" w:rsidRPr="009605B3">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concentration</w:t>
      </w:r>
      <w:ins w:id="341" w:author="Clay" w:date="2020-07-22T15:21:00Z">
        <w:r w:rsidR="00D41FC9">
          <w:rPr>
            <w:rFonts w:ascii="Times New Roman" w:eastAsia="Times New Roman" w:hAnsi="Times New Roman" w:cs="Times New Roman"/>
            <w:sz w:val="24"/>
            <w:szCs w:val="24"/>
          </w:rPr>
          <w:t xml:space="preserve"> between high and low budworm sites</w:t>
        </w:r>
      </w:ins>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 xml:space="preserve">throughout the course of the </w:t>
      </w:r>
      <w:del w:id="342" w:author="Clay" w:date="2020-07-22T15:22:00Z">
        <w:r w:rsidR="004D0407" w:rsidDel="00D41FC9">
          <w:rPr>
            <w:rFonts w:ascii="Times New Roman" w:eastAsia="Times New Roman" w:hAnsi="Times New Roman" w:cs="Times New Roman"/>
            <w:sz w:val="24"/>
            <w:szCs w:val="24"/>
          </w:rPr>
          <w:delText xml:space="preserve">two-year </w:delText>
        </w:r>
      </w:del>
      <w:r w:rsidR="004D0407">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w:t>
      </w:r>
      <w:ins w:id="343" w:author="Clay" w:date="2020-07-22T15:22:00Z">
        <w:r w:rsidR="00D41FC9">
          <w:rPr>
            <w:rFonts w:ascii="Times New Roman" w:eastAsia="Times New Roman" w:hAnsi="Times New Roman" w:cs="Times New Roman"/>
            <w:sz w:val="24"/>
            <w:szCs w:val="24"/>
          </w:rPr>
          <w:t xml:space="preserve"> and</w:t>
        </w:r>
      </w:ins>
      <w:del w:id="344" w:author="Clay" w:date="2020-07-22T15:22:00Z">
        <w:r w:rsidR="004D0407" w:rsidDel="00D41FC9">
          <w:rPr>
            <w:rFonts w:ascii="Times New Roman" w:eastAsia="Times New Roman" w:hAnsi="Times New Roman" w:cs="Times New Roman"/>
            <w:sz w:val="24"/>
            <w:szCs w:val="24"/>
          </w:rPr>
          <w:delText>,</w:delText>
        </w:r>
      </w:del>
      <w:r w:rsidR="004D0407">
        <w:rPr>
          <w:rFonts w:ascii="Times New Roman" w:eastAsia="Times New Roman" w:hAnsi="Times New Roman" w:cs="Times New Roman"/>
          <w:sz w:val="24"/>
          <w:szCs w:val="24"/>
        </w:rPr>
        <w:t xml:space="preserve">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4"/>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478C162C"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 xml:space="preserve">differed by sample event (LME, p&lt;0.001) throughout the </w:t>
      </w:r>
      <w:del w:id="345" w:author="Clay" w:date="2020-07-22T15:23:00Z">
        <w:r w:rsidR="0095679A" w:rsidDel="00D41FC9">
          <w:rPr>
            <w:rFonts w:ascii="Times New Roman" w:eastAsia="Times New Roman" w:hAnsi="Times New Roman" w:cs="Times New Roman"/>
            <w:sz w:val="24"/>
            <w:szCs w:val="24"/>
          </w:rPr>
          <w:delText xml:space="preserve">course of the two-year </w:delText>
        </w:r>
      </w:del>
      <w:r w:rsidR="0095679A">
        <w:rPr>
          <w:rFonts w:ascii="Times New Roman" w:eastAsia="Times New Roman" w:hAnsi="Times New Roman" w:cs="Times New Roman"/>
          <w:sz w:val="24"/>
          <w:szCs w:val="24"/>
        </w:rPr>
        <w:t>study</w:t>
      </w:r>
      <w:r>
        <w:rPr>
          <w:rFonts w:ascii="Times New Roman" w:eastAsia="Times New Roman" w:hAnsi="Times New Roman" w:cs="Times New Roman"/>
          <w:sz w:val="24"/>
          <w:szCs w:val="24"/>
        </w:rPr>
        <w:t xml:space="preserve"> with highest concentration</w:t>
      </w:r>
      <w:ins w:id="346" w:author="Clay" w:date="2020-07-22T15:24:00Z">
        <w:r w:rsidR="00D41FC9">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The biggest pulses of SRP and DOC from the canopy appeared on the same dates (8 Nov 15 and 21 Jul 16), which also coincided with the two rainfall events with the most water 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5"/>
                    <a:stretch>
                      <a:fillRect/>
                    </a:stretch>
                  </pic:blipFill>
                  <pic:spPr>
                    <a:xfrm>
                      <a:off x="0" y="0"/>
                      <a:ext cx="5943600" cy="3401568"/>
                    </a:xfrm>
                    <a:prstGeom prst="rect">
                      <a:avLst/>
                    </a:prstGeom>
                  </pic:spPr>
                </pic:pic>
              </a:graphicData>
            </a:graphic>
          </wp:inline>
        </w:drawing>
      </w:r>
    </w:p>
    <w:p w14:paraId="27C45AD4" w14:textId="18A16EB1" w:rsidR="002414A3" w:rsidRDefault="002414A3" w:rsidP="002414A3">
      <w:pPr>
        <w:spacing w:line="48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w:t>
      </w:r>
      <w:commentRangeStart w:id="347"/>
      <w:r>
        <w:rPr>
          <w:rFonts w:ascii="Times New Roman" w:eastAsia="Times New Roman" w:hAnsi="Times New Roman" w:cs="Times New Roman"/>
          <w:sz w:val="24"/>
          <w:szCs w:val="24"/>
        </w:rPr>
        <w:t>sites</w:t>
      </w:r>
      <w:commentRangeEnd w:id="347"/>
      <w:r w:rsidR="00D41FC9">
        <w:rPr>
          <w:rStyle w:val="CommentReference"/>
        </w:rPr>
        <w:commentReference w:id="347"/>
      </w:r>
      <w:ins w:id="348" w:author="Clay" w:date="2020-07-22T15:28:00Z">
        <w:r w:rsidR="00D41FC9">
          <w:rPr>
            <w:rFonts w:ascii="Times New Roman" w:eastAsia="Times New Roman" w:hAnsi="Times New Roman" w:cs="Times New Roman"/>
            <w:sz w:val="24"/>
            <w:szCs w:val="24"/>
          </w:rPr>
          <w:t xml:space="preserve"> with vertical dashed line indicating end approximate end of budworm feeding</w:t>
        </w:r>
      </w:ins>
      <w:r>
        <w:rPr>
          <w:rFonts w:ascii="Times New Roman" w:eastAsia="Times New Roman" w:hAnsi="Times New Roman" w:cs="Times New Roman"/>
          <w:sz w:val="24"/>
          <w:szCs w:val="24"/>
        </w:rPr>
        <w:t>.</w:t>
      </w:r>
    </w:p>
    <w:p w14:paraId="65E73320" w14:textId="6BC2AD82"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high impact sites, frass content was greater than in low impact sites during peak herbivory times</w:t>
      </w:r>
      <w:r w:rsidR="000B5543">
        <w:rPr>
          <w:rFonts w:ascii="Times New Roman" w:eastAsia="Times New Roman" w:hAnsi="Times New Roman" w:cs="Times New Roman"/>
          <w:sz w:val="24"/>
          <w:szCs w:val="24"/>
        </w:rPr>
        <w:t xml:space="preserve"> (GLS p=0.04)</w:t>
      </w:r>
      <w:r>
        <w:rPr>
          <w:rFonts w:ascii="Times New Roman" w:eastAsia="Times New Roman" w:hAnsi="Times New Roman" w:cs="Times New Roman"/>
          <w:sz w:val="24"/>
          <w:szCs w:val="24"/>
        </w:rPr>
        <w:t>.</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Once the budworm feeding season ended</w:t>
      </w:r>
      <w:del w:id="349" w:author="Clay" w:date="2020-07-22T15:28:00Z">
        <w:r w:rsidDel="00D41FC9">
          <w:rPr>
            <w:rFonts w:ascii="Times New Roman" w:eastAsia="Times New Roman" w:hAnsi="Times New Roman" w:cs="Times New Roman"/>
            <w:sz w:val="24"/>
            <w:szCs w:val="24"/>
          </w:rPr>
          <w:delText>, as indicated by the vertical dashed line</w:delText>
        </w:r>
      </w:del>
      <w:r>
        <w:rPr>
          <w:rFonts w:ascii="Times New Roman" w:eastAsia="Times New Roman" w:hAnsi="Times New Roman" w:cs="Times New Roman"/>
          <w:sz w:val="24"/>
          <w:szCs w:val="24"/>
        </w:rPr>
        <w:t xml:space="preserve">, frass input for high impact and low impact sites </w:t>
      </w:r>
      <w:del w:id="350" w:author="Clay" w:date="2020-07-22T15:29:00Z">
        <w:r w:rsidDel="00D41FC9">
          <w:rPr>
            <w:rFonts w:ascii="Times New Roman" w:eastAsia="Times New Roman" w:hAnsi="Times New Roman" w:cs="Times New Roman"/>
            <w:sz w:val="24"/>
            <w:szCs w:val="24"/>
          </w:rPr>
          <w:delText xml:space="preserve">are </w:delText>
        </w:r>
      </w:del>
      <w:ins w:id="351" w:author="Clay" w:date="2020-07-22T15:29:00Z">
        <w:r w:rsidR="00D41FC9">
          <w:rPr>
            <w:rFonts w:ascii="Times New Roman" w:eastAsia="Times New Roman" w:hAnsi="Times New Roman" w:cs="Times New Roman"/>
            <w:sz w:val="24"/>
            <w:szCs w:val="24"/>
          </w:rPr>
          <w:t xml:space="preserve">was </w:t>
        </w:r>
      </w:ins>
      <w:del w:id="352" w:author="Clay" w:date="2020-07-22T15:29:00Z">
        <w:r w:rsidDel="00D41FC9">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 xml:space="preserve">virtually the </w:t>
      </w:r>
      <w:r>
        <w:rPr>
          <w:rFonts w:ascii="Times New Roman" w:eastAsia="Times New Roman" w:hAnsi="Times New Roman" w:cs="Times New Roman"/>
          <w:sz w:val="24"/>
          <w:szCs w:val="24"/>
        </w:rPr>
        <w:lastRenderedPageBreak/>
        <w:t xml:space="preserve">same. </w:t>
      </w:r>
      <w:ins w:id="353" w:author="Clay" w:date="2020-07-22T15:29:00Z">
        <w:r w:rsidR="00D41FC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Low budworm site collectors contained more leaf litter than high impact sights during the cooler months where the highest concentration of litter fell during the Oct sampling dates.</w:t>
      </w:r>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43598" cy="3792909"/>
                    </a:xfrm>
                    <a:prstGeom prst="rect">
                      <a:avLst/>
                    </a:prstGeom>
                    <a:noFill/>
                    <a:ln>
                      <a:noFill/>
                    </a:ln>
                  </pic:spPr>
                </pic:pic>
              </a:graphicData>
            </a:graphic>
          </wp:inline>
        </w:drawing>
      </w:r>
    </w:p>
    <w:p w14:paraId="47923F34" w14:textId="251F5C9E"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589D7ED5"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8"/>
                    <a:stretch>
                      <a:fillRect/>
                    </a:stretch>
                  </pic:blipFill>
                  <pic:spPr>
                    <a:xfrm>
                      <a:off x="0" y="0"/>
                      <a:ext cx="5943600" cy="5486400"/>
                    </a:xfrm>
                    <a:prstGeom prst="rect">
                      <a:avLst/>
                    </a:prstGeom>
                  </pic:spPr>
                </pic:pic>
              </a:graphicData>
            </a:graphic>
          </wp:inline>
        </w:drawing>
      </w:r>
    </w:p>
    <w:p w14:paraId="60AB77D0" w14:textId="20477E9F"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0EA3E935" w14:textId="052CA6CF" w:rsidR="00310614" w:rsidRPr="00033C10" w:rsidRDefault="007A48E1" w:rsidP="000772C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end of and the beginning of the growing season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0E2596">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commentRangeStart w:id="354"/>
      <w:r w:rsidR="00033C1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r w:rsidR="00E7265A">
        <w:rPr>
          <w:rFonts w:ascii="Times New Roman" w:eastAsia="Times New Roman" w:hAnsi="Times New Roman" w:cs="Times New Roman"/>
          <w:sz w:val="24"/>
          <w:szCs w:val="24"/>
        </w:rPr>
        <w:t xml:space="preserve">Changes in the soil N pool indicated net nitrification (instead of net immobilization or net mineralization), </w:t>
      </w:r>
      <w:commentRangeEnd w:id="354"/>
      <w:r w:rsidR="000772C8">
        <w:rPr>
          <w:rStyle w:val="CommentReference"/>
        </w:rPr>
        <w:commentReference w:id="354"/>
      </w:r>
      <w:r w:rsidR="00E7265A">
        <w:rPr>
          <w:rFonts w:ascii="Times New Roman" w:eastAsia="Times New Roman" w:hAnsi="Times New Roman" w:cs="Times New Roman"/>
          <w:sz w:val="24"/>
          <w:szCs w:val="24"/>
        </w:rPr>
        <w:t xml:space="preserve">but net nitrification </w:t>
      </w:r>
      <w:r w:rsidR="006238CE">
        <w:rPr>
          <w:rFonts w:ascii="Times New Roman" w:eastAsia="Times New Roman" w:hAnsi="Times New Roman" w:cs="Times New Roman"/>
          <w:sz w:val="24"/>
          <w:szCs w:val="24"/>
        </w:rPr>
        <w:t>did not differ by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ins w:id="355" w:author="Clay" w:date="2020-07-22T15:36:00Z">
        <w:r w:rsidR="000772C8">
          <w:rPr>
            <w:rFonts w:ascii="Times New Roman" w:eastAsia="Times New Roman" w:hAnsi="Times New Roman" w:cs="Times New Roman"/>
            <w:sz w:val="24"/>
            <w:szCs w:val="24"/>
          </w:rPr>
          <w:t xml:space="preserve">. </w:t>
        </w:r>
      </w:ins>
      <w:r w:rsidR="000E2596">
        <w:rPr>
          <w:rFonts w:ascii="Times New Roman" w:eastAsia="Times New Roman" w:hAnsi="Times New Roman" w:cs="Times New Roman"/>
          <w:sz w:val="24"/>
          <w:szCs w:val="24"/>
        </w:rPr>
        <w:t xml:space="preserve"> </w:t>
      </w:r>
      <w:del w:id="356" w:author="Clay" w:date="2020-07-22T15:36:00Z">
        <w:r w:rsidR="000E2596" w:rsidDel="000772C8">
          <w:rPr>
            <w:rFonts w:ascii="Times New Roman" w:eastAsia="Times New Roman" w:hAnsi="Times New Roman" w:cs="Times New Roman"/>
            <w:sz w:val="24"/>
            <w:szCs w:val="24"/>
          </w:rPr>
          <w:delText xml:space="preserve">despite </w:delText>
        </w:r>
      </w:del>
      <w:ins w:id="357" w:author="Clay" w:date="2020-07-22T15:36:00Z">
        <w:r w:rsidR="000772C8">
          <w:rPr>
            <w:rFonts w:ascii="Times New Roman" w:eastAsia="Times New Roman" w:hAnsi="Times New Roman" w:cs="Times New Roman"/>
            <w:sz w:val="24"/>
            <w:szCs w:val="24"/>
          </w:rPr>
          <w:t xml:space="preserve">Although </w:t>
        </w:r>
      </w:ins>
      <w:r w:rsidR="000E2596">
        <w:rPr>
          <w:rFonts w:ascii="Times New Roman" w:eastAsia="Times New Roman" w:hAnsi="Times New Roman" w:cs="Times New Roman"/>
          <w:sz w:val="24"/>
          <w:szCs w:val="24"/>
        </w:rPr>
        <w:t>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xml:space="preserve">, </w:t>
      </w:r>
      <w:del w:id="358" w:author="Clay" w:date="2020-07-22T15:36:00Z">
        <w:r w:rsidR="00761844" w:rsidDel="000772C8">
          <w:rPr>
            <w:rFonts w:ascii="Times New Roman" w:eastAsia="Times New Roman" w:hAnsi="Times New Roman" w:cs="Times New Roman"/>
            <w:sz w:val="24"/>
            <w:szCs w:val="24"/>
          </w:rPr>
          <w:delText xml:space="preserve">suggesting </w:delText>
        </w:r>
      </w:del>
      <w:ins w:id="359" w:author="Clay" w:date="2020-07-22T15:36:00Z">
        <w:r w:rsidR="000772C8">
          <w:rPr>
            <w:rFonts w:ascii="Times New Roman" w:eastAsia="Times New Roman" w:hAnsi="Times New Roman" w:cs="Times New Roman"/>
            <w:sz w:val="24"/>
            <w:szCs w:val="24"/>
          </w:rPr>
          <w:t xml:space="preserve">suggested </w:t>
        </w:r>
      </w:ins>
      <w:r w:rsidR="004943EC">
        <w:rPr>
          <w:rFonts w:ascii="Times New Roman" w:eastAsia="Times New Roman" w:hAnsi="Times New Roman" w:cs="Times New Roman"/>
          <w:sz w:val="24"/>
          <w:szCs w:val="24"/>
        </w:rPr>
        <w:t>nitrification</w:t>
      </w:r>
      <w:r w:rsidR="00761844">
        <w:rPr>
          <w:rFonts w:ascii="Times New Roman" w:eastAsia="Times New Roman" w:hAnsi="Times New Roman" w:cs="Times New Roman"/>
          <w:sz w:val="24"/>
          <w:szCs w:val="24"/>
        </w:rPr>
        <w:t xml:space="preserv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4943EC">
        <w:rPr>
          <w:rFonts w:ascii="Times New Roman" w:eastAsia="Times New Roman" w:hAnsi="Times New Roman" w:cs="Times New Roman"/>
          <w:sz w:val="24"/>
          <w:szCs w:val="24"/>
        </w:rPr>
        <w:t xml:space="preserve">, </w:t>
      </w:r>
      <w:del w:id="360" w:author="Clay" w:date="2020-07-22T15:36:00Z">
        <w:r w:rsidR="004943EC" w:rsidDel="000772C8">
          <w:rPr>
            <w:rFonts w:ascii="Times New Roman" w:eastAsia="Times New Roman" w:hAnsi="Times New Roman" w:cs="Times New Roman"/>
            <w:sz w:val="24"/>
            <w:szCs w:val="24"/>
          </w:rPr>
          <w:delText xml:space="preserve">but </w:delText>
        </w:r>
      </w:del>
      <w:r w:rsidR="004943EC">
        <w:rPr>
          <w:rFonts w:ascii="Times New Roman" w:eastAsia="Times New Roman" w:hAnsi="Times New Roman" w:cs="Times New Roman"/>
          <w:sz w:val="24"/>
          <w:szCs w:val="24"/>
        </w:rPr>
        <w:t>it did not differ between high and low</w:t>
      </w:r>
      <w:ins w:id="361" w:author="Clay" w:date="2020-07-22T15:36:00Z">
        <w:r w:rsidR="000772C8">
          <w:rPr>
            <w:rFonts w:ascii="Times New Roman" w:eastAsia="Times New Roman" w:hAnsi="Times New Roman" w:cs="Times New Roman"/>
            <w:sz w:val="24"/>
            <w:szCs w:val="24"/>
          </w:rPr>
          <w:t xml:space="preserve"> budworm</w:t>
        </w:r>
      </w:ins>
      <w:r w:rsidR="009C21F1">
        <w:rPr>
          <w:rFonts w:ascii="Times New Roman" w:eastAsia="Times New Roman" w:hAnsi="Times New Roman" w:cs="Times New Roman"/>
          <w:sz w:val="24"/>
          <w:szCs w:val="24"/>
        </w:rPr>
        <w:t>.</w:t>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9"/>
                    <a:stretch>
                      <a:fillRect/>
                    </a:stretch>
                  </pic:blipFill>
                  <pic:spPr>
                    <a:xfrm>
                      <a:off x="0" y="0"/>
                      <a:ext cx="5943600" cy="5486400"/>
                    </a:xfrm>
                    <a:prstGeom prst="rect">
                      <a:avLst/>
                    </a:prstGeom>
                  </pic:spPr>
                </pic:pic>
              </a:graphicData>
            </a:graphic>
          </wp:inline>
        </w:drawing>
      </w:r>
    </w:p>
    <w:p w14:paraId="4B9A2E77" w14:textId="71D16C5E" w:rsidR="00720826" w:rsidRDefault="00720826" w:rsidP="00720826">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1D080B53" w:rsidR="00EB72F0" w:rsidRDefault="00033C10" w:rsidP="000772C8">
      <w:pPr>
        <w:spacing w:line="480" w:lineRule="auto"/>
        <w:ind w:firstLine="720"/>
        <w:contextualSpacing/>
        <w:rPr>
          <w:rFonts w:ascii="Times New Roman" w:eastAsia="Times New Roman" w:hAnsi="Times New Roman" w:cs="Times New Roman"/>
          <w:sz w:val="24"/>
          <w:szCs w:val="24"/>
        </w:rPr>
        <w:pPrChange w:id="362" w:author="Clay" w:date="2020-07-22T15:37:00Z">
          <w:pPr>
            <w:spacing w:line="480" w:lineRule="auto"/>
            <w:contextualSpacing/>
          </w:pPr>
        </w:pPrChange>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w:t>
      </w:r>
      <w:r>
        <w:rPr>
          <w:rFonts w:ascii="Times New Roman" w:eastAsia="Times New Roman" w:hAnsi="Times New Roman" w:cs="Times New Roman"/>
          <w:sz w:val="24"/>
          <w:szCs w:val="24"/>
        </w:rPr>
        <w:lastRenderedPageBreak/>
        <w:t>differ between high and low budworm sites (p=0.49, LME) or among sample dates (p=0.70,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0"/>
                    <a:stretch>
                      <a:fillRect/>
                    </a:stretch>
                  </pic:blipFill>
                  <pic:spPr>
                    <a:xfrm>
                      <a:off x="0" y="0"/>
                      <a:ext cx="5943600" cy="3799781"/>
                    </a:xfrm>
                    <a:prstGeom prst="rect">
                      <a:avLst/>
                    </a:prstGeom>
                  </pic:spPr>
                </pic:pic>
              </a:graphicData>
            </a:graphic>
          </wp:inline>
        </w:drawing>
      </w:r>
    </w:p>
    <w:p w14:paraId="63648DC1" w14:textId="0A37491A" w:rsidR="00EB72F0" w:rsidRDefault="00EB72F0" w:rsidP="00DA1B40">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363"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09E8F126"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4B5">
        <w:rPr>
          <w:rFonts w:ascii="Times New Roman" w:eastAsia="Times New Roman" w:hAnsi="Times New Roman" w:cs="Times New Roman"/>
          <w:sz w:val="24"/>
          <w:szCs w:val="24"/>
        </w:rPr>
        <w:t xml:space="preserve">Unexpectedly, budworms 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24ADA218" w:rsidR="009C1D0D" w:rsidRPr="009C1D0D" w:rsidRDefault="001061B0" w:rsidP="00D70F01">
      <w:pPr>
        <w:spacing w:line="480" w:lineRule="auto"/>
        <w:contextualSpacing/>
        <w:rPr>
          <w:rFonts w:ascii="Times New Roman" w:hAnsi="Times New Roman" w:cs="Times New Roman"/>
          <w:sz w:val="24"/>
          <w:szCs w:val="24"/>
          <w:lang w:eastAsia="ja-JP"/>
        </w:rPr>
        <w:pPrChange w:id="364" w:author="Clay" w:date="2020-07-22T15:57:00Z">
          <w:pPr>
            <w:spacing w:line="480" w:lineRule="auto"/>
            <w:ind w:firstLine="720"/>
            <w:contextualSpacing/>
          </w:pPr>
        </w:pPrChange>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DIN in throughfall, and </w:t>
      </w:r>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xml:space="preserve">, supporting </w:t>
      </w:r>
      <w:r w:rsidR="00107FF3">
        <w:rPr>
          <w:rFonts w:ascii="Times New Roman" w:eastAsia="Times New Roman" w:hAnsi="Times New Roman" w:cs="Times New Roman"/>
          <w:sz w:val="24"/>
          <w:szCs w:val="24"/>
        </w:rPr>
        <w:lastRenderedPageBreak/>
        <w:t>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del w:id="365" w:author="Clay" w:date="2020-07-22T15:52:00Z">
        <w:r w:rsidR="00533C98" w:rsidDel="00D70F01">
          <w:rPr>
            <w:rFonts w:ascii="Times New Roman" w:hAnsi="Times New Roman" w:cs="Times New Roman" w:hint="eastAsia"/>
            <w:sz w:val="24"/>
            <w:szCs w:val="24"/>
            <w:lang w:eastAsia="ja-JP"/>
          </w:rPr>
          <w:delText xml:space="preserve">in </w:delText>
        </w:r>
      </w:del>
      <w:ins w:id="366" w:author="Clay" w:date="2020-07-22T15:52:00Z">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ins>
      <w:r w:rsidR="00B75B3C">
        <w:rPr>
          <w:rFonts w:ascii="Times New Roman" w:eastAsia="Times New Roman" w:hAnsi="Times New Roman" w:cs="Times New Roman"/>
          <w:sz w:val="24"/>
          <w:szCs w:val="24"/>
        </w:rPr>
        <w:t>the first major rain event in months</w:t>
      </w:r>
      <w:ins w:id="367" w:author="Clay" w:date="2020-07-22T15:52:00Z">
        <w:r w:rsidR="00D70F01">
          <w:rPr>
            <w:rFonts w:ascii="Times New Roman" w:eastAsia="Times New Roman" w:hAnsi="Times New Roman" w:cs="Times New Roman"/>
            <w:sz w:val="24"/>
            <w:szCs w:val="24"/>
          </w:rPr>
          <w:t xml:space="preserve"> that happened on 10 Sept 2015</w:t>
        </w:r>
      </w:ins>
      <w:r w:rsidR="006122BD">
        <w:rPr>
          <w:rFonts w:ascii="Times New Roman" w:eastAsia="Times New Roman" w:hAnsi="Times New Roman" w:cs="Times New Roman"/>
          <w:sz w:val="24"/>
          <w:szCs w:val="24"/>
        </w:rPr>
        <w:t xml:space="preserve">.  </w:t>
      </w:r>
      <w:del w:id="368" w:author="Clay" w:date="2020-07-22T15:52:00Z">
        <w:r w:rsidR="006122BD" w:rsidDel="00D70F01">
          <w:rPr>
            <w:rFonts w:ascii="Times New Roman" w:eastAsia="Times New Roman" w:hAnsi="Times New Roman" w:cs="Times New Roman"/>
            <w:sz w:val="24"/>
            <w:szCs w:val="24"/>
          </w:rPr>
          <w:delText xml:space="preserve">This </w:delText>
        </w:r>
      </w:del>
      <w:ins w:id="369" w:author="Clay" w:date="2020-07-22T15:52:00Z">
        <w:r w:rsidR="00D70F01">
          <w:rPr>
            <w:rFonts w:ascii="Times New Roman" w:eastAsia="Times New Roman" w:hAnsi="Times New Roman" w:cs="Times New Roman"/>
            <w:sz w:val="24"/>
            <w:szCs w:val="24"/>
          </w:rPr>
          <w:t xml:space="preserve">A similar pattern </w:t>
        </w:r>
      </w:ins>
      <w:r w:rsidR="006122BD">
        <w:rPr>
          <w:rFonts w:ascii="Times New Roman" w:eastAsia="Times New Roman" w:hAnsi="Times New Roman" w:cs="Times New Roman"/>
          <w:sz w:val="24"/>
          <w:szCs w:val="24"/>
        </w:rPr>
        <w:t xml:space="preserve">was observed in </w:t>
      </w:r>
      <w:r w:rsidR="00E67338">
        <w:rPr>
          <w:rFonts w:ascii="Times New Roman" w:eastAsia="Times New Roman" w:hAnsi="Times New Roman" w:cs="Times New Roman"/>
          <w:sz w:val="24"/>
          <w:szCs w:val="24"/>
        </w:rPr>
        <w:t xml:space="preserve">subtropical wet forests in Puerto Rico </w:t>
      </w:r>
      <w:commentRangeStart w:id="370"/>
      <w:ins w:id="371" w:author="Clay" w:date="2020-07-22T15:53:00Z">
        <w:r w:rsidR="00D70F01">
          <w:rPr>
            <w:rFonts w:ascii="Times New Roman" w:eastAsia="Times New Roman" w:hAnsi="Times New Roman" w:cs="Times New Roman"/>
            <w:sz w:val="24"/>
            <w:szCs w:val="24"/>
          </w:rPr>
          <w:t xml:space="preserve">where NH4 was </w:t>
        </w:r>
        <w:proofErr w:type="gramStart"/>
        <w:r w:rsidR="00D70F01">
          <w:rPr>
            <w:rFonts w:ascii="Times New Roman" w:eastAsia="Times New Roman" w:hAnsi="Times New Roman" w:cs="Times New Roman"/>
            <w:sz w:val="24"/>
            <w:szCs w:val="24"/>
          </w:rPr>
          <w:t>X</w:t>
        </w:r>
        <w:proofErr w:type="gramEnd"/>
        <w:r w:rsidR="00D70F01">
          <w:rPr>
            <w:rFonts w:ascii="Times New Roman" w:eastAsia="Times New Roman" w:hAnsi="Times New Roman" w:cs="Times New Roman"/>
            <w:sz w:val="24"/>
            <w:szCs w:val="24"/>
          </w:rPr>
          <w:t xml:space="preserve"> higher in the first rainfall after a season of defoliation </w:t>
        </w:r>
        <w:commentRangeEnd w:id="370"/>
        <w:r w:rsidR="00D70F01">
          <w:rPr>
            <w:rStyle w:val="CommentReference"/>
          </w:rPr>
          <w:commentReference w:id="370"/>
        </w:r>
      </w:ins>
      <w:r w:rsidR="00E67338">
        <w:rPr>
          <w:rFonts w:ascii="Times New Roman" w:eastAsia="Times New Roman" w:hAnsi="Times New Roman" w:cs="Times New Roman"/>
          <w:sz w:val="24"/>
          <w:szCs w:val="24"/>
        </w:rPr>
        <w:t>(</w:t>
      </w:r>
      <w:proofErr w:type="spellStart"/>
      <w:r w:rsidR="00E67338" w:rsidRPr="00E67338">
        <w:rPr>
          <w:rFonts w:ascii="Times New Roman" w:eastAsia="Times New Roman" w:hAnsi="Times New Roman" w:cs="Times New Roman"/>
          <w:sz w:val="24"/>
          <w:szCs w:val="24"/>
        </w:rPr>
        <w:t>Heartsill-Scalley</w:t>
      </w:r>
      <w:proofErr w:type="spellEnd"/>
      <w:r w:rsidR="00E67338">
        <w:rPr>
          <w:rFonts w:ascii="Times New Roman" w:eastAsia="Times New Roman" w:hAnsi="Times New Roman" w:cs="Times New Roman"/>
          <w:sz w:val="24"/>
          <w:szCs w:val="24"/>
        </w:rPr>
        <w:t xml:space="preserve"> et al</w:t>
      </w:r>
      <w:ins w:id="372" w:author="Clay" w:date="2020-07-13T11:10:00Z">
        <w:r w:rsidR="006122BD">
          <w:rPr>
            <w:rFonts w:ascii="Times New Roman" w:eastAsia="Times New Roman" w:hAnsi="Times New Roman" w:cs="Times New Roman"/>
            <w:sz w:val="24"/>
            <w:szCs w:val="24"/>
          </w:rPr>
          <w:t>.</w:t>
        </w:r>
      </w:ins>
      <w:r w:rsidR="00E67338">
        <w:rPr>
          <w:rFonts w:ascii="Times New Roman" w:eastAsia="Times New Roman" w:hAnsi="Times New Roman" w:cs="Times New Roman"/>
          <w:sz w:val="24"/>
          <w:szCs w:val="24"/>
        </w:rPr>
        <w:t xml:space="preserve"> 2007).</w:t>
      </w:r>
      <w:r w:rsidR="00917207">
        <w:rPr>
          <w:rFonts w:ascii="Times New Roman" w:eastAsia="Times New Roman" w:hAnsi="Times New Roman" w:cs="Times New Roman"/>
          <w:sz w:val="24"/>
          <w:szCs w:val="24"/>
        </w:rPr>
        <w:t xml:space="preserve"> </w:t>
      </w:r>
      <w:ins w:id="373" w:author="Clay" w:date="2020-07-22T15:54:00Z">
        <w:r w:rsidR="00D70F01">
          <w:rPr>
            <w:rFonts w:ascii="Times New Roman" w:eastAsia="Times New Roman" w:hAnsi="Times New Roman" w:cs="Times New Roman"/>
            <w:sz w:val="24"/>
            <w:szCs w:val="24"/>
          </w:rPr>
          <w:t xml:space="preserve"> </w:t>
        </w:r>
      </w:ins>
      <w:ins w:id="374" w:author="Clay" w:date="2020-07-22T15:56:00Z">
        <w:r w:rsidR="00D70F01">
          <w:rPr>
            <w:rFonts w:ascii="Times New Roman" w:eastAsia="Times New Roman" w:hAnsi="Times New Roman" w:cs="Times New Roman"/>
            <w:sz w:val="24"/>
            <w:szCs w:val="24"/>
          </w:rPr>
          <w:t>Although these findings</w:t>
        </w:r>
      </w:ins>
      <w:ins w:id="375" w:author="Clay" w:date="2020-07-22T15:54:00Z">
        <w:r w:rsidR="00D70F01">
          <w:rPr>
            <w:rFonts w:ascii="Times New Roman" w:eastAsia="Times New Roman" w:hAnsi="Times New Roman" w:cs="Times New Roman"/>
            <w:sz w:val="24"/>
            <w:szCs w:val="24"/>
          </w:rPr>
          <w:t xml:space="preserve"> are consistent with defoliation accelerating </w:t>
        </w:r>
      </w:ins>
      <w:ins w:id="376" w:author="Clay" w:date="2020-07-22T15:55:00Z">
        <w:r w:rsidR="00D70F01">
          <w:rPr>
            <w:rFonts w:ascii="Times New Roman" w:eastAsia="Times New Roman" w:hAnsi="Times New Roman" w:cs="Times New Roman"/>
            <w:sz w:val="24"/>
            <w:szCs w:val="24"/>
          </w:rPr>
          <w:t>ammonium</w:t>
        </w:r>
      </w:ins>
      <w:ins w:id="377" w:author="Clay" w:date="2020-07-22T15:54:00Z">
        <w:r w:rsidR="00D70F01">
          <w:rPr>
            <w:rFonts w:ascii="Times New Roman" w:eastAsia="Times New Roman" w:hAnsi="Times New Roman" w:cs="Times New Roman"/>
            <w:sz w:val="24"/>
            <w:szCs w:val="24"/>
          </w:rPr>
          <w:t xml:space="preserve"> loss from the canopy to forest soils</w:t>
        </w:r>
      </w:ins>
      <w:ins w:id="378" w:author="Clay" w:date="2020-07-22T15:56:00Z">
        <w:r w:rsidR="00D70F01">
          <w:rPr>
            <w:rFonts w:ascii="Times New Roman" w:eastAsia="Times New Roman" w:hAnsi="Times New Roman" w:cs="Times New Roman"/>
            <w:sz w:val="24"/>
            <w:szCs w:val="24"/>
          </w:rPr>
          <w:t xml:space="preserve">, </w:t>
        </w:r>
      </w:ins>
      <w:del w:id="379" w:author="Clay" w:date="2020-07-22T15:57:00Z">
        <w:r w:rsidR="00917207" w:rsidDel="00D70F01">
          <w:rPr>
            <w:rFonts w:ascii="Times New Roman" w:eastAsia="Times New Roman" w:hAnsi="Times New Roman" w:cs="Times New Roman"/>
            <w:sz w:val="24"/>
            <w:szCs w:val="24"/>
          </w:rPr>
          <w:delText>In this study, all throughfall fluxes where positively correlated with rainfall. As rainfall decreased, throughfall decrease and as rainfall increased throughfall increased. In</w:delText>
        </w:r>
        <w:r w:rsidR="00533C98" w:rsidDel="00D70F01">
          <w:rPr>
            <w:rFonts w:ascii="Times New Roman" w:hAnsi="Times New Roman" w:cs="Times New Roman" w:hint="eastAsia"/>
            <w:sz w:val="24"/>
            <w:szCs w:val="24"/>
            <w:lang w:eastAsia="ja-JP"/>
          </w:rPr>
          <w:delText xml:space="preserve"> contrast, </w:delText>
        </w:r>
      </w:del>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commentRangeStart w:id="380"/>
      <w:r w:rsidR="009321C7">
        <w:rPr>
          <w:rFonts w:ascii="Times New Roman" w:eastAsia="Times New Roman" w:hAnsi="Times New Roman" w:cs="Times New Roman"/>
          <w:sz w:val="24"/>
          <w:szCs w:val="24"/>
        </w:rPr>
        <w:t xml:space="preserve">In a </w:t>
      </w:r>
      <w:commentRangeStart w:id="381"/>
      <w:r w:rsidR="009321C7">
        <w:rPr>
          <w:rFonts w:ascii="Times New Roman" w:eastAsia="Times New Roman" w:hAnsi="Times New Roman" w:cs="Times New Roman"/>
          <w:sz w:val="24"/>
          <w:szCs w:val="24"/>
        </w:rPr>
        <w:t xml:space="preserve">regenerating </w:t>
      </w:r>
      <w:commentRangeEnd w:id="381"/>
      <w:r w:rsidR="007D46EB">
        <w:rPr>
          <w:rStyle w:val="CommentReference"/>
        </w:rPr>
        <w:commentReference w:id="381"/>
      </w:r>
      <w:r w:rsidR="009321C7">
        <w:rPr>
          <w:rFonts w:ascii="Times New Roman" w:eastAsia="Times New Roman" w:hAnsi="Times New Roman" w:cs="Times New Roman"/>
          <w:sz w:val="24"/>
          <w:szCs w:val="24"/>
        </w:rPr>
        <w:t xml:space="preserve">southern Appalachian </w:t>
      </w:r>
      <w:r w:rsidR="00FD155F">
        <w:rPr>
          <w:rFonts w:ascii="Times New Roman" w:eastAsia="Times New Roman" w:hAnsi="Times New Roman" w:cs="Times New Roman"/>
          <w:sz w:val="24"/>
          <w:szCs w:val="24"/>
        </w:rPr>
        <w:t>f</w:t>
      </w:r>
      <w:r w:rsidR="009321C7">
        <w:rPr>
          <w:rFonts w:ascii="Times New Roman" w:eastAsia="Times New Roman" w:hAnsi="Times New Roman" w:cs="Times New Roman"/>
          <w:sz w:val="24"/>
          <w:szCs w:val="24"/>
        </w:rPr>
        <w:t xml:space="preserve">orest, regression analysis of NH4+ and NO3- canopy change rates showed that these nutrients are </w:t>
      </w:r>
      <w:r w:rsidR="007D46EB">
        <w:rPr>
          <w:rFonts w:ascii="Times New Roman" w:eastAsia="Times New Roman" w:hAnsi="Times New Roman" w:cs="Times New Roman"/>
          <w:sz w:val="24"/>
          <w:szCs w:val="24"/>
        </w:rPr>
        <w:t xml:space="preserve">positively correlated and instead claim that they are being </w:t>
      </w:r>
      <w:r w:rsidR="009321C7">
        <w:rPr>
          <w:rFonts w:ascii="Times New Roman" w:eastAsia="Times New Roman" w:hAnsi="Times New Roman" w:cs="Times New Roman"/>
          <w:sz w:val="24"/>
          <w:szCs w:val="24"/>
        </w:rPr>
        <w:t>absorbed from precipitation</w:t>
      </w:r>
      <w:r w:rsidR="00FD155F">
        <w:rPr>
          <w:rFonts w:ascii="Times New Roman" w:eastAsia="Times New Roman" w:hAnsi="Times New Roman" w:cs="Times New Roman"/>
          <w:sz w:val="24"/>
          <w:szCs w:val="24"/>
        </w:rPr>
        <w:t xml:space="preserve"> suggesting</w:t>
      </w:r>
      <w:r w:rsidR="006122BD">
        <w:rPr>
          <w:rFonts w:ascii="Times New Roman" w:eastAsia="Times New Roman" w:hAnsi="Times New Roman" w:cs="Times New Roman"/>
          <w:sz w:val="24"/>
          <w:szCs w:val="24"/>
        </w:rPr>
        <w:t xml:space="preserve"> </w:t>
      </w:r>
      <w:r w:rsidR="00D068B9">
        <w:rPr>
          <w:rFonts w:ascii="Times New Roman" w:eastAsia="Times New Roman" w:hAnsi="Times New Roman" w:cs="Times New Roman"/>
          <w:sz w:val="24"/>
          <w:szCs w:val="24"/>
        </w:rPr>
        <w:t>uptake of ammonium</w:t>
      </w:r>
      <w:r w:rsidR="00FD155F">
        <w:rPr>
          <w:rFonts w:ascii="Times New Roman" w:eastAsia="Times New Roman" w:hAnsi="Times New Roman" w:cs="Times New Roman"/>
          <w:sz w:val="24"/>
          <w:szCs w:val="24"/>
        </w:rPr>
        <w:t xml:space="preserve">, and </w:t>
      </w:r>
      <w:r w:rsidR="007D46EB">
        <w:rPr>
          <w:rFonts w:ascii="Times New Roman" w:eastAsia="Times New Roman" w:hAnsi="Times New Roman" w:cs="Times New Roman"/>
          <w:sz w:val="24"/>
          <w:szCs w:val="24"/>
        </w:rPr>
        <w:t>c</w:t>
      </w:r>
      <w:r w:rsidR="00FD155F">
        <w:rPr>
          <w:rFonts w:ascii="Times New Roman" w:eastAsia="Times New Roman" w:hAnsi="Times New Roman" w:cs="Times New Roman"/>
          <w:sz w:val="24"/>
          <w:szCs w:val="24"/>
        </w:rPr>
        <w:t>ould explain what I am seeing</w:t>
      </w:r>
      <w:r w:rsidR="00D068B9">
        <w:rPr>
          <w:rFonts w:ascii="Times New Roman" w:eastAsia="Times New Roman" w:hAnsi="Times New Roman" w:cs="Times New Roman"/>
          <w:sz w:val="24"/>
          <w:szCs w:val="24"/>
        </w:rPr>
        <w:t xml:space="preserve"> in the high budworm </w:t>
      </w:r>
      <w:r w:rsidR="00FD155F">
        <w:rPr>
          <w:rFonts w:ascii="Times New Roman" w:eastAsia="Times New Roman" w:hAnsi="Times New Roman" w:cs="Times New Roman"/>
          <w:sz w:val="24"/>
          <w:szCs w:val="24"/>
        </w:rPr>
        <w:t>canopy sites</w:t>
      </w:r>
      <w:r w:rsidR="00AA5668">
        <w:rPr>
          <w:rFonts w:ascii="Times New Roman" w:eastAsia="Times New Roman" w:hAnsi="Times New Roman" w:cs="Times New Roman"/>
          <w:sz w:val="24"/>
          <w:szCs w:val="24"/>
        </w:rPr>
        <w:t xml:space="preserve"> (Potter et al, 1991)</w:t>
      </w:r>
      <w:r w:rsidR="00B471E5">
        <w:rPr>
          <w:rFonts w:ascii="Times New Roman" w:eastAsia="Times New Roman" w:hAnsi="Times New Roman" w:cs="Times New Roman"/>
          <w:sz w:val="24"/>
          <w:szCs w:val="24"/>
        </w:rPr>
        <w:t>.</w:t>
      </w:r>
      <w:r w:rsidR="008E480E">
        <w:rPr>
          <w:rFonts w:ascii="Times New Roman" w:eastAsia="Times New Roman" w:hAnsi="Times New Roman" w:cs="Times New Roman"/>
          <w:sz w:val="24"/>
          <w:szCs w:val="24"/>
        </w:rPr>
        <w:t xml:space="preserve"> </w:t>
      </w:r>
      <w:commentRangeEnd w:id="380"/>
      <w:r w:rsidR="00D70F01">
        <w:rPr>
          <w:rStyle w:val="CommentReference"/>
        </w:rPr>
        <w:commentReference w:id="380"/>
      </w:r>
    </w:p>
    <w:p w14:paraId="3F7262F0" w14:textId="12223E09" w:rsidR="007F6806" w:rsidRDefault="009C1D0D" w:rsidP="00CC13BF">
      <w:pPr>
        <w:spacing w:line="480" w:lineRule="auto"/>
        <w:ind w:firstLine="720"/>
        <w:contextualSpacing/>
        <w:rPr>
          <w:ins w:id="382" w:author="Clay" w:date="2020-07-22T16:05:00Z"/>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ammonium, </w:t>
      </w:r>
      <w:r w:rsidR="008E480E">
        <w:rPr>
          <w:rFonts w:ascii="Times New Roman" w:eastAsia="Times New Roman" w:hAnsi="Times New Roman" w:cs="Times New Roman"/>
          <w:sz w:val="24"/>
          <w:szCs w:val="24"/>
        </w:rPr>
        <w:t xml:space="preserve">budworms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ins w:id="383" w:author="Clay" w:date="2020-07-22T15:58:00Z">
        <w:r w:rsidR="00D70F01">
          <w:rPr>
            <w:rFonts w:ascii="Times New Roman" w:eastAsia="Times New Roman" w:hAnsi="Times New Roman" w:cs="Times New Roman"/>
            <w:sz w:val="24"/>
            <w:szCs w:val="24"/>
          </w:rPr>
          <w:t xml:space="preserve"> </w:t>
        </w:r>
        <w:proofErr w:type="spellStart"/>
        <w:r w:rsidR="00D70F01">
          <w:rPr>
            <w:rFonts w:ascii="Times New Roman" w:eastAsia="Times New Roman" w:hAnsi="Times New Roman" w:cs="Times New Roman"/>
            <w:sz w:val="24"/>
            <w:szCs w:val="24"/>
          </w:rPr>
          <w:t>throughfall</w:t>
        </w:r>
      </w:ins>
      <w:proofErr w:type="spellEnd"/>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which </w:t>
      </w:r>
      <w:del w:id="384" w:author="Clay" w:date="2020-07-22T16:02:00Z">
        <w:r w:rsidR="00F803E3" w:rsidDel="007F6806">
          <w:rPr>
            <w:rFonts w:ascii="Times New Roman" w:eastAsia="Times New Roman" w:hAnsi="Times New Roman" w:cs="Times New Roman"/>
            <w:sz w:val="24"/>
            <w:szCs w:val="24"/>
          </w:rPr>
          <w:delText xml:space="preserve">could </w:delText>
        </w:r>
      </w:del>
      <w:r w:rsidR="00F803E3">
        <w:rPr>
          <w:rFonts w:ascii="Times New Roman" w:eastAsia="Times New Roman" w:hAnsi="Times New Roman" w:cs="Times New Roman"/>
          <w:sz w:val="24"/>
          <w:szCs w:val="24"/>
        </w:rPr>
        <w:t>suggest</w:t>
      </w:r>
      <w:ins w:id="385" w:author="Clay" w:date="2020-07-22T16:02:00Z">
        <w:r w:rsidR="007F6806">
          <w:rPr>
            <w:rFonts w:ascii="Times New Roman" w:eastAsia="Times New Roman" w:hAnsi="Times New Roman" w:cs="Times New Roman"/>
            <w:sz w:val="24"/>
            <w:szCs w:val="24"/>
          </w:rPr>
          <w:t>s</w:t>
        </w:r>
      </w:ins>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del w:id="386" w:author="Clay" w:date="2020-07-22T16:02:00Z">
        <w:r w:rsidR="00F803E3" w:rsidDel="007F6806">
          <w:rPr>
            <w:rFonts w:ascii="Times New Roman" w:hAnsi="Times New Roman" w:cs="Times New Roman"/>
            <w:sz w:val="24"/>
            <w:szCs w:val="24"/>
            <w:lang w:eastAsia="ja-JP"/>
          </w:rPr>
          <w:delText>,</w:delText>
        </w:r>
      </w:del>
      <w:r w:rsidR="00F803E3">
        <w:rPr>
          <w:rFonts w:ascii="Times New Roman" w:hAnsi="Times New Roman" w:cs="Times New Roman"/>
          <w:sz w:val="24"/>
          <w:szCs w:val="24"/>
          <w:lang w:eastAsia="ja-JP"/>
        </w:rPr>
        <w:t xml:space="preserve"> similar to </w:t>
      </w:r>
      <w:del w:id="387" w:author="Clay" w:date="2020-07-22T16:02:00Z">
        <w:r w:rsidR="00F803E3" w:rsidDel="007F6806">
          <w:rPr>
            <w:rFonts w:ascii="Times New Roman" w:hAnsi="Times New Roman" w:cs="Times New Roman"/>
            <w:sz w:val="24"/>
            <w:szCs w:val="24"/>
            <w:lang w:eastAsia="ja-JP"/>
          </w:rPr>
          <w:delText xml:space="preserve">findings in </w:delText>
        </w:r>
      </w:del>
      <w:r w:rsidR="00F803E3">
        <w:rPr>
          <w:rFonts w:ascii="Times New Roman" w:hAnsi="Times New Roman" w:cs="Times New Roman"/>
          <w:sz w:val="24"/>
          <w:szCs w:val="24"/>
          <w:lang w:eastAsia="ja-JP"/>
        </w:rPr>
        <w:t xml:space="preserve">coniferous throughfall in </w:t>
      </w:r>
      <w:r w:rsidR="00F803E3" w:rsidRPr="00F803E3">
        <w:rPr>
          <w:rFonts w:ascii="Times New Roman" w:hAnsi="Times New Roman" w:cs="Times New Roman"/>
          <w:sz w:val="24"/>
          <w:szCs w:val="24"/>
          <w:lang w:eastAsia="ja-JP"/>
        </w:rPr>
        <w:t>Adirondack Mountains of New York</w:t>
      </w:r>
      <w:del w:id="388" w:author="Clay" w:date="2020-07-22T16:03:00Z">
        <w:r w:rsidR="00F803E3" w:rsidDel="007F6806">
          <w:rPr>
            <w:rFonts w:ascii="Times New Roman" w:hAnsi="Times New Roman" w:cs="Times New Roman"/>
            <w:sz w:val="24"/>
            <w:szCs w:val="24"/>
            <w:lang w:eastAsia="ja-JP"/>
          </w:rPr>
          <w:delText>.</w:delText>
        </w:r>
        <w:r w:rsidR="00672BA5" w:rsidDel="007F6806">
          <w:rPr>
            <w:rFonts w:ascii="Times New Roman" w:hAnsi="Times New Roman" w:cs="Times New Roman"/>
            <w:sz w:val="24"/>
            <w:szCs w:val="24"/>
            <w:lang w:eastAsia="ja-JP"/>
          </w:rPr>
          <w:delText xml:space="preserve"> </w:delText>
        </w:r>
      </w:del>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w:t>
      </w:r>
      <w:ins w:id="389" w:author="Clay" w:date="2020-07-22T16:03:00Z">
        <w:r w:rsidR="007F6806">
          <w:rPr>
            <w:rFonts w:ascii="Times New Roman" w:eastAsia="Times New Roman" w:hAnsi="Times New Roman" w:cs="Times New Roman"/>
            <w:sz w:val="24"/>
            <w:szCs w:val="24"/>
          </w:rPr>
          <w:t xml:space="preserve"> </w:t>
        </w:r>
      </w:ins>
      <w:r w:rsidR="00F803E3">
        <w:rPr>
          <w:rFonts w:ascii="Times New Roman" w:eastAsia="Times New Roman" w:hAnsi="Times New Roman" w:cs="Times New Roman"/>
          <w:sz w:val="24"/>
          <w:szCs w:val="24"/>
        </w:rPr>
        <w:t xml:space="preserve"> More recent studies have challenged the idea of canopy nitrification being such a large factor</w:t>
      </w:r>
      <w:ins w:id="390" w:author="Clay" w:date="2020-07-22T16:03:00Z">
        <w:r w:rsidR="007F6806">
          <w:rPr>
            <w:rFonts w:ascii="Times New Roman" w:eastAsia="Times New Roman" w:hAnsi="Times New Roman" w:cs="Times New Roman"/>
            <w:sz w:val="24"/>
            <w:szCs w:val="24"/>
          </w:rPr>
          <w:t xml:space="preserve">.  For example, </w:t>
        </w:r>
      </w:ins>
      <w:del w:id="391" w:author="Clay" w:date="2020-07-22T16:04:00Z">
        <w:r w:rsidR="00F803E3" w:rsidDel="007F6806">
          <w:rPr>
            <w:rFonts w:ascii="Times New Roman" w:eastAsia="Times New Roman" w:hAnsi="Times New Roman" w:cs="Times New Roman"/>
            <w:sz w:val="24"/>
            <w:szCs w:val="24"/>
          </w:rPr>
          <w:delText xml:space="preserve"> and instead offer</w:delText>
        </w:r>
        <w:r w:rsidR="002E78C6" w:rsidDel="007F6806">
          <w:rPr>
            <w:rFonts w:ascii="Times New Roman" w:eastAsia="Times New Roman" w:hAnsi="Times New Roman" w:cs="Times New Roman"/>
            <w:sz w:val="24"/>
            <w:szCs w:val="24"/>
          </w:rPr>
          <w:delText xml:space="preserve"> </w:delText>
        </w:r>
        <w:r w:rsidR="00F803E3" w:rsidDel="007F6806">
          <w:rPr>
            <w:rFonts w:ascii="Times New Roman" w:eastAsia="Times New Roman" w:hAnsi="Times New Roman" w:cs="Times New Roman"/>
            <w:sz w:val="24"/>
            <w:szCs w:val="24"/>
          </w:rPr>
          <w:delText>o</w:delText>
        </w:r>
        <w:r w:rsidR="002E78C6" w:rsidDel="007F6806">
          <w:rPr>
            <w:rFonts w:ascii="Times New Roman" w:eastAsia="Times New Roman" w:hAnsi="Times New Roman" w:cs="Times New Roman"/>
            <w:sz w:val="24"/>
            <w:szCs w:val="24"/>
          </w:rPr>
          <w:delText xml:space="preserve">ther possible sources of nitrate </w:delText>
        </w:r>
      </w:del>
      <w:del w:id="392" w:author="Clay" w:date="2020-07-22T16:03:00Z">
        <w:r w:rsidR="002E78C6" w:rsidDel="007F6806">
          <w:rPr>
            <w:rFonts w:ascii="Times New Roman" w:eastAsia="Times New Roman" w:hAnsi="Times New Roman" w:cs="Times New Roman"/>
            <w:sz w:val="24"/>
            <w:szCs w:val="24"/>
          </w:rPr>
          <w:delText xml:space="preserve">could be </w:delText>
        </w:r>
      </w:del>
      <w:del w:id="393" w:author="Clay" w:date="2020-07-22T16:04:00Z">
        <w:r w:rsidR="002E78C6" w:rsidDel="007F6806">
          <w:rPr>
            <w:rFonts w:ascii="Times New Roman" w:eastAsia="Times New Roman" w:hAnsi="Times New Roman" w:cs="Times New Roman"/>
            <w:sz w:val="24"/>
            <w:szCs w:val="24"/>
          </w:rPr>
          <w:delText xml:space="preserve">from </w:delText>
        </w:r>
      </w:del>
      <w:del w:id="394" w:author="Clay" w:date="2020-07-22T16:03:00Z">
        <w:r w:rsidR="002E78C6" w:rsidDel="007F6806">
          <w:rPr>
            <w:rFonts w:ascii="Times New Roman" w:eastAsia="Times New Roman" w:hAnsi="Times New Roman" w:cs="Times New Roman"/>
            <w:sz w:val="24"/>
            <w:szCs w:val="24"/>
          </w:rPr>
          <w:delText xml:space="preserve">leaf </w:delText>
        </w:r>
      </w:del>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ins w:id="395" w:author="Clay" w:date="2020-07-22T16:04:00Z">
        <w:r w:rsidR="007F6806">
          <w:rPr>
            <w:rFonts w:ascii="Times New Roman" w:eastAsia="Times New Roman" w:hAnsi="Times New Roman" w:cs="Times New Roman"/>
            <w:sz w:val="24"/>
            <w:szCs w:val="24"/>
          </w:rPr>
          <w:t xml:space="preserve">, which </w:t>
        </w:r>
      </w:ins>
      <w:del w:id="396" w:author="Clay" w:date="2020-07-22T16:04:00Z">
        <w:r w:rsidR="005722DF" w:rsidDel="007F6806">
          <w:rPr>
            <w:rFonts w:ascii="Times New Roman" w:eastAsia="Times New Roman" w:hAnsi="Times New Roman" w:cs="Times New Roman"/>
            <w:sz w:val="24"/>
            <w:szCs w:val="24"/>
          </w:rPr>
          <w:delText xml:space="preserve">. Mature tree leaves </w:delText>
        </w:r>
      </w:del>
      <w:r w:rsidR="005722DF">
        <w:rPr>
          <w:rFonts w:ascii="Times New Roman" w:eastAsia="Times New Roman" w:hAnsi="Times New Roman" w:cs="Times New Roman"/>
          <w:sz w:val="24"/>
          <w:szCs w:val="24"/>
        </w:rPr>
        <w:t xml:space="preserve">become less </w:t>
      </w:r>
      <w:r w:rsidR="005722DF">
        <w:rPr>
          <w:rFonts w:ascii="Times New Roman" w:eastAsia="Times New Roman" w:hAnsi="Times New Roman" w:cs="Times New Roman"/>
          <w:sz w:val="24"/>
          <w:szCs w:val="24"/>
        </w:rPr>
        <w:lastRenderedPageBreak/>
        <w:t xml:space="preserve">hydrophobic as they age, allowing 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del w:id="397" w:author="Clay" w:date="2020-07-22T16:05:00Z">
        <w:r w:rsidR="00C12932" w:rsidDel="007F6806">
          <w:rPr>
            <w:rFonts w:ascii="Times New Roman" w:eastAsia="Times New Roman" w:hAnsi="Times New Roman" w:cs="Times New Roman"/>
            <w:sz w:val="24"/>
            <w:szCs w:val="24"/>
          </w:rPr>
          <w:delText xml:space="preserve">affects </w:delText>
        </w:r>
      </w:del>
      <w:ins w:id="398" w:author="Clay" w:date="2020-07-22T16:05:00Z">
        <w:r w:rsidR="007F6806">
          <w:rPr>
            <w:rFonts w:ascii="Times New Roman" w:eastAsia="Times New Roman" w:hAnsi="Times New Roman" w:cs="Times New Roman"/>
            <w:sz w:val="24"/>
            <w:szCs w:val="24"/>
          </w:rPr>
          <w:t xml:space="preserve">effect </w:t>
        </w:r>
      </w:ins>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ins w:id="399" w:author="Clay" w:date="2020-07-22T16:05:00Z">
        <w:r w:rsidR="007F6806">
          <w:rPr>
            <w:rFonts w:ascii="Times New Roman" w:eastAsia="Times New Roman" w:hAnsi="Times New Roman" w:cs="Times New Roman"/>
            <w:sz w:val="24"/>
            <w:szCs w:val="24"/>
          </w:rPr>
          <w:t xml:space="preserve"> in </w:t>
        </w:r>
        <w:proofErr w:type="spellStart"/>
        <w:r w:rsidR="007F6806">
          <w:rPr>
            <w:rFonts w:ascii="Times New Roman" w:eastAsia="Times New Roman" w:hAnsi="Times New Roman" w:cs="Times New Roman"/>
            <w:sz w:val="24"/>
            <w:szCs w:val="24"/>
          </w:rPr>
          <w:t>throughfall</w:t>
        </w:r>
        <w:proofErr w:type="spellEnd"/>
        <w:r w:rsidR="007F6806">
          <w:rPr>
            <w:rFonts w:ascii="Times New Roman" w:eastAsia="Times New Roman" w:hAnsi="Times New Roman" w:cs="Times New Roman"/>
            <w:sz w:val="24"/>
            <w:szCs w:val="24"/>
          </w:rPr>
          <w:t>?</w:t>
        </w:r>
      </w:ins>
      <w:r w:rsidR="00C12932">
        <w:rPr>
          <w:rFonts w:ascii="Times New Roman" w:eastAsia="Times New Roman" w:hAnsi="Times New Roman" w:cs="Times New Roman"/>
          <w:sz w:val="24"/>
          <w:szCs w:val="24"/>
        </w:rPr>
        <w:t xml:space="preserve">, </w:t>
      </w:r>
      <w:del w:id="400" w:author="Clay" w:date="2020-07-22T16:05:00Z">
        <w:r w:rsidR="00C12932" w:rsidDel="007F6806">
          <w:rPr>
            <w:rFonts w:ascii="Times New Roman" w:eastAsia="Times New Roman" w:hAnsi="Times New Roman" w:cs="Times New Roman"/>
            <w:sz w:val="24"/>
            <w:szCs w:val="24"/>
          </w:rPr>
          <w:delText xml:space="preserve">and </w:delText>
        </w:r>
      </w:del>
      <w:r w:rsidR="00C12932">
        <w:rPr>
          <w:rFonts w:ascii="Times New Roman" w:eastAsia="Times New Roman" w:hAnsi="Times New Roman" w:cs="Times New Roman"/>
          <w:sz w:val="24"/>
          <w:szCs w:val="24"/>
        </w:rPr>
        <w:t xml:space="preserve">instead </w:t>
      </w:r>
      <w:del w:id="401" w:author="Clay" w:date="2020-07-22T16:05:00Z">
        <w:r w:rsidR="00C12932" w:rsidDel="007F6806">
          <w:rPr>
            <w:rFonts w:ascii="Times New Roman" w:eastAsia="Times New Roman" w:hAnsi="Times New Roman" w:cs="Times New Roman"/>
            <w:sz w:val="24"/>
            <w:szCs w:val="24"/>
          </w:rPr>
          <w:delText xml:space="preserve">suggested </w:delText>
        </w:r>
      </w:del>
      <w:ins w:id="402" w:author="Clay" w:date="2020-07-22T16:05:00Z">
        <w:r w:rsidR="007F6806">
          <w:rPr>
            <w:rFonts w:ascii="Times New Roman" w:eastAsia="Times New Roman" w:hAnsi="Times New Roman" w:cs="Times New Roman"/>
            <w:sz w:val="24"/>
            <w:szCs w:val="24"/>
          </w:rPr>
          <w:t xml:space="preserve">suggesting </w:t>
        </w:r>
      </w:ins>
      <w:r w:rsidR="00C12932">
        <w:rPr>
          <w:rFonts w:ascii="Times New Roman" w:eastAsia="Times New Roman" w:hAnsi="Times New Roman" w:cs="Times New Roman"/>
          <w:sz w:val="24"/>
          <w:szCs w:val="24"/>
        </w:rPr>
        <w:t xml:space="preserve">that it was due to dry deposition of nitrate </w:t>
      </w:r>
      <w:del w:id="403" w:author="Clay" w:date="2020-07-22T16:05:00Z">
        <w:r w:rsidR="00C12932" w:rsidDel="007F6806">
          <w:rPr>
            <w:rFonts w:ascii="Times New Roman" w:eastAsia="Times New Roman" w:hAnsi="Times New Roman" w:cs="Times New Roman"/>
            <w:sz w:val="24"/>
            <w:szCs w:val="24"/>
          </w:rPr>
          <w:delText xml:space="preserve">being </w:delText>
        </w:r>
      </w:del>
      <w:r w:rsidR="00C12932">
        <w:rPr>
          <w:rFonts w:ascii="Times New Roman" w:eastAsia="Times New Roman" w:hAnsi="Times New Roman" w:cs="Times New Roman"/>
          <w:sz w:val="24"/>
          <w:szCs w:val="24"/>
        </w:rPr>
        <w:t>washed off by rain events (Gaige, et al 2007).</w:t>
      </w:r>
      <w:r w:rsidR="006122BD">
        <w:rPr>
          <w:rFonts w:ascii="Times New Roman" w:eastAsia="Times New Roman" w:hAnsi="Times New Roman" w:cs="Times New Roman"/>
          <w:sz w:val="24"/>
          <w:szCs w:val="24"/>
        </w:rPr>
        <w:t xml:space="preserve"> </w:t>
      </w:r>
      <w:ins w:id="404" w:author="Clay" w:date="2020-07-22T16:05:00Z">
        <w:r w:rsidR="007F6806">
          <w:rPr>
            <w:rFonts w:ascii="Times New Roman" w:eastAsia="Times New Roman" w:hAnsi="Times New Roman" w:cs="Times New Roman"/>
            <w:sz w:val="24"/>
            <w:szCs w:val="24"/>
          </w:rPr>
          <w:t xml:space="preserve"> </w:t>
        </w:r>
      </w:ins>
      <w:ins w:id="405" w:author="Clay" w:date="2020-07-22T16:06:00Z">
        <w:r w:rsidR="007F6806">
          <w:rPr>
            <w:rFonts w:ascii="Times New Roman" w:eastAsia="Times New Roman" w:hAnsi="Times New Roman" w:cs="Times New Roman"/>
            <w:sz w:val="24"/>
            <w:szCs w:val="24"/>
          </w:rPr>
          <w:t xml:space="preserve">Although I did not collect </w:t>
        </w:r>
      </w:ins>
      <w:ins w:id="406" w:author="Clay" w:date="2020-07-22T16:07:00Z">
        <w:r w:rsidR="007F6806">
          <w:rPr>
            <w:rFonts w:ascii="Times New Roman" w:eastAsia="Times New Roman" w:hAnsi="Times New Roman" w:cs="Times New Roman"/>
            <w:sz w:val="24"/>
            <w:szCs w:val="24"/>
          </w:rPr>
          <w:t xml:space="preserve">the </w:t>
        </w:r>
      </w:ins>
      <w:ins w:id="407" w:author="Clay" w:date="2020-07-22T16:06:00Z">
        <w:r w:rsidR="007F6806">
          <w:rPr>
            <w:rFonts w:ascii="Times New Roman" w:eastAsia="Times New Roman" w:hAnsi="Times New Roman" w:cs="Times New Roman"/>
            <w:sz w:val="24"/>
            <w:szCs w:val="24"/>
          </w:rPr>
          <w:t xml:space="preserve">data </w:t>
        </w:r>
      </w:ins>
      <w:ins w:id="408" w:author="Clay" w:date="2020-07-22T16:07:00Z">
        <w:r w:rsidR="007F6806">
          <w:rPr>
            <w:rFonts w:ascii="Times New Roman" w:eastAsia="Times New Roman" w:hAnsi="Times New Roman" w:cs="Times New Roman"/>
            <w:sz w:val="24"/>
            <w:szCs w:val="24"/>
          </w:rPr>
          <w:t xml:space="preserve">required </w:t>
        </w:r>
      </w:ins>
      <w:ins w:id="409" w:author="Clay" w:date="2020-07-22T16:06:00Z">
        <w:r w:rsidR="007F6806">
          <w:rPr>
            <w:rFonts w:ascii="Times New Roman" w:eastAsia="Times New Roman" w:hAnsi="Times New Roman" w:cs="Times New Roman"/>
            <w:sz w:val="24"/>
            <w:szCs w:val="24"/>
          </w:rPr>
          <w:t xml:space="preserve">to discriminate between these alternate mechanisms of NO3- loss from the canopy, the data I did collect suggest that WSB herbivory is associated with NO3- loss from the </w:t>
        </w:r>
      </w:ins>
      <w:ins w:id="410" w:author="Clay" w:date="2020-07-22T16:07:00Z">
        <w:r w:rsidR="007F6806">
          <w:rPr>
            <w:rFonts w:ascii="Times New Roman" w:eastAsia="Times New Roman" w:hAnsi="Times New Roman" w:cs="Times New Roman"/>
            <w:sz w:val="24"/>
            <w:szCs w:val="24"/>
          </w:rPr>
          <w:t>canopy</w:t>
        </w:r>
      </w:ins>
      <w:ins w:id="411" w:author="Clay" w:date="2020-07-22T16:06:00Z">
        <w:r w:rsidR="007F6806">
          <w:rPr>
            <w:rFonts w:ascii="Times New Roman" w:eastAsia="Times New Roman" w:hAnsi="Times New Roman" w:cs="Times New Roman"/>
            <w:sz w:val="24"/>
            <w:szCs w:val="24"/>
          </w:rPr>
          <w:t xml:space="preserve"> </w:t>
        </w:r>
      </w:ins>
      <w:ins w:id="412" w:author="Clay" w:date="2020-07-22T16:07:00Z">
        <w:r w:rsidR="007F6806">
          <w:rPr>
            <w:rFonts w:ascii="Times New Roman" w:eastAsia="Times New Roman" w:hAnsi="Times New Roman" w:cs="Times New Roman"/>
            <w:sz w:val="24"/>
            <w:szCs w:val="24"/>
          </w:rPr>
          <w:t>to forest floor.</w:t>
        </w:r>
      </w:ins>
    </w:p>
    <w:p w14:paraId="2FD8CC45" w14:textId="74DF86A9"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w:t>
      </w:r>
      <w:proofErr w:type="spellEnd"/>
      <w:r w:rsidR="006122BD">
        <w:rPr>
          <w:rFonts w:ascii="Times New Roman" w:eastAsia="Times New Roman" w:hAnsi="Times New Roman" w:cs="Times New Roman"/>
          <w:sz w:val="24"/>
          <w:szCs w:val="24"/>
        </w:rPr>
        <w:t xml:space="preserve">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ins w:id="413" w:author="Clay" w:date="2020-07-22T16:08:00Z">
        <w:r w:rsidR="007F6806">
          <w:rPr>
            <w:rFonts w:ascii="Times New Roman" w:eastAsia="Times New Roman" w:hAnsi="Times New Roman" w:cs="Times New Roman"/>
            <w:sz w:val="24"/>
            <w:szCs w:val="24"/>
          </w:rPr>
          <w:t xml:space="preserve">and increasing </w:t>
        </w:r>
      </w:ins>
      <w:r>
        <w:rPr>
          <w:rFonts w:ascii="Times New Roman" w:eastAsia="Times New Roman" w:hAnsi="Times New Roman" w:cs="Times New Roman"/>
          <w:sz w:val="24"/>
          <w:szCs w:val="24"/>
        </w:rPr>
        <w:t>budworm effect</w:t>
      </w:r>
      <w:ins w:id="414" w:author="Clay" w:date="2020-07-22T16:08:00Z">
        <w:r w:rsidR="007F6806">
          <w:rPr>
            <w:rFonts w:ascii="Times New Roman" w:eastAsia="Times New Roman" w:hAnsi="Times New Roman" w:cs="Times New Roman"/>
            <w:sz w:val="24"/>
            <w:szCs w:val="24"/>
          </w:rPr>
          <w:t xml:space="preserve"> during their active feeding times</w:t>
        </w:r>
      </w:ins>
      <w:r w:rsidR="006122BD">
        <w:rPr>
          <w:rFonts w:ascii="Times New Roman" w:eastAsia="Times New Roman" w:hAnsi="Times New Roman" w:cs="Times New Roman"/>
          <w:sz w:val="24"/>
          <w:szCs w:val="24"/>
        </w:rPr>
        <w:t xml:space="preserve">. </w:t>
      </w:r>
      <w:ins w:id="415" w:author="Clay" w:date="2020-07-22T16:08:00Z">
        <w:r w:rsidR="007F6806">
          <w:rPr>
            <w:rFonts w:ascii="Times New Roman" w:eastAsia="Times New Roman" w:hAnsi="Times New Roman" w:cs="Times New Roman"/>
            <w:sz w:val="24"/>
            <w:szCs w:val="24"/>
          </w:rPr>
          <w:t xml:space="preserve"> </w:t>
        </w:r>
      </w:ins>
      <w:commentRangeStart w:id="416"/>
      <w:r w:rsidR="00252772">
        <w:rPr>
          <w:rFonts w:ascii="Times New Roman" w:eastAsia="Times New Roman" w:hAnsi="Times New Roman" w:cs="Times New Roman"/>
          <w:sz w:val="24"/>
          <w:szCs w:val="24"/>
        </w:rPr>
        <w:t>Winter moths have been shown to increase canopy N during herbivory outbreaks in Oak forests in Germany and claimed 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 2011)</w:t>
      </w:r>
      <w:commentRangeEnd w:id="416"/>
      <w:r w:rsidR="007F6806">
        <w:rPr>
          <w:rStyle w:val="CommentReference"/>
        </w:rPr>
        <w:commentReference w:id="416"/>
      </w:r>
      <w:r w:rsidR="00252772">
        <w:rPr>
          <w:rFonts w:ascii="Times New Roman" w:eastAsia="Times New Roman" w:hAnsi="Times New Roman" w:cs="Times New Roman"/>
          <w:sz w:val="24"/>
          <w:szCs w:val="24"/>
        </w:rPr>
        <w:t>.</w:t>
      </w:r>
      <w:ins w:id="417" w:author="Clay" w:date="2020-07-22T16:08:00Z">
        <w:r w:rsidR="007F680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generalized increase in throughfall inorganic N coinciding with the </w:t>
      </w:r>
      <w:ins w:id="418" w:author="Clay" w:date="2020-07-22T16:09:00Z">
        <w:r w:rsidR="007F6806">
          <w:rPr>
            <w:rFonts w:ascii="Times New Roman" w:eastAsia="Times New Roman" w:hAnsi="Times New Roman" w:cs="Times New Roman"/>
            <w:sz w:val="24"/>
            <w:szCs w:val="24"/>
          </w:rPr>
          <w:t xml:space="preserve">summer </w:t>
        </w:r>
      </w:ins>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w:t>
      </w:r>
      <w:del w:id="419" w:author="Clay" w:date="2020-07-22T16:09:00Z">
        <w:r w:rsidR="0090731E" w:rsidDel="007F6806">
          <w:rPr>
            <w:rFonts w:ascii="Times New Roman" w:eastAsia="Times New Roman" w:hAnsi="Times New Roman" w:cs="Times New Roman"/>
            <w:sz w:val="24"/>
            <w:szCs w:val="24"/>
          </w:rPr>
          <w:delText xml:space="preserve">also </w:delText>
        </w:r>
      </w:del>
      <w:r w:rsidR="0090731E">
        <w:rPr>
          <w:rFonts w:ascii="Times New Roman" w:eastAsia="Times New Roman" w:hAnsi="Times New Roman" w:cs="Times New Roman"/>
          <w:sz w:val="24"/>
          <w:szCs w:val="24"/>
        </w:rPr>
        <w:t xml:space="preserve">have </w:t>
      </w:r>
      <w:del w:id="420" w:author="Clay" w:date="2020-07-22T16:09:00Z">
        <w:r w:rsidR="0090731E" w:rsidDel="007F6806">
          <w:rPr>
            <w:rFonts w:ascii="Times New Roman" w:eastAsia="Times New Roman" w:hAnsi="Times New Roman" w:cs="Times New Roman"/>
            <w:sz w:val="24"/>
            <w:szCs w:val="24"/>
          </w:rPr>
          <w:delText xml:space="preserve">potential for </w:delText>
        </w:r>
      </w:del>
      <w:ins w:id="421" w:author="Clay" w:date="2020-07-22T16:09:00Z">
        <w:r w:rsidR="007F6806">
          <w:rPr>
            <w:rFonts w:ascii="Times New Roman" w:eastAsia="Times New Roman" w:hAnsi="Times New Roman" w:cs="Times New Roman"/>
            <w:sz w:val="24"/>
            <w:szCs w:val="24"/>
          </w:rPr>
          <w:t xml:space="preserve">implications for </w:t>
        </w:r>
      </w:ins>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ins w:id="422" w:author="Clay" w:date="2020-07-22T16:09:00Z">
        <w:r w:rsidR="007F6806">
          <w:rPr>
            <w:rFonts w:ascii="Times New Roman" w:eastAsia="Times New Roman" w:hAnsi="Times New Roman" w:cs="Times New Roman"/>
            <w:sz w:val="24"/>
            <w:szCs w:val="24"/>
          </w:rPr>
          <w:t xml:space="preserve"> </w:t>
        </w:r>
      </w:ins>
      <w:r w:rsidR="00CC13BF">
        <w:rPr>
          <w:rFonts w:ascii="Times New Roman" w:eastAsia="Times New Roman" w:hAnsi="Times New Roman" w:cs="Times New Roman"/>
          <w:sz w:val="24"/>
          <w:szCs w:val="24"/>
        </w:rPr>
        <w:t>An experiment using Gala apples showed that photosynthesis rates do increase</w:t>
      </w:r>
      <w:ins w:id="423" w:author="Clay" w:date="2020-07-22T16:10:00Z">
        <w:r w:rsidR="007F6806">
          <w:rPr>
            <w:rFonts w:ascii="Times New Roman" w:eastAsia="Times New Roman" w:hAnsi="Times New Roman" w:cs="Times New Roman"/>
            <w:sz w:val="24"/>
            <w:szCs w:val="24"/>
          </w:rPr>
          <w:t xml:space="preserve"> with what</w:t>
        </w:r>
        <w:proofErr w:type="gramStart"/>
        <w:r w:rsidR="007F6806">
          <w:rPr>
            <w:rFonts w:ascii="Times New Roman" w:eastAsia="Times New Roman" w:hAnsi="Times New Roman" w:cs="Times New Roman"/>
            <w:sz w:val="24"/>
            <w:szCs w:val="24"/>
          </w:rPr>
          <w:t>?</w:t>
        </w:r>
      </w:ins>
      <w:r w:rsidR="00CC13BF">
        <w:rPr>
          <w:rFonts w:ascii="Times New Roman" w:eastAsia="Times New Roman" w:hAnsi="Times New Roman" w:cs="Times New Roman"/>
          <w:sz w:val="24"/>
          <w:szCs w:val="24"/>
        </w:rPr>
        <w:t>,</w:t>
      </w:r>
      <w:proofErr w:type="gramEnd"/>
      <w:r w:rsidR="00CC13BF">
        <w:rPr>
          <w:rFonts w:ascii="Times New Roman" w:eastAsia="Times New Roman" w:hAnsi="Times New Roman" w:cs="Times New Roman"/>
          <w:sz w:val="24"/>
          <w:szCs w:val="24"/>
        </w:rPr>
        <w:t xml:space="preserve"> leading to new growth after defoliating events, and although this study only measured carbohydrates, plants also need nitrogen to grow. </w:t>
      </w:r>
      <w:ins w:id="424" w:author="Clay" w:date="2020-07-22T16:10:00Z">
        <w:r w:rsidR="007F6806">
          <w:rPr>
            <w:rFonts w:ascii="Times New Roman" w:eastAsia="Times New Roman" w:hAnsi="Times New Roman" w:cs="Times New Roman"/>
            <w:sz w:val="24"/>
            <w:szCs w:val="24"/>
          </w:rPr>
          <w:t xml:space="preserve"> </w:t>
        </w:r>
      </w:ins>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ins w:id="425" w:author="Clay" w:date="2020-07-22T16:11:00Z">
        <w:r w:rsidR="007F6806">
          <w:rPr>
            <w:rFonts w:ascii="Times New Roman" w:eastAsia="Times New Roman" w:hAnsi="Times New Roman" w:cs="Times New Roman"/>
            <w:sz w:val="24"/>
            <w:szCs w:val="24"/>
          </w:rPr>
          <w:t xml:space="preserve"> Therefore the increased N in </w:t>
        </w:r>
        <w:proofErr w:type="spellStart"/>
        <w:r w:rsidR="007F6806">
          <w:rPr>
            <w:rFonts w:ascii="Times New Roman" w:eastAsia="Times New Roman" w:hAnsi="Times New Roman" w:cs="Times New Roman"/>
            <w:sz w:val="24"/>
            <w:szCs w:val="24"/>
          </w:rPr>
          <w:t>throughfall</w:t>
        </w:r>
        <w:proofErr w:type="spellEnd"/>
        <w:r w:rsidR="007F6806">
          <w:rPr>
            <w:rFonts w:ascii="Times New Roman" w:eastAsia="Times New Roman" w:hAnsi="Times New Roman" w:cs="Times New Roman"/>
            <w:sz w:val="24"/>
            <w:szCs w:val="24"/>
          </w:rPr>
          <w:t xml:space="preserve"> during the budworm feeding period may benefit </w:t>
        </w:r>
      </w:ins>
      <w:ins w:id="426" w:author="Clay" w:date="2020-07-22T16:12:00Z">
        <w:r w:rsidR="007F6806">
          <w:rPr>
            <w:rFonts w:ascii="Times New Roman" w:eastAsia="Times New Roman" w:hAnsi="Times New Roman" w:cs="Times New Roman"/>
            <w:sz w:val="24"/>
            <w:szCs w:val="24"/>
          </w:rPr>
          <w:t xml:space="preserve">the growth of </w:t>
        </w:r>
      </w:ins>
      <w:ins w:id="427" w:author="Clay" w:date="2020-07-22T16:11:00Z">
        <w:r w:rsidR="007F6806">
          <w:rPr>
            <w:rFonts w:ascii="Times New Roman" w:eastAsia="Times New Roman" w:hAnsi="Times New Roman" w:cs="Times New Roman"/>
            <w:sz w:val="24"/>
            <w:szCs w:val="24"/>
          </w:rPr>
          <w:t>understory plants</w:t>
        </w:r>
      </w:ins>
      <w:ins w:id="428" w:author="Clay" w:date="2020-07-22T16:12:00Z">
        <w:r w:rsidR="007F6806">
          <w:rPr>
            <w:rFonts w:ascii="Times New Roman" w:eastAsia="Times New Roman" w:hAnsi="Times New Roman" w:cs="Times New Roman"/>
            <w:sz w:val="24"/>
            <w:szCs w:val="24"/>
          </w:rPr>
          <w:t xml:space="preserve">, or </w:t>
        </w:r>
        <w:r w:rsidR="00A44049">
          <w:rPr>
            <w:rFonts w:ascii="Times New Roman" w:eastAsia="Times New Roman" w:hAnsi="Times New Roman" w:cs="Times New Roman"/>
            <w:sz w:val="24"/>
            <w:szCs w:val="24"/>
          </w:rPr>
          <w:t>it could contribute to continued leaf growth in the defoliated trees after WSB feeding ends with pupation.</w:t>
        </w:r>
      </w:ins>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00577DC3"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data does not support my hypothesis of increased SRP in high WSB sites</w:t>
      </w:r>
      <w:r w:rsidR="00795CA7">
        <w:rPr>
          <w:rFonts w:ascii="Times New Roman" w:eastAsia="Times New Roman" w:hAnsi="Times New Roman" w:cs="Times New Roman"/>
          <w:sz w:val="24"/>
          <w:szCs w:val="24"/>
        </w:rPr>
        <w:t xml:space="preserve">, but </w:t>
      </w:r>
      <w:ins w:id="429" w:author="Clay" w:date="2020-07-22T16:25:00Z">
        <w:r w:rsidR="00894AD8">
          <w:rPr>
            <w:rFonts w:ascii="Times New Roman" w:eastAsia="Times New Roman" w:hAnsi="Times New Roman" w:cs="Times New Roman"/>
            <w:sz w:val="24"/>
            <w:szCs w:val="24"/>
          </w:rPr>
          <w:t xml:space="preserve">SRP concentrations did differ by </w:t>
        </w:r>
      </w:ins>
      <w:r w:rsidR="00795CA7">
        <w:rPr>
          <w:rFonts w:ascii="Times New Roman" w:eastAsia="Times New Roman" w:hAnsi="Times New Roman" w:cs="Times New Roman"/>
          <w:sz w:val="24"/>
          <w:szCs w:val="24"/>
        </w:rPr>
        <w:t>sample event</w:t>
      </w:r>
      <w:del w:id="430" w:author="Clay" w:date="2020-07-22T16:25:00Z">
        <w:r w:rsidR="00795CA7" w:rsidDel="00894AD8">
          <w:rPr>
            <w:rFonts w:ascii="Times New Roman" w:eastAsia="Times New Roman" w:hAnsi="Times New Roman" w:cs="Times New Roman"/>
            <w:sz w:val="24"/>
            <w:szCs w:val="24"/>
          </w:rPr>
          <w:delText xml:space="preserve"> was significant</w:delText>
        </w:r>
        <w:r w:rsidR="00973359" w:rsidDel="00894AD8">
          <w:rPr>
            <w:rFonts w:ascii="Times New Roman" w:eastAsia="Times New Roman" w:hAnsi="Times New Roman" w:cs="Times New Roman"/>
            <w:sz w:val="24"/>
            <w:szCs w:val="24"/>
          </w:rPr>
          <w:delText xml:space="preserve"> for all sampling events</w:delText>
        </w:r>
      </w:del>
      <w:r w:rsidR="00795CA7">
        <w:rPr>
          <w:rFonts w:ascii="Times New Roman" w:eastAsia="Times New Roman" w:hAnsi="Times New Roman" w:cs="Times New Roman"/>
          <w:sz w:val="24"/>
          <w:szCs w:val="24"/>
        </w:rPr>
        <w:t>.</w:t>
      </w:r>
      <w:r w:rsidR="00973359">
        <w:rPr>
          <w:rFonts w:ascii="Times New Roman" w:eastAsia="Times New Roman" w:hAnsi="Times New Roman" w:cs="Times New Roman"/>
          <w:sz w:val="24"/>
          <w:szCs w:val="24"/>
        </w:rPr>
        <w:t xml:space="preserve"> </w:t>
      </w:r>
      <w:ins w:id="431" w:author="Clay" w:date="2020-07-22T16:25:00Z">
        <w:r w:rsidR="00894AD8">
          <w:rPr>
            <w:rFonts w:ascii="Times New Roman" w:eastAsia="Times New Roman" w:hAnsi="Times New Roman" w:cs="Times New Roman"/>
            <w:sz w:val="24"/>
            <w:szCs w:val="24"/>
          </w:rPr>
          <w:t xml:space="preserve"> </w:t>
        </w:r>
      </w:ins>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ins w:id="432" w:author="Clay" w:date="2020-07-22T16:47:00Z">
        <w:r w:rsidR="00A50D2A">
          <w:rPr>
            <w:rFonts w:ascii="Times New Roman" w:eastAsia="Times New Roman" w:hAnsi="Times New Roman" w:cs="Times New Roman"/>
            <w:sz w:val="24"/>
            <w:szCs w:val="24"/>
          </w:rPr>
          <w:t xml:space="preserve"> </w:t>
        </w:r>
      </w:ins>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ins w:id="433" w:author="Clay" w:date="2020-07-22T16:48:00Z">
        <w:r w:rsidR="00A50D2A">
          <w:rPr>
            <w:rFonts w:ascii="Times New Roman" w:eastAsia="Times New Roman" w:hAnsi="Times New Roman" w:cs="Times New Roman"/>
            <w:sz w:val="24"/>
            <w:szCs w:val="24"/>
          </w:rPr>
          <w:t>However, n</w:t>
        </w:r>
      </w:ins>
      <w:del w:id="434" w:author="Clay" w:date="2020-07-22T16:48:00Z">
        <w:r w:rsidR="00A75642" w:rsidDel="00A50D2A">
          <w:rPr>
            <w:rFonts w:ascii="Times New Roman" w:eastAsia="Times New Roman" w:hAnsi="Times New Roman" w:cs="Times New Roman"/>
            <w:sz w:val="24"/>
            <w:szCs w:val="24"/>
          </w:rPr>
          <w:delText>N</w:delText>
        </w:r>
      </w:del>
      <w:proofErr w:type="gramStart"/>
      <w:r w:rsidR="00A75642">
        <w:rPr>
          <w:rFonts w:ascii="Times New Roman" w:eastAsia="Times New Roman" w:hAnsi="Times New Roman" w:cs="Times New Roman"/>
          <w:sz w:val="24"/>
          <w:szCs w:val="24"/>
        </w:rPr>
        <w:t>ot</w:t>
      </w:r>
      <w:proofErr w:type="gramEnd"/>
      <w:r w:rsidR="00A75642">
        <w:rPr>
          <w:rFonts w:ascii="Times New Roman" w:eastAsia="Times New Roman" w:hAnsi="Times New Roman" w:cs="Times New Roman"/>
          <w:sz w:val="24"/>
          <w:szCs w:val="24"/>
        </w:rPr>
        <w:t xml:space="preserve">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ins w:id="435" w:author="Clay" w:date="2020-07-22T16:48:00Z">
        <w:r w:rsidR="00A50D2A">
          <w:rPr>
            <w:rFonts w:ascii="Times New Roman" w:eastAsia="Times New Roman" w:hAnsi="Times New Roman" w:cs="Times New Roman"/>
            <w:sz w:val="24"/>
            <w:szCs w:val="24"/>
          </w:rPr>
          <w:t xml:space="preserve"> </w:t>
        </w:r>
      </w:ins>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w:t>
      </w:r>
      <w:proofErr w:type="spellStart"/>
      <w:r w:rsidR="002923FD">
        <w:rPr>
          <w:rFonts w:ascii="Times New Roman" w:eastAsia="Times New Roman" w:hAnsi="Times New Roman" w:cs="Times New Roman"/>
          <w:sz w:val="24"/>
          <w:szCs w:val="24"/>
        </w:rPr>
        <w:t>throughfall</w:t>
      </w:r>
      <w:proofErr w:type="spellEnd"/>
      <w:r w:rsidR="002923FD">
        <w:rPr>
          <w:rFonts w:ascii="Times New Roman" w:eastAsia="Times New Roman" w:hAnsi="Times New Roman" w:cs="Times New Roman"/>
          <w:sz w:val="24"/>
          <w:szCs w:val="24"/>
        </w:rPr>
        <w:t xml:space="preserve"> concentrations for </w:t>
      </w:r>
      <w:commentRangeStart w:id="436"/>
      <w:r w:rsidR="002923FD">
        <w:rPr>
          <w:rFonts w:ascii="Times New Roman" w:eastAsia="Times New Roman" w:hAnsi="Times New Roman" w:cs="Times New Roman"/>
          <w:sz w:val="24"/>
          <w:szCs w:val="24"/>
        </w:rPr>
        <w:t>PO4</w:t>
      </w:r>
      <w:ins w:id="437" w:author="Clay" w:date="2020-07-22T16:48:00Z">
        <w:r w:rsidR="00A50D2A">
          <w:rPr>
            <w:rFonts w:ascii="Times New Roman" w:eastAsia="Times New Roman" w:hAnsi="Times New Roman" w:cs="Times New Roman"/>
            <w:sz w:val="24"/>
            <w:szCs w:val="24"/>
          </w:rPr>
          <w:t>3</w:t>
        </w:r>
      </w:ins>
      <w:r w:rsidR="002923FD">
        <w:rPr>
          <w:rFonts w:ascii="Times New Roman" w:eastAsia="Times New Roman" w:hAnsi="Times New Roman" w:cs="Times New Roman"/>
          <w:sz w:val="24"/>
          <w:szCs w:val="24"/>
        </w:rPr>
        <w:t>-</w:t>
      </w:r>
      <w:commentRangeEnd w:id="436"/>
      <w:r w:rsidR="00A50D2A">
        <w:rPr>
          <w:rStyle w:val="CommentReference"/>
        </w:rPr>
        <w:commentReference w:id="436"/>
      </w:r>
      <w:r w:rsidR="002923FD">
        <w:rPr>
          <w:rFonts w:ascii="Times New Roman" w:eastAsia="Times New Roman" w:hAnsi="Times New Roman" w:cs="Times New Roman"/>
          <w:sz w:val="24"/>
          <w:szCs w:val="24"/>
        </w:rPr>
        <w:t>, but attributed imprecise method design for a potential reason for not being up to pick up 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ins w:id="438" w:author="Clay" w:date="2020-07-22T16:49:00Z">
        <w:r w:rsidR="00A50D2A">
          <w:rPr>
            <w:rFonts w:ascii="Times New Roman" w:eastAsia="Times New Roman" w:hAnsi="Times New Roman" w:cs="Times New Roman"/>
            <w:sz w:val="24"/>
            <w:szCs w:val="24"/>
          </w:rPr>
          <w:t xml:space="preserve">  Therefore, SRP </w:t>
        </w:r>
      </w:ins>
      <w:ins w:id="439" w:author="Clay" w:date="2020-07-22T16:50:00Z">
        <w:r w:rsidR="00A50D2A">
          <w:rPr>
            <w:rFonts w:ascii="Times New Roman" w:eastAsia="Times New Roman" w:hAnsi="Times New Roman" w:cs="Times New Roman"/>
            <w:sz w:val="24"/>
            <w:szCs w:val="24"/>
          </w:rPr>
          <w:t xml:space="preserve">fluxes from the canopy to soils </w:t>
        </w:r>
      </w:ins>
      <w:ins w:id="440" w:author="Clay" w:date="2020-07-22T16:49:00Z">
        <w:r w:rsidR="00A50D2A">
          <w:rPr>
            <w:rFonts w:ascii="Times New Roman" w:eastAsia="Times New Roman" w:hAnsi="Times New Roman" w:cs="Times New Roman"/>
            <w:sz w:val="24"/>
            <w:szCs w:val="24"/>
          </w:rPr>
          <w:t xml:space="preserve">appear to be </w:t>
        </w:r>
      </w:ins>
      <w:ins w:id="441" w:author="Clay" w:date="2020-07-22T16:50:00Z">
        <w:r w:rsidR="00A50D2A">
          <w:rPr>
            <w:rFonts w:ascii="Times New Roman" w:eastAsia="Times New Roman" w:hAnsi="Times New Roman" w:cs="Times New Roman"/>
            <w:sz w:val="24"/>
            <w:szCs w:val="24"/>
          </w:rPr>
          <w:t xml:space="preserve">more strongly influenced by hydrology than by </w:t>
        </w:r>
      </w:ins>
      <w:ins w:id="442" w:author="Clay" w:date="2020-07-22T16:49:00Z">
        <w:r w:rsidR="00A50D2A">
          <w:rPr>
            <w:rFonts w:ascii="Times New Roman" w:eastAsia="Times New Roman" w:hAnsi="Times New Roman" w:cs="Times New Roman"/>
            <w:sz w:val="24"/>
            <w:szCs w:val="24"/>
          </w:rPr>
          <w:t>herbivory</w:t>
        </w:r>
      </w:ins>
      <w:ins w:id="443" w:author="Clay" w:date="2020-07-22T16:50:00Z">
        <w:r w:rsidR="00A50D2A">
          <w:rPr>
            <w:rFonts w:ascii="Times New Roman" w:eastAsia="Times New Roman" w:hAnsi="Times New Roman" w:cs="Times New Roman"/>
            <w:sz w:val="24"/>
            <w:szCs w:val="24"/>
          </w:rPr>
          <w:t>.</w:t>
        </w:r>
      </w:ins>
    </w:p>
    <w:p w14:paraId="690C15B0" w14:textId="3CA9127A"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ins w:id="444" w:author="Clay" w:date="2020-07-22T16:59:00Z">
        <w:r w:rsidR="00A83065">
          <w:rPr>
            <w:rFonts w:ascii="Times New Roman" w:eastAsia="Times New Roman" w:hAnsi="Times New Roman" w:cs="Times New Roman"/>
            <w:sz w:val="24"/>
            <w:szCs w:val="24"/>
          </w:rPr>
          <w:t xml:space="preserve">Like with </w:t>
        </w:r>
      </w:ins>
      <w:proofErr w:type="spellStart"/>
      <w:ins w:id="445" w:author="Clay" w:date="2020-07-22T17:00:00Z">
        <w:r w:rsidR="00A83065">
          <w:rPr>
            <w:rFonts w:ascii="Times New Roman" w:eastAsia="Times New Roman" w:hAnsi="Times New Roman" w:cs="Times New Roman"/>
            <w:sz w:val="24"/>
            <w:szCs w:val="24"/>
          </w:rPr>
          <w:t>throughfall</w:t>
        </w:r>
        <w:proofErr w:type="spellEnd"/>
        <w:r w:rsidR="00A83065">
          <w:rPr>
            <w:rFonts w:ascii="Times New Roman" w:eastAsia="Times New Roman" w:hAnsi="Times New Roman" w:cs="Times New Roman"/>
            <w:sz w:val="24"/>
            <w:szCs w:val="24"/>
          </w:rPr>
          <w:t xml:space="preserve"> </w:t>
        </w:r>
      </w:ins>
      <w:ins w:id="446" w:author="Clay" w:date="2020-07-22T16:59:00Z">
        <w:r w:rsidR="00A83065">
          <w:rPr>
            <w:rFonts w:ascii="Times New Roman" w:eastAsia="Times New Roman" w:hAnsi="Times New Roman" w:cs="Times New Roman"/>
            <w:sz w:val="24"/>
            <w:szCs w:val="24"/>
          </w:rPr>
          <w:t>SRP</w:t>
        </w:r>
      </w:ins>
      <w:ins w:id="447" w:author="Clay" w:date="2020-07-22T17:00:00Z">
        <w:r w:rsidR="00A83065">
          <w:rPr>
            <w:rFonts w:ascii="Times New Roman" w:eastAsia="Times New Roman" w:hAnsi="Times New Roman" w:cs="Times New Roman"/>
            <w:sz w:val="24"/>
            <w:szCs w:val="24"/>
          </w:rPr>
          <w:t>,</w:t>
        </w:r>
      </w:ins>
      <w:ins w:id="448" w:author="Clay" w:date="2020-07-22T16:59:00Z">
        <w:r w:rsidR="00A83065">
          <w:rPr>
            <w:rFonts w:ascii="Times New Roman" w:eastAsia="Times New Roman" w:hAnsi="Times New Roman" w:cs="Times New Roman"/>
            <w:sz w:val="24"/>
            <w:szCs w:val="24"/>
          </w:rPr>
          <w:t xml:space="preserve"> </w:t>
        </w:r>
      </w:ins>
      <w:del w:id="449" w:author="Clay" w:date="2020-07-22T17:00:00Z">
        <w:r w:rsidDel="00A83065">
          <w:rPr>
            <w:rFonts w:ascii="Times New Roman" w:eastAsia="Times New Roman" w:hAnsi="Times New Roman" w:cs="Times New Roman"/>
            <w:sz w:val="24"/>
            <w:szCs w:val="24"/>
          </w:rPr>
          <w:delText xml:space="preserve">There </w:delText>
        </w:r>
      </w:del>
      <w:ins w:id="450" w:author="Clay" w:date="2020-07-22T17:00:00Z">
        <w:r w:rsidR="00A83065">
          <w:rPr>
            <w:rFonts w:ascii="Times New Roman" w:eastAsia="Times New Roman" w:hAnsi="Times New Roman" w:cs="Times New Roman"/>
            <w:sz w:val="24"/>
            <w:szCs w:val="24"/>
          </w:rPr>
          <w:t xml:space="preserve">there </w:t>
        </w:r>
      </w:ins>
      <w:r>
        <w:rPr>
          <w:rFonts w:ascii="Times New Roman" w:eastAsia="Times New Roman" w:hAnsi="Times New Roman" w:cs="Times New Roman"/>
          <w:sz w:val="24"/>
          <w:szCs w:val="24"/>
        </w:rPr>
        <w:t xml:space="preserve">were also significant </w:t>
      </w:r>
      <w:ins w:id="451" w:author="Clay" w:date="2020-07-22T16:50:00Z">
        <w:r w:rsidR="00A50D2A">
          <w:rPr>
            <w:rFonts w:ascii="Times New Roman" w:eastAsia="Times New Roman" w:hAnsi="Times New Roman" w:cs="Times New Roman"/>
            <w:sz w:val="24"/>
            <w:szCs w:val="24"/>
          </w:rPr>
          <w:t xml:space="preserve">sample event </w:t>
        </w:r>
      </w:ins>
      <w:r>
        <w:rPr>
          <w:rFonts w:ascii="Times New Roman" w:eastAsia="Times New Roman" w:hAnsi="Times New Roman" w:cs="Times New Roman"/>
          <w:sz w:val="24"/>
          <w:szCs w:val="24"/>
        </w:rPr>
        <w:t xml:space="preserve">differences </w:t>
      </w:r>
      <w:del w:id="452" w:author="Clay" w:date="2020-07-22T16:50:00Z">
        <w:r w:rsidDel="00A50D2A">
          <w:rPr>
            <w:rFonts w:ascii="Times New Roman" w:eastAsia="Times New Roman" w:hAnsi="Times New Roman" w:cs="Times New Roman"/>
            <w:sz w:val="24"/>
            <w:szCs w:val="24"/>
          </w:rPr>
          <w:delText xml:space="preserve">at all sample events </w:delText>
        </w:r>
      </w:del>
      <w:r>
        <w:rPr>
          <w:rFonts w:ascii="Times New Roman" w:eastAsia="Times New Roman" w:hAnsi="Times New Roman" w:cs="Times New Roman"/>
          <w:sz w:val="24"/>
          <w:szCs w:val="24"/>
        </w:rPr>
        <w:t xml:space="preserve">for </w:t>
      </w:r>
      <w:proofErr w:type="spellStart"/>
      <w:ins w:id="453" w:author="Clay" w:date="2020-07-22T16:51:00Z">
        <w:r w:rsidR="00A50D2A">
          <w:rPr>
            <w:rFonts w:ascii="Times New Roman" w:eastAsia="Times New Roman" w:hAnsi="Times New Roman" w:cs="Times New Roman"/>
            <w:sz w:val="24"/>
            <w:szCs w:val="24"/>
          </w:rPr>
          <w:t>throughfall</w:t>
        </w:r>
        <w:proofErr w:type="spellEnd"/>
        <w:r w:rsidR="00A50D2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DOC</w:t>
      </w:r>
      <w:del w:id="454" w:author="Clay" w:date="2020-07-22T16:51:00Z">
        <w:r w:rsidDel="00A50D2A">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but no differences for budworm impact. </w:t>
      </w:r>
      <w:ins w:id="455" w:author="Clay" w:date="2020-07-22T16:51:00Z">
        <w:r w:rsidR="00A50D2A">
          <w:rPr>
            <w:rFonts w:ascii="Times New Roman" w:eastAsia="Times New Roman" w:hAnsi="Times New Roman" w:cs="Times New Roman"/>
            <w:sz w:val="24"/>
            <w:szCs w:val="24"/>
          </w:rPr>
          <w:t xml:space="preserve"> </w:t>
        </w:r>
      </w:ins>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del w:id="456" w:author="Clay" w:date="2020-07-22T16:51:00Z">
        <w:r w:rsidDel="00A50D2A">
          <w:rPr>
            <w:rFonts w:ascii="Times New Roman" w:eastAsia="Times New Roman" w:hAnsi="Times New Roman" w:cs="Times New Roman"/>
            <w:sz w:val="24"/>
            <w:szCs w:val="24"/>
          </w:rPr>
          <w:delText xml:space="preserve">would have expected </w:delText>
        </w:r>
      </w:del>
      <w:ins w:id="457" w:author="Clay" w:date="2020-07-22T16:51:00Z">
        <w:r w:rsidR="00A50D2A">
          <w:rPr>
            <w:rFonts w:ascii="Times New Roman" w:eastAsia="Times New Roman" w:hAnsi="Times New Roman" w:cs="Times New Roman"/>
            <w:sz w:val="24"/>
            <w:szCs w:val="24"/>
          </w:rPr>
          <w:t xml:space="preserve">hypothesized </w:t>
        </w:r>
      </w:ins>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ins w:id="458" w:author="Clay" w:date="2020-07-22T17:01:00Z">
        <w:r w:rsidR="00A83065">
          <w:rPr>
            <w:rFonts w:ascii="Times New Roman" w:eastAsia="Times New Roman" w:hAnsi="Times New Roman" w:cs="Times New Roman"/>
            <w:sz w:val="24"/>
            <w:szCs w:val="24"/>
          </w:rPr>
          <w:t xml:space="preserve">many </w:t>
        </w:r>
      </w:ins>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ins w:id="459" w:author="Clay" w:date="2020-07-22T17:00:00Z">
        <w:r w:rsidR="00A83065">
          <w:rPr>
            <w:rFonts w:ascii="Times New Roman" w:eastAsia="Times New Roman" w:hAnsi="Times New Roman" w:cs="Times New Roman"/>
            <w:sz w:val="24"/>
            <w:szCs w:val="24"/>
          </w:rPr>
          <w:t xml:space="preserve">; </w:t>
        </w:r>
      </w:ins>
      <w:del w:id="460" w:author="Clay" w:date="2020-07-22T17:00:00Z">
        <w:r w:rsidDel="00A83065">
          <w:rPr>
            <w:rFonts w:ascii="Times New Roman" w:eastAsia="Times New Roman" w:hAnsi="Times New Roman" w:cs="Times New Roman"/>
            <w:sz w:val="24"/>
            <w:szCs w:val="24"/>
          </w:rPr>
          <w:delText>)</w:delText>
        </w:r>
        <w:r w:rsidR="003D1D16" w:rsidDel="00A83065">
          <w:rPr>
            <w:rFonts w:ascii="Times New Roman" w:eastAsia="Times New Roman" w:hAnsi="Times New Roman" w:cs="Times New Roman"/>
            <w:sz w:val="24"/>
            <w:szCs w:val="24"/>
          </w:rPr>
          <w:delText>. Aphids and seasonal interactions have also shown increases in DOC (</w:delText>
        </w:r>
      </w:del>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w:t>
      </w:r>
      <w:proofErr w:type="spellStart"/>
      <w:r w:rsidR="003D1D16">
        <w:rPr>
          <w:rFonts w:ascii="Times New Roman" w:eastAsia="Times New Roman" w:hAnsi="Times New Roman" w:cs="Times New Roman"/>
          <w:sz w:val="24"/>
          <w:szCs w:val="24"/>
        </w:rPr>
        <w:t>Stadler</w:t>
      </w:r>
      <w:proofErr w:type="spellEnd"/>
      <w:r w:rsidR="003D1D16">
        <w:rPr>
          <w:rFonts w:ascii="Times New Roman" w:eastAsia="Times New Roman" w:hAnsi="Times New Roman" w:cs="Times New Roman"/>
          <w:sz w:val="24"/>
          <w:szCs w:val="24"/>
        </w:rPr>
        <w:t xml:space="preserve"> 2004</w:t>
      </w:r>
      <w:del w:id="461" w:author="Clay" w:date="2020-07-22T17:02:00Z">
        <w:r w:rsidR="003D1D16" w:rsidDel="00A83065">
          <w:rPr>
            <w:rFonts w:ascii="Times New Roman" w:eastAsia="Times New Roman" w:hAnsi="Times New Roman" w:cs="Times New Roman"/>
            <w:sz w:val="24"/>
            <w:szCs w:val="24"/>
          </w:rPr>
          <w:delText xml:space="preserve">), and while I did not see a budworm impact, I did see </w:delText>
        </w:r>
        <w:commentRangeStart w:id="462"/>
        <w:r w:rsidR="003D1D16" w:rsidDel="00A83065">
          <w:rPr>
            <w:rFonts w:ascii="Times New Roman" w:eastAsia="Times New Roman" w:hAnsi="Times New Roman" w:cs="Times New Roman"/>
            <w:sz w:val="24"/>
            <w:szCs w:val="24"/>
          </w:rPr>
          <w:delText xml:space="preserve">differences in DOC based on sample date </w:delText>
        </w:r>
        <w:commentRangeEnd w:id="462"/>
        <w:r w:rsidR="00441437" w:rsidDel="00A83065">
          <w:rPr>
            <w:rStyle w:val="CommentReference"/>
          </w:rPr>
          <w:commentReference w:id="462"/>
        </w:r>
        <w:r w:rsidR="003D1D16" w:rsidDel="00A83065">
          <w:rPr>
            <w:rFonts w:ascii="Times New Roman" w:eastAsia="Times New Roman" w:hAnsi="Times New Roman" w:cs="Times New Roman"/>
            <w:sz w:val="24"/>
            <w:szCs w:val="24"/>
          </w:rPr>
          <w:delText>which means that there is still a possibility that budworms play a role in DOC concentrations in the canopy.</w:delText>
        </w:r>
        <w:r w:rsidR="00F004B4" w:rsidDel="00A83065">
          <w:rPr>
            <w:rFonts w:ascii="Times New Roman" w:eastAsia="Times New Roman" w:hAnsi="Times New Roman" w:cs="Times New Roman"/>
            <w:sz w:val="24"/>
            <w:szCs w:val="24"/>
          </w:rPr>
          <w:delText xml:space="preserve"> </w:delText>
        </w:r>
        <w:r w:rsidR="00CE2165" w:rsidDel="00A83065">
          <w:rPr>
            <w:rFonts w:ascii="Times New Roman" w:eastAsia="Times New Roman" w:hAnsi="Times New Roman" w:cs="Times New Roman"/>
            <w:sz w:val="24"/>
            <w:szCs w:val="24"/>
          </w:rPr>
          <w:delText>During four sample events</w:delText>
        </w:r>
        <w:r w:rsidR="00F004B4" w:rsidDel="00A83065">
          <w:rPr>
            <w:rFonts w:ascii="Times New Roman" w:eastAsia="Times New Roman" w:hAnsi="Times New Roman" w:cs="Times New Roman"/>
            <w:sz w:val="24"/>
            <w:szCs w:val="24"/>
          </w:rPr>
          <w:delText xml:space="preserve"> tended to be higher</w:delText>
        </w:r>
        <w:r w:rsidR="00CE2165" w:rsidDel="00A83065">
          <w:rPr>
            <w:rFonts w:ascii="Times New Roman" w:eastAsia="Times New Roman" w:hAnsi="Times New Roman" w:cs="Times New Roman"/>
            <w:sz w:val="24"/>
            <w:szCs w:val="24"/>
          </w:rPr>
          <w:delText xml:space="preserve"> in high impact sites</w:delText>
        </w:r>
      </w:del>
      <w:ins w:id="463" w:author="Neziri Izak - OHS" w:date="2020-07-19T11:42:00Z">
        <w:del w:id="464" w:author="Clay" w:date="2020-07-22T17:02:00Z">
          <w:r w:rsidR="00336636" w:rsidDel="00A83065">
            <w:rPr>
              <w:rFonts w:ascii="Times New Roman" w:eastAsia="Times New Roman" w:hAnsi="Times New Roman" w:cs="Times New Roman"/>
              <w:sz w:val="24"/>
              <w:szCs w:val="24"/>
            </w:rPr>
            <w:delText>.</w:delText>
          </w:r>
        </w:del>
      </w:ins>
      <w:del w:id="465" w:author="Clay" w:date="2020-07-22T17:02:00Z">
        <w:r w:rsidR="00CE2165" w:rsidDel="00A83065">
          <w:rPr>
            <w:rFonts w:ascii="Times New Roman" w:eastAsia="Times New Roman" w:hAnsi="Times New Roman" w:cs="Times New Roman"/>
            <w:sz w:val="24"/>
            <w:szCs w:val="24"/>
          </w:rPr>
          <w:delText xml:space="preserve"> </w:delText>
        </w:r>
        <w:r w:rsidR="00F004B4" w:rsidDel="00A83065">
          <w:rPr>
            <w:rFonts w:ascii="Times New Roman" w:eastAsia="Times New Roman" w:hAnsi="Times New Roman" w:cs="Times New Roman"/>
            <w:sz w:val="24"/>
            <w:szCs w:val="24"/>
          </w:rPr>
          <w:lastRenderedPageBreak/>
          <w:delText>Lepidopterous larvae</w:delText>
        </w:r>
        <w:r w:rsidR="00CE2165" w:rsidDel="00A83065">
          <w:rPr>
            <w:rFonts w:ascii="Times New Roman" w:eastAsia="Times New Roman" w:hAnsi="Times New Roman" w:cs="Times New Roman"/>
            <w:sz w:val="24"/>
            <w:szCs w:val="24"/>
          </w:rPr>
          <w:delText xml:space="preserve"> </w:delText>
        </w:r>
        <w:r w:rsidR="00336636" w:rsidDel="00A83065">
          <w:rPr>
            <w:rFonts w:ascii="Times New Roman" w:eastAsia="Times New Roman" w:hAnsi="Times New Roman" w:cs="Times New Roman"/>
            <w:sz w:val="24"/>
            <w:szCs w:val="24"/>
          </w:rPr>
          <w:delText>have also been shown to</w:delText>
        </w:r>
        <w:r w:rsidR="00CE2165" w:rsidDel="00A83065">
          <w:rPr>
            <w:rFonts w:ascii="Times New Roman" w:eastAsia="Times New Roman" w:hAnsi="Times New Roman" w:cs="Times New Roman"/>
            <w:sz w:val="24"/>
            <w:szCs w:val="24"/>
          </w:rPr>
          <w:delText xml:space="preserve"> increase DOC leachate</w:delText>
        </w:r>
        <w:r w:rsidR="00336636" w:rsidDel="00A83065">
          <w:rPr>
            <w:rFonts w:ascii="Times New Roman" w:eastAsia="Times New Roman" w:hAnsi="Times New Roman" w:cs="Times New Roman"/>
            <w:sz w:val="24"/>
            <w:szCs w:val="24"/>
          </w:rPr>
          <w:delText xml:space="preserve"> in oak, spruce, and beech tree canopies</w:delText>
        </w:r>
        <w:r w:rsidR="00F004B4" w:rsidDel="00A83065">
          <w:rPr>
            <w:rFonts w:ascii="Times New Roman" w:eastAsia="Times New Roman" w:hAnsi="Times New Roman" w:cs="Times New Roman"/>
            <w:sz w:val="24"/>
            <w:szCs w:val="24"/>
          </w:rPr>
          <w:delText xml:space="preserve"> (</w:delText>
        </w:r>
      </w:del>
      <w:r w:rsidR="00F004B4">
        <w:rPr>
          <w:rFonts w:ascii="Times New Roman" w:eastAsia="Times New Roman" w:hAnsi="Times New Roman" w:cs="Times New Roman"/>
          <w:sz w:val="24"/>
          <w:szCs w:val="24"/>
        </w:rPr>
        <w:t xml:space="preserve">Stadler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w:t>
      </w:r>
      <w:commentRangeStart w:id="466"/>
      <w:r w:rsidR="00F004B4">
        <w:rPr>
          <w:rFonts w:ascii="Times New Roman" w:eastAsia="Times New Roman" w:hAnsi="Times New Roman" w:cs="Times New Roman"/>
          <w:sz w:val="24"/>
          <w:szCs w:val="24"/>
        </w:rPr>
        <w:t xml:space="preserve">2001). </w:t>
      </w:r>
      <w:commentRangeEnd w:id="466"/>
      <w:r w:rsidR="00441437">
        <w:rPr>
          <w:rStyle w:val="CommentReference"/>
        </w:rPr>
        <w:commentReference w:id="466"/>
      </w:r>
      <w:ins w:id="467" w:author="Clay" w:date="2020-07-22T17:02:00Z">
        <w:r w:rsidR="00A83065">
          <w:rPr>
            <w:rFonts w:ascii="Times New Roman" w:eastAsia="Times New Roman" w:hAnsi="Times New Roman" w:cs="Times New Roman"/>
            <w:sz w:val="24"/>
            <w:szCs w:val="24"/>
          </w:rPr>
          <w:t xml:space="preserve"> </w:t>
        </w:r>
      </w:ins>
      <w:ins w:id="468" w:author="Clay" w:date="2020-07-22T17:03:00Z">
        <w:r w:rsidR="00A83065">
          <w:rPr>
            <w:rFonts w:ascii="Times New Roman" w:eastAsia="Times New Roman" w:hAnsi="Times New Roman" w:cs="Times New Roman"/>
            <w:sz w:val="24"/>
            <w:szCs w:val="24"/>
          </w:rPr>
          <w:t xml:space="preserve">Given the relatively consistent observation that herbivory increased DOC fluxes from </w:t>
        </w:r>
      </w:ins>
      <w:ins w:id="469" w:author="Clay" w:date="2020-07-22T17:04:00Z">
        <w:r w:rsidR="00A83065">
          <w:rPr>
            <w:rFonts w:ascii="Times New Roman" w:eastAsia="Times New Roman" w:hAnsi="Times New Roman" w:cs="Times New Roman"/>
            <w:sz w:val="24"/>
            <w:szCs w:val="24"/>
          </w:rPr>
          <w:t>the</w:t>
        </w:r>
      </w:ins>
      <w:ins w:id="470" w:author="Clay" w:date="2020-07-22T17:03:00Z">
        <w:r w:rsidR="00A83065">
          <w:rPr>
            <w:rFonts w:ascii="Times New Roman" w:eastAsia="Times New Roman" w:hAnsi="Times New Roman" w:cs="Times New Roman"/>
            <w:sz w:val="24"/>
            <w:szCs w:val="24"/>
          </w:rPr>
          <w:t xml:space="preserve"> </w:t>
        </w:r>
      </w:ins>
      <w:ins w:id="471" w:author="Clay" w:date="2020-07-22T17:04:00Z">
        <w:r w:rsidR="00A83065">
          <w:rPr>
            <w:rFonts w:ascii="Times New Roman" w:eastAsia="Times New Roman" w:hAnsi="Times New Roman" w:cs="Times New Roman"/>
            <w:sz w:val="24"/>
            <w:szCs w:val="24"/>
          </w:rPr>
          <w:t xml:space="preserve">canopy, it is unclear why this pattern was not observed for WSB.  (CHECK YOU CONCENTRATIONS COMPARED TO OTHER STUDIES.  ARE YOU CONCENTRATIONS PARTICULARLY HIGH OR LOW IN COMPARISON? </w:t>
        </w:r>
      </w:ins>
      <w:ins w:id="472" w:author="Clay" w:date="2020-07-22T17:05:00Z">
        <w:r w:rsidR="00A83065">
          <w:rPr>
            <w:rFonts w:ascii="Times New Roman" w:eastAsia="Times New Roman" w:hAnsi="Times New Roman" w:cs="Times New Roman"/>
            <w:sz w:val="24"/>
            <w:szCs w:val="24"/>
          </w:rPr>
          <w:t xml:space="preserve"> THAT MIGHT EXPLAIN SOMETHING).  However, t</w:t>
        </w:r>
      </w:ins>
      <w:ins w:id="473" w:author="Clay" w:date="2020-07-22T17:02:00Z">
        <w:r w:rsidR="00A83065">
          <w:rPr>
            <w:rFonts w:ascii="Times New Roman" w:eastAsia="Times New Roman" w:hAnsi="Times New Roman" w:cs="Times New Roman"/>
            <w:sz w:val="24"/>
            <w:szCs w:val="24"/>
          </w:rPr>
          <w:t>he samples dates with highest DOC coincided with the highest SRP concentrations, again suggesting hydrologic control over DOC delivery to forest floors</w:t>
        </w:r>
      </w:ins>
      <w:ins w:id="474" w:author="Clay" w:date="2020-07-22T17:05:00Z">
        <w:r w:rsidR="00A83065">
          <w:rPr>
            <w:rFonts w:ascii="Times New Roman" w:eastAsia="Times New Roman" w:hAnsi="Times New Roman" w:cs="Times New Roman"/>
            <w:sz w:val="24"/>
            <w:szCs w:val="24"/>
          </w:rPr>
          <w:t xml:space="preserve"> in this study system</w:t>
        </w:r>
      </w:ins>
      <w:ins w:id="475" w:author="Clay" w:date="2020-07-22T17:02:00Z">
        <w:r w:rsidR="00A83065">
          <w:rPr>
            <w:rFonts w:ascii="Times New Roman" w:eastAsia="Times New Roman" w:hAnsi="Times New Roman" w:cs="Times New Roman"/>
            <w:sz w:val="24"/>
            <w:szCs w:val="24"/>
          </w:rPr>
          <w:t xml:space="preserve">. </w:t>
        </w:r>
      </w:ins>
      <w:ins w:id="476" w:author="Clay" w:date="2020-07-22T17:03:00Z">
        <w:r w:rsidR="00A83065">
          <w:rPr>
            <w:rFonts w:ascii="Times New Roman" w:eastAsia="Times New Roman" w:hAnsi="Times New Roman" w:cs="Times New Roman"/>
            <w:sz w:val="24"/>
            <w:szCs w:val="24"/>
          </w:rPr>
          <w:t xml:space="preserve"> </w:t>
        </w:r>
      </w:ins>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w:t>
      </w:r>
      <w:proofErr w:type="spellStart"/>
      <w:r w:rsidRPr="007A2BDD">
        <w:rPr>
          <w:rFonts w:ascii="Times New Roman" w:eastAsia="Times New Roman" w:hAnsi="Times New Roman" w:cs="Times New Roman"/>
          <w:sz w:val="24"/>
          <w:szCs w:val="24"/>
          <w:u w:val="single"/>
        </w:rPr>
        <w:t>Litterfall</w:t>
      </w:r>
      <w:proofErr w:type="spellEnd"/>
    </w:p>
    <w:p w14:paraId="01D0C412" w14:textId="10375600"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 xml:space="preserve">Peak litter fall occurred for both high and low budworm areas during late fall, but litter fall </w:t>
      </w:r>
      <w:del w:id="477" w:author="Clay" w:date="2020-07-22T17:09:00Z">
        <w:r w:rsidRPr="00704DFA" w:rsidDel="00A83065">
          <w:rPr>
            <w:rFonts w:ascii="Times New Roman" w:eastAsia="Times New Roman" w:hAnsi="Times New Roman" w:cs="Times New Roman"/>
            <w:sz w:val="24"/>
            <w:szCs w:val="24"/>
          </w:rPr>
          <w:delText xml:space="preserve">being </w:delText>
        </w:r>
      </w:del>
      <w:ins w:id="478" w:author="Clay" w:date="2020-07-22T17:09:00Z">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ins>
      <w:r w:rsidRPr="00704DFA">
        <w:rPr>
          <w:rFonts w:ascii="Times New Roman" w:eastAsia="Times New Roman" w:hAnsi="Times New Roman" w:cs="Times New Roman"/>
          <w:sz w:val="24"/>
          <w:szCs w:val="24"/>
        </w:rPr>
        <w:t xml:space="preserve">greater for low budworm sites </w:t>
      </w:r>
      <w:del w:id="479" w:author="Clay" w:date="2020-07-22T17:09:00Z">
        <w:r w:rsidRPr="00704DFA" w:rsidDel="00A83065">
          <w:rPr>
            <w:rFonts w:ascii="Times New Roman" w:eastAsia="Times New Roman" w:hAnsi="Times New Roman" w:cs="Times New Roman"/>
            <w:sz w:val="24"/>
            <w:szCs w:val="24"/>
          </w:rPr>
          <w:delText>during that time</w:delText>
        </w:r>
      </w:del>
      <w:ins w:id="480" w:author="Clay" w:date="2020-07-22T17:09:00Z">
        <w:r w:rsidR="00A83065">
          <w:rPr>
            <w:rFonts w:ascii="Times New Roman" w:eastAsia="Times New Roman" w:hAnsi="Times New Roman" w:cs="Times New Roman"/>
            <w:sz w:val="24"/>
            <w:szCs w:val="24"/>
          </w:rPr>
          <w:t>compared to high budworm sites</w:t>
        </w:r>
      </w:ins>
      <w:r w:rsidRPr="00704DFA">
        <w:rPr>
          <w:rFonts w:ascii="Times New Roman" w:eastAsia="Times New Roman" w:hAnsi="Times New Roman" w:cs="Times New Roman"/>
          <w:sz w:val="24"/>
          <w:szCs w:val="24"/>
        </w:rPr>
        <w:t>.</w:t>
      </w:r>
      <w:ins w:id="481" w:author="Clay" w:date="2020-07-22T17:09:00Z">
        <w:r w:rsidR="00A83065">
          <w:rPr>
            <w:rFonts w:ascii="Times New Roman" w:eastAsia="Times New Roman" w:hAnsi="Times New Roman" w:cs="Times New Roman"/>
            <w:sz w:val="24"/>
            <w:szCs w:val="24"/>
          </w:rPr>
          <w:t xml:space="preserve"> </w:t>
        </w:r>
      </w:ins>
      <w:r w:rsidRPr="00704DFA">
        <w:rPr>
          <w:rFonts w:ascii="Times New Roman" w:eastAsia="Times New Roman" w:hAnsi="Times New Roman" w:cs="Times New Roman"/>
          <w:sz w:val="24"/>
          <w:szCs w:val="24"/>
        </w:rPr>
        <w:t xml:space="preserve"> </w:t>
      </w:r>
      <w:ins w:id="482" w:author="Clay" w:date="2020-07-22T17:09:00Z">
        <w:r w:rsidR="00A83065">
          <w:rPr>
            <w:rFonts w:ascii="Times New Roman" w:eastAsia="Times New Roman" w:hAnsi="Times New Roman" w:cs="Times New Roman"/>
            <w:sz w:val="24"/>
            <w:szCs w:val="24"/>
          </w:rPr>
          <w:t xml:space="preserve">In contrast, </w:t>
        </w:r>
      </w:ins>
      <w:del w:id="483" w:author="Clay" w:date="2020-07-22T17:09:00Z">
        <w:r w:rsidRPr="00704DFA" w:rsidDel="00A83065">
          <w:rPr>
            <w:rFonts w:ascii="Times New Roman" w:eastAsia="Times New Roman" w:hAnsi="Times New Roman" w:cs="Times New Roman"/>
            <w:sz w:val="24"/>
            <w:szCs w:val="24"/>
          </w:rPr>
          <w:delText>P</w:delText>
        </w:r>
      </w:del>
      <w:ins w:id="484" w:author="Clay" w:date="2020-07-22T17:09:00Z">
        <w:r w:rsidR="00A83065">
          <w:rPr>
            <w:rFonts w:ascii="Times New Roman" w:eastAsia="Times New Roman" w:hAnsi="Times New Roman" w:cs="Times New Roman"/>
            <w:sz w:val="24"/>
            <w:szCs w:val="24"/>
          </w:rPr>
          <w:t>p</w:t>
        </w:r>
      </w:ins>
      <w:r w:rsidRPr="00704DFA">
        <w:rPr>
          <w:rFonts w:ascii="Times New Roman" w:eastAsia="Times New Roman" w:hAnsi="Times New Roman" w:cs="Times New Roman"/>
          <w:sz w:val="24"/>
          <w:szCs w:val="24"/>
        </w:rPr>
        <w:t xml:space="preserve">eak frass fall </w:t>
      </w:r>
      <w:del w:id="485" w:author="Clay" w:date="2020-07-22T17:10:00Z">
        <w:r w:rsidRPr="00704DFA" w:rsidDel="0064744E">
          <w:rPr>
            <w:rFonts w:ascii="Times New Roman" w:eastAsia="Times New Roman" w:hAnsi="Times New Roman" w:cs="Times New Roman"/>
            <w:sz w:val="24"/>
            <w:szCs w:val="24"/>
          </w:rPr>
          <w:delText>was during the summer</w:delText>
        </w:r>
      </w:del>
      <w:del w:id="486" w:author="Clay" w:date="2020-07-22T17:09:00Z">
        <w:r w:rsidRPr="00704DFA" w:rsidDel="00A83065">
          <w:rPr>
            <w:rFonts w:ascii="Times New Roman" w:eastAsia="Times New Roman" w:hAnsi="Times New Roman" w:cs="Times New Roman"/>
            <w:sz w:val="24"/>
            <w:szCs w:val="24"/>
          </w:rPr>
          <w:delText>,</w:delText>
        </w:r>
      </w:del>
      <w:del w:id="487" w:author="Clay" w:date="2020-07-22T17:10:00Z">
        <w:r w:rsidRPr="00704DFA" w:rsidDel="0064744E">
          <w:rPr>
            <w:rFonts w:ascii="Times New Roman" w:eastAsia="Times New Roman" w:hAnsi="Times New Roman" w:cs="Times New Roman"/>
            <w:sz w:val="24"/>
            <w:szCs w:val="24"/>
          </w:rPr>
          <w:delText xml:space="preserve"> and </w:delText>
        </w:r>
      </w:del>
      <w:r w:rsidRPr="00704DFA">
        <w:rPr>
          <w:rFonts w:ascii="Times New Roman" w:eastAsia="Times New Roman" w:hAnsi="Times New Roman" w:cs="Times New Roman"/>
          <w:sz w:val="24"/>
          <w:szCs w:val="24"/>
        </w:rPr>
        <w:t>was greater in high budworm sites</w:t>
      </w:r>
      <w:ins w:id="488" w:author="Clay" w:date="2020-07-22T17:10:00Z">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ins>
      <w:r w:rsidRPr="00704DFA">
        <w:rPr>
          <w:rFonts w:ascii="Times New Roman" w:eastAsia="Times New Roman" w:hAnsi="Times New Roman" w:cs="Times New Roman"/>
          <w:sz w:val="24"/>
          <w:szCs w:val="24"/>
        </w:rPr>
        <w:t>.</w:t>
      </w:r>
      <w:ins w:id="489" w:author="Clay" w:date="2020-07-22T17:10:00Z">
        <w:r w:rsidR="0064744E">
          <w:rPr>
            <w:rFonts w:ascii="Times New Roman" w:eastAsia="Times New Roman" w:hAnsi="Times New Roman" w:cs="Times New Roman"/>
            <w:sz w:val="24"/>
            <w:szCs w:val="24"/>
          </w:rPr>
          <w:t xml:space="preserve"> </w:t>
        </w:r>
      </w:ins>
      <w:r w:rsidRPr="00704DFA">
        <w:rPr>
          <w:rFonts w:ascii="Times New Roman" w:eastAsia="Times New Roman" w:hAnsi="Times New Roman" w:cs="Times New Roman"/>
          <w:sz w:val="24"/>
          <w:szCs w:val="24"/>
        </w:rPr>
        <w:t xml:space="preserve"> </w:t>
      </w:r>
      <w:ins w:id="490" w:author="Clay" w:date="2020-07-22T17:10:00Z">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ins>
      <w:del w:id="491" w:author="Clay" w:date="2020-07-22T17:10:00Z">
        <w:r w:rsidR="00DA2F5A" w:rsidRPr="00704DFA" w:rsidDel="0064744E">
          <w:rPr>
            <w:rFonts w:ascii="Times New Roman" w:eastAsia="Times New Roman" w:hAnsi="Times New Roman" w:cs="Times New Roman"/>
            <w:sz w:val="24"/>
            <w:szCs w:val="24"/>
          </w:rPr>
          <w:delText xml:space="preserve">Native </w:delText>
        </w:r>
      </w:del>
      <w:ins w:id="492" w:author="Clay" w:date="2020-07-22T17:10:00Z">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ins>
      <w:r w:rsidR="00DA2F5A" w:rsidRPr="00704DFA">
        <w:rPr>
          <w:rFonts w:ascii="Times New Roman" w:eastAsia="Times New Roman" w:hAnsi="Times New Roman" w:cs="Times New Roman"/>
          <w:sz w:val="24"/>
          <w:szCs w:val="24"/>
        </w:rPr>
        <w:t xml:space="preserve">herbivores </w:t>
      </w:r>
      <w:del w:id="493" w:author="Clay" w:date="2020-07-22T17:10:00Z">
        <w:r w:rsidR="00DA2F5A" w:rsidRPr="00704DFA" w:rsidDel="0064744E">
          <w:rPr>
            <w:rFonts w:ascii="Times New Roman" w:eastAsia="Times New Roman" w:hAnsi="Times New Roman" w:cs="Times New Roman"/>
            <w:sz w:val="24"/>
            <w:szCs w:val="24"/>
          </w:rPr>
          <w:delText xml:space="preserve">have shown </w:delText>
        </w:r>
      </w:del>
      <w:ins w:id="494" w:author="Clay" w:date="2020-07-22T17:10:00Z">
        <w:r w:rsidR="0064744E">
          <w:rPr>
            <w:rFonts w:ascii="Times New Roman" w:eastAsia="Times New Roman" w:hAnsi="Times New Roman" w:cs="Times New Roman"/>
            <w:sz w:val="24"/>
            <w:szCs w:val="24"/>
          </w:rPr>
          <w:t xml:space="preserve">cause </w:t>
        </w:r>
      </w:ins>
      <w:r w:rsidR="00DA2F5A" w:rsidRPr="00704DFA">
        <w:rPr>
          <w:rFonts w:ascii="Times New Roman" w:eastAsia="Times New Roman" w:hAnsi="Times New Roman" w:cs="Times New Roman"/>
          <w:sz w:val="24"/>
          <w:szCs w:val="24"/>
        </w:rPr>
        <w:t xml:space="preserve">peak frass input </w:t>
      </w:r>
      <w:del w:id="495" w:author="Clay" w:date="2020-07-22T17:10:00Z">
        <w:r w:rsidR="00DA2F5A" w:rsidRPr="00704DFA" w:rsidDel="0064744E">
          <w:rPr>
            <w:rFonts w:ascii="Times New Roman" w:eastAsia="Times New Roman" w:hAnsi="Times New Roman" w:cs="Times New Roman"/>
            <w:sz w:val="24"/>
            <w:szCs w:val="24"/>
          </w:rPr>
          <w:delText xml:space="preserve">in the southern Appalachians </w:delText>
        </w:r>
      </w:del>
      <w:r w:rsidR="00DA2F5A" w:rsidRPr="00704DFA">
        <w:rPr>
          <w:rFonts w:ascii="Times New Roman" w:eastAsia="Times New Roman" w:hAnsi="Times New Roman" w:cs="Times New Roman"/>
          <w:sz w:val="24"/>
          <w:szCs w:val="24"/>
        </w:rPr>
        <w:t>between the months of June and August</w:t>
      </w:r>
      <w:ins w:id="496" w:author="Clay" w:date="2020-07-22T17:11:00Z">
        <w:r w:rsidR="0064744E">
          <w:rPr>
            <w:rFonts w:ascii="Times New Roman" w:eastAsia="Times New Roman" w:hAnsi="Times New Roman" w:cs="Times New Roman"/>
            <w:sz w:val="24"/>
            <w:szCs w:val="24"/>
          </w:rPr>
          <w:t xml:space="preserve"> </w:t>
        </w:r>
      </w:ins>
      <w:del w:id="497" w:author="Clay" w:date="2020-07-22T17:11:00Z">
        <w:r w:rsidR="00DA2F5A" w:rsidRPr="00704DFA" w:rsidDel="0064744E">
          <w:rPr>
            <w:rFonts w:ascii="Times New Roman" w:eastAsia="Times New Roman" w:hAnsi="Times New Roman" w:cs="Times New Roman"/>
            <w:sz w:val="24"/>
            <w:szCs w:val="24"/>
          </w:rPr>
          <w:delText xml:space="preserve">, and attribute the </w:delText>
        </w:r>
      </w:del>
      <w:ins w:id="498" w:author="Clay" w:date="2020-07-22T17:11:00Z">
        <w:r w:rsidR="0064744E">
          <w:rPr>
            <w:rFonts w:ascii="Times New Roman" w:eastAsia="Times New Roman" w:hAnsi="Times New Roman" w:cs="Times New Roman"/>
            <w:sz w:val="24"/>
            <w:szCs w:val="24"/>
          </w:rPr>
          <w:t xml:space="preserve">with temporal </w:t>
        </w:r>
      </w:ins>
      <w:r w:rsidR="00DA2F5A" w:rsidRPr="00704DFA">
        <w:rPr>
          <w:rFonts w:ascii="Times New Roman" w:eastAsia="Times New Roman" w:hAnsi="Times New Roman" w:cs="Times New Roman"/>
          <w:sz w:val="24"/>
          <w:szCs w:val="24"/>
        </w:rPr>
        <w:t xml:space="preserve">differences </w:t>
      </w:r>
      <w:ins w:id="499" w:author="Clay" w:date="2020-07-22T17:11:00Z">
        <w:r w:rsidR="0064744E">
          <w:rPr>
            <w:rFonts w:ascii="Times New Roman" w:eastAsia="Times New Roman" w:hAnsi="Times New Roman" w:cs="Times New Roman"/>
            <w:sz w:val="24"/>
            <w:szCs w:val="24"/>
          </w:rPr>
          <w:t xml:space="preserve">attributed to </w:t>
        </w:r>
      </w:ins>
      <w:del w:id="500" w:author="Clay" w:date="2020-07-22T17:11:00Z">
        <w:r w:rsidR="00DA2F5A" w:rsidRPr="00704DFA" w:rsidDel="0064744E">
          <w:rPr>
            <w:rFonts w:ascii="Times New Roman" w:eastAsia="Times New Roman" w:hAnsi="Times New Roman" w:cs="Times New Roman"/>
            <w:sz w:val="24"/>
            <w:szCs w:val="24"/>
          </w:rPr>
          <w:delText xml:space="preserve">between those months </w:delText>
        </w:r>
      </w:del>
      <w:proofErr w:type="spellStart"/>
      <w:r w:rsidR="00DA2F5A" w:rsidRPr="00704DFA">
        <w:rPr>
          <w:rFonts w:ascii="Times New Roman" w:eastAsia="Times New Roman" w:hAnsi="Times New Roman" w:cs="Times New Roman"/>
          <w:sz w:val="24"/>
          <w:szCs w:val="24"/>
        </w:rPr>
        <w:t>to</w:t>
      </w:r>
      <w:proofErr w:type="spellEnd"/>
      <w:r w:rsidR="00DA2F5A" w:rsidRPr="00704DFA">
        <w:rPr>
          <w:rFonts w:ascii="Times New Roman" w:eastAsia="Times New Roman" w:hAnsi="Times New Roman" w:cs="Times New Roman"/>
          <w:sz w:val="24"/>
          <w:szCs w:val="24"/>
        </w:rPr>
        <w:t xml:space="preserve"> </w:t>
      </w:r>
      <w:del w:id="501" w:author="Clay" w:date="2020-07-22T17:11:00Z">
        <w:r w:rsidR="00DA2F5A" w:rsidRPr="00704DFA" w:rsidDel="0064744E">
          <w:rPr>
            <w:rFonts w:ascii="Times New Roman" w:eastAsia="Times New Roman" w:hAnsi="Times New Roman" w:cs="Times New Roman"/>
            <w:sz w:val="24"/>
            <w:szCs w:val="24"/>
          </w:rPr>
          <w:delText xml:space="preserve">elevation, as </w:delText>
        </w:r>
      </w:del>
      <w:r w:rsidR="00DA2F5A" w:rsidRPr="00704DFA">
        <w:rPr>
          <w:rFonts w:ascii="Times New Roman" w:eastAsia="Times New Roman" w:hAnsi="Times New Roman" w:cs="Times New Roman"/>
          <w:sz w:val="24"/>
          <w:szCs w:val="24"/>
        </w:rPr>
        <w:t xml:space="preserve">the </w:t>
      </w:r>
      <w:ins w:id="502" w:author="Clay" w:date="2020-07-22T17:11:00Z">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w:t>
        </w:r>
      </w:ins>
      <w:ins w:id="503" w:author="Clay" w:date="2020-07-22T17:12:00Z">
        <w:r w:rsidR="0064744E">
          <w:rPr>
            <w:rFonts w:ascii="Times New Roman" w:eastAsia="Times New Roman" w:hAnsi="Times New Roman" w:cs="Times New Roman"/>
            <w:sz w:val="24"/>
            <w:szCs w:val="24"/>
          </w:rPr>
          <w:t>correspondingly</w:t>
        </w:r>
      </w:ins>
      <w:ins w:id="504" w:author="Clay" w:date="2020-07-22T17:11:00Z">
        <w:r w:rsidR="0064744E">
          <w:rPr>
            <w:rFonts w:ascii="Times New Roman" w:eastAsia="Times New Roman" w:hAnsi="Times New Roman" w:cs="Times New Roman"/>
            <w:sz w:val="24"/>
            <w:szCs w:val="24"/>
          </w:rPr>
          <w:t xml:space="preserve"> different </w:t>
        </w:r>
      </w:ins>
      <w:r w:rsidR="00DA2F5A" w:rsidRPr="00704DFA">
        <w:rPr>
          <w:rFonts w:ascii="Times New Roman" w:eastAsia="Times New Roman" w:hAnsi="Times New Roman" w:cs="Times New Roman"/>
          <w:sz w:val="24"/>
          <w:szCs w:val="24"/>
        </w:rPr>
        <w:t>growing season</w:t>
      </w:r>
      <w:ins w:id="505" w:author="Clay" w:date="2020-07-22T17:12:00Z">
        <w:r w:rsidR="0064744E">
          <w:rPr>
            <w:rFonts w:ascii="Times New Roman" w:eastAsia="Times New Roman" w:hAnsi="Times New Roman" w:cs="Times New Roman"/>
            <w:sz w:val="24"/>
            <w:szCs w:val="24"/>
          </w:rPr>
          <w:t>s</w:t>
        </w:r>
      </w:ins>
      <w:del w:id="506" w:author="Clay" w:date="2020-07-22T17:12:00Z">
        <w:r w:rsidR="00DA2F5A" w:rsidRPr="00704DFA" w:rsidDel="0064744E">
          <w:rPr>
            <w:rFonts w:ascii="Times New Roman" w:eastAsia="Times New Roman" w:hAnsi="Times New Roman" w:cs="Times New Roman"/>
            <w:sz w:val="24"/>
            <w:szCs w:val="24"/>
          </w:rPr>
          <w:delText xml:space="preserve"> differs at </w:delText>
        </w:r>
      </w:del>
      <w:del w:id="507" w:author="Clay" w:date="2020-07-22T17:11:00Z">
        <w:r w:rsidR="00DA2F5A" w:rsidRPr="00704DFA" w:rsidDel="0064744E">
          <w:rPr>
            <w:rFonts w:ascii="Times New Roman" w:eastAsia="Times New Roman" w:hAnsi="Times New Roman" w:cs="Times New Roman"/>
            <w:sz w:val="24"/>
            <w:szCs w:val="24"/>
          </w:rPr>
          <w:delText xml:space="preserve">elevation </w:delText>
        </w:r>
      </w:del>
      <w:r w:rsidR="00DA2F5A" w:rsidRPr="00704DFA">
        <w:rPr>
          <w:rFonts w:ascii="Times New Roman" w:eastAsia="Times New Roman" w:hAnsi="Times New Roman" w:cs="Times New Roman"/>
          <w:sz w:val="24"/>
          <w:szCs w:val="24"/>
        </w:rPr>
        <w:t>(Hunter et al, 2003</w:t>
      </w:r>
      <w:commentRangeStart w:id="508"/>
      <w:r w:rsidR="00DA2F5A" w:rsidRPr="00704DFA">
        <w:rPr>
          <w:rFonts w:ascii="Times New Roman" w:eastAsia="Times New Roman" w:hAnsi="Times New Roman" w:cs="Times New Roman"/>
          <w:sz w:val="24"/>
          <w:szCs w:val="24"/>
        </w:rPr>
        <w:t xml:space="preserve">). </w:t>
      </w:r>
      <w:ins w:id="509" w:author="Clay" w:date="2020-07-22T17:12:00Z">
        <w:r w:rsidR="0064744E">
          <w:rPr>
            <w:rFonts w:ascii="Times New Roman" w:eastAsia="Times New Roman" w:hAnsi="Times New Roman" w:cs="Times New Roman"/>
            <w:sz w:val="24"/>
            <w:szCs w:val="24"/>
          </w:rPr>
          <w:t xml:space="preserve"> Moreover, </w:t>
        </w:r>
      </w:ins>
      <w:ins w:id="510" w:author="Clay" w:date="2020-07-22T17:13:00Z">
        <w:r w:rsidR="0064744E">
          <w:rPr>
            <w:rFonts w:ascii="Times New Roman" w:eastAsia="Times New Roman" w:hAnsi="Times New Roman" w:cs="Times New Roman"/>
            <w:sz w:val="24"/>
            <w:szCs w:val="24"/>
          </w:rPr>
          <w:t xml:space="preserve">increased </w:t>
        </w:r>
      </w:ins>
      <w:ins w:id="511" w:author="Clay" w:date="2020-07-22T17:12:00Z">
        <w:r w:rsidR="0064744E">
          <w:rPr>
            <w:rFonts w:ascii="Times New Roman" w:eastAsia="Times New Roman" w:hAnsi="Times New Roman" w:cs="Times New Roman"/>
            <w:sz w:val="24"/>
            <w:szCs w:val="24"/>
          </w:rPr>
          <w:t>frass deposition</w:t>
        </w:r>
      </w:ins>
      <w:ins w:id="512" w:author="Clay" w:date="2020-07-22T17:13:00Z">
        <w:r w:rsidR="0064744E">
          <w:rPr>
            <w:rFonts w:ascii="Times New Roman" w:eastAsia="Times New Roman" w:hAnsi="Times New Roman" w:cs="Times New Roman"/>
            <w:sz w:val="24"/>
            <w:szCs w:val="24"/>
          </w:rPr>
          <w:t xml:space="preserve"> during the growing season </w:t>
        </w:r>
      </w:ins>
      <w:ins w:id="513" w:author="Clay" w:date="2020-07-22T17:12:00Z">
        <w:r w:rsidR="0064744E">
          <w:rPr>
            <w:rFonts w:ascii="Times New Roman" w:eastAsia="Times New Roman" w:hAnsi="Times New Roman" w:cs="Times New Roman"/>
            <w:sz w:val="24"/>
            <w:szCs w:val="24"/>
          </w:rPr>
          <w:t xml:space="preserve">was </w:t>
        </w:r>
      </w:ins>
      <w:ins w:id="514" w:author="Clay" w:date="2020-07-22T17:13:00Z">
        <w:r w:rsidR="0064744E" w:rsidRPr="00704DFA">
          <w:rPr>
            <w:rFonts w:ascii="Times New Roman" w:eastAsia="Times New Roman" w:hAnsi="Times New Roman" w:cs="Times New Roman"/>
            <w:sz w:val="24"/>
            <w:szCs w:val="24"/>
          </w:rPr>
          <w:t xml:space="preserve">positively correlated </w:t>
        </w:r>
      </w:ins>
      <w:del w:id="515" w:author="Clay" w:date="2020-07-22T17:13:00Z">
        <w:r w:rsidR="00DA2F5A" w:rsidRPr="00704DFA" w:rsidDel="0064744E">
          <w:rPr>
            <w:rFonts w:ascii="Times New Roman" w:eastAsia="Times New Roman" w:hAnsi="Times New Roman" w:cs="Times New Roman"/>
            <w:sz w:val="24"/>
            <w:szCs w:val="24"/>
          </w:rPr>
          <w:delText xml:space="preserve">This study looked at </w:delText>
        </w:r>
      </w:del>
      <w:ins w:id="516" w:author="Clay" w:date="2020-07-22T17:13:00Z">
        <w:r w:rsidR="0064744E">
          <w:rPr>
            <w:rFonts w:ascii="Times New Roman" w:eastAsia="Times New Roman" w:hAnsi="Times New Roman" w:cs="Times New Roman"/>
            <w:sz w:val="24"/>
            <w:szCs w:val="24"/>
          </w:rPr>
          <w:t xml:space="preserve">with </w:t>
        </w:r>
      </w:ins>
      <w:proofErr w:type="spellStart"/>
      <w:r w:rsidR="00DA2F5A" w:rsidRPr="00704DFA">
        <w:rPr>
          <w:rFonts w:ascii="Times New Roman" w:eastAsia="Times New Roman" w:hAnsi="Times New Roman" w:cs="Times New Roman"/>
          <w:sz w:val="24"/>
          <w:szCs w:val="24"/>
        </w:rPr>
        <w:t>throughfall</w:t>
      </w:r>
      <w:proofErr w:type="spellEnd"/>
      <w:r w:rsidR="00DA2F5A" w:rsidRPr="00704DFA">
        <w:rPr>
          <w:rFonts w:ascii="Times New Roman" w:eastAsia="Times New Roman" w:hAnsi="Times New Roman" w:cs="Times New Roman"/>
          <w:sz w:val="24"/>
          <w:szCs w:val="24"/>
        </w:rPr>
        <w:t xml:space="preserve"> nitrogen inputs </w:t>
      </w:r>
      <w:ins w:id="517" w:author="Clay" w:date="2020-07-22T17:13:00Z">
        <w:r w:rsidR="0064744E">
          <w:rPr>
            <w:rFonts w:ascii="Times New Roman" w:eastAsia="Times New Roman" w:hAnsi="Times New Roman" w:cs="Times New Roman"/>
            <w:sz w:val="24"/>
            <w:szCs w:val="24"/>
          </w:rPr>
          <w:t xml:space="preserve">(Hunter et al 2003), </w:t>
        </w:r>
      </w:ins>
      <w:del w:id="518" w:author="Clay" w:date="2020-07-22T17:13:00Z">
        <w:r w:rsidR="00DA2F5A" w:rsidRPr="00704DFA" w:rsidDel="0064744E">
          <w:rPr>
            <w:rFonts w:ascii="Times New Roman" w:eastAsia="Times New Roman" w:hAnsi="Times New Roman" w:cs="Times New Roman"/>
            <w:sz w:val="24"/>
            <w:szCs w:val="24"/>
          </w:rPr>
          <w:delText>and found that peak throughfall ammonium occurred in May, and that peak nitrate occurred in August,</w:delText>
        </w:r>
        <w:r w:rsidR="00302A72" w:rsidRPr="00704DFA" w:rsidDel="0064744E">
          <w:rPr>
            <w:rFonts w:ascii="Times New Roman" w:eastAsia="Times New Roman" w:hAnsi="Times New Roman" w:cs="Times New Roman"/>
            <w:sz w:val="24"/>
            <w:szCs w:val="24"/>
          </w:rPr>
          <w:delText xml:space="preserve"> both in low concentrations, but were positively correlated with frass deposition in May and June</w:delText>
        </w:r>
      </w:del>
      <w:ins w:id="519" w:author="Clay" w:date="2020-07-22T17:13:00Z">
        <w:r w:rsidR="0064744E">
          <w:rPr>
            <w:rFonts w:ascii="Times New Roman" w:eastAsia="Times New Roman" w:hAnsi="Times New Roman" w:cs="Times New Roman"/>
            <w:sz w:val="24"/>
            <w:szCs w:val="24"/>
          </w:rPr>
          <w:t xml:space="preserve">consistent with the </w:t>
        </w:r>
      </w:ins>
      <w:ins w:id="520" w:author="Clay" w:date="2020-07-22T17:14:00Z">
        <w:r w:rsidR="0064744E">
          <w:rPr>
            <w:rFonts w:ascii="Times New Roman" w:eastAsia="Times New Roman" w:hAnsi="Times New Roman" w:cs="Times New Roman"/>
            <w:sz w:val="24"/>
            <w:szCs w:val="24"/>
          </w:rPr>
          <w:t xml:space="preserve">ammonium and nitrate </w:t>
        </w:r>
      </w:ins>
      <w:proofErr w:type="spellStart"/>
      <w:ins w:id="521" w:author="Clay" w:date="2020-07-22T17:13:00Z">
        <w:r w:rsidR="0064744E">
          <w:rPr>
            <w:rFonts w:ascii="Times New Roman" w:eastAsia="Times New Roman" w:hAnsi="Times New Roman" w:cs="Times New Roman"/>
            <w:sz w:val="24"/>
            <w:szCs w:val="24"/>
          </w:rPr>
          <w:t>throughfall</w:t>
        </w:r>
        <w:proofErr w:type="spellEnd"/>
        <w:r w:rsidR="0064744E">
          <w:rPr>
            <w:rFonts w:ascii="Times New Roman" w:eastAsia="Times New Roman" w:hAnsi="Times New Roman" w:cs="Times New Roman"/>
            <w:sz w:val="24"/>
            <w:szCs w:val="24"/>
          </w:rPr>
          <w:t xml:space="preserve"> patterns I observed</w:t>
        </w:r>
      </w:ins>
      <w:r w:rsidR="00302A72" w:rsidRPr="00704DFA">
        <w:rPr>
          <w:rFonts w:ascii="Times New Roman" w:eastAsia="Times New Roman" w:hAnsi="Times New Roman" w:cs="Times New Roman"/>
          <w:sz w:val="24"/>
          <w:szCs w:val="24"/>
        </w:rPr>
        <w:t xml:space="preserve">. </w:t>
      </w:r>
      <w:commentRangeEnd w:id="508"/>
      <w:r w:rsidR="0064744E">
        <w:rPr>
          <w:rStyle w:val="CommentReference"/>
        </w:rPr>
        <w:commentReference w:id="508"/>
      </w:r>
      <w:r w:rsidR="00302A72" w:rsidRPr="00704DFA">
        <w:rPr>
          <w:rFonts w:ascii="Times New Roman" w:eastAsia="Times New Roman" w:hAnsi="Times New Roman" w:cs="Times New Roman"/>
          <w:sz w:val="24"/>
          <w:szCs w:val="24"/>
        </w:rPr>
        <w:t xml:space="preserve">While this study showed that </w:t>
      </w:r>
      <w:del w:id="522" w:author="Clay" w:date="2020-07-22T17:12:00Z">
        <w:r w:rsidR="00302A72" w:rsidRPr="00704DFA" w:rsidDel="0064744E">
          <w:rPr>
            <w:rFonts w:ascii="Times New Roman" w:eastAsia="Times New Roman" w:hAnsi="Times New Roman" w:cs="Times New Roman"/>
            <w:sz w:val="24"/>
            <w:szCs w:val="24"/>
          </w:rPr>
          <w:delText>special</w:delText>
        </w:r>
      </w:del>
      <w:proofErr w:type="spellStart"/>
      <w:ins w:id="523" w:author="Clay" w:date="2020-07-22T17:12:00Z">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ins>
      <w:proofErr w:type="spellEnd"/>
      <w:r w:rsidR="00302A72" w:rsidRPr="00704DFA">
        <w:rPr>
          <w:rFonts w:ascii="Times New Roman" w:eastAsia="Times New Roman" w:hAnsi="Times New Roman" w:cs="Times New Roman"/>
          <w:sz w:val="24"/>
          <w:szCs w:val="24"/>
        </w:rPr>
        <w:t>-temporal effects also played a large role</w:t>
      </w:r>
      <w:ins w:id="524" w:author="Clay" w:date="2020-07-22T17:15:00Z">
        <w:r w:rsidR="0064744E">
          <w:rPr>
            <w:rFonts w:ascii="Times New Roman" w:eastAsia="Times New Roman" w:hAnsi="Times New Roman" w:cs="Times New Roman"/>
            <w:sz w:val="24"/>
            <w:szCs w:val="24"/>
          </w:rPr>
          <w:t xml:space="preserve"> </w:t>
        </w:r>
        <w:proofErr w:type="gramStart"/>
        <w:r w:rsidR="0064744E">
          <w:rPr>
            <w:rFonts w:ascii="Times New Roman" w:eastAsia="Times New Roman" w:hAnsi="Times New Roman" w:cs="Times New Roman"/>
            <w:sz w:val="24"/>
            <w:szCs w:val="24"/>
          </w:rPr>
          <w:t>in ?</w:t>
        </w:r>
      </w:ins>
      <w:proofErr w:type="gramEnd"/>
      <w:r w:rsidR="00302A72" w:rsidRPr="00704DFA">
        <w:rPr>
          <w:rFonts w:ascii="Times New Roman" w:eastAsia="Times New Roman" w:hAnsi="Times New Roman" w:cs="Times New Roman"/>
          <w:sz w:val="24"/>
          <w:szCs w:val="24"/>
        </w:rPr>
        <w:t xml:space="preserve">, when they did see positive correlations between frass inputs and nutrient availability, they </w:t>
      </w:r>
      <w:r w:rsidR="00302A72" w:rsidRPr="00704DFA">
        <w:rPr>
          <w:rFonts w:ascii="Times New Roman" w:eastAsia="Times New Roman" w:hAnsi="Times New Roman" w:cs="Times New Roman"/>
          <w:sz w:val="24"/>
          <w:szCs w:val="24"/>
        </w:rPr>
        <w:lastRenderedPageBreak/>
        <w:t xml:space="preserve">were relatively strong correlations. </w:t>
      </w:r>
      <w:ins w:id="525" w:author="Clay" w:date="2020-07-22T17:16:00Z">
        <w:r w:rsidR="0064744E">
          <w:rPr>
            <w:rFonts w:ascii="Times New Roman" w:eastAsia="Times New Roman" w:hAnsi="Times New Roman" w:cs="Times New Roman"/>
            <w:sz w:val="24"/>
            <w:szCs w:val="24"/>
          </w:rPr>
          <w:t xml:space="preserve"> Because </w:t>
        </w:r>
      </w:ins>
      <w:del w:id="526" w:author="Clay" w:date="2020-07-22T17:16:00Z">
        <w:r w:rsidR="00302A72" w:rsidRPr="00704DFA" w:rsidDel="0064744E">
          <w:rPr>
            <w:rFonts w:ascii="Times New Roman" w:eastAsia="Times New Roman" w:hAnsi="Times New Roman" w:cs="Times New Roman"/>
            <w:sz w:val="24"/>
            <w:szCs w:val="24"/>
          </w:rPr>
          <w:delText xml:space="preserve">Frass </w:delText>
        </w:r>
      </w:del>
      <w:ins w:id="527" w:author="Clay" w:date="2020-07-22T17:16:00Z">
        <w:r w:rsidR="0064744E">
          <w:rPr>
            <w:rFonts w:ascii="Times New Roman" w:eastAsia="Times New Roman" w:hAnsi="Times New Roman" w:cs="Times New Roman"/>
            <w:sz w:val="24"/>
            <w:szCs w:val="24"/>
          </w:rPr>
          <w:t>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w:t>
        </w:r>
      </w:ins>
      <w:ins w:id="528" w:author="Clay" w:date="2020-07-22T17:17:00Z">
        <w:r w:rsidR="0064744E">
          <w:rPr>
            <w:rFonts w:ascii="Times New Roman" w:eastAsia="Times New Roman" w:hAnsi="Times New Roman" w:cs="Times New Roman"/>
            <w:sz w:val="24"/>
            <w:szCs w:val="24"/>
          </w:rPr>
          <w:t xml:space="preserve">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ins>
      <w:r w:rsidR="00302A72" w:rsidRPr="00704DFA">
        <w:rPr>
          <w:rFonts w:ascii="Times New Roman" w:eastAsia="Times New Roman" w:hAnsi="Times New Roman" w:cs="Times New Roman"/>
          <w:sz w:val="24"/>
          <w:szCs w:val="24"/>
        </w:rPr>
        <w:t xml:space="preserve">is </w:t>
      </w:r>
      <w:del w:id="529" w:author="Clay" w:date="2020-07-22T17:17:00Z">
        <w:r w:rsidR="00302A72" w:rsidRPr="00704DFA" w:rsidDel="0064744E">
          <w:rPr>
            <w:rFonts w:ascii="Times New Roman" w:eastAsia="Times New Roman" w:hAnsi="Times New Roman" w:cs="Times New Roman"/>
            <w:sz w:val="24"/>
            <w:szCs w:val="24"/>
          </w:rPr>
          <w:delText xml:space="preserve">more </w:delText>
        </w:r>
      </w:del>
      <w:ins w:id="530" w:author="Clay" w:date="2020-07-22T17:17:00Z">
        <w:r w:rsidR="0064744E">
          <w:rPr>
            <w:rFonts w:ascii="Times New Roman" w:eastAsia="Times New Roman" w:hAnsi="Times New Roman" w:cs="Times New Roman"/>
            <w:sz w:val="24"/>
            <w:szCs w:val="24"/>
          </w:rPr>
          <w:t xml:space="preserve">readily </w:t>
        </w:r>
      </w:ins>
      <w:r w:rsidR="00302A72" w:rsidRPr="00704DFA">
        <w:rPr>
          <w:rFonts w:ascii="Times New Roman" w:eastAsia="Times New Roman" w:hAnsi="Times New Roman" w:cs="Times New Roman"/>
          <w:sz w:val="24"/>
          <w:szCs w:val="24"/>
        </w:rPr>
        <w:t>susceptible to leaching</w:t>
      </w:r>
      <w:ins w:id="531" w:author="Clay" w:date="2020-07-22T17:17:00Z">
        <w:r w:rsidR="0064744E">
          <w:rPr>
            <w:rFonts w:ascii="Times New Roman" w:eastAsia="Times New Roman" w:hAnsi="Times New Roman" w:cs="Times New Roman"/>
            <w:sz w:val="24"/>
            <w:szCs w:val="24"/>
          </w:rPr>
          <w:t xml:space="preserve"> </w:t>
        </w:r>
      </w:ins>
      <w:del w:id="532" w:author="Clay" w:date="2020-07-22T17:17:00Z">
        <w:r w:rsidR="00302A72" w:rsidRPr="00704DFA" w:rsidDel="0064744E">
          <w:rPr>
            <w:rFonts w:ascii="Times New Roman" w:eastAsia="Times New Roman" w:hAnsi="Times New Roman" w:cs="Times New Roman"/>
            <w:sz w:val="24"/>
            <w:szCs w:val="24"/>
          </w:rPr>
          <w:delText xml:space="preserve">, as there as </w:delText>
        </w:r>
      </w:del>
      <w:del w:id="533" w:author="Clay" w:date="2020-07-22T17:16:00Z">
        <w:r w:rsidR="00302A72" w:rsidRPr="00704DFA" w:rsidDel="0064744E">
          <w:rPr>
            <w:rFonts w:ascii="Times New Roman" w:eastAsia="Times New Roman" w:hAnsi="Times New Roman" w:cs="Times New Roman"/>
            <w:sz w:val="24"/>
            <w:szCs w:val="24"/>
          </w:rPr>
          <w:delText xml:space="preserve">less complex organic molecules that need broken down </w:delText>
        </w:r>
      </w:del>
      <w:r w:rsidR="00302A72" w:rsidRPr="00704DFA">
        <w:rPr>
          <w:rFonts w:ascii="Times New Roman" w:eastAsia="Times New Roman" w:hAnsi="Times New Roman" w:cs="Times New Roman"/>
          <w:sz w:val="24"/>
          <w:szCs w:val="24"/>
        </w:rPr>
        <w:t>(Hunter et al, 2003) allowing for quick microbial immobilization of ammonium, and nitrate export to local watersheds.</w:t>
      </w:r>
      <w:ins w:id="534" w:author="Clay" w:date="2020-07-22T17:17:00Z">
        <w:r w:rsidR="0064744E">
          <w:rPr>
            <w:rFonts w:ascii="Times New Roman" w:eastAsia="Times New Roman" w:hAnsi="Times New Roman" w:cs="Times New Roman"/>
            <w:sz w:val="24"/>
            <w:szCs w:val="24"/>
          </w:rPr>
          <w:t xml:space="preserve">  The consistent findings of </w:t>
        </w:r>
      </w:ins>
      <w:ins w:id="535" w:author="Clay" w:date="2020-07-22T17:18:00Z">
        <w:r w:rsidR="0064744E">
          <w:rPr>
            <w:rFonts w:ascii="Times New Roman" w:eastAsia="Times New Roman" w:hAnsi="Times New Roman" w:cs="Times New Roman"/>
            <w:sz w:val="24"/>
            <w:szCs w:val="24"/>
          </w:rPr>
          <w:t xml:space="preserve">higher </w:t>
        </w:r>
        <w:proofErr w:type="spellStart"/>
        <w:r w:rsidR="0064744E">
          <w:rPr>
            <w:rFonts w:ascii="Times New Roman" w:eastAsia="Times New Roman" w:hAnsi="Times New Roman" w:cs="Times New Roman"/>
            <w:sz w:val="24"/>
            <w:szCs w:val="24"/>
          </w:rPr>
          <w:t>throughfall</w:t>
        </w:r>
        <w:proofErr w:type="spellEnd"/>
        <w:r w:rsidR="0064744E">
          <w:rPr>
            <w:rFonts w:ascii="Times New Roman" w:eastAsia="Times New Roman" w:hAnsi="Times New Roman" w:cs="Times New Roman"/>
            <w:sz w:val="24"/>
            <w:szCs w:val="24"/>
          </w:rPr>
          <w:t xml:space="preserve"> </w:t>
        </w:r>
      </w:ins>
      <w:ins w:id="536" w:author="Clay" w:date="2020-07-22T17:17:00Z">
        <w:r w:rsidR="0064744E">
          <w:rPr>
            <w:rFonts w:ascii="Times New Roman" w:eastAsia="Times New Roman" w:hAnsi="Times New Roman" w:cs="Times New Roman"/>
            <w:sz w:val="24"/>
            <w:szCs w:val="24"/>
          </w:rPr>
          <w:t xml:space="preserve">ammonium and nitrate and </w:t>
        </w:r>
      </w:ins>
      <w:ins w:id="537" w:author="Clay" w:date="2020-07-22T17:18:00Z">
        <w:r w:rsidR="0064744E">
          <w:rPr>
            <w:rFonts w:ascii="Times New Roman" w:eastAsia="Times New Roman" w:hAnsi="Times New Roman" w:cs="Times New Roman"/>
            <w:sz w:val="24"/>
            <w:szCs w:val="24"/>
          </w:rPr>
          <w:t xml:space="preserve">more </w:t>
        </w:r>
      </w:ins>
      <w:ins w:id="538" w:author="Clay" w:date="2020-07-22T17:17:00Z">
        <w:r w:rsidR="0064744E">
          <w:rPr>
            <w:rFonts w:ascii="Times New Roman" w:eastAsia="Times New Roman" w:hAnsi="Times New Roman" w:cs="Times New Roman"/>
            <w:sz w:val="24"/>
            <w:szCs w:val="24"/>
          </w:rPr>
          <w:t xml:space="preserve">frass </w:t>
        </w:r>
      </w:ins>
      <w:ins w:id="539" w:author="Clay" w:date="2020-07-22T17:18:00Z">
        <w:r w:rsidR="0064744E">
          <w:rPr>
            <w:rFonts w:ascii="Times New Roman" w:eastAsia="Times New Roman" w:hAnsi="Times New Roman" w:cs="Times New Roman"/>
            <w:sz w:val="24"/>
            <w:szCs w:val="24"/>
          </w:rPr>
          <w:t xml:space="preserve">deposition </w:t>
        </w:r>
      </w:ins>
      <w:ins w:id="540" w:author="Clay" w:date="2020-07-22T17:17:00Z">
        <w:r w:rsidR="0064744E">
          <w:rPr>
            <w:rFonts w:ascii="Times New Roman" w:eastAsia="Times New Roman" w:hAnsi="Times New Roman" w:cs="Times New Roman"/>
            <w:sz w:val="24"/>
            <w:szCs w:val="24"/>
          </w:rPr>
          <w:t xml:space="preserve">during feeding </w:t>
        </w:r>
      </w:ins>
      <w:ins w:id="541" w:author="Clay" w:date="2020-07-22T17:18:00Z">
        <w:r w:rsidR="0064744E">
          <w:rPr>
            <w:rFonts w:ascii="Times New Roman" w:eastAsia="Times New Roman" w:hAnsi="Times New Roman" w:cs="Times New Roman"/>
            <w:sz w:val="24"/>
            <w:szCs w:val="24"/>
          </w:rPr>
          <w:t>strongly</w:t>
        </w:r>
      </w:ins>
      <w:ins w:id="542" w:author="Clay" w:date="2020-07-22T17:17:00Z">
        <w:r w:rsidR="0064744E">
          <w:rPr>
            <w:rFonts w:ascii="Times New Roman" w:eastAsia="Times New Roman" w:hAnsi="Times New Roman" w:cs="Times New Roman"/>
            <w:sz w:val="24"/>
            <w:szCs w:val="24"/>
          </w:rPr>
          <w:t xml:space="preserve"> </w:t>
        </w:r>
      </w:ins>
      <w:ins w:id="543" w:author="Clay" w:date="2020-07-22T17:18:00Z">
        <w:r w:rsidR="0064744E">
          <w:rPr>
            <w:rFonts w:ascii="Times New Roman" w:eastAsia="Times New Roman" w:hAnsi="Times New Roman" w:cs="Times New Roman"/>
            <w:sz w:val="24"/>
            <w:szCs w:val="24"/>
          </w:rPr>
          <w:t>suggest that frass is a mechanism inorganic nitrogen delivery to forest soils.</w:t>
        </w:r>
      </w:ins>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3AFCF6DA"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w:t>
      </w:r>
      <w:del w:id="544" w:author="Clay" w:date="2020-07-22T17:20:00Z">
        <w:r w:rsidDel="00163180">
          <w:rPr>
            <w:rFonts w:ascii="Times New Roman" w:eastAsia="Times New Roman" w:hAnsi="Times New Roman" w:cs="Times New Roman"/>
            <w:sz w:val="24"/>
            <w:szCs w:val="24"/>
          </w:rPr>
          <w:delText xml:space="preserve">in high herbivory areas, </w:delText>
        </w:r>
      </w:del>
      <w:r>
        <w:rPr>
          <w:rFonts w:ascii="Times New Roman" w:eastAsia="Times New Roman" w:hAnsi="Times New Roman" w:cs="Times New Roman"/>
          <w:sz w:val="24"/>
          <w:szCs w:val="24"/>
        </w:rPr>
        <w:t>decomposition would occur at a faster rate</w:t>
      </w:r>
      <w:ins w:id="545" w:author="Clay" w:date="2020-07-22T17:20:00Z">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ins>
      <w:r>
        <w:rPr>
          <w:rFonts w:ascii="Times New Roman" w:eastAsia="Times New Roman" w:hAnsi="Times New Roman" w:cs="Times New Roman"/>
          <w:sz w:val="24"/>
          <w:szCs w:val="24"/>
        </w:rPr>
        <w:t xml:space="preserve">, as </w:t>
      </w:r>
      <w:del w:id="546" w:author="Clay" w:date="2020-07-22T17:20:00Z">
        <w:r w:rsidDel="00163180">
          <w:rPr>
            <w:rFonts w:ascii="Times New Roman" w:eastAsia="Times New Roman" w:hAnsi="Times New Roman" w:cs="Times New Roman"/>
            <w:sz w:val="24"/>
            <w:szCs w:val="24"/>
          </w:rPr>
          <w:delText xml:space="preserve">a </w:delText>
        </w:r>
      </w:del>
      <w:ins w:id="547" w:author="Clay" w:date="2020-07-22T17:20:00Z">
        <w:r w:rsidR="00163180">
          <w:rPr>
            <w:rFonts w:ascii="Times New Roman" w:eastAsia="Times New Roman" w:hAnsi="Times New Roman" w:cs="Times New Roman"/>
            <w:sz w:val="24"/>
            <w:szCs w:val="24"/>
          </w:rPr>
          <w:t xml:space="preserve">herbivory would </w:t>
        </w:r>
      </w:ins>
      <w:r>
        <w:rPr>
          <w:rFonts w:ascii="Times New Roman" w:eastAsia="Times New Roman" w:hAnsi="Times New Roman" w:cs="Times New Roman"/>
          <w:sz w:val="24"/>
          <w:szCs w:val="24"/>
        </w:rPr>
        <w:t xml:space="preserve">decrease </w:t>
      </w:r>
      <w:del w:id="548" w:author="Clay" w:date="2020-07-22T17:20:00Z">
        <w:r w:rsidRPr="008E480E" w:rsidDel="00163180">
          <w:rPr>
            <w:rFonts w:ascii="Times New Roman" w:eastAsia="Times New Roman" w:hAnsi="Times New Roman" w:cs="Times New Roman"/>
            <w:sz w:val="24"/>
            <w:szCs w:val="24"/>
          </w:rPr>
          <w:delText xml:space="preserve">in </w:delText>
        </w:r>
      </w:del>
      <w:r w:rsidRPr="008E480E">
        <w:rPr>
          <w:rFonts w:ascii="Times New Roman" w:eastAsia="Times New Roman" w:hAnsi="Times New Roman" w:cs="Times New Roman"/>
          <w:sz w:val="24"/>
          <w:szCs w:val="24"/>
        </w:rPr>
        <w:t xml:space="preserve">forest canopy </w:t>
      </w:r>
      <w:del w:id="549" w:author="Clay" w:date="2020-07-22T17:20:00Z">
        <w:r w:rsidRPr="008E480E" w:rsidDel="00163180">
          <w:rPr>
            <w:rFonts w:ascii="Times New Roman" w:eastAsia="Times New Roman" w:hAnsi="Times New Roman" w:cs="Times New Roman"/>
            <w:sz w:val="24"/>
            <w:szCs w:val="24"/>
          </w:rPr>
          <w:delText xml:space="preserve">would </w:delText>
        </w:r>
      </w:del>
      <w:ins w:id="550" w:author="Clay" w:date="2020-07-22T17:20:00Z">
        <w:r w:rsidR="00163180">
          <w:rPr>
            <w:rFonts w:ascii="Times New Roman" w:eastAsia="Times New Roman" w:hAnsi="Times New Roman" w:cs="Times New Roman"/>
            <w:sz w:val="24"/>
            <w:szCs w:val="24"/>
          </w:rPr>
          <w:t xml:space="preserve">to </w:t>
        </w:r>
      </w:ins>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ins w:id="551" w:author="Clay" w:date="2020-07-22T17:20:00Z">
        <w:r w:rsidR="00163180">
          <w:rPr>
            <w:rFonts w:ascii="Times New Roman" w:eastAsia="Times New Roman" w:hAnsi="Times New Roman" w:cs="Times New Roman"/>
            <w:sz w:val="24"/>
            <w:szCs w:val="24"/>
          </w:rPr>
          <w:t xml:space="preserve">and herbivory would increase </w:t>
        </w:r>
      </w:ins>
      <w:del w:id="552" w:author="Clay" w:date="2020-07-22T17:20:00Z">
        <w:r w:rsidR="00A16D25" w:rsidDel="00163180">
          <w:rPr>
            <w:rFonts w:ascii="Times New Roman" w:eastAsia="Times New Roman" w:hAnsi="Times New Roman" w:cs="Times New Roman"/>
            <w:sz w:val="24"/>
            <w:szCs w:val="24"/>
          </w:rPr>
          <w:delText xml:space="preserve">as well as more DOC and </w:delText>
        </w:r>
      </w:del>
      <w:r w:rsidR="00A16D25">
        <w:rPr>
          <w:rFonts w:ascii="Times New Roman" w:eastAsia="Times New Roman" w:hAnsi="Times New Roman" w:cs="Times New Roman"/>
          <w:sz w:val="24"/>
          <w:szCs w:val="24"/>
        </w:rPr>
        <w:t>nitrogen</w:t>
      </w:r>
      <w:r w:rsidRPr="008E480E">
        <w:rPr>
          <w:rFonts w:ascii="Times New Roman" w:eastAsia="Times New Roman" w:hAnsi="Times New Roman" w:cs="Times New Roman"/>
          <w:sz w:val="24"/>
          <w:szCs w:val="24"/>
        </w:rPr>
        <w:t xml:space="preserve"> simulating </w:t>
      </w:r>
      <w:ins w:id="553" w:author="Clay" w:date="2020-07-22T17:20:00Z">
        <w:r w:rsidR="00163180">
          <w:rPr>
            <w:rFonts w:ascii="Times New Roman" w:eastAsia="Times New Roman" w:hAnsi="Times New Roman" w:cs="Times New Roman"/>
            <w:sz w:val="24"/>
            <w:szCs w:val="24"/>
          </w:rPr>
          <w:t xml:space="preserve">to stimulate </w:t>
        </w:r>
      </w:ins>
      <w:r w:rsidRPr="008E480E">
        <w:rPr>
          <w:rFonts w:ascii="Times New Roman" w:eastAsia="Times New Roman" w:hAnsi="Times New Roman" w:cs="Times New Roman"/>
          <w:sz w:val="24"/>
          <w:szCs w:val="24"/>
        </w:rPr>
        <w:t>bacterial growth</w:t>
      </w:r>
      <w:del w:id="554" w:author="Clay" w:date="2020-07-22T17:20:00Z">
        <w:r w:rsidR="008E480E" w:rsidDel="00163180">
          <w:rPr>
            <w:rFonts w:ascii="Times New Roman" w:eastAsia="Times New Roman" w:hAnsi="Times New Roman" w:cs="Times New Roman"/>
            <w:sz w:val="24"/>
            <w:szCs w:val="24"/>
          </w:rPr>
          <w:delText>,</w:delText>
        </w:r>
      </w:del>
      <w:r w:rsidRPr="008E480E">
        <w:rPr>
          <w:rFonts w:ascii="Times New Roman" w:eastAsia="Times New Roman" w:hAnsi="Times New Roman" w:cs="Times New Roman"/>
          <w:sz w:val="24"/>
          <w:szCs w:val="24"/>
        </w:rPr>
        <w:t xml:space="preserve">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ins w:id="555" w:author="Clay" w:date="2020-07-22T17:20:00Z">
        <w:r w:rsidR="00163180">
          <w:rPr>
            <w:rFonts w:ascii="Times New Roman" w:eastAsia="Times New Roman" w:hAnsi="Times New Roman" w:cs="Times New Roman"/>
            <w:sz w:val="24"/>
            <w:szCs w:val="24"/>
          </w:rPr>
          <w:t xml:space="preserve"> </w:t>
        </w:r>
      </w:ins>
      <w:del w:id="556" w:author="Clay" w:date="2020-07-22T17:21:00Z">
        <w:r w:rsidR="00177A6A" w:rsidDel="00163180">
          <w:rPr>
            <w:rFonts w:ascii="Times New Roman" w:eastAsia="Times New Roman" w:hAnsi="Times New Roman" w:cs="Times New Roman"/>
            <w:sz w:val="24"/>
            <w:szCs w:val="24"/>
          </w:rPr>
          <w:delText xml:space="preserve">After collecting my last decomposition litter bag, </w:delText>
        </w:r>
      </w:del>
      <w:ins w:id="557" w:author="Clay" w:date="2020-07-22T17:21:00Z">
        <w:r w:rsidR="00163180">
          <w:rPr>
            <w:rFonts w:ascii="Times New Roman" w:eastAsia="Times New Roman" w:hAnsi="Times New Roman" w:cs="Times New Roman"/>
            <w:sz w:val="24"/>
            <w:szCs w:val="24"/>
          </w:rPr>
          <w:t xml:space="preserve">My </w:t>
        </w:r>
      </w:ins>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ins w:id="558" w:author="Clay" w:date="2020-07-22T17:21:00Z">
        <w:r w:rsidR="00163180">
          <w:rPr>
            <w:rFonts w:ascii="Times New Roman" w:eastAsia="Times New Roman" w:hAnsi="Times New Roman" w:cs="Times New Roman"/>
            <w:sz w:val="24"/>
            <w:szCs w:val="24"/>
          </w:rPr>
          <w:t xml:space="preserve"> whereby </w:t>
        </w:r>
      </w:ins>
      <w:del w:id="559" w:author="Clay" w:date="2020-07-22T17:21:00Z">
        <w:r w:rsidR="00720435" w:rsidDel="00163180">
          <w:rPr>
            <w:rFonts w:ascii="Times New Roman" w:eastAsia="Times New Roman" w:hAnsi="Times New Roman" w:cs="Times New Roman"/>
            <w:sz w:val="24"/>
            <w:szCs w:val="24"/>
          </w:rPr>
          <w:delText xml:space="preserve">; </w:delText>
        </w:r>
      </w:del>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ins w:id="560" w:author="Clay" w:date="2020-07-13T11:32:00Z">
        <w:r w:rsidR="00513527">
          <w:rPr>
            <w:rFonts w:ascii="Times New Roman" w:eastAsia="Times New Roman" w:hAnsi="Times New Roman" w:cs="Times New Roman"/>
            <w:sz w:val="24"/>
            <w:szCs w:val="24"/>
          </w:rPr>
          <w:t xml:space="preserve"> </w:t>
        </w:r>
      </w:ins>
      <w:ins w:id="561" w:author="Clay" w:date="2020-07-22T17:25:00Z">
        <w:r w:rsidR="00163180">
          <w:rPr>
            <w:rFonts w:ascii="Times New Roman" w:eastAsia="Times New Roman" w:hAnsi="Times New Roman" w:cs="Times New Roman"/>
            <w:sz w:val="24"/>
            <w:szCs w:val="24"/>
          </w:rPr>
          <w:t xml:space="preserve">Interestingly </w:t>
        </w:r>
      </w:ins>
      <w:del w:id="562" w:author="Clay" w:date="2020-07-22T17:21:00Z">
        <w:r w:rsidR="00F1246B" w:rsidDel="00163180">
          <w:rPr>
            <w:rFonts w:ascii="Times New Roman" w:eastAsia="Times New Roman" w:hAnsi="Times New Roman" w:cs="Times New Roman"/>
            <w:sz w:val="24"/>
            <w:szCs w:val="24"/>
          </w:rPr>
          <w:delText>S</w:delText>
        </w:r>
      </w:del>
      <w:del w:id="563" w:author="Clay" w:date="2020-07-22T17:25:00Z">
        <w:r w:rsidR="00F1246B" w:rsidDel="00163180">
          <w:rPr>
            <w:rFonts w:ascii="Times New Roman" w:eastAsia="Times New Roman" w:hAnsi="Times New Roman" w:cs="Times New Roman"/>
            <w:sz w:val="24"/>
            <w:szCs w:val="24"/>
          </w:rPr>
          <w:delText xml:space="preserve">imilar results were </w:delText>
        </w:r>
      </w:del>
      <w:del w:id="564" w:author="Clay" w:date="2020-07-22T17:22:00Z">
        <w:r w:rsidR="00F1246B" w:rsidDel="00163180">
          <w:rPr>
            <w:rFonts w:ascii="Times New Roman" w:eastAsia="Times New Roman" w:hAnsi="Times New Roman" w:cs="Times New Roman"/>
            <w:sz w:val="24"/>
            <w:szCs w:val="24"/>
          </w:rPr>
          <w:delText xml:space="preserve">found </w:delText>
        </w:r>
      </w:del>
      <w:del w:id="565" w:author="Clay" w:date="2020-07-22T17:25:00Z">
        <w:r w:rsidR="00F1246B" w:rsidDel="00163180">
          <w:rPr>
            <w:rFonts w:ascii="Times New Roman" w:eastAsia="Times New Roman" w:hAnsi="Times New Roman" w:cs="Times New Roman"/>
            <w:sz w:val="24"/>
            <w:szCs w:val="24"/>
          </w:rPr>
          <w:delText>in</w:delText>
        </w:r>
      </w:del>
      <w:r w:rsidR="00F1246B">
        <w:rPr>
          <w:rFonts w:ascii="Times New Roman" w:eastAsia="Times New Roman" w:hAnsi="Times New Roman" w:cs="Times New Roman"/>
          <w:sz w:val="24"/>
          <w:szCs w:val="24"/>
        </w:rPr>
        <w:t xml:space="preserve"> cottonwood leaf litter decomposition </w:t>
      </w:r>
      <w:del w:id="566" w:author="Clay" w:date="2020-07-22T17:22:00Z">
        <w:r w:rsidR="00F1246B" w:rsidDel="00163180">
          <w:rPr>
            <w:rFonts w:ascii="Times New Roman" w:eastAsia="Times New Roman" w:hAnsi="Times New Roman" w:cs="Times New Roman"/>
            <w:sz w:val="24"/>
            <w:szCs w:val="24"/>
          </w:rPr>
          <w:delText xml:space="preserve">rates in </w:delText>
        </w:r>
      </w:del>
      <w:r w:rsidR="00F1246B">
        <w:rPr>
          <w:rFonts w:ascii="Times New Roman" w:eastAsia="Times New Roman" w:hAnsi="Times New Roman" w:cs="Times New Roman"/>
          <w:sz w:val="24"/>
          <w:szCs w:val="24"/>
        </w:rPr>
        <w:t>response to galling aphids (</w:t>
      </w:r>
      <w:r w:rsidR="00F1246B" w:rsidRPr="00CE77D0">
        <w:rPr>
          <w:rFonts w:ascii="Times New Roman" w:eastAsia="Times New Roman" w:hAnsi="Times New Roman" w:cs="Times New Roman"/>
          <w:i/>
          <w:iCs/>
          <w:sz w:val="24"/>
          <w:szCs w:val="24"/>
        </w:rPr>
        <w:t xml:space="preserve">P.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ins w:id="567" w:author="Clay" w:date="2020-07-22T17:22:00Z">
        <w:r w:rsidR="00163180">
          <w:rPr>
            <w:rFonts w:ascii="Times New Roman" w:eastAsia="Times New Roman" w:hAnsi="Times New Roman" w:cs="Times New Roman"/>
            <w:sz w:val="24"/>
            <w:szCs w:val="24"/>
          </w:rPr>
          <w:t xml:space="preserve"> </w:t>
        </w:r>
      </w:ins>
      <w:del w:id="568" w:author="Clay" w:date="2020-07-22T17:22:00Z">
        <w:r w:rsidR="00F1246B" w:rsidDel="00163180">
          <w:rPr>
            <w:rFonts w:ascii="Times New Roman" w:eastAsia="Times New Roman" w:hAnsi="Times New Roman" w:cs="Times New Roman"/>
            <w:sz w:val="24"/>
            <w:szCs w:val="24"/>
          </w:rPr>
          <w:delText xml:space="preserve">. It was found that </w:delText>
        </w:r>
      </w:del>
      <w:ins w:id="569" w:author="Clay" w:date="2020-07-22T17:23:00Z">
        <w:r w:rsidR="00163180">
          <w:rPr>
            <w:rFonts w:ascii="Times New Roman" w:eastAsia="Times New Roman" w:hAnsi="Times New Roman" w:cs="Times New Roman"/>
            <w:sz w:val="24"/>
            <w:szCs w:val="24"/>
          </w:rPr>
          <w:t xml:space="preserve">where </w:t>
        </w:r>
      </w:ins>
      <w:r w:rsidR="00F1246B">
        <w:rPr>
          <w:rFonts w:ascii="Times New Roman" w:eastAsia="Times New Roman" w:hAnsi="Times New Roman" w:cs="Times New Roman"/>
          <w:sz w:val="24"/>
          <w:szCs w:val="24"/>
        </w:rPr>
        <w:t xml:space="preserve">galled leaf litter decomposed 34-40% slower than non-galled leaf litter </w:t>
      </w:r>
      <w:ins w:id="570" w:author="Clay" w:date="2020-07-22T17:24:00Z">
        <w:r w:rsidR="00163180">
          <w:rPr>
            <w:rFonts w:ascii="Times New Roman" w:eastAsia="Times New Roman" w:hAnsi="Times New Roman" w:cs="Times New Roman"/>
            <w:sz w:val="24"/>
            <w:szCs w:val="24"/>
          </w:rPr>
          <w:t xml:space="preserve">because of decreased leaf litter quality </w:t>
        </w:r>
      </w:ins>
      <w:r w:rsidR="00F1246B">
        <w:rPr>
          <w:rFonts w:ascii="Times New Roman" w:eastAsia="Times New Roman" w:hAnsi="Times New Roman" w:cs="Times New Roman"/>
          <w:sz w:val="24"/>
          <w:szCs w:val="24"/>
        </w:rPr>
        <w:t>(Schweitzer et al 2005)</w:t>
      </w:r>
      <w:del w:id="571" w:author="Clay" w:date="2020-07-22T17:22:00Z">
        <w:r w:rsidR="00F1246B" w:rsidDel="00163180">
          <w:rPr>
            <w:rFonts w:ascii="Times New Roman" w:eastAsia="Times New Roman" w:hAnsi="Times New Roman" w:cs="Times New Roman"/>
            <w:sz w:val="24"/>
            <w:szCs w:val="24"/>
          </w:rPr>
          <w:delText>, leading to decreased leaf litter quality</w:delText>
        </w:r>
      </w:del>
      <w:ins w:id="572" w:author="Clay" w:date="2020-07-22T17:25:00Z">
        <w:r w:rsidR="00163180">
          <w:rPr>
            <w:rFonts w:ascii="Times New Roman" w:eastAsia="Times New Roman" w:hAnsi="Times New Roman" w:cs="Times New Roman"/>
            <w:sz w:val="24"/>
            <w:szCs w:val="24"/>
          </w:rPr>
          <w:t xml:space="preserve"> suggesting that leaf litter from defoliated trees might have reduced quality</w:t>
        </w:r>
      </w:ins>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ins w:id="573" w:author="Clay" w:date="2020-07-13T11:32:00Z">
        <w:r w:rsidR="00513527">
          <w:rPr>
            <w:rFonts w:ascii="Times New Roman" w:eastAsia="Times New Roman" w:hAnsi="Times New Roman" w:cs="Times New Roman"/>
            <w:sz w:val="24"/>
            <w:szCs w:val="24"/>
          </w:rPr>
          <w:t xml:space="preserve"> </w:t>
        </w:r>
      </w:ins>
      <w:ins w:id="574" w:author="Clay" w:date="2020-07-22T17:26:00Z">
        <w:r w:rsidR="00163180">
          <w:rPr>
            <w:rFonts w:ascii="Times New Roman" w:eastAsia="Times New Roman" w:hAnsi="Times New Roman" w:cs="Times New Roman"/>
            <w:sz w:val="24"/>
            <w:szCs w:val="24"/>
          </w:rPr>
          <w:t>Although I used leaf packs standardized across study sites, perhaps DOC leached from defoliated trees slowed decomposition.</w:t>
        </w:r>
      </w:ins>
      <w:ins w:id="575" w:author="Clay" w:date="2020-07-22T17:27:00Z">
        <w:r w:rsidR="00163180">
          <w:rPr>
            <w:rFonts w:ascii="Times New Roman" w:eastAsia="Times New Roman" w:hAnsi="Times New Roman" w:cs="Times New Roman"/>
            <w:sz w:val="24"/>
            <w:szCs w:val="24"/>
          </w:rPr>
          <w:t xml:space="preserve">  I cannot test that hypothesis because I only measured DOC concentration and not DOC quality. </w:t>
        </w:r>
      </w:ins>
      <w:ins w:id="576" w:author="Clay" w:date="2020-07-22T17:26:00Z">
        <w:r w:rsidR="00163180">
          <w:rPr>
            <w:rFonts w:ascii="Times New Roman" w:eastAsia="Times New Roman" w:hAnsi="Times New Roman" w:cs="Times New Roman"/>
            <w:sz w:val="24"/>
            <w:szCs w:val="24"/>
          </w:rPr>
          <w:t xml:space="preserve"> </w:t>
        </w:r>
      </w:ins>
      <w:ins w:id="577" w:author="Clay" w:date="2020-07-22T17:28:00Z">
        <w:r w:rsidR="00163180">
          <w:rPr>
            <w:rFonts w:ascii="Times New Roman" w:eastAsia="Times New Roman" w:hAnsi="Times New Roman" w:cs="Times New Roman"/>
            <w:sz w:val="24"/>
            <w:szCs w:val="24"/>
          </w:rPr>
          <w:t>Whereas I had hypothesized that microclimate differences associated with herbivory (i.e.,</w:t>
        </w:r>
      </w:ins>
      <w:ins w:id="578" w:author="Clay" w:date="2020-07-22T17:29:00Z">
        <w:r w:rsidR="00163180">
          <w:rPr>
            <w:rFonts w:ascii="Times New Roman" w:eastAsia="Times New Roman" w:hAnsi="Times New Roman" w:cs="Times New Roman"/>
            <w:sz w:val="24"/>
            <w:szCs w:val="24"/>
          </w:rPr>
          <w:t xml:space="preserve"> open canopy allowing more light and/or water to reach the forest floor), ultimately </w:t>
        </w:r>
      </w:ins>
      <w:del w:id="579" w:author="Clay" w:date="2020-07-22T17:29:00Z">
        <w:r w:rsidR="000B1000" w:rsidDel="00163180">
          <w:rPr>
            <w:rFonts w:ascii="Times New Roman" w:eastAsia="Times New Roman" w:hAnsi="Times New Roman" w:cs="Times New Roman"/>
            <w:sz w:val="24"/>
            <w:szCs w:val="24"/>
          </w:rPr>
          <w:delText>C</w:delText>
        </w:r>
        <w:r w:rsidR="00F3455F" w:rsidDel="00163180">
          <w:rPr>
            <w:rFonts w:ascii="Times New Roman" w:eastAsia="Times New Roman" w:hAnsi="Times New Roman" w:cs="Times New Roman"/>
            <w:sz w:val="24"/>
            <w:szCs w:val="24"/>
          </w:rPr>
          <w:delText xml:space="preserve">limate </w:delText>
        </w:r>
      </w:del>
      <w:ins w:id="580" w:author="Clay" w:date="2020-07-22T17:29:00Z">
        <w:r w:rsidR="00163180">
          <w:rPr>
            <w:rFonts w:ascii="Times New Roman" w:eastAsia="Times New Roman" w:hAnsi="Times New Roman" w:cs="Times New Roman"/>
            <w:sz w:val="24"/>
            <w:szCs w:val="24"/>
          </w:rPr>
          <w:t xml:space="preserve">climate </w:t>
        </w:r>
      </w:ins>
      <w:del w:id="581" w:author="Clay" w:date="2020-07-22T17:29:00Z">
        <w:r w:rsidR="00F3455F" w:rsidDel="00163180">
          <w:rPr>
            <w:rFonts w:ascii="Times New Roman" w:eastAsia="Times New Roman" w:hAnsi="Times New Roman" w:cs="Times New Roman"/>
            <w:sz w:val="24"/>
            <w:szCs w:val="24"/>
          </w:rPr>
          <w:delText xml:space="preserve">does not have much of an </w:delText>
        </w:r>
      </w:del>
      <w:ins w:id="582" w:author="Clay" w:date="2020-07-22T17:29:00Z">
        <w:r w:rsidR="00163180">
          <w:rPr>
            <w:rFonts w:ascii="Times New Roman" w:eastAsia="Times New Roman" w:hAnsi="Times New Roman" w:cs="Times New Roman"/>
            <w:sz w:val="24"/>
            <w:szCs w:val="24"/>
          </w:rPr>
          <w:t xml:space="preserve">has a small </w:t>
        </w:r>
      </w:ins>
      <w:r w:rsidR="00F3455F">
        <w:rPr>
          <w:rFonts w:ascii="Times New Roman" w:eastAsia="Times New Roman" w:hAnsi="Times New Roman" w:cs="Times New Roman"/>
          <w:sz w:val="24"/>
          <w:szCs w:val="24"/>
        </w:rPr>
        <w:t xml:space="preserve">effect on </w:t>
      </w:r>
      <w:del w:id="583" w:author="Clay" w:date="2020-07-13T11:33:00Z">
        <w:r w:rsidR="00F3455F" w:rsidDel="00513527">
          <w:rPr>
            <w:rFonts w:ascii="Times New Roman" w:eastAsia="Times New Roman" w:hAnsi="Times New Roman" w:cs="Times New Roman"/>
            <w:sz w:val="24"/>
            <w:szCs w:val="24"/>
          </w:rPr>
          <w:delText xml:space="preserve"> </w:delText>
        </w:r>
      </w:del>
      <w:r w:rsidR="00F3455F">
        <w:rPr>
          <w:rFonts w:ascii="Times New Roman" w:eastAsia="Times New Roman" w:hAnsi="Times New Roman" w:cs="Times New Roman"/>
          <w:sz w:val="24"/>
          <w:szCs w:val="24"/>
        </w:rPr>
        <w:t>late stage decomposition</w:t>
      </w:r>
      <w:del w:id="584" w:author="Clay" w:date="2020-07-22T17:30:00Z">
        <w:r w:rsidR="00F3455F" w:rsidDel="007A2DDE">
          <w:rPr>
            <w:rFonts w:ascii="Times New Roman" w:eastAsia="Times New Roman" w:hAnsi="Times New Roman" w:cs="Times New Roman"/>
            <w:sz w:val="24"/>
            <w:szCs w:val="24"/>
          </w:rPr>
          <w:delText xml:space="preserve">, </w:delText>
        </w:r>
      </w:del>
      <w:ins w:id="585" w:author="Clay" w:date="2020-07-22T17:30:00Z">
        <w:r w:rsidR="007A2DDE">
          <w:rPr>
            <w:rFonts w:ascii="Times New Roman" w:eastAsia="Times New Roman" w:hAnsi="Times New Roman" w:cs="Times New Roman"/>
            <w:sz w:val="24"/>
            <w:szCs w:val="24"/>
          </w:rPr>
          <w:t xml:space="preserve">; </w:t>
        </w:r>
      </w:ins>
      <w:del w:id="586" w:author="Clay" w:date="2020-07-22T17:30:00Z">
        <w:r w:rsidR="00F3455F" w:rsidDel="007A2DDE">
          <w:rPr>
            <w:rFonts w:ascii="Times New Roman" w:eastAsia="Times New Roman" w:hAnsi="Times New Roman" w:cs="Times New Roman"/>
            <w:sz w:val="24"/>
            <w:szCs w:val="24"/>
          </w:rPr>
          <w:delText xml:space="preserve">so </w:delText>
        </w:r>
      </w:del>
      <w:r w:rsidR="00CE77D0">
        <w:rPr>
          <w:rFonts w:ascii="Times New Roman" w:eastAsia="Times New Roman" w:hAnsi="Times New Roman" w:cs="Times New Roman"/>
          <w:sz w:val="24"/>
          <w:szCs w:val="24"/>
        </w:rPr>
        <w:t>even with</w:t>
      </w:r>
      <w:r>
        <w:rPr>
          <w:rFonts w:ascii="Times New Roman" w:eastAsia="Times New Roman" w:hAnsi="Times New Roman" w:cs="Times New Roman"/>
          <w:sz w:val="24"/>
          <w:szCs w:val="24"/>
        </w:rPr>
        <w:t xml:space="preserve"> less</w:t>
      </w:r>
      <w:r w:rsidR="00F3455F">
        <w:rPr>
          <w:rFonts w:ascii="Times New Roman" w:eastAsia="Times New Roman" w:hAnsi="Times New Roman" w:cs="Times New Roman"/>
          <w:sz w:val="24"/>
          <w:szCs w:val="24"/>
        </w:rPr>
        <w:t xml:space="preserve"> </w:t>
      </w:r>
      <w:del w:id="587" w:author="Clay" w:date="2020-07-22T17:30:00Z">
        <w:r w:rsidR="00F3455F" w:rsidDel="007A2DDE">
          <w:rPr>
            <w:rFonts w:ascii="Times New Roman" w:eastAsia="Times New Roman" w:hAnsi="Times New Roman" w:cs="Times New Roman"/>
            <w:sz w:val="24"/>
            <w:szCs w:val="24"/>
          </w:rPr>
          <w:delText>foliage</w:delText>
        </w:r>
        <w:r w:rsidDel="007A2DDE">
          <w:rPr>
            <w:rFonts w:ascii="Times New Roman" w:eastAsia="Times New Roman" w:hAnsi="Times New Roman" w:cs="Times New Roman"/>
            <w:sz w:val="24"/>
            <w:szCs w:val="24"/>
          </w:rPr>
          <w:delText xml:space="preserve"> </w:delText>
        </w:r>
      </w:del>
      <w:ins w:id="588" w:author="Clay" w:date="2020-07-22T17:30:00Z">
        <w:r w:rsidR="007A2DDE">
          <w:rPr>
            <w:rFonts w:ascii="Times New Roman" w:eastAsia="Times New Roman" w:hAnsi="Times New Roman" w:cs="Times New Roman"/>
            <w:sz w:val="24"/>
            <w:szCs w:val="24"/>
          </w:rPr>
          <w:t xml:space="preserve">canopy </w:t>
        </w:r>
      </w:ins>
      <w:r>
        <w:rPr>
          <w:rFonts w:ascii="Times New Roman" w:eastAsia="Times New Roman" w:hAnsi="Times New Roman" w:cs="Times New Roman"/>
          <w:sz w:val="24"/>
          <w:szCs w:val="24"/>
        </w:rPr>
        <w:t>cover, greater amounts of light reach</w:t>
      </w:r>
      <w:r w:rsidR="00F3455F">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lastRenderedPageBreak/>
        <w:t>forest floor</w:t>
      </w:r>
      <w:r w:rsidR="00F3455F">
        <w:rPr>
          <w:rFonts w:ascii="Times New Roman" w:eastAsia="Times New Roman" w:hAnsi="Times New Roman" w:cs="Times New Roman"/>
          <w:sz w:val="24"/>
          <w:szCs w:val="24"/>
        </w:rPr>
        <w:t>, and warm dry months</w:t>
      </w:r>
      <w:r>
        <w:rPr>
          <w:rFonts w:ascii="Times New Roman" w:eastAsia="Times New Roman" w:hAnsi="Times New Roman" w:cs="Times New Roman"/>
          <w:sz w:val="24"/>
          <w:szCs w:val="24"/>
        </w:rPr>
        <w:t>, 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ins w:id="589" w:author="Clay" w:date="2020-07-13T11:33:00Z">
        <w:r w:rsidR="00513527">
          <w:rPr>
            <w:rFonts w:ascii="Times New Roman" w:eastAsia="Times New Roman" w:hAnsi="Times New Roman" w:cs="Times New Roman"/>
            <w:sz w:val="24"/>
            <w:szCs w:val="24"/>
          </w:rPr>
          <w:t xml:space="preserve"> </w:t>
        </w:r>
      </w:ins>
      <w:commentRangeStart w:id="590"/>
      <w:r w:rsidR="000B1000">
        <w:rPr>
          <w:rFonts w:ascii="Times New Roman" w:eastAsia="Times New Roman" w:hAnsi="Times New Roman" w:cs="Times New Roman"/>
          <w:sz w:val="24"/>
          <w:szCs w:val="24"/>
        </w:rPr>
        <w:t>F</w:t>
      </w:r>
      <w:r w:rsidR="00CE77D0">
        <w:rPr>
          <w:rFonts w:ascii="Times New Roman" w:eastAsia="Times New Roman" w:hAnsi="Times New Roman" w:cs="Times New Roman"/>
          <w:sz w:val="24"/>
          <w:szCs w:val="24"/>
        </w:rPr>
        <w:t>ungi are less able to contribute to decomposition in N rich environments (</w:t>
      </w:r>
      <w:proofErr w:type="spellStart"/>
      <w:r w:rsidR="00CE77D0">
        <w:rPr>
          <w:rFonts w:ascii="Times New Roman" w:eastAsia="Times New Roman" w:hAnsi="Times New Roman" w:cs="Times New Roman"/>
          <w:sz w:val="24"/>
          <w:szCs w:val="24"/>
        </w:rPr>
        <w:t>Diepen</w:t>
      </w:r>
      <w:proofErr w:type="spellEnd"/>
      <w:r w:rsidR="00CE77D0">
        <w:rPr>
          <w:rFonts w:ascii="Times New Roman" w:eastAsia="Times New Roman" w:hAnsi="Times New Roman" w:cs="Times New Roman"/>
          <w:sz w:val="24"/>
          <w:szCs w:val="24"/>
        </w:rPr>
        <w:t xml:space="preserve"> et al 2017), suggesting that as more N enters the soil from throughfall, decomposition rates could decrease. </w:t>
      </w:r>
      <w:ins w:id="591" w:author="Clay" w:date="2020-07-13T11:34:00Z">
        <w:r w:rsidR="00513527">
          <w:rPr>
            <w:rFonts w:ascii="Times New Roman" w:eastAsia="Times New Roman" w:hAnsi="Times New Roman" w:cs="Times New Roman"/>
            <w:sz w:val="24"/>
            <w:szCs w:val="24"/>
          </w:rPr>
          <w:t xml:space="preserve"> </w:t>
        </w:r>
      </w:ins>
      <w:r w:rsidR="00CE77D0">
        <w:rPr>
          <w:rFonts w:ascii="Times New Roman" w:eastAsia="Times New Roman" w:hAnsi="Times New Roman" w:cs="Times New Roman"/>
          <w:sz w:val="24"/>
          <w:szCs w:val="24"/>
        </w:rPr>
        <w:t>My findings are consistent with literature in that decomposition rates are</w:t>
      </w:r>
      <w:ins w:id="592" w:author="Clay" w:date="2020-07-22T17:31:00Z">
        <w:r w:rsidR="007A2DDE">
          <w:rPr>
            <w:rFonts w:ascii="Times New Roman" w:eastAsia="Times New Roman" w:hAnsi="Times New Roman" w:cs="Times New Roman"/>
            <w:sz w:val="24"/>
            <w:szCs w:val="24"/>
          </w:rPr>
          <w:t xml:space="preserve"> </w:t>
        </w:r>
      </w:ins>
      <w:del w:id="593" w:author="Clay" w:date="2020-07-22T17:31:00Z">
        <w:r w:rsidR="00CE77D0" w:rsidDel="007A2DDE">
          <w:rPr>
            <w:rFonts w:ascii="Times New Roman" w:eastAsia="Times New Roman" w:hAnsi="Times New Roman" w:cs="Times New Roman"/>
            <w:sz w:val="24"/>
            <w:szCs w:val="24"/>
          </w:rPr>
          <w:delText xml:space="preserve"> lower </w:delText>
        </w:r>
      </w:del>
      <w:del w:id="594" w:author="Clay" w:date="2020-07-22T17:32:00Z">
        <w:r w:rsidR="00CE77D0" w:rsidDel="007A2DDE">
          <w:rPr>
            <w:rFonts w:ascii="Times New Roman" w:eastAsia="Times New Roman" w:hAnsi="Times New Roman" w:cs="Times New Roman"/>
            <w:sz w:val="24"/>
            <w:szCs w:val="24"/>
          </w:rPr>
          <w:delText>in</w:delText>
        </w:r>
      </w:del>
      <w:ins w:id="595" w:author="Clay" w:date="2020-07-22T17:32:00Z">
        <w:r w:rsidR="007A2DDE">
          <w:rPr>
            <w:rFonts w:ascii="Times New Roman" w:eastAsia="Times New Roman" w:hAnsi="Times New Roman" w:cs="Times New Roman"/>
            <w:sz w:val="24"/>
            <w:szCs w:val="24"/>
          </w:rPr>
          <w:t>faster in</w:t>
        </w:r>
      </w:ins>
      <w:r w:rsidR="00CE77D0">
        <w:rPr>
          <w:rFonts w:ascii="Times New Roman" w:eastAsia="Times New Roman" w:hAnsi="Times New Roman" w:cs="Times New Roman"/>
          <w:sz w:val="24"/>
          <w:szCs w:val="24"/>
        </w:rPr>
        <w:t xml:space="preserve"> low budworm impact areas compared to high due to high budworm sites having lower quality leaf litter, and having high concentrations of N overall, lessening fungal decomposition ability</w:t>
      </w:r>
      <w:r w:rsidR="005B48A4">
        <w:rPr>
          <w:rFonts w:ascii="Times New Roman" w:eastAsia="Times New Roman" w:hAnsi="Times New Roman" w:cs="Times New Roman"/>
          <w:sz w:val="24"/>
          <w:szCs w:val="24"/>
        </w:rPr>
        <w:t xml:space="preserve">, and suggest that WSB could </w:t>
      </w:r>
      <w:commentRangeStart w:id="596"/>
      <w:r w:rsidR="005B48A4">
        <w:rPr>
          <w:rFonts w:ascii="Times New Roman" w:eastAsia="Times New Roman" w:hAnsi="Times New Roman" w:cs="Times New Roman"/>
          <w:sz w:val="24"/>
          <w:szCs w:val="24"/>
        </w:rPr>
        <w:t xml:space="preserve">have the potential to alter ecosystem nutrient dynamics </w:t>
      </w:r>
      <w:commentRangeEnd w:id="596"/>
      <w:r w:rsidR="00F93FCF">
        <w:rPr>
          <w:rStyle w:val="CommentReference"/>
        </w:rPr>
        <w:commentReference w:id="596"/>
      </w:r>
      <w:r w:rsidR="005B48A4">
        <w:rPr>
          <w:rFonts w:ascii="Times New Roman" w:eastAsia="Times New Roman" w:hAnsi="Times New Roman" w:cs="Times New Roman"/>
          <w:sz w:val="24"/>
          <w:szCs w:val="24"/>
        </w:rPr>
        <w:t>if their current outbreak cycles continue.</w:t>
      </w:r>
      <w:commentRangeEnd w:id="590"/>
      <w:r w:rsidR="007A2DDE">
        <w:rPr>
          <w:rStyle w:val="CommentReference"/>
        </w:rPr>
        <w:commentReference w:id="590"/>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695F311A"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del w:id="597" w:author="Clay" w:date="2020-07-22T17:42:00Z">
        <w:r w:rsidDel="00EC1C75">
          <w:rPr>
            <w:rFonts w:ascii="Times New Roman" w:eastAsia="Times New Roman" w:hAnsi="Times New Roman" w:cs="Times New Roman"/>
            <w:sz w:val="24"/>
            <w:szCs w:val="24"/>
          </w:rPr>
          <w:delText xml:space="preserve">Sample event influenced soil </w:delText>
        </w:r>
        <w:r w:rsidR="00720435" w:rsidDel="00EC1C75">
          <w:rPr>
            <w:rFonts w:ascii="Times New Roman" w:eastAsia="Times New Roman" w:hAnsi="Times New Roman" w:cs="Times New Roman"/>
            <w:sz w:val="24"/>
            <w:szCs w:val="24"/>
          </w:rPr>
          <w:delText>moisture,</w:delText>
        </w:r>
        <w:r w:rsidDel="00EC1C75">
          <w:rPr>
            <w:rFonts w:ascii="Times New Roman" w:eastAsia="Times New Roman" w:hAnsi="Times New Roman" w:cs="Times New Roman"/>
            <w:sz w:val="24"/>
            <w:szCs w:val="24"/>
          </w:rPr>
          <w:delText xml:space="preserve"> </w:delText>
        </w:r>
        <w:r w:rsidR="006740C8" w:rsidDel="00EC1C75">
          <w:rPr>
            <w:rFonts w:ascii="Times New Roman" w:eastAsia="Times New Roman" w:hAnsi="Times New Roman" w:cs="Times New Roman"/>
            <w:sz w:val="24"/>
            <w:szCs w:val="24"/>
          </w:rPr>
          <w:delText xml:space="preserve">but </w:delText>
        </w:r>
      </w:del>
      <w:r w:rsidR="006740C8">
        <w:rPr>
          <w:rFonts w:ascii="Times New Roman" w:eastAsia="Times New Roman" w:hAnsi="Times New Roman" w:cs="Times New Roman"/>
          <w:sz w:val="24"/>
          <w:szCs w:val="24"/>
        </w:rPr>
        <w:t xml:space="preserve">I </w:t>
      </w:r>
      <w:del w:id="598" w:author="Clay" w:date="2020-07-22T17:42:00Z">
        <w:r w:rsidR="006740C8" w:rsidDel="00EC1C75">
          <w:rPr>
            <w:rFonts w:ascii="Times New Roman" w:eastAsia="Times New Roman" w:hAnsi="Times New Roman" w:cs="Times New Roman"/>
            <w:sz w:val="24"/>
            <w:szCs w:val="24"/>
          </w:rPr>
          <w:delText xml:space="preserve">would have expected </w:delText>
        </w:r>
      </w:del>
      <w:ins w:id="599" w:author="Clay" w:date="2020-07-22T17:42:00Z">
        <w:r w:rsidR="00EC1C75">
          <w:rPr>
            <w:rFonts w:ascii="Times New Roman" w:eastAsia="Times New Roman" w:hAnsi="Times New Roman" w:cs="Times New Roman"/>
            <w:sz w:val="24"/>
            <w:szCs w:val="24"/>
          </w:rPr>
          <w:t xml:space="preserve">hypothesized that </w:t>
        </w:r>
      </w:ins>
      <w:r w:rsidR="006740C8">
        <w:rPr>
          <w:rFonts w:ascii="Times New Roman" w:eastAsia="Times New Roman" w:hAnsi="Times New Roman" w:cs="Times New Roman"/>
          <w:sz w:val="24"/>
          <w:szCs w:val="24"/>
        </w:rPr>
        <w:t xml:space="preserve">budworms </w:t>
      </w:r>
      <w:del w:id="600" w:author="Clay" w:date="2020-07-22T17:42:00Z">
        <w:r w:rsidR="006740C8" w:rsidDel="00EC1C75">
          <w:rPr>
            <w:rFonts w:ascii="Times New Roman" w:eastAsia="Times New Roman" w:hAnsi="Times New Roman" w:cs="Times New Roman"/>
            <w:sz w:val="24"/>
            <w:szCs w:val="24"/>
          </w:rPr>
          <w:delText xml:space="preserve">to also </w:delText>
        </w:r>
      </w:del>
      <w:ins w:id="601" w:author="Clay" w:date="2020-07-22T17:42:00Z">
        <w:r w:rsidR="00EC1C75">
          <w:rPr>
            <w:rFonts w:ascii="Times New Roman" w:eastAsia="Times New Roman" w:hAnsi="Times New Roman" w:cs="Times New Roman"/>
            <w:sz w:val="24"/>
            <w:szCs w:val="24"/>
          </w:rPr>
          <w:t xml:space="preserve">would </w:t>
        </w:r>
      </w:ins>
      <w:r w:rsidR="006740C8">
        <w:rPr>
          <w:rFonts w:ascii="Times New Roman" w:eastAsia="Times New Roman" w:hAnsi="Times New Roman" w:cs="Times New Roman"/>
          <w:sz w:val="24"/>
          <w:szCs w:val="24"/>
        </w:rPr>
        <w:t xml:space="preserve">affect soil moisture, </w:t>
      </w:r>
      <w:del w:id="602" w:author="Clay" w:date="2020-07-22T17:43:00Z">
        <w:r w:rsidR="006740C8" w:rsidDel="00EC1C75">
          <w:rPr>
            <w:rFonts w:ascii="Times New Roman" w:eastAsia="Times New Roman" w:hAnsi="Times New Roman" w:cs="Times New Roman"/>
            <w:sz w:val="24"/>
            <w:szCs w:val="24"/>
          </w:rPr>
          <w:delText xml:space="preserve">which </w:delText>
        </w:r>
      </w:del>
      <w:ins w:id="603" w:author="Clay" w:date="2020-07-22T17:43:00Z">
        <w:r w:rsidR="00EC1C75">
          <w:rPr>
            <w:rFonts w:ascii="Times New Roman" w:eastAsia="Times New Roman" w:hAnsi="Times New Roman" w:cs="Times New Roman"/>
            <w:sz w:val="24"/>
            <w:szCs w:val="24"/>
          </w:rPr>
          <w:t xml:space="preserve">but </w:t>
        </w:r>
      </w:ins>
      <w:r w:rsidR="006740C8">
        <w:rPr>
          <w:rFonts w:ascii="Times New Roman" w:eastAsia="Times New Roman" w:hAnsi="Times New Roman" w:cs="Times New Roman"/>
          <w:sz w:val="24"/>
          <w:szCs w:val="24"/>
        </w:rPr>
        <w:t xml:space="preserve">I </w:t>
      </w:r>
      <w:del w:id="604" w:author="Clay" w:date="2020-07-22T17:43:00Z">
        <w:r w:rsidR="006740C8" w:rsidDel="00EC1C75">
          <w:rPr>
            <w:rFonts w:ascii="Times New Roman" w:eastAsia="Times New Roman" w:hAnsi="Times New Roman" w:cs="Times New Roman"/>
            <w:sz w:val="24"/>
            <w:szCs w:val="24"/>
          </w:rPr>
          <w:delText>did not see</w:delText>
        </w:r>
      </w:del>
      <w:ins w:id="605" w:author="Clay" w:date="2020-07-22T17:43:00Z">
        <w:r w:rsidR="00EC1C75">
          <w:rPr>
            <w:rFonts w:ascii="Times New Roman" w:eastAsia="Times New Roman" w:hAnsi="Times New Roman" w:cs="Times New Roman"/>
            <w:sz w:val="24"/>
            <w:szCs w:val="24"/>
          </w:rPr>
          <w:t>found no evidence for this</w:t>
        </w:r>
      </w:ins>
      <w:r w:rsidR="006740C8">
        <w:rPr>
          <w:rFonts w:ascii="Times New Roman" w:eastAsia="Times New Roman" w:hAnsi="Times New Roman" w:cs="Times New Roman"/>
          <w:sz w:val="24"/>
          <w:szCs w:val="24"/>
        </w:rPr>
        <w:t xml:space="preserve">. </w:t>
      </w:r>
      <w:ins w:id="606" w:author="Clay" w:date="2020-07-22T17:43:00Z">
        <w:r w:rsidR="00EC1C75">
          <w:rPr>
            <w:rFonts w:ascii="Times New Roman" w:eastAsia="Times New Roman" w:hAnsi="Times New Roman" w:cs="Times New Roman"/>
            <w:sz w:val="24"/>
            <w:szCs w:val="24"/>
          </w:rPr>
          <w:t xml:space="preserve"> </w:t>
        </w:r>
      </w:ins>
      <w:del w:id="607" w:author="Clay" w:date="2020-07-22T17:43:00Z">
        <w:r w:rsidR="006740C8" w:rsidDel="00EC1C75">
          <w:rPr>
            <w:rFonts w:ascii="Times New Roman" w:eastAsia="Times New Roman" w:hAnsi="Times New Roman" w:cs="Times New Roman"/>
            <w:sz w:val="24"/>
            <w:szCs w:val="24"/>
          </w:rPr>
          <w:delText>I would have thought that a</w:delText>
        </w:r>
      </w:del>
      <w:ins w:id="608" w:author="Clay" w:date="2020-07-22T17:43:00Z">
        <w:r w:rsidR="00EC1C75">
          <w:rPr>
            <w:rFonts w:ascii="Times New Roman" w:eastAsia="Times New Roman" w:hAnsi="Times New Roman" w:cs="Times New Roman"/>
            <w:sz w:val="24"/>
            <w:szCs w:val="24"/>
          </w:rPr>
          <w:t>A</w:t>
        </w:r>
      </w:ins>
      <w:r w:rsidR="006740C8">
        <w:rPr>
          <w:rFonts w:ascii="Times New Roman" w:eastAsia="Times New Roman" w:hAnsi="Times New Roman" w:cs="Times New Roman"/>
          <w:sz w:val="24"/>
          <w:szCs w:val="24"/>
        </w:rPr>
        <w:t xml:space="preserve">s defoliation </w:t>
      </w:r>
      <w:ins w:id="609" w:author="Clay" w:date="2020-07-22T17:43:00Z">
        <w:r w:rsidR="00EC1C75">
          <w:rPr>
            <w:rFonts w:ascii="Times New Roman" w:eastAsia="Times New Roman" w:hAnsi="Times New Roman" w:cs="Times New Roman"/>
            <w:sz w:val="24"/>
            <w:szCs w:val="24"/>
          </w:rPr>
          <w:t xml:space="preserve">by budworms </w:t>
        </w:r>
      </w:ins>
      <w:r w:rsidR="006740C8">
        <w:rPr>
          <w:rFonts w:ascii="Times New Roman" w:eastAsia="Times New Roman" w:hAnsi="Times New Roman" w:cs="Times New Roman"/>
          <w:sz w:val="24"/>
          <w:szCs w:val="24"/>
        </w:rPr>
        <w:t xml:space="preserve">occurred, the canopy </w:t>
      </w:r>
      <w:del w:id="610" w:author="Clay" w:date="2020-07-22T17:43:00Z">
        <w:r w:rsidR="006740C8" w:rsidDel="00EC1C75">
          <w:rPr>
            <w:rFonts w:ascii="Times New Roman" w:eastAsia="Times New Roman" w:hAnsi="Times New Roman" w:cs="Times New Roman"/>
            <w:sz w:val="24"/>
            <w:szCs w:val="24"/>
          </w:rPr>
          <w:delText xml:space="preserve">would </w:delText>
        </w:r>
      </w:del>
      <w:ins w:id="611" w:author="Clay" w:date="2020-07-22T17:43:00Z">
        <w:r w:rsidR="00EC1C75">
          <w:rPr>
            <w:rFonts w:ascii="Times New Roman" w:eastAsia="Times New Roman" w:hAnsi="Times New Roman" w:cs="Times New Roman"/>
            <w:sz w:val="24"/>
            <w:szCs w:val="24"/>
          </w:rPr>
          <w:t xml:space="preserve">could </w:t>
        </w:r>
      </w:ins>
      <w:r w:rsidR="006740C8">
        <w:rPr>
          <w:rFonts w:ascii="Times New Roman" w:eastAsia="Times New Roman" w:hAnsi="Times New Roman" w:cs="Times New Roman"/>
          <w:sz w:val="24"/>
          <w:szCs w:val="24"/>
        </w:rPr>
        <w:t xml:space="preserve">have </w:t>
      </w:r>
      <w:ins w:id="612" w:author="Clay" w:date="2020-07-22T17:43:00Z">
        <w:r w:rsidR="00EC1C75">
          <w:rPr>
            <w:rFonts w:ascii="Times New Roman" w:eastAsia="Times New Roman" w:hAnsi="Times New Roman" w:cs="Times New Roman"/>
            <w:sz w:val="24"/>
            <w:szCs w:val="24"/>
          </w:rPr>
          <w:t xml:space="preserve">had </w:t>
        </w:r>
      </w:ins>
      <w:r w:rsidR="006740C8">
        <w:rPr>
          <w:rFonts w:ascii="Times New Roman" w:eastAsia="Times New Roman" w:hAnsi="Times New Roman" w:cs="Times New Roman"/>
          <w:sz w:val="24"/>
          <w:szCs w:val="24"/>
        </w:rPr>
        <w:t>more openings for moisture to reach the forest floor during rain events</w:t>
      </w:r>
      <w:ins w:id="613" w:author="Clay" w:date="2020-07-22T17:43:00Z">
        <w:r w:rsidR="00EC1C75">
          <w:rPr>
            <w:rFonts w:ascii="Times New Roman" w:eastAsia="Times New Roman" w:hAnsi="Times New Roman" w:cs="Times New Roman"/>
            <w:sz w:val="24"/>
            <w:szCs w:val="24"/>
          </w:rPr>
          <w:t>,</w:t>
        </w:r>
      </w:ins>
      <w:r w:rsidR="006740C8">
        <w:rPr>
          <w:rFonts w:ascii="Times New Roman" w:eastAsia="Times New Roman" w:hAnsi="Times New Roman" w:cs="Times New Roman"/>
          <w:sz w:val="24"/>
          <w:szCs w:val="24"/>
        </w:rPr>
        <w:t xml:space="preserve"> </w:t>
      </w:r>
      <w:del w:id="614" w:author="Clay" w:date="2020-07-22T17:43:00Z">
        <w:r w:rsidR="006740C8" w:rsidDel="00EC1C75">
          <w:rPr>
            <w:rFonts w:ascii="Times New Roman" w:eastAsia="Times New Roman" w:hAnsi="Times New Roman" w:cs="Times New Roman"/>
            <w:sz w:val="24"/>
            <w:szCs w:val="24"/>
          </w:rPr>
          <w:delText xml:space="preserve">and </w:delText>
        </w:r>
      </w:del>
      <w:ins w:id="615" w:author="Clay" w:date="2020-07-22T17:43:00Z">
        <w:r w:rsidR="00EC1C75">
          <w:rPr>
            <w:rFonts w:ascii="Times New Roman" w:eastAsia="Times New Roman" w:hAnsi="Times New Roman" w:cs="Times New Roman"/>
            <w:sz w:val="24"/>
            <w:szCs w:val="24"/>
          </w:rPr>
          <w:t xml:space="preserve">thus </w:t>
        </w:r>
      </w:ins>
      <w:r w:rsidR="006740C8">
        <w:rPr>
          <w:rFonts w:ascii="Times New Roman" w:eastAsia="Times New Roman" w:hAnsi="Times New Roman" w:cs="Times New Roman"/>
          <w:sz w:val="24"/>
          <w:szCs w:val="24"/>
        </w:rPr>
        <w:t>increasing soil moisture</w:t>
      </w:r>
      <w:ins w:id="616" w:author="Clay" w:date="2020-07-22T17:44:00Z">
        <w:r w:rsidR="00EC1C75">
          <w:rPr>
            <w:rFonts w:ascii="Times New Roman" w:eastAsia="Times New Roman" w:hAnsi="Times New Roman" w:cs="Times New Roman"/>
            <w:sz w:val="24"/>
            <w:szCs w:val="24"/>
          </w:rPr>
          <w:t xml:space="preserve"> during wet periods</w:t>
        </w:r>
      </w:ins>
      <w:del w:id="617" w:author="Clay" w:date="2020-07-22T17:44:00Z">
        <w:r w:rsidR="006740C8" w:rsidDel="00EC1C75">
          <w:rPr>
            <w:rFonts w:ascii="Times New Roman" w:eastAsia="Times New Roman" w:hAnsi="Times New Roman" w:cs="Times New Roman"/>
            <w:sz w:val="24"/>
            <w:szCs w:val="24"/>
          </w:rPr>
          <w:delText>,</w:delText>
        </w:r>
      </w:del>
      <w:r w:rsidR="006740C8">
        <w:rPr>
          <w:rFonts w:ascii="Times New Roman" w:eastAsia="Times New Roman" w:hAnsi="Times New Roman" w:cs="Times New Roman"/>
          <w:sz w:val="24"/>
          <w:szCs w:val="24"/>
        </w:rPr>
        <w:t xml:space="preserve"> and decreasing soil moisture</w:t>
      </w:r>
      <w:del w:id="618" w:author="Clay" w:date="2020-07-22T17:44:00Z">
        <w:r w:rsidR="006740C8" w:rsidDel="00EC1C75">
          <w:rPr>
            <w:rFonts w:ascii="Times New Roman" w:eastAsia="Times New Roman" w:hAnsi="Times New Roman" w:cs="Times New Roman"/>
            <w:sz w:val="24"/>
            <w:szCs w:val="24"/>
          </w:rPr>
          <w:delText xml:space="preserve"> </w:delText>
        </w:r>
      </w:del>
      <w:r w:rsidR="006740C8">
        <w:rPr>
          <w:rFonts w:ascii="Times New Roman" w:eastAsia="Times New Roman" w:hAnsi="Times New Roman" w:cs="Times New Roman"/>
          <w:sz w:val="24"/>
          <w:szCs w:val="24"/>
        </w:rPr>
        <w:t>during warmer dry periods</w:t>
      </w:r>
      <w:ins w:id="619" w:author="Clay" w:date="2020-07-22T17:44:00Z">
        <w:r w:rsidR="00EC1C75">
          <w:rPr>
            <w:rFonts w:ascii="Times New Roman" w:eastAsia="Times New Roman" w:hAnsi="Times New Roman" w:cs="Times New Roman"/>
            <w:sz w:val="24"/>
            <w:szCs w:val="24"/>
          </w:rPr>
          <w:t>.</w:t>
        </w:r>
      </w:ins>
      <w:r w:rsidR="006740C8">
        <w:rPr>
          <w:rFonts w:ascii="Times New Roman" w:eastAsia="Times New Roman" w:hAnsi="Times New Roman" w:cs="Times New Roman"/>
          <w:sz w:val="24"/>
          <w:szCs w:val="24"/>
        </w:rPr>
        <w:t xml:space="preserve"> </w:t>
      </w:r>
      <w:ins w:id="620" w:author="Clay" w:date="2020-07-22T17:44:00Z">
        <w:r w:rsidR="00EC1C75">
          <w:rPr>
            <w:rFonts w:ascii="Times New Roman" w:eastAsia="Times New Roman" w:hAnsi="Times New Roman" w:cs="Times New Roman"/>
            <w:sz w:val="24"/>
            <w:szCs w:val="24"/>
          </w:rPr>
          <w:t xml:space="preserve"> While I did see an association between </w:t>
        </w:r>
      </w:ins>
      <w:del w:id="621" w:author="Clay" w:date="2020-07-22T17:44:00Z">
        <w:r w:rsidR="006740C8" w:rsidDel="00EC1C75">
          <w:rPr>
            <w:rFonts w:ascii="Times New Roman" w:eastAsia="Times New Roman" w:hAnsi="Times New Roman" w:cs="Times New Roman"/>
            <w:sz w:val="24"/>
            <w:szCs w:val="24"/>
          </w:rPr>
          <w:delText>by letting more sunlight in through those openings.</w:delText>
        </w:r>
        <w:r w:rsidDel="00EC1C75">
          <w:rPr>
            <w:rFonts w:ascii="Times New Roman" w:eastAsia="Times New Roman" w:hAnsi="Times New Roman" w:cs="Times New Roman"/>
            <w:sz w:val="24"/>
            <w:szCs w:val="24"/>
          </w:rPr>
          <w:delText>. L</w:delText>
        </w:r>
      </w:del>
      <w:ins w:id="622" w:author="Clay" w:date="2020-07-22T17:44:00Z">
        <w:r w:rsidR="00EC1C75">
          <w:rPr>
            <w:rFonts w:ascii="Times New Roman" w:eastAsia="Times New Roman" w:hAnsi="Times New Roman" w:cs="Times New Roman"/>
            <w:sz w:val="24"/>
            <w:szCs w:val="24"/>
          </w:rPr>
          <w:t>l</w:t>
        </w:r>
      </w:ins>
      <w:r>
        <w:rPr>
          <w:rFonts w:ascii="Times New Roman" w:eastAsia="Times New Roman" w:hAnsi="Times New Roman" w:cs="Times New Roman"/>
          <w:sz w:val="24"/>
          <w:szCs w:val="24"/>
        </w:rPr>
        <w:t xml:space="preserve">arge rainfall events </w:t>
      </w:r>
      <w:del w:id="623" w:author="Clay" w:date="2020-07-22T17:44:00Z">
        <w:r w:rsidR="00B7721F" w:rsidDel="00EC1C75">
          <w:rPr>
            <w:rFonts w:ascii="Times New Roman" w:eastAsia="Times New Roman" w:hAnsi="Times New Roman" w:cs="Times New Roman"/>
            <w:sz w:val="24"/>
            <w:szCs w:val="24"/>
          </w:rPr>
          <w:delText xml:space="preserve">led to more </w:delText>
        </w:r>
      </w:del>
      <w:ins w:id="624" w:author="Clay" w:date="2020-07-22T17:44:00Z">
        <w:r w:rsidR="00EC1C75">
          <w:rPr>
            <w:rFonts w:ascii="Times New Roman" w:eastAsia="Times New Roman" w:hAnsi="Times New Roman" w:cs="Times New Roman"/>
            <w:sz w:val="24"/>
            <w:szCs w:val="24"/>
          </w:rPr>
          <w:t xml:space="preserve">and higher </w:t>
        </w:r>
      </w:ins>
      <w:r w:rsidR="00B7721F">
        <w:rPr>
          <w:rFonts w:ascii="Times New Roman" w:eastAsia="Times New Roman" w:hAnsi="Times New Roman" w:cs="Times New Roman"/>
          <w:sz w:val="24"/>
          <w:szCs w:val="24"/>
        </w:rPr>
        <w:t>soil moisture</w:t>
      </w:r>
      <w:ins w:id="625" w:author="Clay" w:date="2020-07-22T17:44:00Z">
        <w:r w:rsidR="00EC1C75">
          <w:rPr>
            <w:rFonts w:ascii="Times New Roman" w:eastAsia="Times New Roman" w:hAnsi="Times New Roman" w:cs="Times New Roman"/>
            <w:sz w:val="24"/>
            <w:szCs w:val="24"/>
          </w:rPr>
          <w:t xml:space="preserve">, for </w:t>
        </w:r>
      </w:ins>
      <w:ins w:id="626" w:author="Clay" w:date="2020-07-22T17:45:00Z">
        <w:r w:rsidR="00EC1C75">
          <w:rPr>
            <w:rFonts w:ascii="Times New Roman" w:eastAsia="Times New Roman" w:hAnsi="Times New Roman" w:cs="Times New Roman"/>
            <w:sz w:val="24"/>
            <w:szCs w:val="24"/>
          </w:rPr>
          <w:t>example</w:t>
        </w:r>
      </w:ins>
      <w:ins w:id="627" w:author="Clay" w:date="2020-07-22T17:44:00Z">
        <w:r w:rsidR="00EC1C75">
          <w:rPr>
            <w:rFonts w:ascii="Times New Roman" w:eastAsia="Times New Roman" w:hAnsi="Times New Roman" w:cs="Times New Roman"/>
            <w:sz w:val="24"/>
            <w:szCs w:val="24"/>
          </w:rPr>
          <w:t xml:space="preserve"> </w:t>
        </w:r>
      </w:ins>
      <w:del w:id="628" w:author="Clay" w:date="2020-07-22T17:45:00Z">
        <w:r w:rsidR="00B7721F" w:rsidDel="00EC1C75">
          <w:rPr>
            <w:rFonts w:ascii="Times New Roman" w:eastAsia="Times New Roman" w:hAnsi="Times New Roman" w:cs="Times New Roman"/>
            <w:sz w:val="24"/>
            <w:szCs w:val="24"/>
          </w:rPr>
          <w:delText>. O</w:delText>
        </w:r>
      </w:del>
      <w:ins w:id="629" w:author="Clay" w:date="2020-07-22T17:45:00Z">
        <w:r w:rsidR="00EC1C75">
          <w:rPr>
            <w:rFonts w:ascii="Times New Roman" w:eastAsia="Times New Roman" w:hAnsi="Times New Roman" w:cs="Times New Roman"/>
            <w:sz w:val="24"/>
            <w:szCs w:val="24"/>
          </w:rPr>
          <w:t>o</w:t>
        </w:r>
      </w:ins>
      <w:r w:rsidR="00B7721F">
        <w:rPr>
          <w:rFonts w:ascii="Times New Roman" w:eastAsia="Times New Roman" w:hAnsi="Times New Roman" w:cs="Times New Roman"/>
          <w:sz w:val="24"/>
          <w:szCs w:val="24"/>
        </w:rPr>
        <w:t xml:space="preserve">n 11 Oct 15 and 4-Aug-16, </w:t>
      </w:r>
      <w:del w:id="630" w:author="Clay" w:date="2020-07-22T17:45:00Z">
        <w:r w:rsidR="00B7721F" w:rsidDel="00EC1C75">
          <w:rPr>
            <w:rFonts w:ascii="Times New Roman" w:eastAsia="Times New Roman" w:hAnsi="Times New Roman" w:cs="Times New Roman"/>
            <w:sz w:val="24"/>
            <w:szCs w:val="24"/>
          </w:rPr>
          <w:delText xml:space="preserve">there was more soil moisture </w:delText>
        </w:r>
      </w:del>
      <w:r w:rsidR="00B7721F">
        <w:rPr>
          <w:rFonts w:ascii="Times New Roman" w:eastAsia="Times New Roman" w:hAnsi="Times New Roman" w:cs="Times New Roman"/>
          <w:sz w:val="24"/>
          <w:szCs w:val="24"/>
        </w:rPr>
        <w:t>in high impact</w:t>
      </w:r>
      <w:del w:id="631" w:author="Clay" w:date="2020-07-22T17:45:00Z">
        <w:r w:rsidR="00B7721F" w:rsidDel="00EC1C75">
          <w:rPr>
            <w:rFonts w:ascii="Times New Roman" w:eastAsia="Times New Roman" w:hAnsi="Times New Roman" w:cs="Times New Roman"/>
            <w:sz w:val="24"/>
            <w:szCs w:val="24"/>
          </w:rPr>
          <w:delText>ed</w:delText>
        </w:r>
      </w:del>
      <w:r w:rsidR="00B7721F">
        <w:rPr>
          <w:rFonts w:ascii="Times New Roman" w:eastAsia="Times New Roman" w:hAnsi="Times New Roman" w:cs="Times New Roman"/>
          <w:sz w:val="24"/>
          <w:szCs w:val="24"/>
        </w:rPr>
        <w:t xml:space="preserve"> sites</w:t>
      </w:r>
      <w:del w:id="632" w:author="Clay" w:date="2020-07-22T17:45:00Z">
        <w:r w:rsidR="00B7721F" w:rsidDel="00EC1C75">
          <w:rPr>
            <w:rFonts w:ascii="Times New Roman" w:eastAsia="Times New Roman" w:hAnsi="Times New Roman" w:cs="Times New Roman"/>
            <w:sz w:val="24"/>
            <w:szCs w:val="24"/>
          </w:rPr>
          <w:delText>,</w:delText>
        </w:r>
      </w:del>
      <w:r w:rsidR="00B7721F">
        <w:rPr>
          <w:rFonts w:ascii="Times New Roman" w:eastAsia="Times New Roman" w:hAnsi="Times New Roman" w:cs="Times New Roman"/>
          <w:sz w:val="24"/>
          <w:szCs w:val="24"/>
        </w:rPr>
        <w:t xml:space="preserve"> and on 8-May-16 and 6-Nov-16 </w:t>
      </w:r>
      <w:del w:id="633" w:author="Clay" w:date="2020-07-22T17:45:00Z">
        <w:r w:rsidR="00B7721F" w:rsidDel="00EC1C75">
          <w:rPr>
            <w:rFonts w:ascii="Times New Roman" w:eastAsia="Times New Roman" w:hAnsi="Times New Roman" w:cs="Times New Roman"/>
            <w:sz w:val="24"/>
            <w:szCs w:val="24"/>
          </w:rPr>
          <w:delText xml:space="preserve">there was more soil moisture </w:delText>
        </w:r>
      </w:del>
      <w:r w:rsidR="00B7721F">
        <w:rPr>
          <w:rFonts w:ascii="Times New Roman" w:eastAsia="Times New Roman" w:hAnsi="Times New Roman" w:cs="Times New Roman"/>
          <w:sz w:val="24"/>
          <w:szCs w:val="24"/>
        </w:rPr>
        <w:t>in low impact</w:t>
      </w:r>
      <w:del w:id="634" w:author="Clay" w:date="2020-07-22T17:45:00Z">
        <w:r w:rsidR="00B7721F" w:rsidDel="00EC1C75">
          <w:rPr>
            <w:rFonts w:ascii="Times New Roman" w:eastAsia="Times New Roman" w:hAnsi="Times New Roman" w:cs="Times New Roman"/>
            <w:sz w:val="24"/>
            <w:szCs w:val="24"/>
          </w:rPr>
          <w:delText>ed</w:delText>
        </w:r>
      </w:del>
      <w:r w:rsidR="00B7721F">
        <w:rPr>
          <w:rFonts w:ascii="Times New Roman" w:eastAsia="Times New Roman" w:hAnsi="Times New Roman" w:cs="Times New Roman"/>
          <w:sz w:val="24"/>
          <w:szCs w:val="24"/>
        </w:rPr>
        <w:t xml:space="preserve"> sites</w:t>
      </w:r>
      <w:ins w:id="635" w:author="Clay" w:date="2020-07-22T17:45:00Z">
        <w:r w:rsidR="00EC1C75">
          <w:rPr>
            <w:rFonts w:ascii="Times New Roman" w:eastAsia="Times New Roman" w:hAnsi="Times New Roman" w:cs="Times New Roman"/>
            <w:sz w:val="24"/>
            <w:szCs w:val="24"/>
          </w:rPr>
          <w:t>, there was no consistent difference between high and low impact sites</w:t>
        </w:r>
      </w:ins>
      <w:r w:rsidR="00B7721F">
        <w:rPr>
          <w:rFonts w:ascii="Times New Roman" w:eastAsia="Times New Roman" w:hAnsi="Times New Roman" w:cs="Times New Roman"/>
          <w:sz w:val="24"/>
          <w:szCs w:val="24"/>
        </w:rPr>
        <w:t xml:space="preserve">. </w:t>
      </w:r>
      <w:ins w:id="636" w:author="Clay" w:date="2020-07-13T11:45:00Z">
        <w:r w:rsidR="00EC1C75">
          <w:rPr>
            <w:rFonts w:ascii="Times New Roman" w:eastAsia="Times New Roman" w:hAnsi="Times New Roman" w:cs="Times New Roman"/>
            <w:sz w:val="24"/>
            <w:szCs w:val="24"/>
          </w:rPr>
          <w:t xml:space="preserve"> </w:t>
        </w:r>
      </w:ins>
      <w:ins w:id="637" w:author="Clay" w:date="2020-07-22T17:46:00Z">
        <w:r w:rsidR="00EC1C75">
          <w:rPr>
            <w:rFonts w:ascii="Times New Roman" w:eastAsia="Times New Roman" w:hAnsi="Times New Roman" w:cs="Times New Roman"/>
            <w:sz w:val="24"/>
            <w:szCs w:val="24"/>
          </w:rPr>
          <w:t>It is possible that even in high herbivory sites, most herbivory occurs in the new growth on the fringe of the trees, so herbivory might not open the canopy significantly until it beco</w:t>
        </w:r>
      </w:ins>
      <w:ins w:id="638" w:author="Clay" w:date="2020-07-22T17:47:00Z">
        <w:r w:rsidR="00EC1C75">
          <w:rPr>
            <w:rFonts w:ascii="Times New Roman" w:eastAsia="Times New Roman" w:hAnsi="Times New Roman" w:cs="Times New Roman"/>
            <w:sz w:val="24"/>
            <w:szCs w:val="24"/>
          </w:rPr>
          <w:t xml:space="preserve">mes heavy enough to actually kill trees.  Alternatively, in this mountainous environments, nearby sites might have had enough </w:t>
        </w:r>
      </w:ins>
      <w:del w:id="639" w:author="Clay" w:date="2020-07-22T17:48:00Z">
        <w:r w:rsidR="00B7721F" w:rsidDel="00EC1C75">
          <w:rPr>
            <w:rFonts w:ascii="Times New Roman" w:eastAsia="Times New Roman" w:hAnsi="Times New Roman" w:cs="Times New Roman"/>
            <w:sz w:val="24"/>
            <w:szCs w:val="24"/>
          </w:rPr>
          <w:delText xml:space="preserve">These differences could be attributed to </w:delText>
        </w:r>
      </w:del>
      <w:r w:rsidR="00B7721F">
        <w:rPr>
          <w:rFonts w:ascii="Times New Roman" w:eastAsia="Times New Roman" w:hAnsi="Times New Roman" w:cs="Times New Roman"/>
          <w:sz w:val="24"/>
          <w:szCs w:val="24"/>
        </w:rPr>
        <w:t xml:space="preserve">microclimate </w:t>
      </w:r>
      <w:r w:rsidR="008276E2">
        <w:rPr>
          <w:rFonts w:ascii="Times New Roman" w:eastAsia="Times New Roman" w:hAnsi="Times New Roman" w:cs="Times New Roman"/>
          <w:sz w:val="24"/>
          <w:szCs w:val="24"/>
        </w:rPr>
        <w:t>differences</w:t>
      </w:r>
      <w:r w:rsidR="00B7721F">
        <w:rPr>
          <w:rFonts w:ascii="Times New Roman" w:eastAsia="Times New Roman" w:hAnsi="Times New Roman" w:cs="Times New Roman"/>
          <w:sz w:val="24"/>
          <w:szCs w:val="24"/>
        </w:rPr>
        <w:t xml:space="preserve"> </w:t>
      </w:r>
      <w:del w:id="640" w:author="Clay" w:date="2020-07-22T17:48:00Z">
        <w:r w:rsidR="00B7721F" w:rsidDel="00EC1C75">
          <w:rPr>
            <w:rFonts w:ascii="Times New Roman" w:eastAsia="Times New Roman" w:hAnsi="Times New Roman" w:cs="Times New Roman"/>
            <w:sz w:val="24"/>
            <w:szCs w:val="24"/>
          </w:rPr>
          <w:delText>between the two regions</w:delText>
        </w:r>
      </w:del>
      <w:ins w:id="641" w:author="Clay" w:date="2020-07-22T17:48:00Z">
        <w:r w:rsidR="00EC1C75">
          <w:rPr>
            <w:rFonts w:ascii="Times New Roman" w:eastAsia="Times New Roman" w:hAnsi="Times New Roman" w:cs="Times New Roman"/>
            <w:sz w:val="24"/>
            <w:szCs w:val="24"/>
          </w:rPr>
          <w:t>to exceed any variability caused by budworms</w:t>
        </w:r>
      </w:ins>
      <w:ins w:id="642" w:author="Neziri Izak - OHS" w:date="2020-07-17T13:36:00Z">
        <w:r w:rsidR="006740C8">
          <w:rPr>
            <w:rFonts w:ascii="Times New Roman" w:eastAsia="Times New Roman" w:hAnsi="Times New Roman" w:cs="Times New Roman"/>
            <w:sz w:val="24"/>
            <w:szCs w:val="24"/>
          </w:rPr>
          <w:t>.</w:t>
        </w:r>
      </w:ins>
    </w:p>
    <w:p w14:paraId="367FEA63" w14:textId="3E0CCD49"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moveToRangeStart w:id="643" w:author="Clay" w:date="2020-07-22T17:48:00Z" w:name="move46332540"/>
      <w:moveTo w:id="644" w:author="Clay" w:date="2020-07-22T17:48:00Z">
        <w:r w:rsidR="00EC1C75">
          <w:rPr>
            <w:rFonts w:ascii="Times New Roman" w:eastAsia="Times New Roman" w:hAnsi="Times New Roman" w:cs="Times New Roman"/>
            <w:sz w:val="24"/>
            <w:szCs w:val="24"/>
          </w:rPr>
          <w:t xml:space="preserve">I hypothesized that more frass input would lead to higher soil organic matter content. </w:t>
        </w:r>
      </w:moveTo>
      <w:moveToRangeEnd w:id="643"/>
      <w:ins w:id="645" w:author="Clay" w:date="2020-07-22T17:48:00Z">
        <w:r w:rsidR="00EC1C75">
          <w:rPr>
            <w:rFonts w:ascii="Times New Roman" w:eastAsia="Times New Roman" w:hAnsi="Times New Roman" w:cs="Times New Roman"/>
            <w:sz w:val="24"/>
            <w:szCs w:val="24"/>
          </w:rPr>
          <w:t xml:space="preserve"> </w:t>
        </w:r>
      </w:ins>
      <w:ins w:id="646" w:author="Clay" w:date="2020-07-22T17:50:00Z">
        <w:r w:rsidR="00EC1C75">
          <w:rPr>
            <w:rFonts w:ascii="Times New Roman" w:eastAsia="Times New Roman" w:hAnsi="Times New Roman" w:cs="Times New Roman"/>
            <w:sz w:val="24"/>
            <w:szCs w:val="24"/>
          </w:rPr>
          <w:t xml:space="preserve">Despite seeing higher frass deposition in high budworm sites, </w:t>
        </w:r>
      </w:ins>
      <w:ins w:id="647" w:author="Clay" w:date="2020-07-22T17:48:00Z">
        <w:r w:rsidR="00EC1C75">
          <w:rPr>
            <w:rFonts w:ascii="Times New Roman" w:eastAsia="Times New Roman" w:hAnsi="Times New Roman" w:cs="Times New Roman"/>
            <w:sz w:val="24"/>
            <w:szCs w:val="24"/>
          </w:rPr>
          <w:t xml:space="preserve">I did not observe </w:t>
        </w:r>
      </w:ins>
      <w:ins w:id="648" w:author="Clay" w:date="2020-07-22T17:50:00Z">
        <w:r w:rsidR="00EC1C75">
          <w:rPr>
            <w:rFonts w:ascii="Times New Roman" w:eastAsia="Times New Roman" w:hAnsi="Times New Roman" w:cs="Times New Roman"/>
            <w:sz w:val="24"/>
            <w:szCs w:val="24"/>
          </w:rPr>
          <w:t xml:space="preserve">any differences in organic matter between </w:t>
        </w:r>
      </w:ins>
      <w:del w:id="649" w:author="Clay" w:date="2020-07-22T17:48:00Z">
        <w:r w:rsidR="00802AE0" w:rsidDel="00EC1C75">
          <w:rPr>
            <w:rFonts w:ascii="Times New Roman" w:eastAsia="Times New Roman" w:hAnsi="Times New Roman" w:cs="Times New Roman"/>
            <w:sz w:val="24"/>
            <w:szCs w:val="24"/>
          </w:rPr>
          <w:delText xml:space="preserve">The </w:delText>
        </w:r>
      </w:del>
      <w:del w:id="650" w:author="Clay" w:date="2020-07-22T17:50:00Z">
        <w:r w:rsidR="00802AE0" w:rsidDel="00EC1C75">
          <w:rPr>
            <w:rFonts w:ascii="Times New Roman" w:eastAsia="Times New Roman" w:hAnsi="Times New Roman" w:cs="Times New Roman"/>
            <w:sz w:val="24"/>
            <w:szCs w:val="24"/>
          </w:rPr>
          <w:delText xml:space="preserve">mean for </w:delText>
        </w:r>
      </w:del>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ins w:id="651" w:author="Clay" w:date="2020-07-22T17:50:00Z">
        <w:r w:rsidR="00EC1C75">
          <w:rPr>
            <w:rFonts w:ascii="Times New Roman" w:eastAsia="Times New Roman" w:hAnsi="Times New Roman" w:cs="Times New Roman"/>
            <w:sz w:val="24"/>
            <w:szCs w:val="24"/>
          </w:rPr>
          <w:t xml:space="preserve">and low </w:t>
        </w:r>
      </w:ins>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del w:id="652" w:author="Clay" w:date="2020-07-22T17:51:00Z">
        <w:r w:rsidDel="00EC1C75">
          <w:rPr>
            <w:rFonts w:ascii="Times New Roman" w:eastAsia="Times New Roman" w:hAnsi="Times New Roman" w:cs="Times New Roman"/>
            <w:sz w:val="24"/>
            <w:szCs w:val="24"/>
          </w:rPr>
          <w:delText xml:space="preserve"> </w:delText>
        </w:r>
        <w:r w:rsidR="00802AE0" w:rsidDel="00EC1C75">
          <w:rPr>
            <w:rFonts w:ascii="Times New Roman" w:eastAsia="Times New Roman" w:hAnsi="Times New Roman" w:cs="Times New Roman"/>
            <w:sz w:val="24"/>
            <w:szCs w:val="24"/>
          </w:rPr>
          <w:delText>did</w:delText>
        </w:r>
        <w:r w:rsidDel="00EC1C75">
          <w:rPr>
            <w:rFonts w:ascii="Times New Roman" w:eastAsia="Times New Roman" w:hAnsi="Times New Roman" w:cs="Times New Roman"/>
            <w:sz w:val="24"/>
            <w:szCs w:val="24"/>
          </w:rPr>
          <w:delText xml:space="preserve"> not</w:delText>
        </w:r>
        <w:r w:rsidR="00802AE0" w:rsidDel="00EC1C75">
          <w:rPr>
            <w:rFonts w:ascii="Times New Roman" w:eastAsia="Times New Roman" w:hAnsi="Times New Roman" w:cs="Times New Roman"/>
            <w:sz w:val="24"/>
            <w:szCs w:val="24"/>
          </w:rPr>
          <w:delText xml:space="preserve"> differ</w:delText>
        </w:r>
        <w:r w:rsidDel="00EC1C75">
          <w:rPr>
            <w:rFonts w:ascii="Times New Roman" w:eastAsia="Times New Roman" w:hAnsi="Times New Roman" w:cs="Times New Roman"/>
            <w:sz w:val="24"/>
            <w:szCs w:val="24"/>
          </w:rPr>
          <w:delText xml:space="preserve"> significantly</w:delText>
        </w:r>
        <w:r w:rsidR="006740C8" w:rsidDel="00EC1C75">
          <w:rPr>
            <w:rFonts w:ascii="Times New Roman" w:eastAsia="Times New Roman" w:hAnsi="Times New Roman" w:cs="Times New Roman"/>
            <w:sz w:val="24"/>
            <w:szCs w:val="24"/>
          </w:rPr>
          <w:delText xml:space="preserve"> </w:delText>
        </w:r>
      </w:del>
      <w:del w:id="653" w:author="Clay" w:date="2020-07-22T17:49:00Z">
        <w:r w:rsidR="006740C8" w:rsidDel="00EC1C75">
          <w:rPr>
            <w:rFonts w:ascii="Times New Roman" w:eastAsia="Times New Roman" w:hAnsi="Times New Roman" w:cs="Times New Roman"/>
            <w:sz w:val="24"/>
            <w:szCs w:val="24"/>
          </w:rPr>
          <w:delText>for soil organic matter percentage</w:delText>
        </w:r>
      </w:del>
      <w:r>
        <w:rPr>
          <w:rFonts w:ascii="Times New Roman" w:eastAsia="Times New Roman" w:hAnsi="Times New Roman" w:cs="Times New Roman"/>
          <w:sz w:val="24"/>
          <w:szCs w:val="24"/>
        </w:rPr>
        <w:t>.</w:t>
      </w:r>
      <w:ins w:id="654" w:author="Clay" w:date="2020-07-22T17:49:00Z">
        <w:r w:rsidR="00EC1C7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ins w:id="655" w:author="Clay" w:date="2020-07-22T17:51:00Z">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(CITATION FROM ABOVE)</w:t>
        </w:r>
        <w:proofErr w:type="gramStart"/>
        <w:r w:rsidR="000D68A9">
          <w:rPr>
            <w:rFonts w:ascii="Times New Roman" w:eastAsia="Times New Roman" w:hAnsi="Times New Roman" w:cs="Times New Roman"/>
            <w:sz w:val="24"/>
            <w:szCs w:val="24"/>
          </w:rPr>
          <w:t>,</w:t>
        </w:r>
        <w:proofErr w:type="gramEnd"/>
        <w:r w:rsidR="000D68A9">
          <w:rPr>
            <w:rFonts w:ascii="Times New Roman" w:eastAsia="Times New Roman" w:hAnsi="Times New Roman" w:cs="Times New Roman"/>
            <w:sz w:val="24"/>
            <w:szCs w:val="24"/>
          </w:rPr>
          <w:t xml:space="preserve"> it is possible that frass had not d</w:t>
        </w:r>
      </w:ins>
      <w:ins w:id="656" w:author="Clay" w:date="2020-07-22T17:52:00Z">
        <w:r w:rsidR="000D68A9">
          <w:rPr>
            <w:rFonts w:ascii="Times New Roman" w:eastAsia="Times New Roman" w:hAnsi="Times New Roman" w:cs="Times New Roman"/>
            <w:sz w:val="24"/>
            <w:szCs w:val="24"/>
          </w:rPr>
          <w:t xml:space="preserve">ecomposed enough to enter the soil pool as organic matter in my relatively short study.  Alternatively, </w:t>
        </w:r>
        <w:proofErr w:type="spellStart"/>
        <w:r w:rsidR="000D68A9">
          <w:rPr>
            <w:rFonts w:ascii="Times New Roman" w:eastAsia="Times New Roman" w:hAnsi="Times New Roman" w:cs="Times New Roman"/>
            <w:sz w:val="24"/>
            <w:szCs w:val="24"/>
          </w:rPr>
          <w:t>herbivoryes</w:t>
        </w:r>
        <w:proofErr w:type="spellEnd"/>
        <w:r w:rsidR="000D68A9">
          <w:rPr>
            <w:rFonts w:ascii="Times New Roman" w:eastAsia="Times New Roman" w:hAnsi="Times New Roman" w:cs="Times New Roman"/>
            <w:sz w:val="24"/>
            <w:szCs w:val="24"/>
          </w:rPr>
          <w:t xml:space="preserve"> might not have a consistent effect on soil organic matter.  For example, </w:t>
        </w:r>
      </w:ins>
      <w:moveFromRangeStart w:id="657" w:author="Clay" w:date="2020-07-22T17:48:00Z" w:name="move46332540"/>
      <w:moveFrom w:id="658" w:author="Clay" w:date="2020-07-22T17:48:00Z">
        <w:del w:id="659" w:author="Clay" w:date="2020-07-22T17:52:00Z">
          <w:r w:rsidDel="000D68A9">
            <w:rPr>
              <w:rFonts w:ascii="Times New Roman" w:eastAsia="Times New Roman" w:hAnsi="Times New Roman" w:cs="Times New Roman"/>
              <w:sz w:val="24"/>
              <w:szCs w:val="24"/>
            </w:rPr>
            <w:delText>I hypothesized that more frass input would lead to higher soil organic matter content</w:delText>
          </w:r>
          <w:r w:rsidR="00433FA3" w:rsidDel="000D68A9">
            <w:rPr>
              <w:rFonts w:ascii="Times New Roman" w:eastAsia="Times New Roman" w:hAnsi="Times New Roman" w:cs="Times New Roman"/>
              <w:sz w:val="24"/>
              <w:szCs w:val="24"/>
            </w:rPr>
            <w:delText>.</w:delText>
          </w:r>
          <w:r w:rsidR="00D20FEC" w:rsidDel="000D68A9">
            <w:rPr>
              <w:rFonts w:ascii="Times New Roman" w:eastAsia="Times New Roman" w:hAnsi="Times New Roman" w:cs="Times New Roman"/>
              <w:sz w:val="24"/>
              <w:szCs w:val="24"/>
            </w:rPr>
            <w:delText xml:space="preserve"> </w:delText>
          </w:r>
        </w:del>
      </w:moveFrom>
      <w:moveFromRangeEnd w:id="657"/>
      <w:del w:id="660" w:author="Clay" w:date="2020-07-22T17:52:00Z">
        <w:r w:rsidR="00433FA3" w:rsidDel="000D68A9">
          <w:rPr>
            <w:rFonts w:ascii="Times New Roman" w:eastAsia="Times New Roman" w:hAnsi="Times New Roman" w:cs="Times New Roman"/>
            <w:sz w:val="24"/>
            <w:szCs w:val="24"/>
          </w:rPr>
          <w:delText>G</w:delText>
        </w:r>
      </w:del>
      <w:ins w:id="661" w:author="Clay" w:date="2020-07-22T17:52:00Z">
        <w:r w:rsidR="000D68A9">
          <w:rPr>
            <w:rFonts w:ascii="Times New Roman" w:eastAsia="Times New Roman" w:hAnsi="Times New Roman" w:cs="Times New Roman"/>
            <w:sz w:val="24"/>
            <w:szCs w:val="24"/>
          </w:rPr>
          <w:t>g</w:t>
        </w:r>
      </w:ins>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del w:id="662" w:author="Clay" w:date="2020-07-22T17:52:00Z">
        <w:r w:rsidR="00433FA3" w:rsidDel="000D68A9">
          <w:rPr>
            <w:rFonts w:ascii="Times New Roman" w:eastAsia="Times New Roman" w:hAnsi="Times New Roman" w:cs="Times New Roman"/>
            <w:sz w:val="24"/>
            <w:szCs w:val="24"/>
          </w:rPr>
          <w:delText>have</w:delText>
        </w:r>
        <w:r w:rsidR="00D20FEC" w:rsidDel="000D68A9">
          <w:rPr>
            <w:rFonts w:ascii="Times New Roman" w:eastAsia="Times New Roman" w:hAnsi="Times New Roman" w:cs="Times New Roman"/>
            <w:sz w:val="24"/>
            <w:szCs w:val="24"/>
          </w:rPr>
          <w:delText xml:space="preserve"> shown </w:delText>
        </w:r>
      </w:del>
      <w:ins w:id="663" w:author="Clay" w:date="2020-07-22T17:52:00Z">
        <w:r w:rsidR="000D68A9">
          <w:rPr>
            <w:rFonts w:ascii="Times New Roman" w:eastAsia="Times New Roman" w:hAnsi="Times New Roman" w:cs="Times New Roman"/>
            <w:sz w:val="24"/>
            <w:szCs w:val="24"/>
          </w:rPr>
          <w:t xml:space="preserve">show </w:t>
        </w:r>
      </w:ins>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del w:id="664" w:author="Clay" w:date="2020-07-22T17:49:00Z">
        <w:r w:rsidR="00375127" w:rsidDel="00EC1C75">
          <w:rPr>
            <w:rFonts w:ascii="Times New Roman" w:eastAsia="Times New Roman" w:hAnsi="Times New Roman" w:cs="Times New Roman"/>
            <w:sz w:val="24"/>
            <w:szCs w:val="24"/>
          </w:rPr>
          <w:delText>grazers</w:delText>
        </w:r>
      </w:del>
      <w:ins w:id="665" w:author="Clay" w:date="2020-07-22T17:49:00Z">
        <w:r w:rsidR="00EC1C75">
          <w:rPr>
            <w:rFonts w:ascii="Times New Roman" w:eastAsia="Times New Roman" w:hAnsi="Times New Roman" w:cs="Times New Roman"/>
            <w:sz w:val="24"/>
            <w:szCs w:val="24"/>
          </w:rPr>
          <w:t>herbivory by grazers</w:t>
        </w:r>
      </w:ins>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 xml:space="preserve">eiro </w:t>
      </w:r>
      <w:r w:rsidR="00D20FEC">
        <w:rPr>
          <w:rFonts w:ascii="Times New Roman" w:eastAsia="Times New Roman" w:hAnsi="Times New Roman" w:cs="Times New Roman"/>
          <w:sz w:val="24"/>
          <w:szCs w:val="24"/>
        </w:rPr>
        <w:t xml:space="preserve">et al, 2010). </w:t>
      </w:r>
      <w:ins w:id="666" w:author="Clay" w:date="2020-07-22T17:49:00Z">
        <w:r w:rsidR="00EC1C75">
          <w:rPr>
            <w:rFonts w:ascii="Times New Roman" w:eastAsia="Times New Roman" w:hAnsi="Times New Roman" w:cs="Times New Roman"/>
            <w:sz w:val="24"/>
            <w:szCs w:val="24"/>
          </w:rPr>
          <w:t xml:space="preserve"> </w:t>
        </w:r>
      </w:ins>
      <w:ins w:id="667" w:author="Clay" w:date="2020-07-22T17:53:00Z">
        <w:r w:rsidR="000D68A9">
          <w:rPr>
            <w:rFonts w:ascii="Times New Roman" w:eastAsia="Times New Roman" w:hAnsi="Times New Roman" w:cs="Times New Roman"/>
            <w:sz w:val="24"/>
            <w:szCs w:val="24"/>
          </w:rPr>
          <w:t>Regardless of the mechanism, budworm herbivory does not appear to influence soil organic matter</w:t>
        </w:r>
      </w:ins>
      <w:ins w:id="668" w:author="Clay" w:date="2020-07-22T17:49:00Z">
        <w:r w:rsidR="00EC1C75">
          <w:rPr>
            <w:rFonts w:ascii="Times New Roman" w:eastAsia="Times New Roman" w:hAnsi="Times New Roman" w:cs="Times New Roman"/>
            <w:sz w:val="24"/>
            <w:szCs w:val="24"/>
          </w:rPr>
          <w:t xml:space="preserve">. </w:t>
        </w:r>
      </w:ins>
      <w:ins w:id="669" w:author="Clay" w:date="2020-07-22T17:50:00Z">
        <w:r w:rsidR="00EC1C75">
          <w:rPr>
            <w:rFonts w:ascii="Times New Roman" w:eastAsia="Times New Roman" w:hAnsi="Times New Roman" w:cs="Times New Roman"/>
            <w:sz w:val="24"/>
            <w:szCs w:val="24"/>
          </w:rPr>
          <w:t xml:space="preserve"> </w:t>
        </w:r>
      </w:ins>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69E7BF7F"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del w:id="670" w:author="Clay" w:date="2020-07-22T17:55:00Z">
        <w:r w:rsidR="00097AE0" w:rsidDel="000D68A9">
          <w:rPr>
            <w:rFonts w:ascii="Times New Roman" w:eastAsia="Times New Roman" w:hAnsi="Times New Roman" w:cs="Times New Roman"/>
            <w:sz w:val="24"/>
            <w:szCs w:val="24"/>
          </w:rPr>
          <w:delText xml:space="preserve">N </w:delText>
        </w:r>
      </w:del>
      <w:ins w:id="671" w:author="Clay" w:date="2020-07-22T17:55:00Z">
        <w:r w:rsidR="000D68A9">
          <w:rPr>
            <w:rFonts w:ascii="Times New Roman" w:eastAsia="Times New Roman" w:hAnsi="Times New Roman" w:cs="Times New Roman"/>
            <w:sz w:val="24"/>
            <w:szCs w:val="24"/>
          </w:rPr>
          <w:t xml:space="preserve">nutrients </w:t>
        </w:r>
      </w:ins>
      <w:r w:rsidR="00097AE0">
        <w:rPr>
          <w:rFonts w:ascii="Times New Roman" w:eastAsia="Times New Roman" w:hAnsi="Times New Roman" w:cs="Times New Roman"/>
          <w:sz w:val="24"/>
          <w:szCs w:val="24"/>
        </w:rPr>
        <w:t xml:space="preserve">would increase in the presence of budworms, </w:t>
      </w:r>
      <w:del w:id="672" w:author="Clay" w:date="2020-07-22T17:55:00Z">
        <w:r w:rsidR="00097AE0" w:rsidDel="000D68A9">
          <w:rPr>
            <w:rFonts w:ascii="Times New Roman" w:eastAsia="Times New Roman" w:hAnsi="Times New Roman" w:cs="Times New Roman"/>
            <w:sz w:val="24"/>
            <w:szCs w:val="24"/>
          </w:rPr>
          <w:delText xml:space="preserve">and this </w:delText>
        </w:r>
      </w:del>
      <w:ins w:id="673" w:author="Clay" w:date="2020-07-22T17:55:00Z">
        <w:r w:rsidR="000D68A9">
          <w:rPr>
            <w:rFonts w:ascii="Times New Roman" w:eastAsia="Times New Roman" w:hAnsi="Times New Roman" w:cs="Times New Roman"/>
            <w:sz w:val="24"/>
            <w:szCs w:val="24"/>
          </w:rPr>
          <w:t xml:space="preserve">but this </w:t>
        </w:r>
      </w:ins>
      <w:r w:rsidR="00097AE0">
        <w:rPr>
          <w:rFonts w:ascii="Times New Roman" w:eastAsia="Times New Roman" w:hAnsi="Times New Roman" w:cs="Times New Roman"/>
          <w:sz w:val="24"/>
          <w:szCs w:val="24"/>
        </w:rPr>
        <w:t xml:space="preserve">did not occur </w:t>
      </w:r>
      <w:del w:id="674" w:author="Clay" w:date="2020-07-22T17:55:00Z">
        <w:r w:rsidR="00097AE0" w:rsidDel="000D68A9">
          <w:rPr>
            <w:rFonts w:ascii="Times New Roman" w:eastAsia="Times New Roman" w:hAnsi="Times New Roman" w:cs="Times New Roman"/>
            <w:sz w:val="24"/>
            <w:szCs w:val="24"/>
          </w:rPr>
          <w:delText xml:space="preserve">in </w:delText>
        </w:r>
      </w:del>
      <w:ins w:id="675" w:author="Clay" w:date="2020-07-22T17:55:00Z">
        <w:r w:rsidR="000D68A9">
          <w:rPr>
            <w:rFonts w:ascii="Times New Roman" w:eastAsia="Times New Roman" w:hAnsi="Times New Roman" w:cs="Times New Roman"/>
            <w:sz w:val="24"/>
            <w:szCs w:val="24"/>
          </w:rPr>
          <w:t xml:space="preserve">for </w:t>
        </w:r>
      </w:ins>
      <w:r w:rsidR="00097AE0">
        <w:rPr>
          <w:rFonts w:ascii="Times New Roman" w:eastAsia="Times New Roman" w:hAnsi="Times New Roman" w:cs="Times New Roman"/>
          <w:sz w:val="24"/>
          <w:szCs w:val="24"/>
        </w:rPr>
        <w:t>ammonium</w:t>
      </w:r>
      <w:ins w:id="676" w:author="Clay" w:date="2020-07-22T17:55:00Z">
        <w:r w:rsidR="000D68A9">
          <w:rPr>
            <w:rFonts w:ascii="Times New Roman" w:eastAsia="Times New Roman" w:hAnsi="Times New Roman" w:cs="Times New Roman"/>
            <w:sz w:val="24"/>
            <w:szCs w:val="24"/>
          </w:rPr>
          <w:t xml:space="preserve"> despite higher </w:t>
        </w:r>
        <w:proofErr w:type="spellStart"/>
        <w:r w:rsidR="000D68A9">
          <w:rPr>
            <w:rFonts w:ascii="Times New Roman" w:eastAsia="Times New Roman" w:hAnsi="Times New Roman" w:cs="Times New Roman"/>
            <w:sz w:val="24"/>
            <w:szCs w:val="24"/>
          </w:rPr>
          <w:t>throughfall</w:t>
        </w:r>
        <w:proofErr w:type="spellEnd"/>
        <w:r w:rsidR="000D68A9">
          <w:rPr>
            <w:rFonts w:ascii="Times New Roman" w:eastAsia="Times New Roman" w:hAnsi="Times New Roman" w:cs="Times New Roman"/>
            <w:sz w:val="24"/>
            <w:szCs w:val="24"/>
          </w:rPr>
          <w:t xml:space="preserve"> ammonium concentrations</w:t>
        </w:r>
      </w:ins>
      <w:r w:rsidR="00097AE0">
        <w:rPr>
          <w:rFonts w:ascii="Times New Roman" w:eastAsia="Times New Roman" w:hAnsi="Times New Roman" w:cs="Times New Roman"/>
          <w:sz w:val="24"/>
          <w:szCs w:val="24"/>
        </w:rPr>
        <w:t xml:space="preserve">. </w:t>
      </w:r>
      <w:ins w:id="677" w:author="Clay" w:date="2020-07-22T18:01:00Z">
        <w:r w:rsidR="000D68A9">
          <w:rPr>
            <w:rFonts w:ascii="Times New Roman" w:eastAsia="Times New Roman" w:hAnsi="Times New Roman" w:cs="Times New Roman"/>
            <w:sz w:val="24"/>
            <w:szCs w:val="24"/>
          </w:rPr>
          <w:t xml:space="preserve"> The lack of consistency between </w:t>
        </w:r>
        <w:proofErr w:type="spellStart"/>
        <w:r w:rsidR="000D68A9">
          <w:rPr>
            <w:rFonts w:ascii="Times New Roman" w:eastAsia="Times New Roman" w:hAnsi="Times New Roman" w:cs="Times New Roman"/>
            <w:sz w:val="24"/>
            <w:szCs w:val="24"/>
          </w:rPr>
          <w:t>throughfall</w:t>
        </w:r>
        <w:proofErr w:type="spellEnd"/>
        <w:r w:rsidR="000D68A9">
          <w:rPr>
            <w:rFonts w:ascii="Times New Roman" w:eastAsia="Times New Roman" w:hAnsi="Times New Roman" w:cs="Times New Roman"/>
            <w:sz w:val="24"/>
            <w:szCs w:val="24"/>
          </w:rPr>
          <w:t xml:space="preserve"> and soil ammonium concentrations suggests very high immobilization of ammonium via </w:t>
        </w:r>
      </w:ins>
      <w:ins w:id="678" w:author="Clay" w:date="2020-07-22T18:02:00Z">
        <w:r w:rsidR="000D68A9">
          <w:rPr>
            <w:rFonts w:ascii="Times New Roman" w:eastAsia="Times New Roman" w:hAnsi="Times New Roman" w:cs="Times New Roman"/>
            <w:sz w:val="24"/>
            <w:szCs w:val="24"/>
          </w:rPr>
          <w:t xml:space="preserve">soil </w:t>
        </w:r>
      </w:ins>
      <w:ins w:id="679" w:author="Clay" w:date="2020-07-22T18:01:00Z">
        <w:r w:rsidR="000D68A9">
          <w:rPr>
            <w:rFonts w:ascii="Times New Roman" w:eastAsia="Times New Roman" w:hAnsi="Times New Roman" w:cs="Times New Roman"/>
            <w:sz w:val="24"/>
            <w:szCs w:val="24"/>
          </w:rPr>
          <w:t>bacterial pro</w:t>
        </w:r>
      </w:ins>
      <w:ins w:id="680" w:author="Clay" w:date="2020-07-22T18:02:00Z">
        <w:r w:rsidR="000D68A9">
          <w:rPr>
            <w:rFonts w:ascii="Times New Roman" w:eastAsia="Times New Roman" w:hAnsi="Times New Roman" w:cs="Times New Roman"/>
            <w:sz w:val="24"/>
            <w:szCs w:val="24"/>
          </w:rPr>
          <w:t xml:space="preserve">duction or understory plant uptake.  </w:t>
        </w:r>
      </w:ins>
      <w:ins w:id="681" w:author="Clay" w:date="2020-07-22T17:55:00Z">
        <w:r w:rsidR="000D68A9">
          <w:rPr>
            <w:rFonts w:ascii="Times New Roman" w:eastAsia="Times New Roman" w:hAnsi="Times New Roman" w:cs="Times New Roman"/>
            <w:sz w:val="24"/>
            <w:szCs w:val="24"/>
          </w:rPr>
          <w:t xml:space="preserve">There was however a significant </w:t>
        </w:r>
      </w:ins>
      <w:del w:id="682" w:author="Clay" w:date="2020-07-22T17:55:00Z">
        <w:r w:rsidR="00097AE0" w:rsidDel="000D68A9">
          <w:rPr>
            <w:rFonts w:ascii="Times New Roman" w:eastAsia="Times New Roman" w:hAnsi="Times New Roman" w:cs="Times New Roman"/>
            <w:sz w:val="24"/>
            <w:szCs w:val="24"/>
          </w:rPr>
          <w:delText xml:space="preserve">Sample </w:delText>
        </w:r>
      </w:del>
      <w:ins w:id="683" w:author="Clay" w:date="2020-07-22T17:55:00Z">
        <w:r w:rsidR="000D68A9">
          <w:rPr>
            <w:rFonts w:ascii="Times New Roman" w:eastAsia="Times New Roman" w:hAnsi="Times New Roman" w:cs="Times New Roman"/>
            <w:sz w:val="24"/>
            <w:szCs w:val="24"/>
          </w:rPr>
          <w:t xml:space="preserve">sample </w:t>
        </w:r>
      </w:ins>
      <w:r w:rsidR="00097AE0">
        <w:rPr>
          <w:rFonts w:ascii="Times New Roman" w:eastAsia="Times New Roman" w:hAnsi="Times New Roman" w:cs="Times New Roman"/>
          <w:sz w:val="24"/>
          <w:szCs w:val="24"/>
        </w:rPr>
        <w:t xml:space="preserve">event </w:t>
      </w:r>
      <w:del w:id="684" w:author="Clay" w:date="2020-07-22T17:56:00Z">
        <w:r w:rsidR="00097AE0" w:rsidDel="000D68A9">
          <w:rPr>
            <w:rFonts w:ascii="Times New Roman" w:eastAsia="Times New Roman" w:hAnsi="Times New Roman" w:cs="Times New Roman"/>
            <w:sz w:val="24"/>
            <w:szCs w:val="24"/>
          </w:rPr>
          <w:delText xml:space="preserve">significantly influenced </w:delText>
        </w:r>
      </w:del>
      <w:ins w:id="685" w:author="Clay" w:date="2020-07-22T17:56:00Z">
        <w:r w:rsidR="000D68A9">
          <w:rPr>
            <w:rFonts w:ascii="Times New Roman" w:eastAsia="Times New Roman" w:hAnsi="Times New Roman" w:cs="Times New Roman"/>
            <w:sz w:val="24"/>
            <w:szCs w:val="24"/>
          </w:rPr>
          <w:t xml:space="preserve">effect indicating that </w:t>
        </w:r>
      </w:ins>
      <w:r w:rsidR="00097AE0">
        <w:rPr>
          <w:rFonts w:ascii="Times New Roman" w:eastAsia="Times New Roman" w:hAnsi="Times New Roman" w:cs="Times New Roman"/>
          <w:sz w:val="24"/>
          <w:szCs w:val="24"/>
        </w:rPr>
        <w:t>ammonium concentrations</w:t>
      </w:r>
      <w:ins w:id="686" w:author="Clay" w:date="2020-07-22T17:56:00Z">
        <w:r w:rsidR="000D68A9">
          <w:rPr>
            <w:rFonts w:ascii="Times New Roman" w:eastAsia="Times New Roman" w:hAnsi="Times New Roman" w:cs="Times New Roman"/>
            <w:sz w:val="24"/>
            <w:szCs w:val="24"/>
          </w:rPr>
          <w:t xml:space="preserve"> </w:t>
        </w:r>
      </w:ins>
      <w:del w:id="687" w:author="Clay" w:date="2020-07-22T17:56:00Z">
        <w:r w:rsidR="00097AE0" w:rsidDel="000D68A9">
          <w:rPr>
            <w:rFonts w:ascii="Times New Roman" w:eastAsia="Times New Roman" w:hAnsi="Times New Roman" w:cs="Times New Roman"/>
            <w:sz w:val="24"/>
            <w:szCs w:val="24"/>
          </w:rPr>
          <w:delText>, but bud worms did not have an effect</w:delText>
        </w:r>
      </w:del>
      <w:ins w:id="688" w:author="Clay" w:date="2020-07-22T17:56:00Z">
        <w:r w:rsidR="000D68A9">
          <w:rPr>
            <w:rFonts w:ascii="Times New Roman" w:eastAsia="Times New Roman" w:hAnsi="Times New Roman" w:cs="Times New Roman"/>
            <w:sz w:val="24"/>
            <w:szCs w:val="24"/>
          </w:rPr>
          <w:t>differe</w:t>
        </w:r>
      </w:ins>
      <w:ins w:id="689" w:author="Clay" w:date="2020-07-22T18:02:00Z">
        <w:r w:rsidR="001D207E">
          <w:rPr>
            <w:rFonts w:ascii="Times New Roman" w:eastAsia="Times New Roman" w:hAnsi="Times New Roman" w:cs="Times New Roman"/>
            <w:sz w:val="24"/>
            <w:szCs w:val="24"/>
          </w:rPr>
          <w:t>d</w:t>
        </w:r>
      </w:ins>
      <w:ins w:id="690" w:author="Clay" w:date="2020-07-22T17:56:00Z">
        <w:r w:rsidR="000D68A9">
          <w:rPr>
            <w:rFonts w:ascii="Times New Roman" w:eastAsia="Times New Roman" w:hAnsi="Times New Roman" w:cs="Times New Roman"/>
            <w:sz w:val="24"/>
            <w:szCs w:val="24"/>
          </w:rPr>
          <w:t xml:space="preserve"> through time</w:t>
        </w:r>
      </w:ins>
      <w:r w:rsidR="00097AE0">
        <w:rPr>
          <w:rFonts w:ascii="Times New Roman" w:eastAsia="Times New Roman" w:hAnsi="Times New Roman" w:cs="Times New Roman"/>
          <w:sz w:val="24"/>
          <w:szCs w:val="24"/>
        </w:rPr>
        <w:t>.</w:t>
      </w:r>
      <w:ins w:id="691" w:author="Clay" w:date="2020-07-22T17:56:00Z">
        <w:r w:rsidR="000D68A9">
          <w:rPr>
            <w:rFonts w:ascii="Times New Roman" w:eastAsia="Times New Roman" w:hAnsi="Times New Roman" w:cs="Times New Roman"/>
            <w:sz w:val="24"/>
            <w:szCs w:val="24"/>
          </w:rPr>
          <w:t xml:space="preserve"> </w:t>
        </w:r>
      </w:ins>
      <w:r w:rsidR="00097AE0">
        <w:rPr>
          <w:rFonts w:ascii="Times New Roman" w:eastAsia="Times New Roman" w:hAnsi="Times New Roman" w:cs="Times New Roman"/>
          <w:sz w:val="24"/>
          <w:szCs w:val="24"/>
        </w:rPr>
        <w:t xml:space="preserve"> </w:t>
      </w:r>
      <w:del w:id="692" w:author="Clay" w:date="2020-07-22T17:58:00Z">
        <w:r w:rsidR="007A5BB5" w:rsidDel="000D68A9">
          <w:rPr>
            <w:rFonts w:ascii="Times New Roman" w:eastAsia="Times New Roman" w:hAnsi="Times New Roman" w:cs="Times New Roman"/>
            <w:sz w:val="24"/>
            <w:szCs w:val="24"/>
          </w:rPr>
          <w:delText>Similar to throughfall, there was a h</w:delText>
        </w:r>
      </w:del>
      <w:ins w:id="693" w:author="Clay" w:date="2020-07-22T17:58:00Z">
        <w:r w:rsidR="000D68A9">
          <w:rPr>
            <w:rFonts w:ascii="Times New Roman" w:eastAsia="Times New Roman" w:hAnsi="Times New Roman" w:cs="Times New Roman"/>
            <w:sz w:val="24"/>
            <w:szCs w:val="24"/>
          </w:rPr>
          <w:t>H</w:t>
        </w:r>
      </w:ins>
      <w:r w:rsidR="007A5BB5">
        <w:rPr>
          <w:rFonts w:ascii="Times New Roman" w:eastAsia="Times New Roman" w:hAnsi="Times New Roman" w:cs="Times New Roman"/>
          <w:sz w:val="24"/>
          <w:szCs w:val="24"/>
        </w:rPr>
        <w:t>ighe</w:t>
      </w:r>
      <w:del w:id="694" w:author="Clay" w:date="2020-07-22T17:58:00Z">
        <w:r w:rsidR="007A5BB5" w:rsidDel="000D68A9">
          <w:rPr>
            <w:rFonts w:ascii="Times New Roman" w:eastAsia="Times New Roman" w:hAnsi="Times New Roman" w:cs="Times New Roman"/>
            <w:sz w:val="24"/>
            <w:szCs w:val="24"/>
          </w:rPr>
          <w:delText>r</w:delText>
        </w:r>
      </w:del>
      <w:ins w:id="695" w:author="Clay" w:date="2020-07-22T17:58:00Z">
        <w:r w:rsidR="000D68A9">
          <w:rPr>
            <w:rFonts w:ascii="Times New Roman" w:eastAsia="Times New Roman" w:hAnsi="Times New Roman" w:cs="Times New Roman"/>
            <w:sz w:val="24"/>
            <w:szCs w:val="24"/>
          </w:rPr>
          <w:t>st</w:t>
        </w:r>
      </w:ins>
      <w:r w:rsidR="007A5BB5">
        <w:rPr>
          <w:rFonts w:ascii="Times New Roman" w:eastAsia="Times New Roman" w:hAnsi="Times New Roman" w:cs="Times New Roman"/>
          <w:sz w:val="24"/>
          <w:szCs w:val="24"/>
        </w:rPr>
        <w:t xml:space="preserve"> concentration</w:t>
      </w:r>
      <w:ins w:id="696" w:author="Clay" w:date="2020-07-22T17:58:00Z">
        <w:r w:rsidR="000D68A9">
          <w:rPr>
            <w:rFonts w:ascii="Times New Roman" w:eastAsia="Times New Roman" w:hAnsi="Times New Roman" w:cs="Times New Roman"/>
            <w:sz w:val="24"/>
            <w:szCs w:val="24"/>
          </w:rPr>
          <w:t>s</w:t>
        </w:r>
      </w:ins>
      <w:r w:rsidR="007A5BB5">
        <w:rPr>
          <w:rFonts w:ascii="Times New Roman" w:eastAsia="Times New Roman" w:hAnsi="Times New Roman" w:cs="Times New Roman"/>
          <w:sz w:val="24"/>
          <w:szCs w:val="24"/>
        </w:rPr>
        <w:t xml:space="preserve"> of </w:t>
      </w:r>
      <w:ins w:id="697" w:author="Clay" w:date="2020-07-22T17:58:00Z">
        <w:r w:rsidR="000D68A9">
          <w:rPr>
            <w:rFonts w:ascii="Times New Roman" w:eastAsia="Times New Roman" w:hAnsi="Times New Roman" w:cs="Times New Roman"/>
            <w:sz w:val="24"/>
            <w:szCs w:val="24"/>
          </w:rPr>
          <w:t xml:space="preserve">soil </w:t>
        </w:r>
      </w:ins>
      <w:r w:rsidR="007A5BB5">
        <w:rPr>
          <w:rFonts w:ascii="Times New Roman" w:eastAsia="Times New Roman" w:hAnsi="Times New Roman" w:cs="Times New Roman"/>
          <w:sz w:val="24"/>
          <w:szCs w:val="24"/>
        </w:rPr>
        <w:t xml:space="preserve">ammonium </w:t>
      </w:r>
      <w:ins w:id="698" w:author="Clay" w:date="2020-07-22T17:58:00Z">
        <w:r w:rsidR="000D68A9">
          <w:rPr>
            <w:rFonts w:ascii="Times New Roman" w:eastAsia="Times New Roman" w:hAnsi="Times New Roman" w:cs="Times New Roman"/>
            <w:sz w:val="24"/>
            <w:szCs w:val="24"/>
          </w:rPr>
          <w:t xml:space="preserve">occurred </w:t>
        </w:r>
      </w:ins>
      <w:r w:rsidR="007A5BB5">
        <w:rPr>
          <w:rFonts w:ascii="Times New Roman" w:eastAsia="Times New Roman" w:hAnsi="Times New Roman" w:cs="Times New Roman"/>
          <w:sz w:val="24"/>
          <w:szCs w:val="24"/>
        </w:rPr>
        <w:t xml:space="preserve">on 8 May 2016 </w:t>
      </w:r>
      <w:del w:id="699" w:author="Clay" w:date="2020-07-22T17:58:00Z">
        <w:r w:rsidR="007A5BB5" w:rsidDel="000D68A9">
          <w:rPr>
            <w:rFonts w:ascii="Times New Roman" w:eastAsia="Times New Roman" w:hAnsi="Times New Roman" w:cs="Times New Roman"/>
            <w:sz w:val="24"/>
            <w:szCs w:val="24"/>
          </w:rPr>
          <w:delText>in the low budworm sites</w:delText>
        </w:r>
      </w:del>
      <w:ins w:id="700" w:author="Clay" w:date="2020-07-22T17:58:00Z">
        <w:r w:rsidR="000D68A9">
          <w:rPr>
            <w:rFonts w:ascii="Times New Roman" w:eastAsia="Times New Roman" w:hAnsi="Times New Roman" w:cs="Times New Roman"/>
            <w:sz w:val="24"/>
            <w:szCs w:val="24"/>
          </w:rPr>
          <w:t>and 6 Nov 16</w:t>
        </w:r>
      </w:ins>
      <w:r w:rsidR="007A5BB5">
        <w:rPr>
          <w:rFonts w:ascii="Times New Roman" w:eastAsia="Times New Roman" w:hAnsi="Times New Roman" w:cs="Times New Roman"/>
          <w:sz w:val="24"/>
          <w:szCs w:val="24"/>
        </w:rPr>
        <w:t xml:space="preserve">, which </w:t>
      </w:r>
      <w:del w:id="701" w:author="Clay" w:date="2020-07-22T17:58:00Z">
        <w:r w:rsidR="007A5BB5" w:rsidDel="000D68A9">
          <w:rPr>
            <w:rFonts w:ascii="Times New Roman" w:eastAsia="Times New Roman" w:hAnsi="Times New Roman" w:cs="Times New Roman"/>
            <w:sz w:val="24"/>
            <w:szCs w:val="24"/>
          </w:rPr>
          <w:delText xml:space="preserve">is </w:delText>
        </w:r>
      </w:del>
      <w:ins w:id="702" w:author="Clay" w:date="2020-07-22T17:58:00Z">
        <w:r w:rsidR="000D68A9">
          <w:rPr>
            <w:rFonts w:ascii="Times New Roman" w:eastAsia="Times New Roman" w:hAnsi="Times New Roman" w:cs="Times New Roman"/>
            <w:sz w:val="24"/>
            <w:szCs w:val="24"/>
          </w:rPr>
          <w:t xml:space="preserve">are </w:t>
        </w:r>
      </w:ins>
      <w:del w:id="703" w:author="Clay" w:date="2020-07-22T17:58:00Z">
        <w:r w:rsidR="007A5BB5" w:rsidDel="000D68A9">
          <w:rPr>
            <w:rFonts w:ascii="Times New Roman" w:eastAsia="Times New Roman" w:hAnsi="Times New Roman" w:cs="Times New Roman"/>
            <w:sz w:val="24"/>
            <w:szCs w:val="24"/>
          </w:rPr>
          <w:delText xml:space="preserve">in the early </w:delText>
        </w:r>
      </w:del>
      <w:ins w:id="704" w:author="Clay" w:date="2020-07-22T17:58:00Z">
        <w:r w:rsidR="000D68A9">
          <w:rPr>
            <w:rFonts w:ascii="Times New Roman" w:eastAsia="Times New Roman" w:hAnsi="Times New Roman" w:cs="Times New Roman"/>
            <w:sz w:val="24"/>
            <w:szCs w:val="24"/>
          </w:rPr>
          <w:t xml:space="preserve">before and after the </w:t>
        </w:r>
      </w:ins>
      <w:r w:rsidR="007A5BB5">
        <w:rPr>
          <w:rFonts w:ascii="Times New Roman" w:eastAsia="Times New Roman" w:hAnsi="Times New Roman" w:cs="Times New Roman"/>
          <w:sz w:val="24"/>
          <w:szCs w:val="24"/>
        </w:rPr>
        <w:t>growing season</w:t>
      </w:r>
      <w:ins w:id="705" w:author="Clay" w:date="2020-07-22T17:59:00Z">
        <w:r w:rsidR="000D68A9">
          <w:rPr>
            <w:rFonts w:ascii="Times New Roman" w:eastAsia="Times New Roman" w:hAnsi="Times New Roman" w:cs="Times New Roman"/>
            <w:sz w:val="24"/>
            <w:szCs w:val="24"/>
          </w:rPr>
          <w:t xml:space="preserve"> respectively</w:t>
        </w:r>
      </w:ins>
      <w:r w:rsidR="007A5BB5">
        <w:rPr>
          <w:rFonts w:ascii="Times New Roman" w:eastAsia="Times New Roman" w:hAnsi="Times New Roman" w:cs="Times New Roman"/>
          <w:sz w:val="24"/>
          <w:szCs w:val="24"/>
        </w:rPr>
        <w:t xml:space="preserve">. </w:t>
      </w:r>
      <w:ins w:id="706" w:author="Clay" w:date="2020-07-22T17:56:00Z">
        <w:r w:rsidR="000D68A9">
          <w:rPr>
            <w:rFonts w:ascii="Times New Roman" w:eastAsia="Times New Roman" w:hAnsi="Times New Roman" w:cs="Times New Roman"/>
            <w:sz w:val="24"/>
            <w:szCs w:val="24"/>
          </w:rPr>
          <w:t xml:space="preserve"> </w:t>
        </w:r>
      </w:ins>
      <w:ins w:id="707" w:author="Clay" w:date="2020-07-22T17:59:00Z">
        <w:r w:rsidR="000D68A9">
          <w:rPr>
            <w:rFonts w:ascii="Times New Roman" w:eastAsia="Times New Roman" w:hAnsi="Times New Roman" w:cs="Times New Roman"/>
            <w:sz w:val="24"/>
            <w:szCs w:val="24"/>
          </w:rPr>
          <w:t xml:space="preserve">Higher soil ammonium during these times </w:t>
        </w:r>
      </w:ins>
      <w:ins w:id="708" w:author="Clay" w:date="2020-07-22T17:56:00Z">
        <w:r w:rsidR="000D68A9">
          <w:rPr>
            <w:rFonts w:ascii="Times New Roman" w:eastAsia="Times New Roman" w:hAnsi="Times New Roman" w:cs="Times New Roman"/>
            <w:sz w:val="24"/>
            <w:szCs w:val="24"/>
          </w:rPr>
          <w:t xml:space="preserve">may represent </w:t>
        </w:r>
      </w:ins>
      <w:ins w:id="709" w:author="Clay" w:date="2020-07-22T17:59:00Z">
        <w:r w:rsidR="000D68A9">
          <w:rPr>
            <w:rFonts w:ascii="Times New Roman" w:eastAsia="Times New Roman" w:hAnsi="Times New Roman" w:cs="Times New Roman"/>
            <w:sz w:val="24"/>
            <w:szCs w:val="24"/>
          </w:rPr>
          <w:t xml:space="preserve">reduce </w:t>
        </w:r>
        <w:r w:rsidR="000D68A9">
          <w:rPr>
            <w:rFonts w:ascii="Times New Roman" w:eastAsia="Times New Roman" w:hAnsi="Times New Roman" w:cs="Times New Roman"/>
            <w:sz w:val="24"/>
            <w:szCs w:val="24"/>
          </w:rPr>
          <w:lastRenderedPageBreak/>
          <w:t xml:space="preserve">plant uptake from soil </w:t>
        </w:r>
      </w:ins>
      <w:ins w:id="710" w:author="Clay" w:date="2020-07-22T17:56:00Z">
        <w:r w:rsidR="000D68A9">
          <w:rPr>
            <w:rFonts w:ascii="Times New Roman" w:eastAsia="Times New Roman" w:hAnsi="Times New Roman" w:cs="Times New Roman"/>
            <w:sz w:val="24"/>
            <w:szCs w:val="24"/>
          </w:rPr>
          <w:t xml:space="preserve">ammonium pools </w:t>
        </w:r>
      </w:ins>
      <w:ins w:id="711" w:author="Clay" w:date="2020-07-22T17:59:00Z">
        <w:r w:rsidR="000D68A9">
          <w:rPr>
            <w:rFonts w:ascii="Times New Roman" w:eastAsia="Times New Roman" w:hAnsi="Times New Roman" w:cs="Times New Roman"/>
            <w:sz w:val="24"/>
            <w:szCs w:val="24"/>
          </w:rPr>
          <w:t>and/or net mineralization</w:t>
        </w:r>
      </w:ins>
      <w:ins w:id="712" w:author="Clay" w:date="2020-07-22T17:57:00Z">
        <w:r w:rsidR="000D68A9">
          <w:rPr>
            <w:rFonts w:ascii="Times New Roman" w:eastAsia="Times New Roman" w:hAnsi="Times New Roman" w:cs="Times New Roman"/>
            <w:sz w:val="24"/>
            <w:szCs w:val="24"/>
          </w:rPr>
          <w:t xml:space="preserve"> (THERE MUST BE A REFERENCE FOR THIS).  </w:t>
        </w:r>
      </w:ins>
      <w:commentRangeStart w:id="713"/>
      <w:del w:id="714" w:author="Clay" w:date="2020-07-22T18:00:00Z">
        <w:r w:rsidR="00C934EE" w:rsidDel="000D68A9">
          <w:rPr>
            <w:rFonts w:ascii="Times New Roman" w:eastAsia="Times New Roman" w:hAnsi="Times New Roman" w:cs="Times New Roman"/>
            <w:sz w:val="24"/>
            <w:szCs w:val="24"/>
          </w:rPr>
          <w:delText xml:space="preserve">Herbivores have been show to limited nitrogen availability in grasses and woody shrubs in an oak savannah by decreasing the amount of nitrogen fixing legumes (Ritchie et al, 1998), which could also explain why concentrations were lower in the high budworm sites. </w:delText>
        </w:r>
        <w:commentRangeEnd w:id="713"/>
        <w:r w:rsidR="000D68A9" w:rsidDel="000D68A9">
          <w:rPr>
            <w:rStyle w:val="CommentReference"/>
          </w:rPr>
          <w:commentReference w:id="713"/>
        </w:r>
      </w:del>
    </w:p>
    <w:p w14:paraId="2B9340C2" w14:textId="3FE23115"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ins w:id="715" w:author="Clay" w:date="2020-07-22T18:03:00Z">
        <w:r w:rsidR="001D207E">
          <w:rPr>
            <w:rFonts w:ascii="Times New Roman" w:eastAsia="Times New Roman" w:hAnsi="Times New Roman" w:cs="Times New Roman"/>
            <w:sz w:val="24"/>
            <w:szCs w:val="24"/>
          </w:rPr>
          <w:t xml:space="preserve">concentrations </w:t>
        </w:r>
      </w:ins>
      <w:del w:id="716" w:author="Clay" w:date="2020-07-22T18:03:00Z">
        <w:r w:rsidDel="001D207E">
          <w:rPr>
            <w:rFonts w:ascii="Times New Roman" w:eastAsia="Times New Roman" w:hAnsi="Times New Roman" w:cs="Times New Roman"/>
            <w:sz w:val="24"/>
            <w:szCs w:val="24"/>
          </w:rPr>
          <w:delText xml:space="preserve">had an interaction </w:delText>
        </w:r>
      </w:del>
      <w:ins w:id="717" w:author="Clay" w:date="2020-07-22T18:03:00Z">
        <w:r w:rsidR="001D207E">
          <w:rPr>
            <w:rFonts w:ascii="Times New Roman" w:eastAsia="Times New Roman" w:hAnsi="Times New Roman" w:cs="Times New Roman"/>
            <w:sz w:val="24"/>
            <w:szCs w:val="24"/>
          </w:rPr>
          <w:t xml:space="preserve">interacted </w:t>
        </w:r>
      </w:ins>
      <w:r>
        <w:rPr>
          <w:rFonts w:ascii="Times New Roman" w:eastAsia="Times New Roman" w:hAnsi="Times New Roman" w:cs="Times New Roman"/>
          <w:sz w:val="24"/>
          <w:szCs w:val="24"/>
        </w:rPr>
        <w:t>between sample event and budworm herbivory</w:t>
      </w:r>
      <w:ins w:id="718" w:author="Clay" w:date="2020-07-22T18:05:00Z">
        <w:r w:rsidR="001D207E">
          <w:rPr>
            <w:rFonts w:ascii="Times New Roman" w:eastAsia="Times New Roman" w:hAnsi="Times New Roman" w:cs="Times New Roman"/>
            <w:sz w:val="24"/>
            <w:szCs w:val="24"/>
          </w:rPr>
          <w:t>, but concentrations were relatively low throughout the study</w:t>
        </w:r>
      </w:ins>
      <w:r>
        <w:rPr>
          <w:rFonts w:ascii="Times New Roman" w:eastAsia="Times New Roman" w:hAnsi="Times New Roman" w:cs="Times New Roman"/>
          <w:sz w:val="24"/>
          <w:szCs w:val="24"/>
        </w:rPr>
        <w:t xml:space="preserve">. </w:t>
      </w:r>
      <w:ins w:id="719" w:author="Clay" w:date="2020-07-22T18:03:00Z">
        <w:r w:rsidR="001D207E">
          <w:rPr>
            <w:rFonts w:ascii="Times New Roman" w:eastAsia="Times New Roman" w:hAnsi="Times New Roman" w:cs="Times New Roman"/>
            <w:sz w:val="24"/>
            <w:szCs w:val="24"/>
          </w:rPr>
          <w:t xml:space="preserve"> </w:t>
        </w:r>
      </w:ins>
      <w:moveToRangeStart w:id="720" w:author="Clay" w:date="2020-07-22T18:05:00Z" w:name="move46333561"/>
      <w:moveTo w:id="721" w:author="Clay" w:date="2020-07-22T18:05:00Z">
        <w:r w:rsidR="001D207E">
          <w:rPr>
            <w:rFonts w:ascii="Times New Roman" w:eastAsia="Times New Roman" w:hAnsi="Times New Roman" w:cs="Times New Roman"/>
            <w:sz w:val="24"/>
            <w:szCs w:val="24"/>
          </w:rPr>
          <w:t>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 1984), which could explain the low concentrations for most of the sample dates. </w:t>
        </w:r>
      </w:moveTo>
      <w:moveToRangeEnd w:id="720"/>
      <w:ins w:id="722" w:author="Clay" w:date="2020-07-22T18:05:00Z">
        <w:r w:rsidR="001D207E">
          <w:rPr>
            <w:rFonts w:ascii="Times New Roman" w:eastAsia="Times New Roman" w:hAnsi="Times New Roman" w:cs="Times New Roman"/>
            <w:sz w:val="24"/>
            <w:szCs w:val="24"/>
          </w:rPr>
          <w:t xml:space="preserve"> </w:t>
        </w:r>
      </w:ins>
      <w:moveToRangeStart w:id="723" w:author="Clay" w:date="2020-07-22T18:06:00Z" w:name="move46333585"/>
      <w:moveTo w:id="724" w:author="Clay" w:date="2020-07-22T18:06:00Z">
        <w:r w:rsidR="001D207E">
          <w:rPr>
            <w:rFonts w:ascii="Times New Roman" w:eastAsia="Times New Roman" w:hAnsi="Times New Roman" w:cs="Times New Roman"/>
            <w:sz w:val="24"/>
            <w:szCs w:val="24"/>
          </w:rPr>
          <w:t xml:space="preserve">Similar to </w:t>
        </w:r>
        <w:del w:id="725" w:author="Clay" w:date="2020-07-22T18:06:00Z">
          <w:r w:rsidR="001D207E" w:rsidDel="001D207E">
            <w:rPr>
              <w:rFonts w:ascii="Times New Roman" w:eastAsia="Times New Roman" w:hAnsi="Times New Roman" w:cs="Times New Roman"/>
              <w:sz w:val="24"/>
              <w:szCs w:val="24"/>
            </w:rPr>
            <w:delText>throughfall</w:delText>
          </w:r>
        </w:del>
      </w:moveTo>
      <w:ins w:id="726" w:author="Clay" w:date="2020-07-22T18:06:00Z">
        <w:r w:rsidR="001D207E">
          <w:rPr>
            <w:rFonts w:ascii="Times New Roman" w:eastAsia="Times New Roman" w:hAnsi="Times New Roman" w:cs="Times New Roman"/>
            <w:sz w:val="24"/>
            <w:szCs w:val="24"/>
          </w:rPr>
          <w:t>ammonium</w:t>
        </w:r>
      </w:ins>
      <w:moveTo w:id="727" w:author="Clay" w:date="2020-07-22T18:06:00Z">
        <w:r w:rsidR="001D207E">
          <w:rPr>
            <w:rFonts w:ascii="Times New Roman" w:eastAsia="Times New Roman" w:hAnsi="Times New Roman" w:cs="Times New Roman"/>
            <w:sz w:val="24"/>
            <w:szCs w:val="24"/>
          </w:rPr>
          <w:t xml:space="preserve">, </w:t>
        </w:r>
      </w:moveTo>
      <w:ins w:id="728" w:author="Clay" w:date="2020-07-22T18:06:00Z">
        <w:r w:rsidR="001D207E">
          <w:rPr>
            <w:rFonts w:ascii="Times New Roman" w:eastAsia="Times New Roman" w:hAnsi="Times New Roman" w:cs="Times New Roman"/>
            <w:sz w:val="24"/>
            <w:szCs w:val="24"/>
          </w:rPr>
          <w:t xml:space="preserve">there did not seem to be a concordance between </w:t>
        </w:r>
        <w:proofErr w:type="spellStart"/>
        <w:r w:rsidR="001D207E">
          <w:rPr>
            <w:rFonts w:ascii="Times New Roman" w:eastAsia="Times New Roman" w:hAnsi="Times New Roman" w:cs="Times New Roman"/>
            <w:sz w:val="24"/>
            <w:szCs w:val="24"/>
          </w:rPr>
          <w:t>throughfall</w:t>
        </w:r>
        <w:proofErr w:type="spellEnd"/>
        <w:r w:rsidR="001D207E">
          <w:rPr>
            <w:rFonts w:ascii="Times New Roman" w:eastAsia="Times New Roman" w:hAnsi="Times New Roman" w:cs="Times New Roman"/>
            <w:sz w:val="24"/>
            <w:szCs w:val="24"/>
          </w:rPr>
          <w:t xml:space="preserve"> and </w:t>
        </w:r>
      </w:ins>
      <w:moveTo w:id="729" w:author="Clay" w:date="2020-07-22T18:06:00Z">
        <w:r w:rsidR="001D207E">
          <w:rPr>
            <w:rFonts w:ascii="Times New Roman" w:eastAsia="Times New Roman" w:hAnsi="Times New Roman" w:cs="Times New Roman"/>
            <w:sz w:val="24"/>
            <w:szCs w:val="24"/>
          </w:rPr>
          <w:t xml:space="preserve">soil </w:t>
        </w:r>
      </w:moveTo>
      <w:ins w:id="730" w:author="Clay" w:date="2020-07-22T18:07:00Z">
        <w:r w:rsidR="001D207E">
          <w:rPr>
            <w:rFonts w:ascii="Times New Roman" w:eastAsia="Times New Roman" w:hAnsi="Times New Roman" w:cs="Times New Roman"/>
            <w:sz w:val="24"/>
            <w:szCs w:val="24"/>
          </w:rPr>
          <w:t xml:space="preserve">nitrate concentration.  For example, on </w:t>
        </w:r>
      </w:ins>
      <w:moveTo w:id="731" w:author="Clay" w:date="2020-07-22T18:06:00Z">
        <w:del w:id="732" w:author="Clay" w:date="2020-07-22T18:07:00Z">
          <w:r w:rsidR="001D207E" w:rsidDel="001D207E">
            <w:rPr>
              <w:rFonts w:ascii="Times New Roman" w:eastAsia="Times New Roman" w:hAnsi="Times New Roman" w:cs="Times New Roman"/>
              <w:sz w:val="24"/>
              <w:szCs w:val="24"/>
            </w:rPr>
            <w:delText xml:space="preserve">nitrate was in general, in very low concentrations, indicating low inputs from the canopy, with the exception of </w:delText>
          </w:r>
        </w:del>
        <w:r w:rsidR="001D207E">
          <w:rPr>
            <w:rFonts w:ascii="Times New Roman" w:eastAsia="Times New Roman" w:hAnsi="Times New Roman" w:cs="Times New Roman"/>
            <w:sz w:val="24"/>
            <w:szCs w:val="24"/>
          </w:rPr>
          <w:t xml:space="preserve">8 May 2016 and </w:t>
        </w:r>
      </w:moveTo>
      <w:ins w:id="733" w:author="Clay" w:date="2020-07-22T18:07:00Z">
        <w:r w:rsidR="001D207E">
          <w:rPr>
            <w:rFonts w:ascii="Times New Roman" w:eastAsia="Times New Roman" w:hAnsi="Times New Roman" w:cs="Times New Roman"/>
            <w:sz w:val="24"/>
            <w:szCs w:val="24"/>
          </w:rPr>
          <w:t xml:space="preserve">XX </w:t>
        </w:r>
      </w:ins>
      <w:moveTo w:id="734" w:author="Clay" w:date="2020-07-22T18:06:00Z">
        <w:r w:rsidR="001D207E">
          <w:rPr>
            <w:rFonts w:ascii="Times New Roman" w:eastAsia="Times New Roman" w:hAnsi="Times New Roman" w:cs="Times New Roman"/>
            <w:sz w:val="24"/>
            <w:szCs w:val="24"/>
          </w:rPr>
          <w:t>June 2016</w:t>
        </w:r>
      </w:moveTo>
      <w:ins w:id="735" w:author="Clay" w:date="2020-07-22T18:07:00Z">
        <w:r w:rsidR="001D207E">
          <w:rPr>
            <w:rFonts w:ascii="Times New Roman" w:eastAsia="Times New Roman" w:hAnsi="Times New Roman" w:cs="Times New Roman"/>
            <w:sz w:val="24"/>
            <w:szCs w:val="24"/>
          </w:rPr>
          <w:t xml:space="preserve"> </w:t>
        </w:r>
      </w:ins>
      <w:moveTo w:id="736" w:author="Clay" w:date="2020-07-22T18:06:00Z">
        <w:del w:id="737" w:author="Clay" w:date="2020-07-22T18:07:00Z">
          <w:r w:rsidR="001D207E" w:rsidDel="001D207E">
            <w:rPr>
              <w:rFonts w:ascii="Times New Roman" w:eastAsia="Times New Roman" w:hAnsi="Times New Roman" w:cs="Times New Roman"/>
              <w:sz w:val="24"/>
              <w:szCs w:val="24"/>
            </w:rPr>
            <w:delText xml:space="preserve">, where </w:delText>
          </w:r>
        </w:del>
        <w:r w:rsidR="001D207E">
          <w:rPr>
            <w:rFonts w:ascii="Times New Roman" w:eastAsia="Times New Roman" w:hAnsi="Times New Roman" w:cs="Times New Roman"/>
            <w:sz w:val="24"/>
            <w:szCs w:val="24"/>
          </w:rPr>
          <w:t xml:space="preserve">pulses of </w:t>
        </w:r>
        <w:proofErr w:type="spellStart"/>
        <w:r w:rsidR="001D207E">
          <w:rPr>
            <w:rFonts w:ascii="Times New Roman" w:eastAsia="Times New Roman" w:hAnsi="Times New Roman" w:cs="Times New Roman"/>
            <w:sz w:val="24"/>
            <w:szCs w:val="24"/>
          </w:rPr>
          <w:t>throughfall</w:t>
        </w:r>
        <w:proofErr w:type="spellEnd"/>
        <w:r w:rsidR="001D207E">
          <w:rPr>
            <w:rFonts w:ascii="Times New Roman" w:eastAsia="Times New Roman" w:hAnsi="Times New Roman" w:cs="Times New Roman"/>
            <w:sz w:val="24"/>
            <w:szCs w:val="24"/>
          </w:rPr>
          <w:t xml:space="preserve"> nitrate were not seen in the soil, </w:t>
        </w:r>
        <w:del w:id="738" w:author="Clay" w:date="2020-07-22T18:07:00Z">
          <w:r w:rsidR="001D207E" w:rsidDel="001D207E">
            <w:rPr>
              <w:rFonts w:ascii="Times New Roman" w:eastAsia="Times New Roman" w:hAnsi="Times New Roman" w:cs="Times New Roman"/>
              <w:sz w:val="24"/>
              <w:szCs w:val="24"/>
            </w:rPr>
            <w:delText xml:space="preserve">indicating </w:delText>
          </w:r>
        </w:del>
      </w:moveTo>
      <w:ins w:id="739" w:author="Clay" w:date="2020-07-22T18:07:00Z">
        <w:r w:rsidR="001D207E">
          <w:rPr>
            <w:rFonts w:ascii="Times New Roman" w:eastAsia="Times New Roman" w:hAnsi="Times New Roman" w:cs="Times New Roman"/>
            <w:sz w:val="24"/>
            <w:szCs w:val="24"/>
          </w:rPr>
          <w:t xml:space="preserve">suggesting </w:t>
        </w:r>
      </w:ins>
      <w:moveTo w:id="740" w:author="Clay" w:date="2020-07-22T18:06:00Z">
        <w:r w:rsidR="001D207E">
          <w:rPr>
            <w:rFonts w:ascii="Times New Roman" w:eastAsia="Times New Roman" w:hAnsi="Times New Roman" w:cs="Times New Roman"/>
            <w:sz w:val="24"/>
            <w:szCs w:val="24"/>
          </w:rPr>
          <w:t>rapid microbial immobilization or plant uptake into biomass.</w:t>
        </w:r>
      </w:moveTo>
      <w:moveToRangeEnd w:id="723"/>
      <w:ins w:id="741" w:author="Clay" w:date="2020-07-22T18:06:00Z">
        <w:r w:rsidR="001D207E">
          <w:rPr>
            <w:rFonts w:ascii="Times New Roman" w:eastAsia="Times New Roman" w:hAnsi="Times New Roman" w:cs="Times New Roman"/>
            <w:sz w:val="24"/>
            <w:szCs w:val="24"/>
          </w:rPr>
          <w:t xml:space="preserve">  </w:t>
        </w:r>
      </w:ins>
      <w:ins w:id="742" w:author="Clay" w:date="2020-07-22T18:03:00Z">
        <w:r w:rsidR="001D207E">
          <w:rPr>
            <w:rFonts w:ascii="Times New Roman" w:eastAsia="Times New Roman" w:hAnsi="Times New Roman" w:cs="Times New Roman"/>
            <w:sz w:val="24"/>
            <w:szCs w:val="24"/>
          </w:rPr>
          <w:t>I</w:t>
        </w:r>
      </w:ins>
      <w:ins w:id="743" w:author="Clay" w:date="2020-07-22T18:04:00Z">
        <w:r w:rsidR="001D207E">
          <w:rPr>
            <w:rFonts w:ascii="Times New Roman" w:eastAsia="Times New Roman" w:hAnsi="Times New Roman" w:cs="Times New Roman"/>
            <w:sz w:val="24"/>
            <w:szCs w:val="24"/>
          </w:rPr>
          <w:t xml:space="preserve"> </w:t>
        </w:r>
      </w:ins>
      <w:ins w:id="744" w:author="Clay" w:date="2020-07-22T18:07:00Z">
        <w:r w:rsidR="001D207E">
          <w:rPr>
            <w:rFonts w:ascii="Times New Roman" w:eastAsia="Times New Roman" w:hAnsi="Times New Roman" w:cs="Times New Roman"/>
            <w:sz w:val="24"/>
            <w:szCs w:val="24"/>
          </w:rPr>
          <w:t xml:space="preserve">did </w:t>
        </w:r>
      </w:ins>
      <w:ins w:id="745" w:author="Clay" w:date="2020-07-22T18:04:00Z">
        <w:r w:rsidR="001D207E">
          <w:rPr>
            <w:rFonts w:ascii="Times New Roman" w:eastAsia="Times New Roman" w:hAnsi="Times New Roman" w:cs="Times New Roman"/>
            <w:sz w:val="24"/>
            <w:szCs w:val="24"/>
          </w:rPr>
          <w:t xml:space="preserve">observed </w:t>
        </w:r>
      </w:ins>
      <w:del w:id="746" w:author="Clay" w:date="2020-07-22T18:04:00Z">
        <w:r w:rsidR="002F4509" w:rsidDel="001D207E">
          <w:rPr>
            <w:rFonts w:ascii="Times New Roman" w:eastAsia="Times New Roman" w:hAnsi="Times New Roman" w:cs="Times New Roman"/>
            <w:sz w:val="24"/>
            <w:szCs w:val="24"/>
          </w:rPr>
          <w:delText xml:space="preserve">There were </w:delText>
        </w:r>
      </w:del>
      <w:r w:rsidR="002F4509">
        <w:rPr>
          <w:rFonts w:ascii="Times New Roman" w:eastAsia="Times New Roman" w:hAnsi="Times New Roman" w:cs="Times New Roman"/>
          <w:sz w:val="24"/>
          <w:szCs w:val="24"/>
        </w:rPr>
        <w:t>two pulses of nitrate</w:t>
      </w:r>
      <w:ins w:id="747" w:author="Clay" w:date="2020-07-22T18:07:00Z">
        <w:r w:rsidR="001D207E">
          <w:rPr>
            <w:rFonts w:ascii="Times New Roman" w:eastAsia="Times New Roman" w:hAnsi="Times New Roman" w:cs="Times New Roman"/>
            <w:sz w:val="24"/>
            <w:szCs w:val="24"/>
          </w:rPr>
          <w:t xml:space="preserve"> in soils</w:t>
        </w:r>
      </w:ins>
      <w:r w:rsidR="002F4509">
        <w:rPr>
          <w:rFonts w:ascii="Times New Roman" w:eastAsia="Times New Roman" w:hAnsi="Times New Roman" w:cs="Times New Roman"/>
          <w:sz w:val="24"/>
          <w:szCs w:val="24"/>
        </w:rPr>
        <w:t xml:space="preserve">, one </w:t>
      </w:r>
      <w:del w:id="748" w:author="Clay" w:date="2020-07-22T18:04:00Z">
        <w:r w:rsidR="002F4509" w:rsidDel="001D207E">
          <w:rPr>
            <w:rFonts w:ascii="Times New Roman" w:eastAsia="Times New Roman" w:hAnsi="Times New Roman" w:cs="Times New Roman"/>
            <w:sz w:val="24"/>
            <w:szCs w:val="24"/>
          </w:rPr>
          <w:delText xml:space="preserve">at the end of the </w:delText>
        </w:r>
      </w:del>
      <w:ins w:id="749" w:author="Clay" w:date="2020-07-22T18:04:00Z">
        <w:r w:rsidR="001D207E">
          <w:rPr>
            <w:rFonts w:ascii="Times New Roman" w:eastAsia="Times New Roman" w:hAnsi="Times New Roman" w:cs="Times New Roman"/>
            <w:sz w:val="24"/>
            <w:szCs w:val="24"/>
          </w:rPr>
          <w:t xml:space="preserve">during the </w:t>
        </w:r>
      </w:ins>
      <w:r w:rsidR="002F4509">
        <w:rPr>
          <w:rFonts w:ascii="Times New Roman" w:eastAsia="Times New Roman" w:hAnsi="Times New Roman" w:cs="Times New Roman"/>
          <w:sz w:val="24"/>
          <w:szCs w:val="24"/>
        </w:rPr>
        <w:t>growing season (August 2016) and one right before winter</w:t>
      </w:r>
      <w:ins w:id="750" w:author="Clay" w:date="2020-07-22T18:04:00Z">
        <w:r w:rsidR="001D207E">
          <w:rPr>
            <w:rFonts w:ascii="Times New Roman" w:eastAsia="Times New Roman" w:hAnsi="Times New Roman" w:cs="Times New Roman"/>
            <w:sz w:val="24"/>
            <w:szCs w:val="24"/>
          </w:rPr>
          <w:t xml:space="preserve"> after the growing season</w:t>
        </w:r>
      </w:ins>
      <w:r w:rsidR="002F4509">
        <w:rPr>
          <w:rFonts w:ascii="Times New Roman" w:eastAsia="Times New Roman" w:hAnsi="Times New Roman" w:cs="Times New Roman"/>
          <w:sz w:val="24"/>
          <w:szCs w:val="24"/>
        </w:rPr>
        <w:t xml:space="preserve"> (November 2016). </w:t>
      </w:r>
      <w:ins w:id="751" w:author="Clay" w:date="2020-07-22T18:04:00Z">
        <w:r w:rsidR="001D207E">
          <w:rPr>
            <w:rFonts w:ascii="Times New Roman" w:eastAsia="Times New Roman" w:hAnsi="Times New Roman" w:cs="Times New Roman"/>
            <w:sz w:val="24"/>
            <w:szCs w:val="24"/>
          </w:rPr>
          <w:t xml:space="preserve"> </w:t>
        </w:r>
      </w:ins>
      <w:ins w:id="752" w:author="Clay" w:date="2020-07-22T18:05:00Z">
        <w:r w:rsidR="001D207E">
          <w:rPr>
            <w:rFonts w:ascii="Times New Roman" w:eastAsia="Times New Roman" w:hAnsi="Times New Roman" w:cs="Times New Roman"/>
            <w:sz w:val="24"/>
            <w:szCs w:val="24"/>
          </w:rPr>
          <w:t xml:space="preserve">There was a large rainfall event just prior to </w:t>
        </w:r>
      </w:ins>
      <w:ins w:id="753" w:author="Clay" w:date="2020-07-22T18:08:00Z">
        <w:r w:rsidR="001D207E">
          <w:rPr>
            <w:rFonts w:ascii="Times New Roman" w:eastAsia="Times New Roman" w:hAnsi="Times New Roman" w:cs="Times New Roman"/>
            <w:sz w:val="24"/>
            <w:szCs w:val="24"/>
          </w:rPr>
          <w:t xml:space="preserve">both </w:t>
        </w:r>
      </w:ins>
      <w:ins w:id="754" w:author="Clay" w:date="2020-07-22T18:05:00Z">
        <w:r w:rsidR="001D207E">
          <w:rPr>
            <w:rFonts w:ascii="Times New Roman" w:eastAsia="Times New Roman" w:hAnsi="Times New Roman" w:cs="Times New Roman"/>
            <w:sz w:val="24"/>
            <w:szCs w:val="24"/>
          </w:rPr>
          <w:t xml:space="preserve">sampling </w:t>
        </w:r>
      </w:ins>
      <w:ins w:id="755" w:author="Clay" w:date="2020-07-22T18:08:00Z">
        <w:r w:rsidR="001D207E">
          <w:rPr>
            <w:rFonts w:ascii="Times New Roman" w:eastAsia="Times New Roman" w:hAnsi="Times New Roman" w:cs="Times New Roman"/>
            <w:sz w:val="24"/>
            <w:szCs w:val="24"/>
          </w:rPr>
          <w:t xml:space="preserve">events, </w:t>
        </w:r>
      </w:ins>
      <w:ins w:id="756" w:author="Clay" w:date="2020-07-22T18:05:00Z">
        <w:r w:rsidR="001D207E">
          <w:rPr>
            <w:rFonts w:ascii="Times New Roman" w:eastAsia="Times New Roman" w:hAnsi="Times New Roman" w:cs="Times New Roman"/>
            <w:sz w:val="24"/>
            <w:szCs w:val="24"/>
          </w:rPr>
          <w:t xml:space="preserve">and </w:t>
        </w:r>
      </w:ins>
      <w:ins w:id="757" w:author="Clay" w:date="2020-07-22T18:08:00Z">
        <w:r w:rsidR="001D207E">
          <w:rPr>
            <w:rFonts w:ascii="Times New Roman" w:eastAsia="Times New Roman" w:hAnsi="Times New Roman" w:cs="Times New Roman"/>
            <w:sz w:val="24"/>
            <w:szCs w:val="24"/>
          </w:rPr>
          <w:t xml:space="preserve">rainfall </w:t>
        </w:r>
      </w:ins>
      <w:ins w:id="758" w:author="Clay" w:date="2020-07-22T18:05:00Z">
        <w:r w:rsidR="001D207E">
          <w:rPr>
            <w:rFonts w:ascii="Times New Roman" w:eastAsia="Times New Roman" w:hAnsi="Times New Roman" w:cs="Times New Roman"/>
            <w:sz w:val="24"/>
            <w:szCs w:val="24"/>
          </w:rPr>
          <w:t xml:space="preserve">has been shown to leach nitrates </w:t>
        </w:r>
      </w:ins>
      <w:ins w:id="759" w:author="Clay" w:date="2020-07-22T18:08:00Z">
        <w:r w:rsidR="001D207E">
          <w:rPr>
            <w:rFonts w:ascii="Times New Roman" w:eastAsia="Times New Roman" w:hAnsi="Times New Roman" w:cs="Times New Roman"/>
            <w:sz w:val="24"/>
            <w:szCs w:val="24"/>
          </w:rPr>
          <w:t xml:space="preserve">into </w:t>
        </w:r>
      </w:ins>
      <w:ins w:id="760" w:author="Clay" w:date="2020-07-22T18:05:00Z">
        <w:r w:rsidR="001D207E">
          <w:rPr>
            <w:rFonts w:ascii="Times New Roman" w:eastAsia="Times New Roman" w:hAnsi="Times New Roman" w:cs="Times New Roman"/>
            <w:sz w:val="24"/>
            <w:szCs w:val="24"/>
          </w:rPr>
          <w:t xml:space="preserve">the soil </w:t>
        </w:r>
      </w:ins>
      <w:ins w:id="761" w:author="Clay" w:date="2020-07-22T18:08:00Z">
        <w:r w:rsidR="001D207E">
          <w:rPr>
            <w:rFonts w:ascii="Times New Roman" w:eastAsia="Times New Roman" w:hAnsi="Times New Roman" w:cs="Times New Roman"/>
            <w:sz w:val="24"/>
            <w:szCs w:val="24"/>
          </w:rPr>
          <w:t xml:space="preserve">solution </w:t>
        </w:r>
      </w:ins>
      <w:ins w:id="762" w:author="Clay" w:date="2020-07-22T18:05:00Z">
        <w:r w:rsidR="001D207E">
          <w:rPr>
            <w:rFonts w:ascii="Times New Roman" w:eastAsia="Times New Roman" w:hAnsi="Times New Roman" w:cs="Times New Roman"/>
            <w:sz w:val="24"/>
            <w:szCs w:val="24"/>
          </w:rPr>
          <w:t xml:space="preserve">(Wang et al, 2010) with potential for runoff to streams (Wang, 2020).  </w:t>
        </w:r>
      </w:ins>
      <w:moveFromRangeStart w:id="763" w:author="Clay" w:date="2020-07-22T18:05:00Z" w:name="move46333561"/>
      <w:moveFrom w:id="764" w:author="Clay" w:date="2020-07-22T18:05:00Z">
        <w:r w:rsidR="002F4509" w:rsidDel="001D207E">
          <w:rPr>
            <w:rFonts w:ascii="Times New Roman" w:eastAsia="Times New Roman" w:hAnsi="Times New Roman" w:cs="Times New Roman"/>
            <w:sz w:val="24"/>
            <w:szCs w:val="24"/>
          </w:rPr>
          <w:t>Nitrate is taken up at similar rates during growing season (</w:t>
        </w:r>
        <w:r w:rsidR="002F4509" w:rsidRPr="00937E5D" w:rsidDel="001D207E">
          <w:rPr>
            <w:rFonts w:ascii="Times New Roman" w:eastAsia="Times New Roman" w:hAnsi="Times New Roman" w:cs="Times New Roman"/>
            <w:sz w:val="24"/>
            <w:szCs w:val="24"/>
          </w:rPr>
          <w:t>Nadelhoffer</w:t>
        </w:r>
        <w:r w:rsidR="002F4509" w:rsidDel="001D207E">
          <w:rPr>
            <w:rFonts w:ascii="Times New Roman" w:eastAsia="Times New Roman" w:hAnsi="Times New Roman" w:cs="Times New Roman"/>
            <w:sz w:val="24"/>
            <w:szCs w:val="24"/>
          </w:rPr>
          <w:t xml:space="preserve"> et al, 1984), which could explain the low concentrations for most of the sample dates. </w:t>
        </w:r>
      </w:moveFrom>
      <w:moveFromRangeEnd w:id="763"/>
      <w:del w:id="765" w:author="Clay" w:date="2020-07-22T18:04:00Z">
        <w:r w:rsidR="00F5320C" w:rsidDel="001D207E">
          <w:rPr>
            <w:rFonts w:ascii="Times New Roman" w:eastAsia="Times New Roman" w:hAnsi="Times New Roman" w:cs="Times New Roman"/>
            <w:sz w:val="24"/>
            <w:szCs w:val="24"/>
          </w:rPr>
          <w:delText>There was a large rainfall event just prior to the August sampling</w:delText>
        </w:r>
        <w:r w:rsidR="006A30E7" w:rsidDel="001D207E">
          <w:rPr>
            <w:rFonts w:ascii="Times New Roman" w:eastAsia="Times New Roman" w:hAnsi="Times New Roman" w:cs="Times New Roman"/>
            <w:sz w:val="24"/>
            <w:szCs w:val="24"/>
          </w:rPr>
          <w:delText xml:space="preserve"> and this has been shown in the North China Plain to leach nitrates from the soil (Wan</w:delText>
        </w:r>
        <w:r w:rsidR="00C027C4" w:rsidDel="001D207E">
          <w:rPr>
            <w:rFonts w:ascii="Times New Roman" w:eastAsia="Times New Roman" w:hAnsi="Times New Roman" w:cs="Times New Roman"/>
            <w:sz w:val="24"/>
            <w:szCs w:val="24"/>
          </w:rPr>
          <w:delText>g</w:delText>
        </w:r>
        <w:r w:rsidR="006A30E7" w:rsidDel="001D207E">
          <w:rPr>
            <w:rFonts w:ascii="Times New Roman" w:eastAsia="Times New Roman" w:hAnsi="Times New Roman" w:cs="Times New Roman"/>
            <w:sz w:val="24"/>
            <w:szCs w:val="24"/>
          </w:rPr>
          <w:delText xml:space="preserve"> et al, 2010), with potential for run</w:delText>
        </w:r>
      </w:del>
      <w:del w:id="766" w:author="Clay" w:date="2020-07-22T18:03:00Z">
        <w:r w:rsidR="006A30E7" w:rsidDel="001D207E">
          <w:rPr>
            <w:rFonts w:ascii="Times New Roman" w:eastAsia="Times New Roman" w:hAnsi="Times New Roman" w:cs="Times New Roman"/>
            <w:sz w:val="24"/>
            <w:szCs w:val="24"/>
          </w:rPr>
          <w:delText xml:space="preserve"> </w:delText>
        </w:r>
      </w:del>
      <w:del w:id="767" w:author="Clay" w:date="2020-07-22T18:04:00Z">
        <w:r w:rsidR="006A30E7" w:rsidDel="001D207E">
          <w:rPr>
            <w:rFonts w:ascii="Times New Roman" w:eastAsia="Times New Roman" w:hAnsi="Times New Roman" w:cs="Times New Roman"/>
            <w:sz w:val="24"/>
            <w:szCs w:val="24"/>
          </w:rPr>
          <w:delText>off to streams (</w:delText>
        </w:r>
        <w:r w:rsidR="00C027C4" w:rsidDel="001D207E">
          <w:rPr>
            <w:rFonts w:ascii="Times New Roman" w:eastAsia="Times New Roman" w:hAnsi="Times New Roman" w:cs="Times New Roman"/>
            <w:sz w:val="24"/>
            <w:szCs w:val="24"/>
          </w:rPr>
          <w:delText>Wang, 2020</w:delText>
        </w:r>
        <w:r w:rsidR="006A30E7" w:rsidDel="001D207E">
          <w:rPr>
            <w:rFonts w:ascii="Times New Roman" w:eastAsia="Times New Roman" w:hAnsi="Times New Roman" w:cs="Times New Roman"/>
            <w:sz w:val="24"/>
            <w:szCs w:val="24"/>
          </w:rPr>
          <w:delText>)</w:delText>
        </w:r>
        <w:r w:rsidR="00F5320C" w:rsidDel="001D207E">
          <w:rPr>
            <w:rFonts w:ascii="Times New Roman" w:eastAsia="Times New Roman" w:hAnsi="Times New Roman" w:cs="Times New Roman"/>
            <w:sz w:val="24"/>
            <w:szCs w:val="24"/>
          </w:rPr>
          <w:delText>.</w:delText>
        </w:r>
      </w:del>
      <w:moveFromRangeStart w:id="768" w:author="Clay" w:date="2020-07-22T18:06:00Z" w:name="move46333585"/>
      <w:moveFrom w:id="769" w:author="Clay" w:date="2020-07-22T18:06:00Z">
        <w:r w:rsidR="00F5320C" w:rsidDel="001D207E">
          <w:rPr>
            <w:rFonts w:ascii="Times New Roman" w:eastAsia="Times New Roman" w:hAnsi="Times New Roman" w:cs="Times New Roman"/>
            <w:sz w:val="24"/>
            <w:szCs w:val="24"/>
          </w:rPr>
          <w:t xml:space="preserve"> Similar to throughfall, soil nitrate was </w:t>
        </w:r>
        <w:r w:rsidR="00CC24F4" w:rsidDel="001D207E">
          <w:rPr>
            <w:rFonts w:ascii="Times New Roman" w:eastAsia="Times New Roman" w:hAnsi="Times New Roman" w:cs="Times New Roman"/>
            <w:sz w:val="24"/>
            <w:szCs w:val="24"/>
          </w:rPr>
          <w:t xml:space="preserve">in general, </w:t>
        </w:r>
        <w:r w:rsidR="00F5320C" w:rsidDel="001D207E">
          <w:rPr>
            <w:rFonts w:ascii="Times New Roman" w:eastAsia="Times New Roman" w:hAnsi="Times New Roman" w:cs="Times New Roman"/>
            <w:sz w:val="24"/>
            <w:szCs w:val="24"/>
          </w:rPr>
          <w:t>in very low concentrations, indicating low inputs from the canopy</w:t>
        </w:r>
        <w:r w:rsidR="00CC24F4" w:rsidDel="001D207E">
          <w:rPr>
            <w:rFonts w:ascii="Times New Roman" w:eastAsia="Times New Roman" w:hAnsi="Times New Roman" w:cs="Times New Roman"/>
            <w:sz w:val="24"/>
            <w:szCs w:val="24"/>
          </w:rPr>
          <w:t xml:space="preserve">, with the exception of 8 May 2016 and June 2016, where </w:t>
        </w:r>
        <w:r w:rsidR="00CC24F4" w:rsidDel="001D207E">
          <w:rPr>
            <w:rFonts w:ascii="Times New Roman" w:eastAsia="Times New Roman" w:hAnsi="Times New Roman" w:cs="Times New Roman"/>
            <w:sz w:val="24"/>
            <w:szCs w:val="24"/>
          </w:rPr>
          <w:lastRenderedPageBreak/>
          <w:t>pulses of throughfall nitrate were not seen in the soil, indicating rapid microbial immobilization or plant uptake into biomass</w:t>
        </w:r>
        <w:r w:rsidR="00F5320C" w:rsidDel="001D207E">
          <w:rPr>
            <w:rFonts w:ascii="Times New Roman" w:eastAsia="Times New Roman" w:hAnsi="Times New Roman" w:cs="Times New Roman"/>
            <w:sz w:val="24"/>
            <w:szCs w:val="24"/>
          </w:rPr>
          <w:t>.</w:t>
        </w:r>
      </w:moveFrom>
      <w:moveFromRangeEnd w:id="768"/>
      <w:r w:rsidR="00F532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ins w:id="770" w:author="Clay" w:date="2020-07-22T18:10:00Z">
        <w:r w:rsidR="001D207E">
          <w:rPr>
            <w:rFonts w:ascii="Times New Roman" w:eastAsia="Times New Roman" w:hAnsi="Times New Roman" w:cs="Times New Roman"/>
            <w:sz w:val="24"/>
            <w:szCs w:val="24"/>
          </w:rPr>
          <w:t xml:space="preserve">Like soil </w:t>
        </w:r>
      </w:ins>
      <w:ins w:id="771" w:author="Clay" w:date="2020-07-22T18:09:00Z">
        <w:r w:rsidR="001D207E">
          <w:rPr>
            <w:rFonts w:ascii="Times New Roman" w:eastAsia="Times New Roman" w:hAnsi="Times New Roman" w:cs="Times New Roman"/>
            <w:sz w:val="24"/>
            <w:szCs w:val="24"/>
          </w:rPr>
          <w:t>ammonium</w:t>
        </w:r>
      </w:ins>
      <w:ins w:id="772" w:author="Clay" w:date="2020-07-22T18:10:00Z">
        <w:r w:rsidR="001D207E">
          <w:rPr>
            <w:rFonts w:ascii="Times New Roman" w:eastAsia="Times New Roman" w:hAnsi="Times New Roman" w:cs="Times New Roman"/>
            <w:sz w:val="24"/>
            <w:szCs w:val="24"/>
          </w:rPr>
          <w:t xml:space="preserve"> concentration patterns,</w:t>
        </w:r>
      </w:ins>
      <w:ins w:id="773" w:author="Clay" w:date="2020-07-22T18:09:00Z">
        <w:r w:rsidR="001D207E">
          <w:rPr>
            <w:rFonts w:ascii="Times New Roman" w:eastAsia="Times New Roman" w:hAnsi="Times New Roman" w:cs="Times New Roman"/>
            <w:sz w:val="24"/>
            <w:szCs w:val="24"/>
          </w:rPr>
          <w:t xml:space="preserve"> </w:t>
        </w:r>
      </w:ins>
      <w:ins w:id="774" w:author="Clay" w:date="2020-07-22T18:10:00Z">
        <w:r w:rsidR="001D207E">
          <w:rPr>
            <w:rFonts w:ascii="Times New Roman" w:eastAsia="Times New Roman" w:hAnsi="Times New Roman" w:cs="Times New Roman"/>
            <w:sz w:val="24"/>
            <w:szCs w:val="24"/>
          </w:rPr>
          <w:t xml:space="preserve">soil </w:t>
        </w:r>
      </w:ins>
      <w:ins w:id="775" w:author="Clay" w:date="2020-07-22T18:09:00Z">
        <w:r w:rsidR="001D207E">
          <w:rPr>
            <w:rFonts w:ascii="Times New Roman" w:eastAsia="Times New Roman" w:hAnsi="Times New Roman" w:cs="Times New Roman"/>
            <w:sz w:val="24"/>
            <w:szCs w:val="24"/>
          </w:rPr>
          <w:t xml:space="preserve">nitrate </w:t>
        </w:r>
      </w:ins>
      <w:ins w:id="776" w:author="Clay" w:date="2020-07-22T18:10:00Z">
        <w:r w:rsidR="001D207E">
          <w:rPr>
            <w:rFonts w:ascii="Times New Roman" w:eastAsia="Times New Roman" w:hAnsi="Times New Roman" w:cs="Times New Roman"/>
            <w:sz w:val="24"/>
            <w:szCs w:val="24"/>
          </w:rPr>
          <w:t xml:space="preserve">suggested </w:t>
        </w:r>
      </w:ins>
      <w:ins w:id="777" w:author="Clay" w:date="2020-07-22T18:09:00Z">
        <w:r w:rsidR="001D207E">
          <w:rPr>
            <w:rFonts w:ascii="Times New Roman" w:eastAsia="Times New Roman" w:hAnsi="Times New Roman" w:cs="Times New Roman"/>
            <w:sz w:val="24"/>
            <w:szCs w:val="24"/>
          </w:rPr>
          <w:t>rapid immobilization of N leached from the canopy</w:t>
        </w:r>
      </w:ins>
      <w:ins w:id="778" w:author="Clay" w:date="2020-07-22T18:10:00Z">
        <w:r w:rsidR="001D207E">
          <w:rPr>
            <w:rFonts w:ascii="Times New Roman" w:eastAsia="Times New Roman" w:hAnsi="Times New Roman" w:cs="Times New Roman"/>
            <w:sz w:val="24"/>
            <w:szCs w:val="24"/>
          </w:rPr>
          <w:t xml:space="preserve">, which implies a relatively tight link between canopy N losses </w:t>
        </w:r>
      </w:ins>
      <w:ins w:id="779" w:author="Clay" w:date="2020-07-22T18:11:00Z">
        <w:r w:rsidR="001D207E">
          <w:rPr>
            <w:rFonts w:ascii="Times New Roman" w:eastAsia="Times New Roman" w:hAnsi="Times New Roman" w:cs="Times New Roman"/>
            <w:sz w:val="24"/>
            <w:szCs w:val="24"/>
          </w:rPr>
          <w:t xml:space="preserve">via WSB followed by </w:t>
        </w:r>
      </w:ins>
      <w:ins w:id="780" w:author="Clay" w:date="2020-07-22T18:10:00Z">
        <w:r w:rsidR="001D207E">
          <w:rPr>
            <w:rFonts w:ascii="Times New Roman" w:eastAsia="Times New Roman" w:hAnsi="Times New Roman" w:cs="Times New Roman"/>
            <w:sz w:val="24"/>
            <w:szCs w:val="24"/>
          </w:rPr>
          <w:t>soil and/or plant retention</w:t>
        </w:r>
      </w:ins>
      <w:ins w:id="781" w:author="Clay" w:date="2020-07-22T18:11:00Z">
        <w:r w:rsidR="001D207E">
          <w:rPr>
            <w:rFonts w:ascii="Times New Roman" w:eastAsia="Times New Roman" w:hAnsi="Times New Roman" w:cs="Times New Roman"/>
            <w:sz w:val="24"/>
            <w:szCs w:val="24"/>
          </w:rPr>
          <w:t xml:space="preserve"> of canopy-leached N.</w:t>
        </w:r>
      </w:ins>
      <w:ins w:id="782" w:author="Neziri Izak - OHS" w:date="2020-07-21T16:47:00Z">
        <w:del w:id="783" w:author="Clay" w:date="2020-07-22T18:08:00Z">
          <w:r w:rsidR="00F5320C" w:rsidDel="001D207E">
            <w:rPr>
              <w:rFonts w:ascii="Times New Roman" w:eastAsia="Times New Roman" w:hAnsi="Times New Roman" w:cs="Times New Roman"/>
              <w:sz w:val="24"/>
              <w:szCs w:val="24"/>
            </w:rPr>
            <w:delText xml:space="preserve"> </w:delText>
          </w:r>
        </w:del>
      </w:ins>
    </w:p>
    <w:p w14:paraId="01CB8251" w14:textId="0CCD6505" w:rsidR="00C12E3F" w:rsidDel="00D13402" w:rsidRDefault="00C12E3F" w:rsidP="001539E9">
      <w:pPr>
        <w:spacing w:line="480" w:lineRule="auto"/>
        <w:ind w:firstLine="720"/>
        <w:contextualSpacing/>
        <w:rPr>
          <w:del w:id="784" w:author="Clay" w:date="2020-07-22T18:12:00Z"/>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w:t>
      </w:r>
      <w:ins w:id="785" w:author="Clay" w:date="2020-07-22T18:12:00Z">
        <w:r w:rsidR="009E352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SRP was higher in high budworm sites at all sample dates, </w:t>
      </w:r>
      <w:r w:rsidR="00400365">
        <w:rPr>
          <w:rFonts w:ascii="Times New Roman" w:eastAsia="Times New Roman" w:hAnsi="Times New Roman" w:cs="Times New Roman"/>
          <w:sz w:val="24"/>
          <w:szCs w:val="24"/>
        </w:rPr>
        <w:t xml:space="preserve">a trend that has </w:t>
      </w:r>
      <w:ins w:id="786" w:author="Clay" w:date="2020-07-22T18:25:00Z">
        <w:r w:rsidR="00A86A15">
          <w:rPr>
            <w:rFonts w:ascii="Times New Roman" w:eastAsia="Times New Roman" w:hAnsi="Times New Roman" w:cs="Times New Roman"/>
            <w:sz w:val="24"/>
            <w:szCs w:val="24"/>
          </w:rPr>
          <w:t xml:space="preserve">also </w:t>
        </w:r>
      </w:ins>
      <w:r w:rsidR="00400365">
        <w:rPr>
          <w:rFonts w:ascii="Times New Roman" w:eastAsia="Times New Roman" w:hAnsi="Times New Roman" w:cs="Times New Roman"/>
          <w:sz w:val="24"/>
          <w:szCs w:val="24"/>
        </w:rPr>
        <w:t xml:space="preserve">been seen in tropical forests experiencing herbivory (Metcalfe et al, 2013). </w:t>
      </w:r>
      <w:ins w:id="787" w:author="Clay" w:date="2020-07-22T18:24:00Z">
        <w:r w:rsidR="00A86A15">
          <w:rPr>
            <w:rFonts w:ascii="Times New Roman" w:eastAsia="Times New Roman" w:hAnsi="Times New Roman" w:cs="Times New Roman"/>
            <w:sz w:val="24"/>
            <w:szCs w:val="24"/>
          </w:rPr>
          <w:t xml:space="preserve"> </w:t>
        </w:r>
      </w:ins>
      <w:moveFromRangeStart w:id="788" w:author="Clay" w:date="2020-07-22T18:25:00Z" w:name="move46334756"/>
      <w:moveFrom w:id="789" w:author="Clay" w:date="2020-07-22T18:25:00Z">
        <w:r w:rsidR="00400365" w:rsidDel="00A86A15">
          <w:rPr>
            <w:rFonts w:ascii="Times New Roman" w:eastAsia="Times New Roman" w:hAnsi="Times New Roman" w:cs="Times New Roman"/>
            <w:sz w:val="24"/>
            <w:szCs w:val="24"/>
          </w:rPr>
          <w:t>Herbivores can increase phosphorous inputs by adding frass, molts, and partially consumed litter (Metcalfe et al, 2013).</w:t>
        </w:r>
      </w:moveFrom>
      <w:moveFromRangeEnd w:id="788"/>
    </w:p>
    <w:p w14:paraId="4562CA07" w14:textId="50DF8D91" w:rsidR="00746D96" w:rsidDel="00A86A15" w:rsidRDefault="00746D96" w:rsidP="00746D96">
      <w:pPr>
        <w:spacing w:line="480" w:lineRule="auto"/>
        <w:ind w:firstLine="720"/>
        <w:contextualSpacing/>
        <w:rPr>
          <w:del w:id="790" w:author="Clay" w:date="2020-07-22T18: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w:t>
      </w:r>
      <w:del w:id="791" w:author="Clay" w:date="2020-07-22T18:19:00Z">
        <w:r w:rsidDel="00D13402">
          <w:rPr>
            <w:rFonts w:ascii="Times New Roman" w:eastAsia="Times New Roman" w:hAnsi="Times New Roman" w:cs="Times New Roman"/>
            <w:sz w:val="24"/>
            <w:szCs w:val="24"/>
          </w:rPr>
          <w:delText xml:space="preserve">increases in </w:delText>
        </w:r>
      </w:del>
      <w:r>
        <w:rPr>
          <w:rFonts w:ascii="Times New Roman" w:eastAsia="Times New Roman" w:hAnsi="Times New Roman" w:cs="Times New Roman"/>
          <w:sz w:val="24"/>
          <w:szCs w:val="24"/>
        </w:rPr>
        <w:t xml:space="preserve">SRP </w:t>
      </w:r>
      <w:proofErr w:type="spellStart"/>
      <w:ins w:id="792" w:author="Clay" w:date="2020-07-22T18:12:00Z">
        <w:r w:rsidR="00D13402">
          <w:rPr>
            <w:rFonts w:ascii="Times New Roman" w:eastAsia="Times New Roman" w:hAnsi="Times New Roman" w:cs="Times New Roman"/>
            <w:sz w:val="24"/>
            <w:szCs w:val="24"/>
          </w:rPr>
          <w:t>throughfall</w:t>
        </w:r>
        <w:proofErr w:type="spellEnd"/>
        <w:r w:rsidR="00D13402">
          <w:rPr>
            <w:rFonts w:ascii="Times New Roman" w:eastAsia="Times New Roman" w:hAnsi="Times New Roman" w:cs="Times New Roman"/>
            <w:sz w:val="24"/>
            <w:szCs w:val="24"/>
          </w:rPr>
          <w:t xml:space="preserve"> concentration </w:t>
        </w:r>
      </w:ins>
      <w:del w:id="793" w:author="Clay" w:date="2020-07-22T18:13:00Z">
        <w:r w:rsidDel="00D13402">
          <w:rPr>
            <w:rFonts w:ascii="Times New Roman" w:eastAsia="Times New Roman" w:hAnsi="Times New Roman" w:cs="Times New Roman"/>
            <w:sz w:val="24"/>
            <w:szCs w:val="24"/>
          </w:rPr>
          <w:delText xml:space="preserve">samples from throughfall </w:delText>
        </w:r>
      </w:del>
      <w:ins w:id="794" w:author="Clay" w:date="2020-07-22T18:13:00Z">
        <w:r w:rsidR="00D13402">
          <w:rPr>
            <w:rFonts w:ascii="Times New Roman" w:eastAsia="Times New Roman" w:hAnsi="Times New Roman" w:cs="Times New Roman"/>
            <w:sz w:val="24"/>
            <w:szCs w:val="24"/>
          </w:rPr>
          <w:t>did not differ by herbivory level in my study</w:t>
        </w:r>
      </w:ins>
      <w:del w:id="795" w:author="Clay" w:date="2020-07-22T18:13:00Z">
        <w:r w:rsidDel="00D13402">
          <w:rPr>
            <w:rFonts w:ascii="Times New Roman" w:eastAsia="Times New Roman" w:hAnsi="Times New Roman" w:cs="Times New Roman"/>
            <w:sz w:val="24"/>
            <w:szCs w:val="24"/>
          </w:rPr>
          <w:delText>were not seen</w:delText>
        </w:r>
      </w:del>
      <w:r>
        <w:rPr>
          <w:rFonts w:ascii="Times New Roman" w:eastAsia="Times New Roman" w:hAnsi="Times New Roman" w:cs="Times New Roman"/>
          <w:sz w:val="24"/>
          <w:szCs w:val="24"/>
        </w:rPr>
        <w:t>, it suggests that the WSB in highly impacted areas are adding more phosphorous</w:t>
      </w:r>
      <w:ins w:id="796" w:author="Clay" w:date="2020-07-22T18:13:00Z">
        <w:r w:rsidR="00D13402">
          <w:rPr>
            <w:rFonts w:ascii="Times New Roman" w:eastAsia="Times New Roman" w:hAnsi="Times New Roman" w:cs="Times New Roman"/>
            <w:sz w:val="24"/>
            <w:szCs w:val="24"/>
          </w:rPr>
          <w:t xml:space="preserve"> </w:t>
        </w:r>
      </w:ins>
      <w:ins w:id="797" w:author="Clay" w:date="2020-07-22T18:19:00Z">
        <w:r w:rsidR="00D13402">
          <w:rPr>
            <w:rFonts w:ascii="Times New Roman" w:eastAsia="Times New Roman" w:hAnsi="Times New Roman" w:cs="Times New Roman"/>
            <w:sz w:val="24"/>
            <w:szCs w:val="24"/>
          </w:rPr>
          <w:t xml:space="preserve">to soils </w:t>
        </w:r>
      </w:ins>
      <w:ins w:id="798" w:author="Clay" w:date="2020-07-22T18:13:00Z">
        <w:r w:rsidR="00D13402">
          <w:rPr>
            <w:rFonts w:ascii="Times New Roman" w:eastAsia="Times New Roman" w:hAnsi="Times New Roman" w:cs="Times New Roman"/>
            <w:sz w:val="24"/>
            <w:szCs w:val="24"/>
          </w:rPr>
          <w:t xml:space="preserve">in </w:t>
        </w:r>
      </w:ins>
      <w:ins w:id="799" w:author="Clay" w:date="2020-07-22T18:19:00Z">
        <w:r w:rsidR="00D13402">
          <w:rPr>
            <w:rFonts w:ascii="Times New Roman" w:eastAsia="Times New Roman" w:hAnsi="Times New Roman" w:cs="Times New Roman"/>
            <w:sz w:val="24"/>
            <w:szCs w:val="24"/>
          </w:rPr>
          <w:t xml:space="preserve">particulate forms </w:t>
        </w:r>
      </w:ins>
      <w:del w:id="800" w:author="Clay" w:date="2020-07-22T18:13:00Z">
        <w:r w:rsidDel="00D13402">
          <w:rPr>
            <w:rFonts w:ascii="Times New Roman" w:eastAsia="Times New Roman" w:hAnsi="Times New Roman" w:cs="Times New Roman"/>
            <w:sz w:val="24"/>
            <w:szCs w:val="24"/>
          </w:rPr>
          <w:delText xml:space="preserve">, potential in the form of </w:delText>
        </w:r>
      </w:del>
      <w:ins w:id="801" w:author="Clay" w:date="2020-07-22T18:13:00Z">
        <w:r w:rsidR="00D13402">
          <w:rPr>
            <w:rFonts w:ascii="Times New Roman" w:eastAsia="Times New Roman" w:hAnsi="Times New Roman" w:cs="Times New Roman"/>
            <w:sz w:val="24"/>
            <w:szCs w:val="24"/>
          </w:rPr>
          <w:t xml:space="preserve">such as </w:t>
        </w:r>
      </w:ins>
      <w:r>
        <w:rPr>
          <w:rFonts w:ascii="Times New Roman" w:eastAsia="Times New Roman" w:hAnsi="Times New Roman" w:cs="Times New Roman"/>
          <w:sz w:val="24"/>
          <w:szCs w:val="24"/>
        </w:rPr>
        <w:t>frass</w:t>
      </w:r>
      <w:ins w:id="802" w:author="Clay" w:date="2020-07-22T18:25:00Z">
        <w:r w:rsidR="00A86A15">
          <w:rPr>
            <w:rFonts w:ascii="Times New Roman" w:eastAsia="Times New Roman" w:hAnsi="Times New Roman" w:cs="Times New Roman"/>
            <w:sz w:val="24"/>
            <w:szCs w:val="24"/>
          </w:rPr>
          <w:t>, molts, dead adults,</w:t>
        </w:r>
      </w:ins>
      <w:r>
        <w:rPr>
          <w:rFonts w:ascii="Times New Roman" w:eastAsia="Times New Roman" w:hAnsi="Times New Roman" w:cs="Times New Roman"/>
          <w:sz w:val="24"/>
          <w:szCs w:val="24"/>
        </w:rPr>
        <w:t xml:space="preserve"> or damaged leaf litter than can be taken up by soil microbes</w:t>
      </w:r>
      <w:ins w:id="803" w:author="Clay" w:date="2020-07-22T18:25:00Z">
        <w:r w:rsidR="00A86A15">
          <w:rPr>
            <w:rFonts w:ascii="Times New Roman" w:eastAsia="Times New Roman" w:hAnsi="Times New Roman" w:cs="Times New Roman"/>
            <w:sz w:val="24"/>
            <w:szCs w:val="24"/>
          </w:rPr>
          <w:t xml:space="preserve"> as seen in other systems </w:t>
        </w:r>
      </w:ins>
      <w:moveToRangeStart w:id="804" w:author="Clay" w:date="2020-07-22T18:25:00Z" w:name="move46334756"/>
      <w:moveTo w:id="805" w:author="Clay" w:date="2020-07-22T18:25:00Z">
        <w:del w:id="806" w:author="Clay" w:date="2020-07-22T18:25:00Z">
          <w:r w:rsidR="00A86A15" w:rsidDel="00A86A15">
            <w:rPr>
              <w:rFonts w:ascii="Times New Roman" w:eastAsia="Times New Roman" w:hAnsi="Times New Roman" w:cs="Times New Roman"/>
              <w:sz w:val="24"/>
              <w:szCs w:val="24"/>
            </w:rPr>
            <w:delText xml:space="preserve">Herbivores can increase phosphorous inputs by adding frass, molts, and partially consumed litter </w:delText>
          </w:r>
        </w:del>
        <w:r w:rsidR="00A86A15">
          <w:rPr>
            <w:rFonts w:ascii="Times New Roman" w:eastAsia="Times New Roman" w:hAnsi="Times New Roman" w:cs="Times New Roman"/>
            <w:sz w:val="24"/>
            <w:szCs w:val="24"/>
          </w:rPr>
          <w:t>(Metcalfe et al, 2013)</w:t>
        </w:r>
        <w:del w:id="807" w:author="Clay" w:date="2020-07-22T18:26:00Z">
          <w:r w:rsidR="00A86A15" w:rsidDel="00A86A15">
            <w:rPr>
              <w:rFonts w:ascii="Times New Roman" w:eastAsia="Times New Roman" w:hAnsi="Times New Roman" w:cs="Times New Roman"/>
              <w:sz w:val="24"/>
              <w:szCs w:val="24"/>
            </w:rPr>
            <w:delText xml:space="preserve">.  </w:delText>
          </w:r>
        </w:del>
      </w:moveTo>
      <w:moveToRangeEnd w:id="804"/>
      <w:r>
        <w:rPr>
          <w:rFonts w:ascii="Times New Roman" w:eastAsia="Times New Roman" w:hAnsi="Times New Roman" w:cs="Times New Roman"/>
          <w:sz w:val="24"/>
          <w:szCs w:val="24"/>
        </w:rPr>
        <w:t xml:space="preserve">. </w:t>
      </w:r>
      <w:ins w:id="808" w:author="Clay" w:date="2020-07-22T18:13:00Z">
        <w:r w:rsidR="00D1340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 study with potted Douglas fir seedlings </w:t>
      </w:r>
      <w:del w:id="809" w:author="Clay" w:date="2020-07-22T18:20:00Z">
        <w:r w:rsidDel="00D13402">
          <w:rPr>
            <w:rFonts w:ascii="Times New Roman" w:eastAsia="Times New Roman" w:hAnsi="Times New Roman" w:cs="Times New Roman"/>
            <w:sz w:val="24"/>
            <w:szCs w:val="24"/>
          </w:rPr>
          <w:delText xml:space="preserve">should </w:delText>
        </w:r>
      </w:del>
      <w:ins w:id="810" w:author="Clay" w:date="2020-07-22T18:20:00Z">
        <w:r w:rsidR="00D13402">
          <w:rPr>
            <w:rFonts w:ascii="Times New Roman" w:eastAsia="Times New Roman" w:hAnsi="Times New Roman" w:cs="Times New Roman"/>
            <w:sz w:val="24"/>
            <w:szCs w:val="24"/>
          </w:rPr>
          <w:t xml:space="preserve">found </w:t>
        </w:r>
      </w:ins>
      <w:r>
        <w:rPr>
          <w:rFonts w:ascii="Times New Roman" w:eastAsia="Times New Roman" w:hAnsi="Times New Roman" w:cs="Times New Roman"/>
          <w:sz w:val="24"/>
          <w:szCs w:val="24"/>
        </w:rPr>
        <w:t xml:space="preserve">that </w:t>
      </w:r>
      <w:ins w:id="811" w:author="Clay" w:date="2020-07-22T18:20:00Z">
        <w:r w:rsidR="00D13402">
          <w:rPr>
            <w:rFonts w:ascii="Times New Roman" w:eastAsia="Times New Roman" w:hAnsi="Times New Roman" w:cs="Times New Roman"/>
            <w:sz w:val="24"/>
            <w:szCs w:val="24"/>
          </w:rPr>
          <w:t xml:space="preserve">in </w:t>
        </w:r>
      </w:ins>
      <w:r>
        <w:rPr>
          <w:rFonts w:ascii="Times New Roman" w:eastAsia="Times New Roman" w:hAnsi="Times New Roman" w:cs="Times New Roman"/>
          <w:sz w:val="24"/>
          <w:szCs w:val="24"/>
        </w:rPr>
        <w:t xml:space="preserve">soils containing high levels of </w:t>
      </w:r>
      <w:del w:id="812" w:author="Clay" w:date="2020-07-22T18:13:00Z">
        <w:r w:rsidDel="00D13402">
          <w:rPr>
            <w:rFonts w:ascii="Times New Roman" w:eastAsia="Times New Roman" w:hAnsi="Times New Roman" w:cs="Times New Roman"/>
            <w:sz w:val="24"/>
            <w:szCs w:val="24"/>
          </w:rPr>
          <w:delText>Basalt</w:delText>
        </w:r>
      </w:del>
      <w:ins w:id="813" w:author="Clay" w:date="2020-07-22T18:13:00Z">
        <w:r w:rsidR="00D13402">
          <w:rPr>
            <w:rFonts w:ascii="Times New Roman" w:eastAsia="Times New Roman" w:hAnsi="Times New Roman" w:cs="Times New Roman"/>
            <w:sz w:val="24"/>
            <w:szCs w:val="24"/>
          </w:rPr>
          <w:t>b</w:t>
        </w:r>
        <w:r w:rsidR="00D13402">
          <w:rPr>
            <w:rFonts w:ascii="Times New Roman" w:eastAsia="Times New Roman" w:hAnsi="Times New Roman" w:cs="Times New Roman"/>
            <w:sz w:val="24"/>
            <w:szCs w:val="24"/>
          </w:rPr>
          <w:t>asalt</w:t>
        </w:r>
      </w:ins>
      <w:r>
        <w:rPr>
          <w:rFonts w:ascii="Times New Roman" w:eastAsia="Times New Roman" w:hAnsi="Times New Roman" w:cs="Times New Roman"/>
          <w:sz w:val="24"/>
          <w:szCs w:val="24"/>
        </w:rPr>
        <w:t xml:space="preserve">, WSB increased soil P concentrations (Kolb et all, 1999), suggesting that budworms can increase soil P in systems that are not limited by P. </w:t>
      </w:r>
      <w:ins w:id="814" w:author="Clay" w:date="2020-07-22T18:20:00Z">
        <w:r w:rsidR="00D1340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central </w:t>
      </w:r>
      <w:del w:id="815" w:author="Clay" w:date="2020-07-22T18:21:00Z">
        <w:r w:rsidDel="00D13402">
          <w:rPr>
            <w:rFonts w:ascii="Times New Roman" w:eastAsia="Times New Roman" w:hAnsi="Times New Roman" w:cs="Times New Roman"/>
            <w:sz w:val="24"/>
            <w:szCs w:val="24"/>
          </w:rPr>
          <w:delText xml:space="preserve">cascade </w:delText>
        </w:r>
      </w:del>
      <w:ins w:id="816" w:author="Clay" w:date="2020-07-22T18:21:00Z">
        <w:r w:rsidR="00D13402">
          <w:rPr>
            <w:rFonts w:ascii="Times New Roman" w:eastAsia="Times New Roman" w:hAnsi="Times New Roman" w:cs="Times New Roman"/>
            <w:sz w:val="24"/>
            <w:szCs w:val="24"/>
          </w:rPr>
          <w:t>C</w:t>
        </w:r>
        <w:r w:rsidR="00D13402">
          <w:rPr>
            <w:rFonts w:ascii="Times New Roman" w:eastAsia="Times New Roman" w:hAnsi="Times New Roman" w:cs="Times New Roman"/>
            <w:sz w:val="24"/>
            <w:szCs w:val="24"/>
          </w:rPr>
          <w:t xml:space="preserve">ascade </w:t>
        </w:r>
      </w:ins>
      <w:r>
        <w:rPr>
          <w:rFonts w:ascii="Times New Roman" w:eastAsia="Times New Roman" w:hAnsi="Times New Roman" w:cs="Times New Roman"/>
          <w:sz w:val="24"/>
          <w:szCs w:val="24"/>
        </w:rPr>
        <w:t xml:space="preserve">region is high in basalt, </w:t>
      </w:r>
      <w:del w:id="817" w:author="Clay" w:date="2020-07-22T18:21:00Z">
        <w:r w:rsidDel="00D13402">
          <w:rPr>
            <w:rFonts w:ascii="Times New Roman" w:eastAsia="Times New Roman" w:hAnsi="Times New Roman" w:cs="Times New Roman"/>
            <w:sz w:val="24"/>
            <w:szCs w:val="24"/>
          </w:rPr>
          <w:delText xml:space="preserve">and </w:delText>
        </w:r>
      </w:del>
      <w:ins w:id="818" w:author="Clay" w:date="2020-07-22T18:21:00Z">
        <w:r w:rsidR="00D13402">
          <w:rPr>
            <w:rFonts w:ascii="Times New Roman" w:eastAsia="Times New Roman" w:hAnsi="Times New Roman" w:cs="Times New Roman"/>
            <w:sz w:val="24"/>
            <w:szCs w:val="24"/>
          </w:rPr>
          <w:t xml:space="preserve">which coupled with apparently rapid immobilization of inorganic N, </w:t>
        </w:r>
      </w:ins>
      <w:r>
        <w:rPr>
          <w:rFonts w:ascii="Times New Roman" w:eastAsia="Times New Roman" w:hAnsi="Times New Roman" w:cs="Times New Roman"/>
          <w:sz w:val="24"/>
          <w:szCs w:val="24"/>
        </w:rPr>
        <w:t xml:space="preserve">would suggest </w:t>
      </w:r>
      <w:commentRangeStart w:id="819"/>
      <w:r>
        <w:rPr>
          <w:rFonts w:ascii="Times New Roman" w:eastAsia="Times New Roman" w:hAnsi="Times New Roman" w:cs="Times New Roman"/>
          <w:sz w:val="24"/>
          <w:szCs w:val="24"/>
        </w:rPr>
        <w:t xml:space="preserve">this </w:t>
      </w:r>
      <w:commentRangeEnd w:id="819"/>
      <w:r w:rsidR="00D13402">
        <w:rPr>
          <w:rStyle w:val="CommentReference"/>
        </w:rPr>
        <w:commentReference w:id="819"/>
      </w:r>
      <w:r>
        <w:rPr>
          <w:rFonts w:ascii="Times New Roman" w:eastAsia="Times New Roman" w:hAnsi="Times New Roman" w:cs="Times New Roman"/>
          <w:sz w:val="24"/>
          <w:szCs w:val="24"/>
        </w:rPr>
        <w:t>is not a P limited system.</w:t>
      </w:r>
      <w:ins w:id="820" w:author="Clay" w:date="2020-07-22T18:23:00Z">
        <w:r w:rsidR="00A86A15">
          <w:rPr>
            <w:rFonts w:ascii="Times New Roman" w:eastAsia="Times New Roman" w:hAnsi="Times New Roman" w:cs="Times New Roman"/>
            <w:sz w:val="24"/>
            <w:szCs w:val="24"/>
          </w:rPr>
          <w:t xml:space="preserve">  </w:t>
        </w:r>
      </w:ins>
    </w:p>
    <w:p w14:paraId="5240BECB" w14:textId="0CEE9E25" w:rsidR="00DE1705" w:rsidRDefault="00A86A15" w:rsidP="001539E9">
      <w:pPr>
        <w:spacing w:line="480" w:lineRule="auto"/>
        <w:ind w:firstLine="720"/>
        <w:contextualSpacing/>
        <w:rPr>
          <w:rFonts w:ascii="Times New Roman" w:eastAsia="Times New Roman" w:hAnsi="Times New Roman" w:cs="Times New Roman"/>
          <w:sz w:val="24"/>
          <w:szCs w:val="24"/>
        </w:rPr>
      </w:pPr>
      <w:ins w:id="821" w:author="Clay" w:date="2020-07-22T18:23:00Z">
        <w:r>
          <w:rPr>
            <w:rFonts w:ascii="Times New Roman" w:eastAsia="Times New Roman" w:hAnsi="Times New Roman" w:cs="Times New Roman"/>
            <w:sz w:val="24"/>
            <w:szCs w:val="24"/>
          </w:rPr>
          <w:t xml:space="preserve">In systems not limited by P, excess P has </w:t>
        </w:r>
      </w:ins>
      <w:del w:id="822" w:author="Clay" w:date="2020-07-22T18:23:00Z">
        <w:r w:rsidR="00746D96" w:rsidDel="00A86A15">
          <w:rPr>
            <w:rFonts w:ascii="Times New Roman" w:eastAsia="Times New Roman" w:hAnsi="Times New Roman" w:cs="Times New Roman"/>
            <w:sz w:val="24"/>
            <w:szCs w:val="24"/>
          </w:rPr>
          <w:delText>Increases in</w:delText>
        </w:r>
        <w:r w:rsidR="001539E9" w:rsidDel="00A86A15">
          <w:rPr>
            <w:rFonts w:ascii="Times New Roman" w:eastAsia="Times New Roman" w:hAnsi="Times New Roman" w:cs="Times New Roman"/>
            <w:sz w:val="24"/>
            <w:szCs w:val="24"/>
          </w:rPr>
          <w:delText xml:space="preserve"> SRP</w:delText>
        </w:r>
        <w:r w:rsidR="00746D96" w:rsidDel="00A86A15">
          <w:rPr>
            <w:rFonts w:ascii="Times New Roman" w:eastAsia="Times New Roman" w:hAnsi="Times New Roman" w:cs="Times New Roman"/>
            <w:sz w:val="24"/>
            <w:szCs w:val="24"/>
          </w:rPr>
          <w:delText xml:space="preserve"> have </w:delText>
        </w:r>
      </w:del>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del w:id="823" w:author="Clay" w:date="2020-07-22T18:23:00Z">
        <w:r w:rsidR="001539E9" w:rsidDel="00A86A15">
          <w:rPr>
            <w:rFonts w:ascii="Times New Roman" w:eastAsia="Times New Roman" w:hAnsi="Times New Roman" w:cs="Times New Roman"/>
            <w:sz w:val="24"/>
            <w:szCs w:val="24"/>
          </w:rPr>
          <w:delText xml:space="preserve">washed </w:delText>
        </w:r>
      </w:del>
      <w:ins w:id="824" w:author="Clay" w:date="2020-07-22T18:23:00Z">
        <w:r>
          <w:rPr>
            <w:rFonts w:ascii="Times New Roman" w:eastAsia="Times New Roman" w:hAnsi="Times New Roman" w:cs="Times New Roman"/>
            <w:sz w:val="24"/>
            <w:szCs w:val="24"/>
          </w:rPr>
          <w:t xml:space="preserve">leached </w:t>
        </w:r>
      </w:ins>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ins w:id="825" w:author="Clay" w:date="2020-07-22T18:23:00Z">
        <w:r>
          <w:rPr>
            <w:rFonts w:ascii="Times New Roman" w:eastAsia="Times New Roman" w:hAnsi="Times New Roman" w:cs="Times New Roman"/>
            <w:sz w:val="24"/>
            <w:szCs w:val="24"/>
          </w:rPr>
          <w:t xml:space="preserve">or snow melt, </w:t>
        </w:r>
      </w:ins>
      <w:del w:id="826" w:author="Clay" w:date="2020-07-22T18:23:00Z">
        <w:r w:rsidR="001539E9" w:rsidDel="00A86A15">
          <w:rPr>
            <w:rFonts w:ascii="Times New Roman" w:eastAsia="Times New Roman" w:hAnsi="Times New Roman" w:cs="Times New Roman"/>
            <w:sz w:val="24"/>
            <w:szCs w:val="24"/>
          </w:rPr>
          <w:delText>events</w:delText>
        </w:r>
        <w:r w:rsidR="00746D96" w:rsidDel="00A86A15">
          <w:rPr>
            <w:rFonts w:ascii="Times New Roman" w:eastAsia="Times New Roman" w:hAnsi="Times New Roman" w:cs="Times New Roman"/>
            <w:sz w:val="24"/>
            <w:szCs w:val="24"/>
          </w:rPr>
          <w:delText xml:space="preserve"> </w:delText>
        </w:r>
      </w:del>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w:t>
      </w:r>
      <w:del w:id="827" w:author="Clay" w:date="2020-07-22T18:23:00Z">
        <w:r w:rsidR="00746D96" w:rsidDel="00A86A15">
          <w:rPr>
            <w:rFonts w:ascii="Times New Roman" w:eastAsia="Times New Roman" w:hAnsi="Times New Roman" w:cs="Times New Roman"/>
            <w:sz w:val="24"/>
            <w:szCs w:val="24"/>
          </w:rPr>
          <w:delText>a</w:delText>
        </w:r>
        <w:r w:rsidR="001539E9" w:rsidDel="00A86A15">
          <w:rPr>
            <w:rFonts w:ascii="Times New Roman" w:eastAsia="Times New Roman" w:hAnsi="Times New Roman" w:cs="Times New Roman"/>
            <w:sz w:val="24"/>
            <w:szCs w:val="24"/>
          </w:rPr>
          <w:delText xml:space="preserve">lthough SRP is important for productivity in stream ecosystems, an </w:delText>
        </w:r>
      </w:del>
      <w:r w:rsidR="001539E9">
        <w:rPr>
          <w:rFonts w:ascii="Times New Roman" w:eastAsia="Times New Roman" w:hAnsi="Times New Roman" w:cs="Times New Roman"/>
          <w:sz w:val="24"/>
          <w:szCs w:val="24"/>
        </w:rPr>
        <w:t>excess</w:t>
      </w:r>
      <w:ins w:id="828" w:author="Clay" w:date="2020-07-22T18:23:00Z">
        <w:r>
          <w:rPr>
            <w:rFonts w:ascii="Times New Roman" w:eastAsia="Times New Roman" w:hAnsi="Times New Roman" w:cs="Times New Roman"/>
            <w:sz w:val="24"/>
            <w:szCs w:val="24"/>
          </w:rPr>
          <w:t>ive</w:t>
        </w:r>
      </w:ins>
      <w:r w:rsidR="001539E9">
        <w:rPr>
          <w:rFonts w:ascii="Times New Roman" w:eastAsia="Times New Roman" w:hAnsi="Times New Roman" w:cs="Times New Roman"/>
          <w:sz w:val="24"/>
          <w:szCs w:val="24"/>
        </w:rPr>
        <w:t xml:space="preserve"> </w:t>
      </w:r>
      <w:del w:id="829" w:author="Clay" w:date="2020-07-22T18:23:00Z">
        <w:r w:rsidR="001539E9" w:rsidDel="00A86A15">
          <w:rPr>
            <w:rFonts w:ascii="Times New Roman" w:eastAsia="Times New Roman" w:hAnsi="Times New Roman" w:cs="Times New Roman"/>
            <w:sz w:val="24"/>
            <w:szCs w:val="24"/>
          </w:rPr>
          <w:delText xml:space="preserve">amount of SRP </w:delText>
        </w:r>
      </w:del>
      <w:ins w:id="830" w:author="Clay" w:date="2020-07-22T18:23:00Z">
        <w:r>
          <w:rPr>
            <w:rFonts w:ascii="Times New Roman" w:eastAsia="Times New Roman" w:hAnsi="Times New Roman" w:cs="Times New Roman"/>
            <w:sz w:val="24"/>
            <w:szCs w:val="24"/>
          </w:rPr>
          <w:t xml:space="preserve">P leaching </w:t>
        </w:r>
      </w:ins>
      <w:r w:rsidR="001539E9">
        <w:rPr>
          <w:rFonts w:ascii="Times New Roman" w:eastAsia="Times New Roman" w:hAnsi="Times New Roman" w:cs="Times New Roman"/>
          <w:sz w:val="24"/>
          <w:szCs w:val="24"/>
        </w:rPr>
        <w:t xml:space="preserve">can lead to </w:t>
      </w:r>
      <w:del w:id="831" w:author="Clay" w:date="2020-07-22T18:24:00Z">
        <w:r w:rsidR="001539E9" w:rsidDel="00A86A15">
          <w:rPr>
            <w:rFonts w:ascii="Times New Roman" w:eastAsia="Times New Roman" w:hAnsi="Times New Roman" w:cs="Times New Roman"/>
            <w:sz w:val="24"/>
            <w:szCs w:val="24"/>
          </w:rPr>
          <w:delText>over productive systems</w:delText>
        </w:r>
      </w:del>
      <w:ins w:id="832" w:author="Clay" w:date="2020-07-22T18:24:00Z">
        <w:r>
          <w:rPr>
            <w:rFonts w:ascii="Times New Roman" w:eastAsia="Times New Roman" w:hAnsi="Times New Roman" w:cs="Times New Roman"/>
            <w:sz w:val="24"/>
            <w:szCs w:val="24"/>
          </w:rPr>
          <w:t xml:space="preserve">eutrophic </w:t>
        </w:r>
        <w:r>
          <w:rPr>
            <w:rFonts w:ascii="Times New Roman" w:eastAsia="Times New Roman" w:hAnsi="Times New Roman" w:cs="Times New Roman"/>
            <w:sz w:val="24"/>
            <w:szCs w:val="24"/>
          </w:rPr>
          <w:t>downstream</w:t>
        </w:r>
        <w:r>
          <w:rPr>
            <w:rFonts w:ascii="Times New Roman" w:eastAsia="Times New Roman" w:hAnsi="Times New Roman" w:cs="Times New Roman"/>
            <w:sz w:val="24"/>
            <w:szCs w:val="24"/>
          </w:rPr>
          <w:t xml:space="preserve"> systems</w:t>
        </w:r>
      </w:ins>
      <w:del w:id="833" w:author="Clay" w:date="2020-07-22T18:24:00Z">
        <w:r w:rsidR="001539E9" w:rsidDel="00A86A15">
          <w:rPr>
            <w:rFonts w:ascii="Times New Roman" w:eastAsia="Times New Roman" w:hAnsi="Times New Roman" w:cs="Times New Roman"/>
            <w:sz w:val="24"/>
            <w:szCs w:val="24"/>
          </w:rPr>
          <w:delText>, causing algae blooms, which will eventually lead to mass die off events and oxygen depletion</w:delText>
        </w:r>
      </w:del>
      <w:ins w:id="834" w:author="Neziri Izak - OHS" w:date="2020-07-21T18:52:00Z">
        <w:r w:rsidR="008D0FEF">
          <w:rPr>
            <w:rFonts w:ascii="Times New Roman" w:eastAsia="Times New Roman" w:hAnsi="Times New Roman" w:cs="Times New Roman"/>
            <w:sz w:val="24"/>
            <w:szCs w:val="24"/>
          </w:rPr>
          <w:t>.</w:t>
        </w:r>
      </w:ins>
      <w:ins w:id="835" w:author="Clay" w:date="2020-07-22T18:26:00Z">
        <w:r>
          <w:rPr>
            <w:rFonts w:ascii="Times New Roman" w:eastAsia="Times New Roman" w:hAnsi="Times New Roman" w:cs="Times New Roman"/>
            <w:sz w:val="24"/>
            <w:szCs w:val="24"/>
          </w:rPr>
          <w:t xml:space="preserve">  Finally, while evidence suggests a </w:t>
        </w:r>
        <w:r>
          <w:rPr>
            <w:rFonts w:ascii="Times New Roman" w:eastAsia="Times New Roman" w:hAnsi="Times New Roman" w:cs="Times New Roman"/>
            <w:sz w:val="24"/>
            <w:szCs w:val="24"/>
          </w:rPr>
          <w:lastRenderedPageBreak/>
          <w:t xml:space="preserve">role for WSB to influence soil P concentration, because my study sites are not interspersed between the </w:t>
        </w:r>
        <w:proofErr w:type="spellStart"/>
        <w:r>
          <w:rPr>
            <w:rFonts w:ascii="Times New Roman" w:eastAsia="Times New Roman" w:hAnsi="Times New Roman" w:cs="Times New Roman"/>
            <w:sz w:val="24"/>
            <w:szCs w:val="24"/>
          </w:rPr>
          <w:t>Swauk</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drainages due to where budworms were active, I cannot dismiss the possibility that </w:t>
        </w:r>
        <w:proofErr w:type="spellStart"/>
        <w:r>
          <w:rPr>
            <w:rFonts w:ascii="Times New Roman" w:eastAsia="Times New Roman" w:hAnsi="Times New Roman" w:cs="Times New Roman"/>
            <w:sz w:val="24"/>
            <w:szCs w:val="24"/>
          </w:rPr>
          <w:t>Swauk</w:t>
        </w:r>
        <w:proofErr w:type="spellEnd"/>
        <w:r>
          <w:rPr>
            <w:rFonts w:ascii="Times New Roman" w:eastAsia="Times New Roman" w:hAnsi="Times New Roman" w:cs="Times New Roman"/>
            <w:sz w:val="24"/>
            <w:szCs w:val="24"/>
          </w:rPr>
          <w:t xml:space="preserve"> soils generally have higher P than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w:t>
        </w:r>
      </w:ins>
      <w:ins w:id="836" w:author="Clay" w:date="2020-07-22T18:28:00Z">
        <w:r>
          <w:rPr>
            <w:rFonts w:ascii="Times New Roman" w:eastAsia="Times New Roman" w:hAnsi="Times New Roman" w:cs="Times New Roman"/>
            <w:sz w:val="24"/>
            <w:szCs w:val="24"/>
          </w:rPr>
          <w:t>soils</w:t>
        </w:r>
      </w:ins>
      <w:ins w:id="837" w:author="Clay" w:date="2020-07-22T18:26:00Z">
        <w:r>
          <w:rPr>
            <w:rFonts w:ascii="Times New Roman" w:eastAsia="Times New Roman" w:hAnsi="Times New Roman" w:cs="Times New Roman"/>
            <w:sz w:val="24"/>
            <w:szCs w:val="24"/>
          </w:rPr>
          <w:t xml:space="preserve"> </w:t>
        </w:r>
      </w:ins>
      <w:ins w:id="838" w:author="Clay" w:date="2020-07-22T18:28:00Z">
        <w:r>
          <w:rPr>
            <w:rFonts w:ascii="Times New Roman" w:eastAsia="Times New Roman" w:hAnsi="Times New Roman" w:cs="Times New Roman"/>
            <w:sz w:val="24"/>
            <w:szCs w:val="24"/>
          </w:rPr>
          <w:t>in the absence of budworms.</w:t>
        </w:r>
      </w:ins>
    </w:p>
    <w:p w14:paraId="09F9F3F1" w14:textId="598BE279" w:rsidR="00A57681" w:rsidRPr="00D614C5" w:rsidRDefault="00A57681" w:rsidP="00A86A15">
      <w:pPr>
        <w:spacing w:line="480" w:lineRule="auto"/>
        <w:contextualSpacing/>
        <w:rPr>
          <w:rFonts w:ascii="Times New Roman" w:eastAsia="Times New Roman" w:hAnsi="Times New Roman" w:cs="Times New Roman"/>
          <w:sz w:val="24"/>
          <w:szCs w:val="24"/>
          <w:u w:val="single"/>
        </w:rPr>
        <w:pPrChange w:id="839" w:author="Clay" w:date="2020-07-22T18:28:00Z">
          <w:pPr>
            <w:spacing w:line="480" w:lineRule="auto"/>
            <w:contextualSpacing/>
            <w:jc w:val="center"/>
          </w:pPr>
        </w:pPrChange>
      </w:pPr>
      <w:del w:id="840" w:author="Clay" w:date="2020-07-22T18:28:00Z">
        <w:r w:rsidRPr="00D614C5" w:rsidDel="00A86A15">
          <w:rPr>
            <w:rFonts w:ascii="Times New Roman" w:eastAsia="Times New Roman" w:hAnsi="Times New Roman" w:cs="Times New Roman"/>
            <w:sz w:val="24"/>
            <w:szCs w:val="24"/>
            <w:u w:val="single"/>
          </w:rPr>
          <w:delText xml:space="preserve">Future </w:delText>
        </w:r>
        <w:commentRangeStart w:id="841"/>
        <w:r w:rsidRPr="00D614C5" w:rsidDel="00A86A15">
          <w:rPr>
            <w:rFonts w:ascii="Times New Roman" w:eastAsia="Times New Roman" w:hAnsi="Times New Roman" w:cs="Times New Roman"/>
            <w:sz w:val="24"/>
            <w:szCs w:val="24"/>
            <w:u w:val="single"/>
          </w:rPr>
          <w:delText>Studies</w:delText>
        </w:r>
      </w:del>
      <w:ins w:id="842" w:author="Clay" w:date="2020-07-22T18:28:00Z">
        <w:r w:rsidR="00A86A15">
          <w:rPr>
            <w:rFonts w:ascii="Times New Roman" w:eastAsia="Times New Roman" w:hAnsi="Times New Roman" w:cs="Times New Roman"/>
            <w:sz w:val="24"/>
            <w:szCs w:val="24"/>
            <w:u w:val="single"/>
          </w:rPr>
          <w:t>Conclusion</w:t>
        </w:r>
        <w:commentRangeEnd w:id="841"/>
        <w:r w:rsidR="00A86A15">
          <w:rPr>
            <w:rStyle w:val="CommentReference"/>
          </w:rPr>
          <w:commentReference w:id="841"/>
        </w:r>
      </w:ins>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5E36F410"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9741911" w14:textId="5F6F6AA1"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t xml:space="preserve">Arango, C., </w:t>
      </w:r>
      <w:proofErr w:type="spellStart"/>
      <w:r w:rsidRPr="00BB3B2B">
        <w:rPr>
          <w:rFonts w:ascii="Times New Roman" w:hAnsi="Times New Roman" w:cs="Times New Roman"/>
          <w:color w:val="333333"/>
          <w:sz w:val="24"/>
          <w:szCs w:val="24"/>
          <w:shd w:val="clear" w:color="auto" w:fill="FFFFFF"/>
        </w:rPr>
        <w:t>Ponette</w:t>
      </w:r>
      <w:proofErr w:type="spellEnd"/>
      <w:r w:rsidRPr="00BB3B2B">
        <w:rPr>
          <w:rFonts w:ascii="Times New Roman" w:hAnsi="Times New Roman" w:cs="Times New Roman"/>
          <w:color w:val="333333"/>
          <w:sz w:val="24"/>
          <w:szCs w:val="24"/>
          <w:shd w:val="clear" w:color="auto" w:fill="FFFFFF"/>
        </w:rPr>
        <w:t xml:space="preserv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w:t>
      </w:r>
      <w:proofErr w:type="spellStart"/>
      <w:r w:rsidRPr="00BB3B2B">
        <w:rPr>
          <w:rFonts w:ascii="Times New Roman" w:hAnsi="Times New Roman" w:cs="Times New Roman"/>
          <w:color w:val="333333"/>
          <w:sz w:val="24"/>
          <w:szCs w:val="24"/>
          <w:shd w:val="clear" w:color="auto" w:fill="FFFFFF"/>
        </w:rPr>
        <w:t>doi</w:t>
      </w:r>
      <w:proofErr w:type="spellEnd"/>
      <w:r w:rsidRPr="00BB3B2B">
        <w:rPr>
          <w:rFonts w:ascii="Times New Roman" w:hAnsi="Times New Roman" w:cs="Times New Roman"/>
          <w:color w:val="333333"/>
          <w:sz w:val="24"/>
          <w:szCs w:val="24"/>
          <w:shd w:val="clear" w:color="auto" w:fill="FFFFFF"/>
        </w:rPr>
        <w:t xml:space="preserve">: </w:t>
      </w:r>
      <w:hyperlink r:id="rId21" w:tgtFrame="_blank" w:tooltip="Visit Publisher Site" w:history="1">
        <w:r w:rsidRPr="00BB3B2B">
          <w:rPr>
            <w:rStyle w:val="Hyperlink"/>
            <w:rFonts w:ascii="Times New Roman" w:hAnsi="Times New Roman" w:cs="Times New Roman"/>
            <w:color w:val="224F77"/>
            <w:sz w:val="24"/>
            <w:szCs w:val="24"/>
          </w:rPr>
          <w:t>10.1139/cjfr-2018-0523</w:t>
        </w:r>
      </w:hyperlink>
    </w:p>
    <w:p w14:paraId="7185DD8B" w14:textId="77777777" w:rsidR="00BB3B2B" w:rsidRDefault="00BB3B2B" w:rsidP="003E7416">
      <w:pPr>
        <w:pBdr>
          <w:top w:val="nil"/>
          <w:left w:val="nil"/>
          <w:bottom w:val="nil"/>
          <w:right w:val="nil"/>
          <w:between w:val="nil"/>
        </w:pBdr>
        <w:spacing w:line="240" w:lineRule="auto"/>
        <w:contextualSpacing/>
        <w:rPr>
          <w:ins w:id="843" w:author="Neziri Izak - OHS" w:date="2020-07-20T15:11:00Z"/>
          <w:rFonts w:ascii="Times New Roman" w:eastAsia="Times New Roman" w:hAnsi="Times New Roman" w:cs="Times New Roman"/>
          <w:sz w:val="24"/>
          <w:szCs w:val="24"/>
        </w:rPr>
      </w:pPr>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lastRenderedPageBreak/>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844" w:name="_Hlk45015072"/>
      <w:proofErr w:type="spellStart"/>
      <w:r w:rsidRPr="000F75AD">
        <w:rPr>
          <w:rFonts w:ascii="Times New Roman" w:eastAsia="Times New Roman" w:hAnsi="Times New Roman" w:cs="Times New Roman"/>
          <w:sz w:val="24"/>
          <w:szCs w:val="24"/>
        </w:rPr>
        <w:t>Bordeleau</w:t>
      </w:r>
      <w:proofErr w:type="spellEnd"/>
      <w:r w:rsidRPr="000F75AD">
        <w:rPr>
          <w:rFonts w:ascii="Times New Roman" w:eastAsia="Times New Roman" w:hAnsi="Times New Roman" w:cs="Times New Roman"/>
          <w:sz w:val="24"/>
          <w:szCs w:val="24"/>
        </w:rPr>
        <w:t xml:space="preserve">, L.M., </w:t>
      </w:r>
      <w:proofErr w:type="spellStart"/>
      <w:r w:rsidRPr="000F75AD">
        <w:rPr>
          <w:rFonts w:ascii="Times New Roman" w:eastAsia="Times New Roman" w:hAnsi="Times New Roman" w:cs="Times New Roman"/>
          <w:sz w:val="24"/>
          <w:szCs w:val="24"/>
        </w:rPr>
        <w:t>Prévost</w:t>
      </w:r>
      <w:bookmarkEnd w:id="844"/>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71584FB8"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845" w:author="Neziri Izak - OHS" w:date="2020-07-03T13:50:00Z"/>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Drought-triggeredwesternsprucebudwormoutbreaksintheinteriorPaciﬁc Northwest: a multi-century dendrochronological record. For. Ecol. and Manage. 324: 16–27. doi:10.1016/j.foreco.2014.03.042.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846"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4864F03F"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t>
      </w:r>
      <w:ins w:id="847"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848"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849"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850"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851"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852"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853"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854"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Paciﬁc Northwest: a multi-century dendrochronological record. For. Ecol. and Manage. 324: 16–27. doi:10.1016/j.foreco.2014.03.042.</w:t>
      </w:r>
    </w:p>
    <w:p w14:paraId="63618CA2" w14:textId="23EB4474"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 xml:space="preserve">Gaige, E., </w:t>
      </w:r>
      <w:proofErr w:type="spellStart"/>
      <w:r w:rsidRPr="00C12932">
        <w:rPr>
          <w:rFonts w:ascii="Times New Roman" w:eastAsia="Times New Roman" w:hAnsi="Times New Roman" w:cs="Times New Roman"/>
          <w:sz w:val="24"/>
          <w:szCs w:val="24"/>
        </w:rPr>
        <w:t>Dail</w:t>
      </w:r>
      <w:proofErr w:type="spellEnd"/>
      <w:r w:rsidRPr="00C12932">
        <w:rPr>
          <w:rFonts w:ascii="Times New Roman" w:eastAsia="Times New Roman" w:hAnsi="Times New Roman" w:cs="Times New Roman"/>
          <w:sz w:val="24"/>
          <w:szCs w:val="24"/>
        </w:rPr>
        <w:t>,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proofErr w:type="spellStart"/>
      <w:r w:rsidR="00336636">
        <w:rPr>
          <w:rFonts w:ascii="Times New Roman" w:eastAsia="Times New Roman" w:hAnsi="Times New Roman" w:cs="Times New Roman"/>
          <w:sz w:val="24"/>
          <w:szCs w:val="24"/>
        </w:rPr>
        <w:t>Linnen</w:t>
      </w:r>
      <w:proofErr w:type="spellEnd"/>
      <w:r w:rsidR="00336636">
        <w:rPr>
          <w:rFonts w:ascii="Times New Roman" w:eastAsia="Times New Roman" w:hAnsi="Times New Roman" w:cs="Times New Roman"/>
          <w:sz w:val="24"/>
          <w:szCs w:val="24"/>
        </w:rPr>
        <w:t xml:space="preserve">, C.R. Reynolds, B.C. Effects of endemic densities of canopy herbivores on nutrient dynamics along a gradient in elevation in the southern Appalachians. </w:t>
      </w:r>
      <w:proofErr w:type="spellStart"/>
      <w:r w:rsidR="00336636">
        <w:rPr>
          <w:rFonts w:ascii="Times New Roman" w:eastAsia="Times New Roman" w:hAnsi="Times New Roman" w:cs="Times New Roman"/>
          <w:sz w:val="24"/>
          <w:szCs w:val="24"/>
        </w:rPr>
        <w:t>Pedo</w:t>
      </w:r>
      <w:proofErr w:type="spellEnd"/>
      <w:r w:rsidR="00336636">
        <w:rPr>
          <w:rFonts w:ascii="Times New Roman" w:eastAsia="Times New Roman" w:hAnsi="Times New Roman" w:cs="Times New Roman"/>
          <w:sz w:val="24"/>
          <w:szCs w:val="24"/>
        </w:rPr>
        <w:t xml:space="preserve"> </w:t>
      </w:r>
      <w:proofErr w:type="spellStart"/>
      <w:r w:rsidR="00336636">
        <w:rPr>
          <w:rFonts w:ascii="Times New Roman" w:eastAsia="Times New Roman" w:hAnsi="Times New Roman" w:cs="Times New Roman"/>
          <w:sz w:val="24"/>
          <w:szCs w:val="24"/>
        </w:rPr>
        <w:t>biologia</w:t>
      </w:r>
      <w:proofErr w:type="spellEnd"/>
      <w:r w:rsidR="00336636">
        <w:rPr>
          <w:rFonts w:ascii="Times New Roman" w:eastAsia="Times New Roman" w:hAnsi="Times New Roman" w:cs="Times New Roman"/>
          <w:sz w:val="24"/>
          <w:szCs w:val="24"/>
        </w:rPr>
        <w:t xml:space="preserve">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lastRenderedPageBreak/>
        <w:t>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04C51FE5"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855"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741C9066" w14:textId="5DA39E32" w:rsidR="007A1270" w:rsidDel="00937E5D" w:rsidRDefault="007A1270" w:rsidP="003E7416">
      <w:pPr>
        <w:pBdr>
          <w:top w:val="nil"/>
          <w:left w:val="nil"/>
          <w:bottom w:val="nil"/>
          <w:right w:val="nil"/>
          <w:between w:val="nil"/>
        </w:pBdr>
        <w:spacing w:line="240" w:lineRule="auto"/>
        <w:contextualSpacing/>
        <w:rPr>
          <w:del w:id="856" w:author="Neziri Izak - OHS" w:date="2020-07-03T13:49:00Z"/>
          <w:rFonts w:ascii="Times New Roman" w:eastAsia="Times New Roman" w:hAnsi="Times New Roman" w:cs="Times New Roman"/>
          <w:sz w:val="24"/>
          <w:szCs w:val="24"/>
        </w:rPr>
      </w:pPr>
    </w:p>
    <w:p w14:paraId="68F8D1C8" w14:textId="42860E80" w:rsidR="00937E5D" w:rsidRDefault="00937E5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E5D">
        <w:rPr>
          <w:rFonts w:ascii="Times New Roman" w:eastAsia="Times New Roman" w:hAnsi="Times New Roman" w:cs="Times New Roman"/>
          <w:sz w:val="24"/>
          <w:szCs w:val="24"/>
        </w:rPr>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2"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EF76359" w14:textId="4BF88CAA"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3FA3">
        <w:rPr>
          <w:rFonts w:ascii="Times New Roman" w:eastAsia="Times New Roman" w:hAnsi="Times New Roman" w:cs="Times New Roman"/>
          <w:sz w:val="24"/>
          <w:szCs w:val="24"/>
        </w:rPr>
        <w:t>Piñeiro</w:t>
      </w:r>
      <w:proofErr w:type="spellEnd"/>
      <w:r>
        <w:rPr>
          <w:rFonts w:ascii="Times New Roman" w:eastAsia="Times New Roman" w:hAnsi="Times New Roman" w:cs="Times New Roman"/>
          <w:sz w:val="24"/>
          <w:szCs w:val="24"/>
        </w:rPr>
        <w:t xml:space="preserve">, G. </w:t>
      </w:r>
      <w:proofErr w:type="spellStart"/>
      <w:r w:rsidRPr="00433FA3">
        <w:rPr>
          <w:rFonts w:ascii="Times New Roman" w:eastAsia="Times New Roman" w:hAnsi="Times New Roman" w:cs="Times New Roman"/>
          <w:sz w:val="24"/>
          <w:szCs w:val="24"/>
        </w:rPr>
        <w:t>Paruelo</w:t>
      </w:r>
      <w:proofErr w:type="spellEnd"/>
      <w:r>
        <w:rPr>
          <w:rFonts w:ascii="Times New Roman" w:eastAsia="Times New Roman" w:hAnsi="Times New Roman" w:cs="Times New Roman"/>
          <w:sz w:val="24"/>
          <w:szCs w:val="24"/>
        </w:rPr>
        <w:t xml:space="preserve">, J.M. </w:t>
      </w:r>
      <w:proofErr w:type="spellStart"/>
      <w:r w:rsidRPr="00433FA3">
        <w:rPr>
          <w:rFonts w:ascii="Times New Roman" w:eastAsia="Times New Roman" w:hAnsi="Times New Roman" w:cs="Times New Roman"/>
          <w:sz w:val="24"/>
          <w:szCs w:val="24"/>
        </w:rPr>
        <w:t>Oesterheld</w:t>
      </w:r>
      <w:proofErr w:type="spellEnd"/>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w:t>
      </w:r>
      <w:proofErr w:type="spellStart"/>
      <w:r w:rsidRPr="00433FA3">
        <w:rPr>
          <w:rFonts w:ascii="Times New Roman" w:eastAsia="Times New Roman" w:hAnsi="Times New Roman" w:cs="Times New Roman"/>
          <w:sz w:val="24"/>
          <w:szCs w:val="24"/>
        </w:rPr>
        <w:t>Jobbágy</w:t>
      </w:r>
      <w:proofErr w:type="spellEnd"/>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77AE0F31" w14:textId="77777777" w:rsidR="00433FA3" w:rsidRDefault="00433FA3" w:rsidP="003E7416">
      <w:pPr>
        <w:pBdr>
          <w:top w:val="nil"/>
          <w:left w:val="nil"/>
          <w:bottom w:val="nil"/>
          <w:right w:val="nil"/>
          <w:between w:val="nil"/>
        </w:pBdr>
        <w:spacing w:line="240" w:lineRule="auto"/>
        <w:contextualSpacing/>
        <w:rPr>
          <w:ins w:id="857" w:author="Neziri Izak - OHS" w:date="2020-07-21T11:07:00Z"/>
          <w:rFonts w:ascii="Times New Roman" w:eastAsia="Times New Roman" w:hAnsi="Times New Roman" w:cs="Times New Roman"/>
          <w:sz w:val="24"/>
          <w:szCs w:val="24"/>
        </w:rPr>
      </w:pP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r w:rsidR="00100763">
        <w:rPr>
          <w:rFonts w:ascii="Times New Roman" w:eastAsia="Times New Roman" w:hAnsi="Times New Roman" w:cs="Times New Roman"/>
          <w:sz w:val="24"/>
          <w:szCs w:val="24"/>
        </w:rPr>
        <w:t>J.Entomol</w:t>
      </w:r>
      <w:proofErr w:type="spellEnd"/>
      <w:r w:rsidR="00100763">
        <w:rPr>
          <w:rFonts w:ascii="Times New Roman" w:eastAsia="Times New Roman" w:hAnsi="Times New Roman" w:cs="Times New Roman"/>
          <w:sz w:val="24"/>
          <w:szCs w:val="24"/>
        </w:rPr>
        <w:t>.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604BB9A4"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858"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5A741B73" w:rsidR="00E02A5A" w:rsidDel="00C934EE" w:rsidRDefault="00E02A5A" w:rsidP="003E7416">
      <w:pPr>
        <w:pBdr>
          <w:top w:val="nil"/>
          <w:left w:val="nil"/>
          <w:bottom w:val="nil"/>
          <w:right w:val="nil"/>
          <w:between w:val="nil"/>
        </w:pBdr>
        <w:spacing w:line="240" w:lineRule="auto"/>
        <w:contextualSpacing/>
        <w:rPr>
          <w:del w:id="859" w:author="Neziri Izak - OHS" w:date="2020-07-03T14:38:00Z"/>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C934EE">
        <w:rPr>
          <w:rFonts w:ascii="Times New Roman" w:eastAsia="Times New Roman" w:hAnsi="Times New Roman" w:cs="Times New Roman"/>
          <w:sz w:val="24"/>
          <w:szCs w:val="24"/>
        </w:rPr>
        <w:t>doi:</w:t>
      </w:r>
      <w:proofErr w:type="gramEnd"/>
      <w:r w:rsidRPr="00C934EE">
        <w:rPr>
          <w:rFonts w:ascii="Times New Roman" w:eastAsia="Times New Roman" w:hAnsi="Times New Roman" w:cs="Times New Roman"/>
          <w:sz w:val="24"/>
          <w:szCs w:val="24"/>
        </w:rPr>
        <w:t>10.1890/0012-9658(1998)079[0165:HEOPAN]2.0.CO;2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77777777" w:rsidR="00C934EE" w:rsidRPr="000425FC"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36636">
        <w:rPr>
          <w:rFonts w:ascii="Times New Roman" w:eastAsia="Times New Roman" w:hAnsi="Times New Roman" w:cs="Times New Roman"/>
          <w:sz w:val="24"/>
          <w:szCs w:val="24"/>
        </w:rPr>
        <w:t>Stadler</w:t>
      </w:r>
      <w:proofErr w:type="spellEnd"/>
      <w:r w:rsidRPr="00336636">
        <w:rPr>
          <w:rFonts w:ascii="Times New Roman" w:eastAsia="Times New Roman" w:hAnsi="Times New Roman" w:cs="Times New Roman"/>
          <w:sz w:val="24"/>
          <w:szCs w:val="24"/>
        </w:rPr>
        <w:t xml:space="preserve">, Bernhard &amp; </w:t>
      </w:r>
      <w:proofErr w:type="spellStart"/>
      <w:r w:rsidRPr="00336636">
        <w:rPr>
          <w:rFonts w:ascii="Times New Roman" w:eastAsia="Times New Roman" w:hAnsi="Times New Roman" w:cs="Times New Roman"/>
          <w:sz w:val="24"/>
          <w:szCs w:val="24"/>
        </w:rPr>
        <w:t>Solinger</w:t>
      </w:r>
      <w:proofErr w:type="spellEnd"/>
      <w:r w:rsidRPr="00336636">
        <w:rPr>
          <w:rFonts w:ascii="Times New Roman" w:eastAsia="Times New Roman" w:hAnsi="Times New Roman" w:cs="Times New Roman"/>
          <w:sz w:val="24"/>
          <w:szCs w:val="24"/>
        </w:rPr>
        <w:t xml:space="preserve">, Stephan &amp; </w:t>
      </w:r>
      <w:proofErr w:type="spellStart"/>
      <w:r w:rsidRPr="00336636">
        <w:rPr>
          <w:rFonts w:ascii="Times New Roman" w:eastAsia="Times New Roman" w:hAnsi="Times New Roman" w:cs="Times New Roman"/>
          <w:sz w:val="24"/>
          <w:szCs w:val="24"/>
        </w:rPr>
        <w:t>Michalzik</w:t>
      </w:r>
      <w:proofErr w:type="spellEnd"/>
      <w:r w:rsidRPr="00336636">
        <w:rPr>
          <w:rFonts w:ascii="Times New Roman" w:eastAsia="Times New Roman" w:hAnsi="Times New Roman" w:cs="Times New Roman"/>
          <w:sz w:val="24"/>
          <w:szCs w:val="24"/>
        </w:rPr>
        <w:t xml:space="preserve">, </w:t>
      </w:r>
      <w:proofErr w:type="spellStart"/>
      <w:r w:rsidRPr="00336636">
        <w:rPr>
          <w:rFonts w:ascii="Times New Roman" w:eastAsia="Times New Roman" w:hAnsi="Times New Roman" w:cs="Times New Roman"/>
          <w:sz w:val="24"/>
          <w:szCs w:val="24"/>
        </w:rPr>
        <w:t>Beate</w:t>
      </w:r>
      <w:proofErr w:type="spellEnd"/>
      <w:r w:rsidRPr="00336636">
        <w:rPr>
          <w:rFonts w:ascii="Times New Roman" w:eastAsia="Times New Roman" w:hAnsi="Times New Roman" w:cs="Times New Roman"/>
          <w:sz w:val="24"/>
          <w:szCs w:val="24"/>
        </w:rPr>
        <w:t xml:space="preserve">. (2001). Insect herbivores and the nutrient flow from the canopy to the soil in coniferous and deciduous forests. </w:t>
      </w:r>
      <w:proofErr w:type="spellStart"/>
      <w:r w:rsidRPr="00336636">
        <w:rPr>
          <w:rFonts w:ascii="Times New Roman" w:eastAsia="Times New Roman" w:hAnsi="Times New Roman" w:cs="Times New Roman"/>
          <w:sz w:val="24"/>
          <w:szCs w:val="24"/>
        </w:rPr>
        <w:t>Oecologia</w:t>
      </w:r>
      <w:proofErr w:type="spellEnd"/>
      <w:r w:rsidRPr="00336636">
        <w:rPr>
          <w:rFonts w:ascii="Times New Roman" w:eastAsia="Times New Roman" w:hAnsi="Times New Roman" w:cs="Times New Roman"/>
          <w:sz w:val="24"/>
          <w:szCs w:val="24"/>
        </w:rPr>
        <w:t>.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860"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861"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862"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352B1">
        <w:rPr>
          <w:rFonts w:ascii="Times New Roman" w:eastAsia="Times New Roman" w:hAnsi="Times New Roman" w:cs="Times New Roman"/>
          <w:sz w:val="24"/>
          <w:szCs w:val="24"/>
        </w:rPr>
        <w:t>Schowalter</w:t>
      </w:r>
      <w:proofErr w:type="spellEnd"/>
      <w:r w:rsidRPr="001352B1">
        <w:rPr>
          <w:rFonts w:ascii="Times New Roman" w:eastAsia="Times New Roman" w:hAnsi="Times New Roman" w:cs="Times New Roman"/>
          <w:sz w:val="24"/>
          <w:szCs w:val="24"/>
        </w:rPr>
        <w:t>,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Seastedt</w:t>
      </w:r>
      <w:proofErr w:type="spellEnd"/>
      <w:r>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863"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r w:rsidRPr="003E7416">
        <w:rPr>
          <w:rFonts w:ascii="Times New Roman" w:eastAsia="Times New Roman" w:hAnsi="Times New Roman" w:cs="Times New Roman"/>
          <w:sz w:val="24"/>
          <w:szCs w:val="24"/>
        </w:rPr>
        <w:t>Cincinnati</w:t>
      </w:r>
      <w:proofErr w:type="gramStart"/>
      <w:r w:rsidRPr="003E7416">
        <w:rPr>
          <w:rFonts w:ascii="Times New Roman" w:eastAsia="Times New Roman" w:hAnsi="Times New Roman" w:cs="Times New Roman"/>
          <w:sz w:val="24"/>
          <w:szCs w:val="24"/>
        </w:rPr>
        <w:t>,Ohio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46F54C" w14:textId="61F2FF50" w:rsidR="003E7416" w:rsidDel="00926533" w:rsidRDefault="003E7416" w:rsidP="003E7416">
      <w:pPr>
        <w:pBdr>
          <w:top w:val="nil"/>
          <w:left w:val="nil"/>
          <w:bottom w:val="nil"/>
          <w:right w:val="nil"/>
          <w:between w:val="nil"/>
        </w:pBdr>
        <w:spacing w:line="240" w:lineRule="auto"/>
        <w:contextualSpacing/>
        <w:rPr>
          <w:del w:id="864" w:author="Neziri Izak - OHS" w:date="2020-07-21T18:51: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15D8BD96" w14:textId="36EDE2A8" w:rsidR="00926533" w:rsidRDefault="00926533" w:rsidP="003E7416">
      <w:pPr>
        <w:pBdr>
          <w:top w:val="nil"/>
          <w:left w:val="nil"/>
          <w:bottom w:val="nil"/>
          <w:right w:val="nil"/>
          <w:between w:val="nil"/>
        </w:pBdr>
        <w:spacing w:line="240" w:lineRule="auto"/>
        <w:contextualSpacing/>
        <w:rPr>
          <w:ins w:id="865" w:author="Neziri Izak - OHS" w:date="2020-07-21T18:51:00Z"/>
          <w:rFonts w:ascii="Times New Roman" w:eastAsia="Times New Roman" w:hAnsi="Times New Roman" w:cs="Times New Roman"/>
          <w:sz w:val="24"/>
          <w:szCs w:val="24"/>
        </w:rPr>
      </w:pP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A30E7">
        <w:rPr>
          <w:rFonts w:ascii="Times New Roman" w:eastAsia="Times New Roman" w:hAnsi="Times New Roman" w:cs="Times New Roman"/>
          <w:sz w:val="24"/>
          <w:szCs w:val="24"/>
        </w:rPr>
        <w:t>Huanyuan</w:t>
      </w:r>
      <w:proofErr w:type="spellEnd"/>
      <w:r w:rsidRPr="006A30E7">
        <w:rPr>
          <w:rFonts w:ascii="Times New Roman" w:eastAsia="Times New Roman" w:hAnsi="Times New Roman" w:cs="Times New Roman"/>
          <w:sz w:val="24"/>
          <w:szCs w:val="24"/>
        </w:rPr>
        <w:t xml:space="preserve"> Wang, </w:t>
      </w:r>
      <w:proofErr w:type="spellStart"/>
      <w:r w:rsidRPr="006A30E7">
        <w:rPr>
          <w:rFonts w:ascii="Times New Roman" w:eastAsia="Times New Roman" w:hAnsi="Times New Roman" w:cs="Times New Roman"/>
          <w:sz w:val="24"/>
          <w:szCs w:val="24"/>
        </w:rPr>
        <w:t>Xiaotang</w:t>
      </w:r>
      <w:proofErr w:type="spellEnd"/>
      <w:r w:rsidRPr="006A30E7">
        <w:rPr>
          <w:rFonts w:ascii="Times New Roman" w:eastAsia="Times New Roman" w:hAnsi="Times New Roman" w:cs="Times New Roman"/>
          <w:sz w:val="24"/>
          <w:szCs w:val="24"/>
        </w:rPr>
        <w:t xml:space="preserve"> </w:t>
      </w:r>
      <w:proofErr w:type="spellStart"/>
      <w:r w:rsidRPr="006A30E7">
        <w:rPr>
          <w:rFonts w:ascii="Times New Roman" w:eastAsia="Times New Roman" w:hAnsi="Times New Roman" w:cs="Times New Roman"/>
          <w:sz w:val="24"/>
          <w:szCs w:val="24"/>
        </w:rPr>
        <w:t>Ju</w:t>
      </w:r>
      <w:proofErr w:type="spellEnd"/>
      <w:r w:rsidRPr="006A30E7">
        <w:rPr>
          <w:rFonts w:ascii="Times New Roman" w:eastAsia="Times New Roman" w:hAnsi="Times New Roman" w:cs="Times New Roman"/>
          <w:sz w:val="24"/>
          <w:szCs w:val="24"/>
        </w:rPr>
        <w:t xml:space="preserve">, </w:t>
      </w:r>
      <w:proofErr w:type="spellStart"/>
      <w:r w:rsidRPr="006A30E7">
        <w:rPr>
          <w:rFonts w:ascii="Times New Roman" w:eastAsia="Times New Roman" w:hAnsi="Times New Roman" w:cs="Times New Roman"/>
          <w:sz w:val="24"/>
          <w:szCs w:val="24"/>
        </w:rPr>
        <w:t>Yongping</w:t>
      </w:r>
      <w:proofErr w:type="spellEnd"/>
      <w:r w:rsidRPr="006A30E7">
        <w:rPr>
          <w:rFonts w:ascii="Times New Roman" w:eastAsia="Times New Roman" w:hAnsi="Times New Roman" w:cs="Times New Roman"/>
          <w:sz w:val="24"/>
          <w:szCs w:val="24"/>
        </w:rPr>
        <w:t xml:space="preserve"> Wei, </w:t>
      </w:r>
      <w:proofErr w:type="spellStart"/>
      <w:r w:rsidRPr="006A30E7">
        <w:rPr>
          <w:rFonts w:ascii="Times New Roman" w:eastAsia="Times New Roman" w:hAnsi="Times New Roman" w:cs="Times New Roman"/>
          <w:sz w:val="24"/>
          <w:szCs w:val="24"/>
        </w:rPr>
        <w:t>Baoguo</w:t>
      </w:r>
      <w:proofErr w:type="spellEnd"/>
      <w:r w:rsidRPr="006A30E7">
        <w:rPr>
          <w:rFonts w:ascii="Times New Roman" w:eastAsia="Times New Roman" w:hAnsi="Times New Roman" w:cs="Times New Roman"/>
          <w:sz w:val="24"/>
          <w:szCs w:val="24"/>
        </w:rPr>
        <w:t xml:space="preserve"> Li, Lulu Zhao, </w:t>
      </w:r>
      <w:proofErr w:type="spellStart"/>
      <w:r w:rsidRPr="006A30E7">
        <w:rPr>
          <w:rFonts w:ascii="Times New Roman" w:eastAsia="Times New Roman" w:hAnsi="Times New Roman" w:cs="Times New Roman"/>
          <w:sz w:val="24"/>
          <w:szCs w:val="24"/>
        </w:rPr>
        <w:t>Kelin</w:t>
      </w:r>
      <w:proofErr w:type="spellEnd"/>
      <w:r w:rsidRPr="006A30E7">
        <w:rPr>
          <w:rFonts w:ascii="Times New Roman" w:eastAsia="Times New Roman" w:hAnsi="Times New Roman" w:cs="Times New Roman"/>
          <w:sz w:val="24"/>
          <w:szCs w:val="24"/>
        </w:rPr>
        <w:t xml:space="preserve"> Hu,</w:t>
      </w:r>
      <w:r>
        <w:rPr>
          <w:rFonts w:ascii="Times New Roman" w:eastAsia="Times New Roman" w:hAnsi="Times New Roman" w:cs="Times New Roman"/>
          <w:sz w:val="24"/>
          <w:szCs w:val="24"/>
        </w:rPr>
        <w:t xml:space="preserve"> 2010.</w:t>
      </w:r>
    </w:p>
    <w:p w14:paraId="38526066" w14:textId="0B631EFD" w:rsidR="006A30E7" w:rsidRPr="006A30E7" w:rsidDel="006A30E7" w:rsidRDefault="006A30E7" w:rsidP="006A30E7">
      <w:pPr>
        <w:pBdr>
          <w:top w:val="nil"/>
          <w:left w:val="nil"/>
          <w:bottom w:val="nil"/>
          <w:right w:val="nil"/>
          <w:between w:val="nil"/>
        </w:pBdr>
        <w:spacing w:line="240" w:lineRule="auto"/>
        <w:contextualSpacing/>
        <w:rPr>
          <w:del w:id="866"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lastRenderedPageBreak/>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Del="006A30E7" w:rsidRDefault="006A30E7" w:rsidP="006A30E7">
      <w:pPr>
        <w:pBdr>
          <w:top w:val="nil"/>
          <w:left w:val="nil"/>
          <w:bottom w:val="nil"/>
          <w:right w:val="nil"/>
          <w:between w:val="nil"/>
        </w:pBdr>
        <w:spacing w:line="240" w:lineRule="auto"/>
        <w:contextualSpacing/>
        <w:rPr>
          <w:del w:id="867"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78D29BB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 xml:space="preserve">Zhong-Jun Wang, Si-Liang Li, Fu-Jun Yue, </w:t>
      </w:r>
      <w:proofErr w:type="spellStart"/>
      <w:r w:rsidRPr="00926533">
        <w:rPr>
          <w:rFonts w:ascii="Times New Roman" w:eastAsia="Times New Roman" w:hAnsi="Times New Roman" w:cs="Times New Roman"/>
          <w:sz w:val="24"/>
          <w:szCs w:val="24"/>
        </w:rPr>
        <w:t>Cai</w:t>
      </w:r>
      <w:proofErr w:type="spellEnd"/>
      <w:r w:rsidRPr="00926533">
        <w:rPr>
          <w:rFonts w:ascii="Times New Roman" w:eastAsia="Times New Roman" w:hAnsi="Times New Roman" w:cs="Times New Roman"/>
          <w:sz w:val="24"/>
          <w:szCs w:val="24"/>
        </w:rPr>
        <w:t xml:space="preserve">-Qing Qin, Sarah </w:t>
      </w:r>
      <w:proofErr w:type="spellStart"/>
      <w:r w:rsidRPr="00926533">
        <w:rPr>
          <w:rFonts w:ascii="Times New Roman" w:eastAsia="Times New Roman" w:hAnsi="Times New Roman" w:cs="Times New Roman"/>
          <w:sz w:val="24"/>
          <w:szCs w:val="24"/>
        </w:rPr>
        <w:t>Buckerfield</w:t>
      </w:r>
      <w:proofErr w:type="spellEnd"/>
      <w:r w:rsidRPr="00926533">
        <w:rPr>
          <w:rFonts w:ascii="Times New Roman" w:eastAsia="Times New Roman" w:hAnsi="Times New Roman" w:cs="Times New Roman"/>
          <w:sz w:val="24"/>
          <w:szCs w:val="24"/>
        </w:rPr>
        <w:t xml:space="preserve">, </w:t>
      </w:r>
      <w:proofErr w:type="spellStart"/>
      <w:r w:rsidRPr="00926533">
        <w:rPr>
          <w:rFonts w:ascii="Times New Roman" w:eastAsia="Times New Roman" w:hAnsi="Times New Roman" w:cs="Times New Roman"/>
          <w:sz w:val="24"/>
          <w:szCs w:val="24"/>
        </w:rPr>
        <w:t>Jie</w:t>
      </w:r>
      <w:proofErr w:type="spellEnd"/>
      <w:r w:rsidRPr="00926533">
        <w:rPr>
          <w:rFonts w:ascii="Times New Roman" w:eastAsia="Times New Roman" w:hAnsi="Times New Roman" w:cs="Times New Roman"/>
          <w:sz w:val="24"/>
          <w:szCs w:val="24"/>
        </w:rPr>
        <w:t xml:space="preserv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lay" w:date="2020-07-22T19:41:00Z" w:initials="C">
    <w:p w14:paraId="55ED958C" w14:textId="5B615345" w:rsidR="00E7500A" w:rsidRDefault="00E7500A">
      <w:pPr>
        <w:pStyle w:val="CommentText"/>
      </w:pPr>
      <w:r>
        <w:rPr>
          <w:rStyle w:val="CommentReference"/>
        </w:rPr>
        <w:annotationRef/>
      </w:r>
      <w:r>
        <w:t xml:space="preserve">Acknowledge Alexandra </w:t>
      </w:r>
      <w:proofErr w:type="spellStart"/>
      <w:r>
        <w:t>Ponette</w:t>
      </w:r>
      <w:proofErr w:type="spellEnd"/>
      <w:r>
        <w:t>-González for the map and Sally Entrekin for early discussions about study design.</w:t>
      </w:r>
    </w:p>
  </w:comment>
  <w:comment w:id="3" w:author="Clay" w:date="2020-07-22T19:41:00Z" w:initials="C">
    <w:p w14:paraId="2E05EB2D" w14:textId="2AF31725" w:rsidR="00DD3085" w:rsidRDefault="00DD3085">
      <w:pPr>
        <w:pStyle w:val="CommentText"/>
      </w:pPr>
      <w:r>
        <w:rPr>
          <w:rStyle w:val="CommentReference"/>
        </w:rPr>
        <w:annotationRef/>
      </w:r>
      <w:r>
        <w:t>Get all this shit filled out</w:t>
      </w:r>
    </w:p>
  </w:comment>
  <w:comment w:id="4" w:author="Clay" w:date="2020-07-22T19:41:00Z" w:initials="C">
    <w:p w14:paraId="4ACBA7C7" w14:textId="3EF4D98D" w:rsidR="00DD3085" w:rsidRDefault="00DD3085">
      <w:pPr>
        <w:pStyle w:val="CommentText"/>
      </w:pPr>
      <w:r>
        <w:rPr>
          <w:rStyle w:val="CommentReference"/>
        </w:rPr>
        <w:annotationRef/>
      </w:r>
      <w:r>
        <w:t>Get all this shit filled out</w:t>
      </w:r>
    </w:p>
  </w:comment>
  <w:comment w:id="5" w:author="Clay" w:date="2020-07-22T19:41:00Z" w:initials="C">
    <w:p w14:paraId="524AD934" w14:textId="3A5CF63E" w:rsidR="00DD3085" w:rsidRDefault="00DD3085">
      <w:pPr>
        <w:pStyle w:val="CommentText"/>
      </w:pPr>
      <w:r>
        <w:rPr>
          <w:rStyle w:val="CommentReference"/>
        </w:rPr>
        <w:annotationRef/>
      </w:r>
      <w:r>
        <w:t>You need a page for the abstract too.  That’s the very last thing we do.</w:t>
      </w:r>
    </w:p>
  </w:comment>
  <w:comment w:id="6" w:author="Clay" w:date="2020-07-22T19:41:00Z" w:initials="C">
    <w:p w14:paraId="5BDEFA0E" w14:textId="5700B35E" w:rsidR="009E3528" w:rsidRDefault="009E3528">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45" w:author="Clay" w:date="2020-07-22T19:41:00Z" w:initials="C">
    <w:p w14:paraId="0B5B8BA3" w14:textId="44CD19B7" w:rsidR="00DD3085" w:rsidRDefault="00DD3085">
      <w:pPr>
        <w:pStyle w:val="CommentText"/>
      </w:pPr>
      <w:r>
        <w:rPr>
          <w:rStyle w:val="CommentReference"/>
        </w:rPr>
        <w:annotationRef/>
      </w:r>
      <w:r>
        <w:t xml:space="preserve">  Can you add another example about fire, an example about insects, then conclude with what is written here?</w:t>
      </w:r>
    </w:p>
  </w:comment>
  <w:comment w:id="158" w:author="Clay" w:date="2020-07-22T19:41:00Z" w:initials="C">
    <w:p w14:paraId="08F1AF22" w14:textId="5CE363FE" w:rsidR="00704EAB" w:rsidRDefault="00704EAB">
      <w:pPr>
        <w:pStyle w:val="CommentText"/>
      </w:pPr>
      <w:r>
        <w:rPr>
          <w:rStyle w:val="CommentReference"/>
        </w:rPr>
        <w:annotationRef/>
      </w:r>
      <w:r>
        <w:t>Redundant with above</w:t>
      </w:r>
    </w:p>
  </w:comment>
  <w:comment w:id="164" w:author="Clay" w:date="2020-07-22T19:41:00Z" w:initials="C">
    <w:p w14:paraId="7990C8B7" w14:textId="38F77E00" w:rsidR="00704EAB" w:rsidRDefault="00704EAB">
      <w:pPr>
        <w:pStyle w:val="CommentText"/>
      </w:pPr>
      <w:r>
        <w:rPr>
          <w:rStyle w:val="CommentReference"/>
        </w:rPr>
        <w:annotationRef/>
      </w:r>
      <w:r>
        <w:t>Delete.  This doesn’t fit</w:t>
      </w:r>
    </w:p>
  </w:comment>
  <w:comment w:id="167" w:author="Clay" w:date="2020-07-22T19:41:00Z" w:initials="C">
    <w:p w14:paraId="73D1E4CD" w14:textId="54E3AEFD" w:rsidR="00704EAB" w:rsidRDefault="00704EAB">
      <w:pPr>
        <w:pStyle w:val="CommentText"/>
      </w:pPr>
      <w:r>
        <w:rPr>
          <w:rStyle w:val="CommentReference"/>
        </w:rPr>
        <w:annotationRef/>
      </w:r>
      <w:r>
        <w:t>This transitions better from above</w:t>
      </w:r>
    </w:p>
  </w:comment>
  <w:comment w:id="222" w:author="Clay" w:date="2020-07-22T19:41:00Z" w:initials="C">
    <w:p w14:paraId="298B2F8C" w14:textId="204C9787" w:rsidR="001324EA" w:rsidRDefault="001324EA">
      <w:pPr>
        <w:pStyle w:val="CommentText"/>
      </w:pPr>
      <w:r>
        <w:rPr>
          <w:rStyle w:val="CommentReference"/>
        </w:rPr>
        <w:annotationRef/>
      </w:r>
      <w:r>
        <w:t>Use griffin and turner from below</w:t>
      </w:r>
    </w:p>
  </w:comment>
  <w:comment w:id="275" w:author="Clay" w:date="2020-07-22T19:41:00Z" w:initials="C">
    <w:p w14:paraId="0D8CE684" w14:textId="4B0DED83" w:rsidR="001324EA" w:rsidRDefault="001324EA">
      <w:pPr>
        <w:pStyle w:val="CommentText"/>
      </w:pPr>
      <w:r>
        <w:rPr>
          <w:rStyle w:val="CommentReference"/>
        </w:rPr>
        <w:annotationRef/>
      </w:r>
      <w:r>
        <w:t>Cite griffin and turner above as evidence that forest insect can increase N availability.</w:t>
      </w:r>
    </w:p>
  </w:comment>
  <w:comment w:id="301" w:author="Clay" w:date="2020-07-22T19:41:00Z" w:initials="C">
    <w:p w14:paraId="5FF9A33C" w14:textId="6B6E2586" w:rsidR="009E3528" w:rsidRDefault="009E3528">
      <w:pPr>
        <w:pStyle w:val="CommentText"/>
      </w:pPr>
      <w:r>
        <w:rPr>
          <w:rStyle w:val="CommentReference"/>
        </w:rPr>
        <w:annotationRef/>
      </w:r>
      <w:r>
        <w:t>Not sure wtf is going on with that figure, but you’ll need to fix that and the caption so they are in the margins.  Are you using the “insert” command to bring them in?</w:t>
      </w:r>
    </w:p>
  </w:comment>
  <w:comment w:id="304" w:author="Clay" w:date="2020-07-22T19:41:00Z" w:initials="C">
    <w:p w14:paraId="69765D34" w14:textId="49694EB0" w:rsidR="009E3528" w:rsidRDefault="009E3528">
      <w:pPr>
        <w:pStyle w:val="CommentText"/>
      </w:pPr>
      <w:r>
        <w:rPr>
          <w:rStyle w:val="CommentReference"/>
        </w:rPr>
        <w:annotationRef/>
      </w:r>
      <w:r>
        <w:t>Be consistent with dates here and throughout.  Check grad school formatting requirements</w:t>
      </w:r>
    </w:p>
  </w:comment>
  <w:comment w:id="305" w:author="Clay" w:date="2020-07-22T19:41:00Z" w:initials="C">
    <w:p w14:paraId="569F7A20" w14:textId="48EACAC0" w:rsidR="009E3528" w:rsidRDefault="009E3528">
      <w:pPr>
        <w:pStyle w:val="CommentText"/>
      </w:pPr>
      <w:r>
        <w:rPr>
          <w:rStyle w:val="CommentReference"/>
        </w:rPr>
        <w:annotationRef/>
      </w:r>
      <w:r>
        <w:t>Fix this date to your last collection in Sep 2016</w:t>
      </w:r>
    </w:p>
  </w:comment>
  <w:comment w:id="306" w:author="Clay" w:date="2020-07-22T19:41:00Z" w:initials="C">
    <w:p w14:paraId="6380FDA6" w14:textId="0B0C4EF7" w:rsidR="009E3528" w:rsidRDefault="009E3528">
      <w:pPr>
        <w:pStyle w:val="CommentText"/>
      </w:pPr>
      <w:r>
        <w:rPr>
          <w:rStyle w:val="CommentReference"/>
        </w:rPr>
        <w:annotationRef/>
      </w:r>
      <w:r>
        <w:t>Dry should be in the denominator</w:t>
      </w:r>
    </w:p>
  </w:comment>
  <w:comment w:id="307" w:author="Clay" w:date="2020-07-22T19:41:00Z" w:initials="C">
    <w:p w14:paraId="0392927E" w14:textId="522D4E5A" w:rsidR="009E3528" w:rsidRDefault="009E3528">
      <w:pPr>
        <w:pStyle w:val="CommentText"/>
      </w:pPr>
      <w:r>
        <w:rPr>
          <w:rStyle w:val="CommentReference"/>
        </w:rPr>
        <w:annotationRef/>
      </w:r>
      <w:r>
        <w:t>Super and subscript</w:t>
      </w:r>
    </w:p>
  </w:comment>
  <w:comment w:id="308" w:author="Clay" w:date="2020-07-22T19:41:00Z" w:initials="C">
    <w:p w14:paraId="2A608A73" w14:textId="38ED5FF1" w:rsidR="009E3528" w:rsidRDefault="009E3528">
      <w:pPr>
        <w:pStyle w:val="CommentText"/>
      </w:pPr>
      <w:r>
        <w:rPr>
          <w:rStyle w:val="CommentReference"/>
        </w:rPr>
        <w:annotationRef/>
      </w:r>
      <w:r>
        <w:t xml:space="preserve">Cite the APHA paper in this TF paper, not </w:t>
      </w:r>
      <w:proofErr w:type="spellStart"/>
      <w:r>
        <w:t>Arango</w:t>
      </w:r>
      <w:proofErr w:type="spellEnd"/>
      <w:r>
        <w:t xml:space="preserve"> et al.</w:t>
      </w:r>
    </w:p>
  </w:comment>
  <w:comment w:id="310" w:author="Clay" w:date="2020-07-22T19:41:00Z" w:initials="C">
    <w:p w14:paraId="5FBFDCB1" w14:textId="39AD6340" w:rsidR="009E3528" w:rsidRDefault="009E3528">
      <w:pPr>
        <w:pStyle w:val="CommentText"/>
      </w:pPr>
      <w:r>
        <w:rPr>
          <w:rStyle w:val="CommentReference"/>
        </w:rPr>
        <w:annotationRef/>
      </w:r>
      <w:r>
        <w:t>Need package, not person</w:t>
      </w:r>
    </w:p>
  </w:comment>
  <w:comment w:id="347" w:author="Clay" w:date="2020-07-22T19:41:00Z" w:initials="C">
    <w:p w14:paraId="643B7A89" w14:textId="0C940EB9" w:rsidR="009E3528" w:rsidRDefault="009E3528">
      <w:pPr>
        <w:pStyle w:val="CommentText"/>
      </w:pPr>
      <w:r>
        <w:rPr>
          <w:rStyle w:val="CommentReference"/>
        </w:rPr>
        <w:annotationRef/>
      </w:r>
      <w:r>
        <w:t>Fix this figure now that you have the data</w:t>
      </w:r>
    </w:p>
  </w:comment>
  <w:comment w:id="354" w:author="Clay" w:date="2020-07-22T19:41:00Z" w:initials="C">
    <w:p w14:paraId="21C73775" w14:textId="777075A5" w:rsidR="009E3528" w:rsidRDefault="009E3528">
      <w:pPr>
        <w:pStyle w:val="CommentText"/>
      </w:pPr>
      <w:r>
        <w:rPr>
          <w:rStyle w:val="CommentReference"/>
        </w:rPr>
        <w:annotationRef/>
      </w:r>
      <w:r>
        <w:t>Did you rerun your data with ammonium and nitrate?  Put the new results in here</w:t>
      </w:r>
    </w:p>
  </w:comment>
  <w:comment w:id="370" w:author="Clay" w:date="2020-07-22T19:41:00Z" w:initials="C">
    <w:p w14:paraId="0E3B498A" w14:textId="35937884" w:rsidR="009E3528" w:rsidRDefault="009E3528">
      <w:pPr>
        <w:pStyle w:val="CommentText"/>
      </w:pPr>
      <w:r>
        <w:rPr>
          <w:rStyle w:val="CommentReference"/>
        </w:rPr>
        <w:annotationRef/>
      </w:r>
      <w:r>
        <w:t>Or whatever…something to give additional context.</w:t>
      </w:r>
    </w:p>
  </w:comment>
  <w:comment w:id="381" w:author="Neziri Izak - OHS" w:date="2020-07-22T19:41:00Z" w:initials="NI-O">
    <w:p w14:paraId="541DB0A7" w14:textId="2705F8DF" w:rsidR="009E3528" w:rsidRDefault="009E3528">
      <w:pPr>
        <w:pStyle w:val="CommentText"/>
      </w:pPr>
      <w:r>
        <w:rPr>
          <w:rStyle w:val="CommentReference"/>
        </w:rPr>
        <w:annotationRef/>
      </w:r>
      <w:r>
        <w:t>From clear cutting. Am I able to use something like this?</w:t>
      </w:r>
    </w:p>
  </w:comment>
  <w:comment w:id="380" w:author="Clay" w:date="2020-07-22T19:41:00Z" w:initials="C">
    <w:p w14:paraId="343041C5" w14:textId="480B9ACB" w:rsidR="009E3528" w:rsidRDefault="009E3528">
      <w:pPr>
        <w:pStyle w:val="CommentText"/>
      </w:pPr>
      <w:r>
        <w:rPr>
          <w:rStyle w:val="CommentReference"/>
        </w:rPr>
        <w:annotationRef/>
      </w:r>
      <w:r>
        <w:t>I’m not sure what you’re trying to say here.  I don’t understand how this would lead to higher NH4 in low budworm stands.</w:t>
      </w:r>
    </w:p>
  </w:comment>
  <w:comment w:id="416" w:author="Clay" w:date="2020-07-22T19:41:00Z" w:initials="C">
    <w:p w14:paraId="5DEE9963" w14:textId="515916C6" w:rsidR="009E3528" w:rsidRDefault="009E3528">
      <w:pPr>
        <w:pStyle w:val="CommentText"/>
      </w:pPr>
      <w:r>
        <w:rPr>
          <w:rStyle w:val="CommentReference"/>
        </w:rPr>
        <w:annotationRef/>
      </w:r>
      <w:r>
        <w:t>How does this support the idea of increased N loss as organisms feeding increase?</w:t>
      </w:r>
    </w:p>
  </w:comment>
  <w:comment w:id="436" w:author="Clay" w:date="2020-07-22T19:41:00Z" w:initials="C">
    <w:p w14:paraId="7E387B39" w14:textId="0E7C70D9" w:rsidR="009E3528" w:rsidRDefault="009E3528">
      <w:pPr>
        <w:pStyle w:val="CommentText"/>
      </w:pPr>
      <w:r>
        <w:rPr>
          <w:rStyle w:val="CommentReference"/>
        </w:rPr>
        <w:annotationRef/>
      </w:r>
      <w:r>
        <w:t>Super/sub script</w:t>
      </w:r>
    </w:p>
  </w:comment>
  <w:comment w:id="462" w:author="Clay" w:date="2020-07-22T19:41:00Z" w:initials="C">
    <w:p w14:paraId="27D4028B" w14:textId="3D1A611F" w:rsidR="009E3528" w:rsidRDefault="009E3528">
      <w:pPr>
        <w:pStyle w:val="CommentText"/>
      </w:pPr>
      <w:r>
        <w:rPr>
          <w:rStyle w:val="CommentReference"/>
        </w:rPr>
        <w:annotationRef/>
      </w:r>
      <w:r>
        <w:t>With no interaction or no budworm effect, you can’t really say this</w:t>
      </w:r>
    </w:p>
  </w:comment>
  <w:comment w:id="466" w:author="Clay" w:date="2020-07-22T19:41:00Z" w:initials="C">
    <w:p w14:paraId="380CB343" w14:textId="2430F8A6" w:rsidR="009E3528" w:rsidRDefault="009E3528">
      <w:pPr>
        <w:pStyle w:val="CommentText"/>
      </w:pPr>
      <w:r>
        <w:rPr>
          <w:rStyle w:val="CommentReference"/>
        </w:rPr>
        <w:annotationRef/>
      </w:r>
      <w:r>
        <w:t>This paragraph is all over the place.  TOPIC SENTENCE…SUPPORTING EVIDENCE…CONCLUDING SENTENCE</w:t>
      </w:r>
    </w:p>
  </w:comment>
  <w:comment w:id="508" w:author="Clay" w:date="2020-07-22T19:41:00Z" w:initials="C">
    <w:p w14:paraId="487F6F8C" w14:textId="698B5FDA" w:rsidR="009E3528" w:rsidRDefault="009E3528">
      <w:pPr>
        <w:pStyle w:val="CommentText"/>
      </w:pPr>
      <w:r>
        <w:rPr>
          <w:rStyle w:val="CommentReference"/>
        </w:rPr>
        <w:annotationRef/>
      </w:r>
      <w:r>
        <w:t>This might even be better above where you are arguing for increased ammonium and nitrate through the feeding season</w:t>
      </w:r>
    </w:p>
  </w:comment>
  <w:comment w:id="596" w:author="Clay" w:date="2020-07-22T19:41:00Z" w:initials="C">
    <w:p w14:paraId="3648CA97" w14:textId="0E1350A1" w:rsidR="009E3528" w:rsidRDefault="009E3528">
      <w:pPr>
        <w:pStyle w:val="CommentText"/>
      </w:pPr>
      <w:r>
        <w:rPr>
          <w:rStyle w:val="CommentReference"/>
        </w:rPr>
        <w:annotationRef/>
      </w:r>
      <w:r>
        <w:t>How?  Increase, decrease?  Implications for soils or export to watersheds?</w:t>
      </w:r>
    </w:p>
  </w:comment>
  <w:comment w:id="590" w:author="Clay" w:date="2020-07-22T19:41:00Z" w:initials="C">
    <w:p w14:paraId="1596DC5E" w14:textId="0C8602FC" w:rsidR="009E3528" w:rsidRDefault="009E3528">
      <w:pPr>
        <w:pStyle w:val="CommentText"/>
      </w:pPr>
      <w:r>
        <w:rPr>
          <w:rStyle w:val="CommentReference"/>
        </w:rPr>
        <w:annotationRef/>
      </w:r>
      <w:r>
        <w:t>We need to work on this.  Where is your N result and water result?</w:t>
      </w:r>
    </w:p>
  </w:comment>
  <w:comment w:id="713" w:author="Clay" w:date="2020-07-22T19:41:00Z" w:initials="C">
    <w:p w14:paraId="00975CB7" w14:textId="4E3935D6" w:rsidR="009E3528" w:rsidRDefault="009E3528">
      <w:pPr>
        <w:pStyle w:val="CommentText"/>
      </w:pPr>
      <w:r>
        <w:rPr>
          <w:rStyle w:val="CommentReference"/>
        </w:rPr>
        <w:annotationRef/>
      </w:r>
      <w:r>
        <w:t xml:space="preserve">I don’t buy this because your herbivores are in the canopy but these herbivores are on the ground.  </w:t>
      </w:r>
    </w:p>
  </w:comment>
  <w:comment w:id="819" w:author="Clay" w:date="2020-07-22T19:41:00Z" w:initials="C">
    <w:p w14:paraId="451E53EF" w14:textId="3E2DB474" w:rsidR="00D13402" w:rsidRDefault="00D13402">
      <w:pPr>
        <w:pStyle w:val="CommentText"/>
      </w:pPr>
      <w:r>
        <w:rPr>
          <w:rStyle w:val="CommentReference"/>
        </w:rPr>
        <w:annotationRef/>
      </w:r>
      <w:r>
        <w:t>High budworm?  Low budworm?  Both?</w:t>
      </w:r>
    </w:p>
  </w:comment>
  <w:comment w:id="841" w:author="Clay" w:date="2020-07-22T19:41:00Z" w:initials="C">
    <w:p w14:paraId="667C28FA" w14:textId="394A65F7" w:rsidR="00A86A15" w:rsidRDefault="00A86A15">
      <w:pPr>
        <w:pStyle w:val="CommentText"/>
      </w:pPr>
      <w:r>
        <w:rPr>
          <w:rStyle w:val="CommentReference"/>
        </w:rPr>
        <w:annotationRef/>
      </w:r>
      <w:r>
        <w:t>I think I would rather you draw all these results and discussion together into a conclusion that also reflects on the issue of bigger insect outbreaks with future climate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BDEFA0E" w15:done="1"/>
  <w15:commentEx w15:paraId="190BBF68" w15:done="1"/>
  <w15:commentEx w15:paraId="6EDA2564" w15:done="0"/>
  <w15:commentEx w15:paraId="5E83F369" w15:done="0"/>
  <w15:commentEx w15:paraId="0EF170A7" w15:done="0"/>
  <w15:commentEx w15:paraId="249B5E2D" w15:done="0"/>
  <w15:commentEx w15:paraId="2614EEEE" w15:done="1"/>
  <w15:commentEx w15:paraId="7FC385B5" w15:done="1"/>
  <w15:commentEx w15:paraId="5226106E" w15:done="1"/>
  <w15:commentEx w15:paraId="534EB0A5" w15:done="1"/>
  <w15:commentEx w15:paraId="549AF373" w15:done="0"/>
  <w15:commentEx w15:paraId="33190731" w15:done="0"/>
  <w15:commentEx w15:paraId="51CBE6A4" w15:done="1"/>
  <w15:commentEx w15:paraId="49F4E347" w15:done="1"/>
  <w15:commentEx w15:paraId="34436044" w15:done="0"/>
  <w15:commentEx w15:paraId="61360EA8" w15:paraIdParent="34436044" w15:done="0"/>
  <w15:commentEx w15:paraId="02EDFBD1" w15:done="1"/>
  <w15:commentEx w15:paraId="54E92ED5" w15:done="1"/>
  <w15:commentEx w15:paraId="006C26E2" w15:done="1"/>
  <w15:commentEx w15:paraId="00FB4BFC" w15:paraIdParent="006C26E2" w15:done="1"/>
  <w15:commentEx w15:paraId="541DB0A7" w15:done="0"/>
  <w15:commentEx w15:paraId="714135ED" w15:done="1"/>
  <w15:commentEx w15:paraId="0141994B" w15:done="1"/>
  <w15:commentEx w15:paraId="056D131C" w15:done="1"/>
  <w15:commentEx w15:paraId="27D4028B" w15:done="1"/>
  <w15:commentEx w15:paraId="380CB343" w15:done="1"/>
  <w15:commentEx w15:paraId="3DA0DBF7" w15:done="0"/>
  <w15:commentEx w15:paraId="6C878840" w15:paraIdParent="3DA0DBF7" w15:done="0"/>
  <w15:commentEx w15:paraId="3648CA9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6D3D4" w16cex:dateUtc="2020-07-13T19:36:00Z"/>
  <w16cex:commentExtensible w16cex:durableId="22B9CBC0" w16cex:dateUtc="2020-07-16T01:38:00Z"/>
  <w16cex:commentExtensible w16cex:durableId="22BAE4BD" w16cex:dateUtc="2020-07-16T21:37:00Z"/>
  <w16cex:commentExtensible w16cex:durableId="22C1C299" w16cex:dateUtc="2020-07-22T02: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BDEFA0E" w16cid:durableId="22876E97"/>
  <w16cid:commentId w16cid:paraId="190BBF68" w16cid:durableId="22876EA9"/>
  <w16cid:commentId w16cid:paraId="6EDA2564" w16cid:durableId="22876EAE"/>
  <w16cid:commentId w16cid:paraId="5E83F369" w16cid:durableId="22876EAF"/>
  <w16cid:commentId w16cid:paraId="0EF170A7" w16cid:durableId="22876EB6"/>
  <w16cid:commentId w16cid:paraId="249B5E2D" w16cid:durableId="22876EBA"/>
  <w16cid:commentId w16cid:paraId="2614EEEE" w16cid:durableId="22B6CC16"/>
  <w16cid:commentId w16cid:paraId="7FC385B5" w16cid:durableId="22C02FC7"/>
  <w16cid:commentId w16cid:paraId="5226106E" w16cid:durableId="22B6CC1B"/>
  <w16cid:commentId w16cid:paraId="534EB0A5" w16cid:durableId="21C56C97"/>
  <w16cid:commentId w16cid:paraId="549AF373" w16cid:durableId="22B6CC1D"/>
  <w16cid:commentId w16cid:paraId="33190731" w16cid:durableId="22B6CC1E"/>
  <w16cid:commentId w16cid:paraId="51CBE6A4" w16cid:durableId="22B6CC1F"/>
  <w16cid:commentId w16cid:paraId="49F4E347" w16cid:durableId="22A86498"/>
  <w16cid:commentId w16cid:paraId="34436044" w16cid:durableId="22B6CC26"/>
  <w16cid:commentId w16cid:paraId="61360EA8" w16cid:durableId="22B6D3D4"/>
  <w16cid:commentId w16cid:paraId="02EDFBD1" w16cid:durableId="22A864A0"/>
  <w16cid:commentId w16cid:paraId="54E92ED5" w16cid:durableId="22A864A1"/>
  <w16cid:commentId w16cid:paraId="006C26E2" w16cid:durableId="22B6CC2A"/>
  <w16cid:commentId w16cid:paraId="00FB4BFC" w16cid:durableId="22B9CBC0"/>
  <w16cid:commentId w16cid:paraId="541DB0A7" w16cid:durableId="22BAE4BD"/>
  <w16cid:commentId w16cid:paraId="714135ED" w16cid:durableId="22B6CC2C"/>
  <w16cid:commentId w16cid:paraId="0141994B" w16cid:durableId="22B6CC2D"/>
  <w16cid:commentId w16cid:paraId="056D131C" w16cid:durableId="22B6CC2E"/>
  <w16cid:commentId w16cid:paraId="27D4028B" w16cid:durableId="22B6CC34"/>
  <w16cid:commentId w16cid:paraId="380CB343" w16cid:durableId="22B6CC35"/>
  <w16cid:commentId w16cid:paraId="3DA0DBF7" w16cid:durableId="22B6CC38"/>
  <w16cid:commentId w16cid:paraId="6C878840" w16cid:durableId="22C1C299"/>
  <w16cid:commentId w16cid:paraId="3648CA97" w16cid:durableId="22B6CC39"/>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3311C5D" w14:textId="77777777" w:rsidR="00B257F9" w:rsidRDefault="00B257F9">
      <w:pPr>
        <w:spacing w:after="0" w:line="240" w:lineRule="auto"/>
      </w:pPr>
      <w:r>
        <w:separator/>
      </w:r>
    </w:p>
  </w:endnote>
  <w:endnote w:type="continuationSeparator" w:id="0">
    <w:p w14:paraId="43D159BB" w14:textId="77777777" w:rsidR="00B257F9" w:rsidRDefault="00B257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9E3528" w:rsidRDefault="009E3528">
        <w:pPr>
          <w:pStyle w:val="Footer"/>
          <w:jc w:val="center"/>
        </w:pPr>
        <w:r>
          <w:fldChar w:fldCharType="begin"/>
        </w:r>
        <w:r>
          <w:instrText xml:space="preserve"> PAGE   \* MERGEFORMAT </w:instrText>
        </w:r>
        <w:r>
          <w:fldChar w:fldCharType="separate"/>
        </w:r>
        <w:r w:rsidR="00CE129E">
          <w:rPr>
            <w:noProof/>
          </w:rPr>
          <w:t>7</w:t>
        </w:r>
        <w:r>
          <w:rPr>
            <w:noProof/>
          </w:rPr>
          <w:fldChar w:fldCharType="end"/>
        </w:r>
      </w:p>
    </w:sdtContent>
  </w:sdt>
  <w:p w14:paraId="098B9F08" w14:textId="77777777" w:rsidR="009E3528" w:rsidRDefault="009E3528">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9E3528" w:rsidRDefault="009E3528">
        <w:pPr>
          <w:pStyle w:val="Footer"/>
          <w:jc w:val="center"/>
        </w:pPr>
        <w:r>
          <w:fldChar w:fldCharType="begin"/>
        </w:r>
        <w:r>
          <w:instrText xml:space="preserve"> PAGE   \* MERGEFORMAT </w:instrText>
        </w:r>
        <w:r>
          <w:fldChar w:fldCharType="separate"/>
        </w:r>
        <w:r w:rsidR="00DD3085">
          <w:rPr>
            <w:noProof/>
          </w:rPr>
          <w:t>1</w:t>
        </w:r>
        <w:r>
          <w:rPr>
            <w:noProof/>
          </w:rPr>
          <w:fldChar w:fldCharType="end"/>
        </w:r>
      </w:p>
    </w:sdtContent>
  </w:sdt>
  <w:p w14:paraId="1186F56B" w14:textId="77777777" w:rsidR="009E3528" w:rsidRDefault="009E35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7EB2DC" w14:textId="77777777" w:rsidR="00B257F9" w:rsidRDefault="00B257F9">
      <w:pPr>
        <w:spacing w:after="0" w:line="240" w:lineRule="auto"/>
      </w:pPr>
      <w:r>
        <w:separator/>
      </w:r>
    </w:p>
  </w:footnote>
  <w:footnote w:type="continuationSeparator" w:id="0">
    <w:p w14:paraId="57B8E505" w14:textId="77777777" w:rsidR="00B257F9" w:rsidRDefault="00B257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2CBD"/>
    <w:rsid w:val="00004298"/>
    <w:rsid w:val="0001191B"/>
    <w:rsid w:val="0001670D"/>
    <w:rsid w:val="000176D7"/>
    <w:rsid w:val="00017F11"/>
    <w:rsid w:val="000275A4"/>
    <w:rsid w:val="00030485"/>
    <w:rsid w:val="00031ED0"/>
    <w:rsid w:val="00033C10"/>
    <w:rsid w:val="000425FC"/>
    <w:rsid w:val="00052EE6"/>
    <w:rsid w:val="00053453"/>
    <w:rsid w:val="000731F4"/>
    <w:rsid w:val="000772C8"/>
    <w:rsid w:val="00081823"/>
    <w:rsid w:val="0008626F"/>
    <w:rsid w:val="00087C99"/>
    <w:rsid w:val="0009519D"/>
    <w:rsid w:val="00096AE3"/>
    <w:rsid w:val="00097AE0"/>
    <w:rsid w:val="000A72DD"/>
    <w:rsid w:val="000B1000"/>
    <w:rsid w:val="000B32D9"/>
    <w:rsid w:val="000B4100"/>
    <w:rsid w:val="000B5543"/>
    <w:rsid w:val="000B66D8"/>
    <w:rsid w:val="000C47A1"/>
    <w:rsid w:val="000D2F64"/>
    <w:rsid w:val="000D3084"/>
    <w:rsid w:val="000D68A9"/>
    <w:rsid w:val="000E2596"/>
    <w:rsid w:val="000F47C1"/>
    <w:rsid w:val="000F538E"/>
    <w:rsid w:val="000F7550"/>
    <w:rsid w:val="000F75AD"/>
    <w:rsid w:val="00100763"/>
    <w:rsid w:val="001061B0"/>
    <w:rsid w:val="00107FF3"/>
    <w:rsid w:val="00111A6C"/>
    <w:rsid w:val="00121663"/>
    <w:rsid w:val="001239AE"/>
    <w:rsid w:val="001243B3"/>
    <w:rsid w:val="001322F7"/>
    <w:rsid w:val="001324EA"/>
    <w:rsid w:val="00134AA6"/>
    <w:rsid w:val="001352B1"/>
    <w:rsid w:val="001539E9"/>
    <w:rsid w:val="00163180"/>
    <w:rsid w:val="00163657"/>
    <w:rsid w:val="00163801"/>
    <w:rsid w:val="00172A83"/>
    <w:rsid w:val="001760CD"/>
    <w:rsid w:val="00176FC7"/>
    <w:rsid w:val="00177A6A"/>
    <w:rsid w:val="00180C4B"/>
    <w:rsid w:val="00180C72"/>
    <w:rsid w:val="00191A6A"/>
    <w:rsid w:val="001A0DF4"/>
    <w:rsid w:val="001A443B"/>
    <w:rsid w:val="001B10C3"/>
    <w:rsid w:val="001B7749"/>
    <w:rsid w:val="001D0EFA"/>
    <w:rsid w:val="001D207E"/>
    <w:rsid w:val="001D4414"/>
    <w:rsid w:val="001D78FA"/>
    <w:rsid w:val="001E3C19"/>
    <w:rsid w:val="001F18E5"/>
    <w:rsid w:val="00202422"/>
    <w:rsid w:val="00207FE3"/>
    <w:rsid w:val="002135FE"/>
    <w:rsid w:val="00214AB6"/>
    <w:rsid w:val="00215CA2"/>
    <w:rsid w:val="00216D1C"/>
    <w:rsid w:val="0022258E"/>
    <w:rsid w:val="00235E3E"/>
    <w:rsid w:val="002414A3"/>
    <w:rsid w:val="00243CE1"/>
    <w:rsid w:val="00252772"/>
    <w:rsid w:val="00257055"/>
    <w:rsid w:val="002714A2"/>
    <w:rsid w:val="00272062"/>
    <w:rsid w:val="00281141"/>
    <w:rsid w:val="00282F8B"/>
    <w:rsid w:val="002923FD"/>
    <w:rsid w:val="002942DB"/>
    <w:rsid w:val="002B0546"/>
    <w:rsid w:val="002B549F"/>
    <w:rsid w:val="002D6B05"/>
    <w:rsid w:val="002E09C5"/>
    <w:rsid w:val="002E11AF"/>
    <w:rsid w:val="002E6C81"/>
    <w:rsid w:val="002E78C6"/>
    <w:rsid w:val="002F3E7B"/>
    <w:rsid w:val="002F4509"/>
    <w:rsid w:val="002F5AD9"/>
    <w:rsid w:val="00302A72"/>
    <w:rsid w:val="00310614"/>
    <w:rsid w:val="00314DEC"/>
    <w:rsid w:val="0031750B"/>
    <w:rsid w:val="00317DE0"/>
    <w:rsid w:val="00317F8C"/>
    <w:rsid w:val="00335F61"/>
    <w:rsid w:val="00336636"/>
    <w:rsid w:val="00336661"/>
    <w:rsid w:val="00336E3B"/>
    <w:rsid w:val="00344C48"/>
    <w:rsid w:val="00351B70"/>
    <w:rsid w:val="00363FB5"/>
    <w:rsid w:val="00373DA7"/>
    <w:rsid w:val="00375127"/>
    <w:rsid w:val="0039178B"/>
    <w:rsid w:val="0039393C"/>
    <w:rsid w:val="00395401"/>
    <w:rsid w:val="003963CA"/>
    <w:rsid w:val="003A0528"/>
    <w:rsid w:val="003A7FCA"/>
    <w:rsid w:val="003B174F"/>
    <w:rsid w:val="003C3DDA"/>
    <w:rsid w:val="003C4EA8"/>
    <w:rsid w:val="003D1D16"/>
    <w:rsid w:val="003E7416"/>
    <w:rsid w:val="003F07F7"/>
    <w:rsid w:val="003F1573"/>
    <w:rsid w:val="003F3A2D"/>
    <w:rsid w:val="003F3AB3"/>
    <w:rsid w:val="00400365"/>
    <w:rsid w:val="00403714"/>
    <w:rsid w:val="0041185A"/>
    <w:rsid w:val="00412759"/>
    <w:rsid w:val="004162F7"/>
    <w:rsid w:val="00421E56"/>
    <w:rsid w:val="00422551"/>
    <w:rsid w:val="00433FA3"/>
    <w:rsid w:val="00441437"/>
    <w:rsid w:val="00452631"/>
    <w:rsid w:val="004541A4"/>
    <w:rsid w:val="004545ED"/>
    <w:rsid w:val="00462FD5"/>
    <w:rsid w:val="004726F9"/>
    <w:rsid w:val="00472771"/>
    <w:rsid w:val="00481569"/>
    <w:rsid w:val="00482066"/>
    <w:rsid w:val="004901A2"/>
    <w:rsid w:val="004943EC"/>
    <w:rsid w:val="004A26E2"/>
    <w:rsid w:val="004A5C50"/>
    <w:rsid w:val="004A7A0A"/>
    <w:rsid w:val="004D0407"/>
    <w:rsid w:val="004D0687"/>
    <w:rsid w:val="004E2B05"/>
    <w:rsid w:val="004E4F96"/>
    <w:rsid w:val="004E6BB4"/>
    <w:rsid w:val="004F0ECC"/>
    <w:rsid w:val="004F5D64"/>
    <w:rsid w:val="004F6786"/>
    <w:rsid w:val="00513527"/>
    <w:rsid w:val="00515E08"/>
    <w:rsid w:val="00522A9B"/>
    <w:rsid w:val="005314C2"/>
    <w:rsid w:val="00533C98"/>
    <w:rsid w:val="00540744"/>
    <w:rsid w:val="00540897"/>
    <w:rsid w:val="005528A9"/>
    <w:rsid w:val="00564003"/>
    <w:rsid w:val="00564E53"/>
    <w:rsid w:val="005722DF"/>
    <w:rsid w:val="005731F3"/>
    <w:rsid w:val="005738BB"/>
    <w:rsid w:val="00573D7B"/>
    <w:rsid w:val="0058757A"/>
    <w:rsid w:val="00587EC8"/>
    <w:rsid w:val="005940EF"/>
    <w:rsid w:val="00597A2A"/>
    <w:rsid w:val="00597DF9"/>
    <w:rsid w:val="005A26EC"/>
    <w:rsid w:val="005A4ADD"/>
    <w:rsid w:val="005A62BD"/>
    <w:rsid w:val="005A68F6"/>
    <w:rsid w:val="005B04A4"/>
    <w:rsid w:val="005B48A4"/>
    <w:rsid w:val="005B4BB7"/>
    <w:rsid w:val="005C5449"/>
    <w:rsid w:val="005C5AFF"/>
    <w:rsid w:val="005C6D9C"/>
    <w:rsid w:val="005C7664"/>
    <w:rsid w:val="005D237C"/>
    <w:rsid w:val="005E0D9D"/>
    <w:rsid w:val="005E78C4"/>
    <w:rsid w:val="005E7E67"/>
    <w:rsid w:val="006122BD"/>
    <w:rsid w:val="00621479"/>
    <w:rsid w:val="006221D9"/>
    <w:rsid w:val="00623196"/>
    <w:rsid w:val="006238CE"/>
    <w:rsid w:val="006242DB"/>
    <w:rsid w:val="00624841"/>
    <w:rsid w:val="0063048D"/>
    <w:rsid w:val="00635746"/>
    <w:rsid w:val="006463F6"/>
    <w:rsid w:val="006470BE"/>
    <w:rsid w:val="0064744E"/>
    <w:rsid w:val="006522D5"/>
    <w:rsid w:val="0065520E"/>
    <w:rsid w:val="00655A30"/>
    <w:rsid w:val="00667969"/>
    <w:rsid w:val="0067052F"/>
    <w:rsid w:val="00672BA5"/>
    <w:rsid w:val="006740C8"/>
    <w:rsid w:val="006767D3"/>
    <w:rsid w:val="00684F3D"/>
    <w:rsid w:val="00695E66"/>
    <w:rsid w:val="006A1EA4"/>
    <w:rsid w:val="006A30E7"/>
    <w:rsid w:val="006B24B5"/>
    <w:rsid w:val="006B3408"/>
    <w:rsid w:val="006B5FA2"/>
    <w:rsid w:val="006B7EA7"/>
    <w:rsid w:val="006C08DD"/>
    <w:rsid w:val="006D1A3A"/>
    <w:rsid w:val="006E57E9"/>
    <w:rsid w:val="006F1D7E"/>
    <w:rsid w:val="006F2DB8"/>
    <w:rsid w:val="00704DFA"/>
    <w:rsid w:val="00704EAB"/>
    <w:rsid w:val="00720435"/>
    <w:rsid w:val="00720826"/>
    <w:rsid w:val="00724BB8"/>
    <w:rsid w:val="0073326E"/>
    <w:rsid w:val="00733838"/>
    <w:rsid w:val="00746AB7"/>
    <w:rsid w:val="00746D96"/>
    <w:rsid w:val="00753C2F"/>
    <w:rsid w:val="00754A94"/>
    <w:rsid w:val="00761844"/>
    <w:rsid w:val="007626F7"/>
    <w:rsid w:val="00784890"/>
    <w:rsid w:val="00794F2B"/>
    <w:rsid w:val="00795CA7"/>
    <w:rsid w:val="007A1270"/>
    <w:rsid w:val="007A2BDD"/>
    <w:rsid w:val="007A2DDE"/>
    <w:rsid w:val="007A459D"/>
    <w:rsid w:val="007A48E1"/>
    <w:rsid w:val="007A5BB5"/>
    <w:rsid w:val="007C2178"/>
    <w:rsid w:val="007C4240"/>
    <w:rsid w:val="007D46EB"/>
    <w:rsid w:val="007F5497"/>
    <w:rsid w:val="007F59C5"/>
    <w:rsid w:val="007F6806"/>
    <w:rsid w:val="00802AE0"/>
    <w:rsid w:val="00802F59"/>
    <w:rsid w:val="008048BF"/>
    <w:rsid w:val="008250CD"/>
    <w:rsid w:val="008276E2"/>
    <w:rsid w:val="00841890"/>
    <w:rsid w:val="00841999"/>
    <w:rsid w:val="00841FDC"/>
    <w:rsid w:val="00843B48"/>
    <w:rsid w:val="00846864"/>
    <w:rsid w:val="0085150C"/>
    <w:rsid w:val="00875519"/>
    <w:rsid w:val="00893CC9"/>
    <w:rsid w:val="00894AD8"/>
    <w:rsid w:val="008957DC"/>
    <w:rsid w:val="0089758C"/>
    <w:rsid w:val="008C298B"/>
    <w:rsid w:val="008D0FEF"/>
    <w:rsid w:val="008D36EA"/>
    <w:rsid w:val="008D796E"/>
    <w:rsid w:val="008E480E"/>
    <w:rsid w:val="00902055"/>
    <w:rsid w:val="0090731E"/>
    <w:rsid w:val="00910643"/>
    <w:rsid w:val="009113F8"/>
    <w:rsid w:val="00917207"/>
    <w:rsid w:val="0092381B"/>
    <w:rsid w:val="00926533"/>
    <w:rsid w:val="00930EC7"/>
    <w:rsid w:val="009321C7"/>
    <w:rsid w:val="009349A6"/>
    <w:rsid w:val="009356E2"/>
    <w:rsid w:val="00937E5D"/>
    <w:rsid w:val="0094121F"/>
    <w:rsid w:val="0095679A"/>
    <w:rsid w:val="00960408"/>
    <w:rsid w:val="009605B3"/>
    <w:rsid w:val="0096086E"/>
    <w:rsid w:val="009652CB"/>
    <w:rsid w:val="009657EA"/>
    <w:rsid w:val="00973359"/>
    <w:rsid w:val="00974F9D"/>
    <w:rsid w:val="0098328A"/>
    <w:rsid w:val="009841B6"/>
    <w:rsid w:val="009B5A22"/>
    <w:rsid w:val="009B7BE5"/>
    <w:rsid w:val="009C1D0D"/>
    <w:rsid w:val="009C21F1"/>
    <w:rsid w:val="009C385A"/>
    <w:rsid w:val="009D5533"/>
    <w:rsid w:val="009E1204"/>
    <w:rsid w:val="009E3528"/>
    <w:rsid w:val="009E6008"/>
    <w:rsid w:val="009F3A5A"/>
    <w:rsid w:val="009F44CA"/>
    <w:rsid w:val="009F6209"/>
    <w:rsid w:val="009F63F2"/>
    <w:rsid w:val="00A0496B"/>
    <w:rsid w:val="00A06F9E"/>
    <w:rsid w:val="00A12A86"/>
    <w:rsid w:val="00A16D25"/>
    <w:rsid w:val="00A20DBE"/>
    <w:rsid w:val="00A220B1"/>
    <w:rsid w:val="00A31EB0"/>
    <w:rsid w:val="00A32005"/>
    <w:rsid w:val="00A37735"/>
    <w:rsid w:val="00A44049"/>
    <w:rsid w:val="00A4764E"/>
    <w:rsid w:val="00A47F4C"/>
    <w:rsid w:val="00A50D2A"/>
    <w:rsid w:val="00A57681"/>
    <w:rsid w:val="00A618C4"/>
    <w:rsid w:val="00A61CBA"/>
    <w:rsid w:val="00A66999"/>
    <w:rsid w:val="00A75642"/>
    <w:rsid w:val="00A7615C"/>
    <w:rsid w:val="00A76A2D"/>
    <w:rsid w:val="00A83065"/>
    <w:rsid w:val="00A86A15"/>
    <w:rsid w:val="00A9341D"/>
    <w:rsid w:val="00AA28AD"/>
    <w:rsid w:val="00AA5668"/>
    <w:rsid w:val="00AB723F"/>
    <w:rsid w:val="00AC3C34"/>
    <w:rsid w:val="00AC4678"/>
    <w:rsid w:val="00B04664"/>
    <w:rsid w:val="00B06E8D"/>
    <w:rsid w:val="00B121CA"/>
    <w:rsid w:val="00B13FC2"/>
    <w:rsid w:val="00B257F9"/>
    <w:rsid w:val="00B25CA4"/>
    <w:rsid w:val="00B3142A"/>
    <w:rsid w:val="00B471E5"/>
    <w:rsid w:val="00B5362A"/>
    <w:rsid w:val="00B5515F"/>
    <w:rsid w:val="00B71FED"/>
    <w:rsid w:val="00B75B3C"/>
    <w:rsid w:val="00B7721F"/>
    <w:rsid w:val="00B97BA9"/>
    <w:rsid w:val="00BB3B2B"/>
    <w:rsid w:val="00BC4BA4"/>
    <w:rsid w:val="00BC7435"/>
    <w:rsid w:val="00BE0DC5"/>
    <w:rsid w:val="00BE16B0"/>
    <w:rsid w:val="00BE6FDD"/>
    <w:rsid w:val="00C027C4"/>
    <w:rsid w:val="00C028A3"/>
    <w:rsid w:val="00C03521"/>
    <w:rsid w:val="00C12932"/>
    <w:rsid w:val="00C12E3F"/>
    <w:rsid w:val="00C13198"/>
    <w:rsid w:val="00C213DE"/>
    <w:rsid w:val="00C24DD2"/>
    <w:rsid w:val="00C32B58"/>
    <w:rsid w:val="00C4366C"/>
    <w:rsid w:val="00C4658D"/>
    <w:rsid w:val="00C55CE6"/>
    <w:rsid w:val="00C5783D"/>
    <w:rsid w:val="00C934EE"/>
    <w:rsid w:val="00C97580"/>
    <w:rsid w:val="00C97CB5"/>
    <w:rsid w:val="00CA16F2"/>
    <w:rsid w:val="00CB2AA5"/>
    <w:rsid w:val="00CC13BF"/>
    <w:rsid w:val="00CC1F4C"/>
    <w:rsid w:val="00CC208F"/>
    <w:rsid w:val="00CC24F4"/>
    <w:rsid w:val="00CC4768"/>
    <w:rsid w:val="00CD0FA5"/>
    <w:rsid w:val="00CE129E"/>
    <w:rsid w:val="00CE2165"/>
    <w:rsid w:val="00CE49E2"/>
    <w:rsid w:val="00CE77D0"/>
    <w:rsid w:val="00CF293D"/>
    <w:rsid w:val="00CF7D42"/>
    <w:rsid w:val="00D047D1"/>
    <w:rsid w:val="00D068B9"/>
    <w:rsid w:val="00D12355"/>
    <w:rsid w:val="00D13402"/>
    <w:rsid w:val="00D20FEC"/>
    <w:rsid w:val="00D220D6"/>
    <w:rsid w:val="00D34869"/>
    <w:rsid w:val="00D41021"/>
    <w:rsid w:val="00D41FC9"/>
    <w:rsid w:val="00D479A1"/>
    <w:rsid w:val="00D5125E"/>
    <w:rsid w:val="00D51862"/>
    <w:rsid w:val="00D614C5"/>
    <w:rsid w:val="00D61996"/>
    <w:rsid w:val="00D70F01"/>
    <w:rsid w:val="00D72EB8"/>
    <w:rsid w:val="00D7438B"/>
    <w:rsid w:val="00D74CAC"/>
    <w:rsid w:val="00D75D82"/>
    <w:rsid w:val="00D765D3"/>
    <w:rsid w:val="00D76DA6"/>
    <w:rsid w:val="00D76E1E"/>
    <w:rsid w:val="00D87A2C"/>
    <w:rsid w:val="00D91838"/>
    <w:rsid w:val="00D93B08"/>
    <w:rsid w:val="00D96C1A"/>
    <w:rsid w:val="00DA1B40"/>
    <w:rsid w:val="00DA2F5A"/>
    <w:rsid w:val="00DA66B0"/>
    <w:rsid w:val="00DB599A"/>
    <w:rsid w:val="00DB5F36"/>
    <w:rsid w:val="00DC3D92"/>
    <w:rsid w:val="00DD3085"/>
    <w:rsid w:val="00DD7134"/>
    <w:rsid w:val="00DE10F3"/>
    <w:rsid w:val="00DE1705"/>
    <w:rsid w:val="00E00AC6"/>
    <w:rsid w:val="00E02A5A"/>
    <w:rsid w:val="00E04BCB"/>
    <w:rsid w:val="00E0657B"/>
    <w:rsid w:val="00E10E0D"/>
    <w:rsid w:val="00E1157A"/>
    <w:rsid w:val="00E23D8F"/>
    <w:rsid w:val="00E30CB6"/>
    <w:rsid w:val="00E50987"/>
    <w:rsid w:val="00E53C38"/>
    <w:rsid w:val="00E67338"/>
    <w:rsid w:val="00E7265A"/>
    <w:rsid w:val="00E7500A"/>
    <w:rsid w:val="00E818AD"/>
    <w:rsid w:val="00E953B1"/>
    <w:rsid w:val="00EA2335"/>
    <w:rsid w:val="00EB0B7B"/>
    <w:rsid w:val="00EB72F0"/>
    <w:rsid w:val="00EB7C4C"/>
    <w:rsid w:val="00EB7F06"/>
    <w:rsid w:val="00EC1C75"/>
    <w:rsid w:val="00EC4AD7"/>
    <w:rsid w:val="00EC741A"/>
    <w:rsid w:val="00ED3F14"/>
    <w:rsid w:val="00ED685B"/>
    <w:rsid w:val="00EE7B95"/>
    <w:rsid w:val="00EF2626"/>
    <w:rsid w:val="00EF27FA"/>
    <w:rsid w:val="00EF47A4"/>
    <w:rsid w:val="00F004B4"/>
    <w:rsid w:val="00F0423F"/>
    <w:rsid w:val="00F06F8C"/>
    <w:rsid w:val="00F10DFC"/>
    <w:rsid w:val="00F1246B"/>
    <w:rsid w:val="00F1534E"/>
    <w:rsid w:val="00F16B8D"/>
    <w:rsid w:val="00F23B10"/>
    <w:rsid w:val="00F3455F"/>
    <w:rsid w:val="00F37CA3"/>
    <w:rsid w:val="00F477CC"/>
    <w:rsid w:val="00F5320C"/>
    <w:rsid w:val="00F53E32"/>
    <w:rsid w:val="00F65CA4"/>
    <w:rsid w:val="00F803E3"/>
    <w:rsid w:val="00F82A83"/>
    <w:rsid w:val="00F82EBD"/>
    <w:rsid w:val="00F841B8"/>
    <w:rsid w:val="00F93FCF"/>
    <w:rsid w:val="00FA0104"/>
    <w:rsid w:val="00FA48E9"/>
    <w:rsid w:val="00FA6272"/>
    <w:rsid w:val="00FA711D"/>
    <w:rsid w:val="00FA7377"/>
    <w:rsid w:val="00FB23F1"/>
    <w:rsid w:val="00FB3225"/>
    <w:rsid w:val="00FD155F"/>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
    <w:name w:val="Unresolved Mention"/>
    <w:basedOn w:val="DefaultParagraphFont"/>
    <w:uiPriority w:val="99"/>
    <w:semiHidden/>
    <w:unhideWhenUsed/>
    <w:rsid w:val="00ED685B"/>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
    <w:name w:val="Unresolved Mention"/>
    <w:basedOn w:val="DefaultParagraphFont"/>
    <w:uiPriority w:val="99"/>
    <w:semiHidden/>
    <w:unhideWhenUsed/>
    <w:rsid w:val="00ED68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image" Target="media/image7.tif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dx.doi.org/10.1139/cjfr-2018-0523" TargetMode="External"/><Relationship Id="rId7" Type="http://schemas.openxmlformats.org/officeDocument/2006/relationships/footnotes" Target="footnotes.xml"/><Relationship Id="rId12" Type="http://schemas.openxmlformats.org/officeDocument/2006/relationships/image" Target="media/image1.tiff"/><Relationship Id="rId17" Type="http://schemas.openxmlformats.org/officeDocument/2006/relationships/image" Target="media/image6.tiff"/><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29"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28" Type="http://schemas.microsoft.com/office/2018/08/relationships/commentsExtensible" Target="commentsExtensible.xml"/><Relationship Id="rId10" Type="http://schemas.openxmlformats.org/officeDocument/2006/relationships/footer" Target="footer1.xml"/><Relationship Id="rId19" Type="http://schemas.openxmlformats.org/officeDocument/2006/relationships/image" Target="media/image8.tif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tiff"/><Relationship Id="rId22" Type="http://schemas.openxmlformats.org/officeDocument/2006/relationships/hyperlink" Target="https://DOI.org/10.1007/BF02140039" TargetMode="External"/><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91CC3-F7D0-4734-8CF9-6941DD41D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3400</TotalTime>
  <Pages>49</Pages>
  <Words>10845</Words>
  <Characters>61819</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50</cp:revision>
  <dcterms:created xsi:type="dcterms:W3CDTF">2020-07-13T19:03:00Z</dcterms:created>
  <dcterms:modified xsi:type="dcterms:W3CDTF">2020-07-23T02:41:00Z</dcterms:modified>
</cp:coreProperties>
</file>