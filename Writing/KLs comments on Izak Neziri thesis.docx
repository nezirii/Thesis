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 xml:space="preserve">FOREST SOILS AND LITTER </w:t>
      </w:r>
      <w:commentRangeStart w:id="0"/>
      <w:r w:rsidR="00960408">
        <w:rPr>
          <w:rFonts w:eastAsia="Times New Roman" w:cs="Times New Roman"/>
          <w:snapToGrid w:val="0"/>
          <w:sz w:val="24"/>
          <w:szCs w:val="24"/>
        </w:rPr>
        <w:t>DECOMPOSITION</w:t>
      </w:r>
      <w:commentRangeEnd w:id="0"/>
      <w:r w:rsidR="00364091">
        <w:rPr>
          <w:rStyle w:val="CommentReference"/>
        </w:rPr>
        <w:commentReference w:id="0"/>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66A84623" w:rsidR="00D5125E" w:rsidRPr="00C55EDC" w:rsidRDefault="00E5752A" w:rsidP="00C55EDC">
      <w:pPr>
        <w:tabs>
          <w:tab w:val="right" w:pos="10800"/>
        </w:tabs>
        <w:spacing w:after="0" w:line="480" w:lineRule="auto"/>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Disturbances by h</w:t>
      </w:r>
      <w:r w:rsidRPr="00C55EDC">
        <w:rPr>
          <w:rFonts w:ascii="Times New Roman" w:eastAsia="Times New Roman" w:hAnsi="Times New Roman" w:cs="Times New Roman"/>
          <w:snapToGrid w:val="0"/>
          <w:sz w:val="24"/>
          <w:szCs w:val="24"/>
        </w:rPr>
        <w:t xml:space="preserve">erbivores </w:t>
      </w:r>
      <w:r w:rsidR="002A43F0">
        <w:rPr>
          <w:rFonts w:ascii="Times New Roman" w:eastAsia="Times New Roman" w:hAnsi="Times New Roman" w:cs="Times New Roman"/>
          <w:snapToGrid w:val="0"/>
          <w:sz w:val="24"/>
          <w:szCs w:val="24"/>
        </w:rPr>
        <w:t xml:space="preserve">can drive </w:t>
      </w:r>
      <w:r w:rsidR="002A43F0" w:rsidRPr="00C55EDC">
        <w:rPr>
          <w:rFonts w:ascii="Times New Roman" w:eastAsia="Times New Roman" w:hAnsi="Times New Roman" w:cs="Times New Roman"/>
          <w:snapToGrid w:val="0"/>
          <w:sz w:val="24"/>
          <w:szCs w:val="24"/>
        </w:rPr>
        <w:t xml:space="preserve">nutrient cycling </w:t>
      </w:r>
      <w:r w:rsidR="002A43F0">
        <w:rPr>
          <w:rFonts w:ascii="Times New Roman" w:eastAsia="Times New Roman" w:hAnsi="Times New Roman" w:cs="Times New Roman"/>
          <w:snapToGrid w:val="0"/>
          <w:sz w:val="24"/>
          <w:szCs w:val="24"/>
        </w:rPr>
        <w:t xml:space="preserve">in </w:t>
      </w:r>
      <w:r w:rsidR="007D2BFD" w:rsidRPr="00C55EDC">
        <w:rPr>
          <w:rFonts w:ascii="Times New Roman" w:eastAsia="Times New Roman" w:hAnsi="Times New Roman" w:cs="Times New Roman"/>
          <w:snapToGrid w:val="0"/>
          <w:sz w:val="24"/>
          <w:szCs w:val="24"/>
        </w:rPr>
        <w:t xml:space="preserve">forest ecosystems </w:t>
      </w:r>
      <w:r w:rsidR="0039200E" w:rsidRPr="00C55EDC">
        <w:rPr>
          <w:rFonts w:ascii="Times New Roman" w:eastAsia="Times New Roman" w:hAnsi="Times New Roman" w:cs="Times New Roman"/>
          <w:snapToGrid w:val="0"/>
          <w:sz w:val="24"/>
          <w:szCs w:val="24"/>
        </w:rPr>
        <w:t xml:space="preserve">by adding </w:t>
      </w:r>
      <w:r w:rsidR="002A43F0">
        <w:rPr>
          <w:rFonts w:ascii="Times New Roman" w:eastAsia="Times New Roman" w:hAnsi="Times New Roman" w:cs="Times New Roman"/>
          <w:snapToGrid w:val="0"/>
          <w:sz w:val="24"/>
          <w:szCs w:val="24"/>
        </w:rPr>
        <w:t>frass, carcasses, and molts</w:t>
      </w:r>
      <w:r w:rsidR="002A43F0" w:rsidRPr="00C55EDC" w:rsidDel="002A43F0">
        <w:rPr>
          <w:rFonts w:ascii="Times New Roman" w:eastAsia="Times New Roman" w:hAnsi="Times New Roman" w:cs="Times New Roman"/>
          <w:snapToGrid w:val="0"/>
          <w:sz w:val="24"/>
          <w:szCs w:val="24"/>
        </w:rPr>
        <w:t xml:space="preserve"> </w:t>
      </w:r>
      <w:r w:rsidR="0039200E" w:rsidRPr="00C55EDC">
        <w:rPr>
          <w:rFonts w:ascii="Times New Roman" w:eastAsia="Times New Roman" w:hAnsi="Times New Roman" w:cs="Times New Roman"/>
          <w:snapToGrid w:val="0"/>
          <w:sz w:val="24"/>
          <w:szCs w:val="24"/>
        </w:rPr>
        <w:t xml:space="preserve">to the forest </w:t>
      </w:r>
      <w:r w:rsidR="002A43F0">
        <w:rPr>
          <w:rFonts w:ascii="Times New Roman" w:eastAsia="Times New Roman" w:hAnsi="Times New Roman" w:cs="Times New Roman"/>
          <w:snapToGrid w:val="0"/>
          <w:sz w:val="24"/>
          <w:szCs w:val="24"/>
        </w:rPr>
        <w:t xml:space="preserve">floor which are </w:t>
      </w:r>
      <w:r w:rsidR="0039200E">
        <w:rPr>
          <w:rFonts w:ascii="Times New Roman" w:eastAsia="Times New Roman" w:hAnsi="Times New Roman" w:cs="Times New Roman"/>
          <w:snapToGrid w:val="0"/>
          <w:sz w:val="24"/>
          <w:szCs w:val="24"/>
        </w:rPr>
        <w:t xml:space="preserve">broken down into nitrogen, phosphorous, and </w:t>
      </w:r>
      <w:r w:rsidR="002A43F0">
        <w:rPr>
          <w:rFonts w:ascii="Times New Roman" w:eastAsia="Times New Roman" w:hAnsi="Times New Roman" w:cs="Times New Roman"/>
          <w:snapToGrid w:val="0"/>
          <w:sz w:val="24"/>
          <w:szCs w:val="24"/>
        </w:rPr>
        <w:t xml:space="preserve">other elements </w:t>
      </w:r>
      <w:r w:rsidR="0039200E">
        <w:rPr>
          <w:rFonts w:ascii="Times New Roman" w:eastAsia="Times New Roman" w:hAnsi="Times New Roman" w:cs="Times New Roman"/>
          <w:snapToGrid w:val="0"/>
          <w:sz w:val="24"/>
          <w:szCs w:val="24"/>
        </w:rPr>
        <w:t xml:space="preserve">to be recycled into biomass. </w:t>
      </w:r>
      <w:r w:rsidR="002A43F0">
        <w:rPr>
          <w:rFonts w:ascii="Times New Roman" w:eastAsia="Times New Roman" w:hAnsi="Times New Roman" w:cs="Times New Roman"/>
          <w:snapToGrid w:val="0"/>
          <w:sz w:val="24"/>
          <w:szCs w:val="24"/>
        </w:rPr>
        <w:t xml:space="preserve"> </w:t>
      </w:r>
      <w:r w:rsidR="0039200E">
        <w:rPr>
          <w:rFonts w:ascii="Times New Roman" w:eastAsia="Times New Roman" w:hAnsi="Times New Roman" w:cs="Times New Roman"/>
          <w:snapToGrid w:val="0"/>
          <w:sz w:val="24"/>
          <w:szCs w:val="24"/>
        </w:rPr>
        <w:t xml:space="preserve">Western spruce budworms are defoliators native to the central Cascades and </w:t>
      </w:r>
      <w:r>
        <w:rPr>
          <w:rFonts w:ascii="Times New Roman" w:eastAsia="Times New Roman" w:hAnsi="Times New Roman" w:cs="Times New Roman"/>
          <w:snapToGrid w:val="0"/>
          <w:sz w:val="24"/>
          <w:szCs w:val="24"/>
        </w:rPr>
        <w:t>their herbivory could increas</w:t>
      </w:r>
      <w:r w:rsidR="001A3D1F">
        <w:rPr>
          <w:rFonts w:ascii="Times New Roman" w:eastAsia="Times New Roman" w:hAnsi="Times New Roman" w:cs="Times New Roman"/>
          <w:snapToGrid w:val="0"/>
          <w:sz w:val="24"/>
          <w:szCs w:val="24"/>
        </w:rPr>
        <w:t>e</w:t>
      </w:r>
      <w:r>
        <w:rPr>
          <w:rFonts w:ascii="Times New Roman" w:eastAsia="Times New Roman" w:hAnsi="Times New Roman" w:cs="Times New Roman"/>
          <w:snapToGrid w:val="0"/>
          <w:sz w:val="24"/>
          <w:szCs w:val="24"/>
        </w:rPr>
        <w:t xml:space="preserve"> the decomposition rate of forest materials by adding essential nutrient</w:t>
      </w:r>
      <w:r w:rsidR="001A3D1F">
        <w:rPr>
          <w:rFonts w:ascii="Times New Roman" w:eastAsia="Times New Roman" w:hAnsi="Times New Roman" w:cs="Times New Roman"/>
          <w:snapToGrid w:val="0"/>
          <w:sz w:val="24"/>
          <w:szCs w:val="24"/>
        </w:rPr>
        <w:t>s</w:t>
      </w:r>
      <w:r>
        <w:rPr>
          <w:rFonts w:ascii="Times New Roman" w:eastAsia="Times New Roman" w:hAnsi="Times New Roman" w:cs="Times New Roman"/>
          <w:snapToGrid w:val="0"/>
          <w:sz w:val="24"/>
          <w:szCs w:val="24"/>
        </w:rPr>
        <w:t xml:space="preserve"> and/or by increasing </w:t>
      </w:r>
      <w:r w:rsidR="0039200E">
        <w:rPr>
          <w:rFonts w:ascii="Times New Roman" w:eastAsia="Times New Roman" w:hAnsi="Times New Roman" w:cs="Times New Roman"/>
          <w:snapToGrid w:val="0"/>
          <w:sz w:val="24"/>
          <w:szCs w:val="24"/>
        </w:rPr>
        <w:t xml:space="preserve">light and rainfall penetration to the forest floor by </w:t>
      </w:r>
      <w:r>
        <w:rPr>
          <w:rFonts w:ascii="Times New Roman" w:eastAsia="Times New Roman" w:hAnsi="Times New Roman" w:cs="Times New Roman"/>
          <w:snapToGrid w:val="0"/>
          <w:sz w:val="24"/>
          <w:szCs w:val="24"/>
        </w:rPr>
        <w:t xml:space="preserve">thinning </w:t>
      </w:r>
      <w:r w:rsidR="0039200E">
        <w:rPr>
          <w:rFonts w:ascii="Times New Roman" w:eastAsia="Times New Roman" w:hAnsi="Times New Roman" w:cs="Times New Roman"/>
          <w:snapToGrid w:val="0"/>
          <w:sz w:val="24"/>
          <w:szCs w:val="24"/>
        </w:rPr>
        <w:t xml:space="preserve">the forest canopy during outbreaks. </w:t>
      </w:r>
      <w:r>
        <w:rPr>
          <w:rFonts w:ascii="Times New Roman" w:eastAsia="Times New Roman" w:hAnsi="Times New Roman" w:cs="Times New Roman"/>
          <w:snapToGrid w:val="0"/>
          <w:sz w:val="24"/>
          <w:szCs w:val="24"/>
        </w:rPr>
        <w:t xml:space="preserve"> Budworm</w:t>
      </w:r>
      <w:r w:rsidR="001A3D1F">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defoliation events are expected to increase in severity as the climate warms, potentially altering forest ecosystem function.  </w:t>
      </w:r>
      <w:r w:rsidR="0039200E">
        <w:rPr>
          <w:rFonts w:ascii="Times New Roman" w:eastAsia="Times New Roman" w:hAnsi="Times New Roman" w:cs="Times New Roman"/>
          <w:snapToGrid w:val="0"/>
          <w:sz w:val="24"/>
          <w:szCs w:val="24"/>
        </w:rPr>
        <w:t xml:space="preserve">The purpose of this study was to measure </w:t>
      </w:r>
      <w:r>
        <w:rPr>
          <w:rFonts w:ascii="Times New Roman" w:eastAsia="Times New Roman" w:hAnsi="Times New Roman" w:cs="Times New Roman"/>
          <w:snapToGrid w:val="0"/>
          <w:sz w:val="24"/>
          <w:szCs w:val="24"/>
        </w:rPr>
        <w:t xml:space="preserve">how budworms influence </w:t>
      </w:r>
      <w:r w:rsidR="0039200E">
        <w:rPr>
          <w:rFonts w:ascii="Times New Roman" w:eastAsia="Times New Roman" w:hAnsi="Times New Roman" w:cs="Times New Roman"/>
          <w:snapToGrid w:val="0"/>
          <w:sz w:val="24"/>
          <w:szCs w:val="24"/>
        </w:rPr>
        <w:t>nutrient availability in forest throughfall</w:t>
      </w:r>
      <w:r>
        <w:rPr>
          <w:rFonts w:ascii="Times New Roman" w:eastAsia="Times New Roman" w:hAnsi="Times New Roman" w:cs="Times New Roman"/>
          <w:snapToGrid w:val="0"/>
          <w:sz w:val="24"/>
          <w:szCs w:val="24"/>
        </w:rPr>
        <w:t>,</w:t>
      </w:r>
      <w:r w:rsidR="0039200E">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decomposition rate on the floor, and soil nutrient concentrations by sampling </w:t>
      </w:r>
      <w:r w:rsidR="0039200E">
        <w:rPr>
          <w:rFonts w:ascii="Times New Roman" w:eastAsia="Times New Roman" w:hAnsi="Times New Roman" w:cs="Times New Roman"/>
          <w:snapToGrid w:val="0"/>
          <w:sz w:val="24"/>
          <w:szCs w:val="24"/>
        </w:rPr>
        <w:t xml:space="preserve">4 sites </w:t>
      </w:r>
      <w:r>
        <w:rPr>
          <w:rFonts w:ascii="Times New Roman" w:eastAsia="Times New Roman" w:hAnsi="Times New Roman" w:cs="Times New Roman"/>
          <w:snapToGrid w:val="0"/>
          <w:sz w:val="24"/>
          <w:szCs w:val="24"/>
        </w:rPr>
        <w:t xml:space="preserve">with low </w:t>
      </w:r>
      <w:r w:rsidR="0039200E">
        <w:rPr>
          <w:rFonts w:ascii="Times New Roman" w:eastAsia="Times New Roman" w:hAnsi="Times New Roman" w:cs="Times New Roman"/>
          <w:snapToGrid w:val="0"/>
          <w:sz w:val="24"/>
          <w:szCs w:val="24"/>
        </w:rPr>
        <w:t>budworm</w:t>
      </w:r>
      <w:r>
        <w:rPr>
          <w:rFonts w:ascii="Times New Roman" w:eastAsia="Times New Roman" w:hAnsi="Times New Roman" w:cs="Times New Roman"/>
          <w:snapToGrid w:val="0"/>
          <w:sz w:val="24"/>
          <w:szCs w:val="24"/>
        </w:rPr>
        <w:t xml:space="preserve"> activity </w:t>
      </w:r>
      <w:r w:rsidR="001348DF">
        <w:rPr>
          <w:rFonts w:ascii="Times New Roman" w:eastAsia="Times New Roman" w:hAnsi="Times New Roman" w:cs="Times New Roman"/>
          <w:snapToGrid w:val="0"/>
          <w:sz w:val="24"/>
          <w:szCs w:val="24"/>
        </w:rPr>
        <w:t>and</w:t>
      </w:r>
      <w:r w:rsidR="0039200E">
        <w:rPr>
          <w:rFonts w:ascii="Times New Roman" w:eastAsia="Times New Roman" w:hAnsi="Times New Roman" w:cs="Times New Roman"/>
          <w:snapToGrid w:val="0"/>
          <w:sz w:val="24"/>
          <w:szCs w:val="24"/>
        </w:rPr>
        <w:t xml:space="preserve"> </w:t>
      </w:r>
      <w:r>
        <w:rPr>
          <w:rFonts w:ascii="Times New Roman" w:eastAsia="Times New Roman" w:hAnsi="Times New Roman" w:cs="Times New Roman"/>
          <w:snapToGrid w:val="0"/>
          <w:sz w:val="24"/>
          <w:szCs w:val="24"/>
        </w:rPr>
        <w:t xml:space="preserve">4 </w:t>
      </w:r>
      <w:r w:rsidR="0039200E">
        <w:rPr>
          <w:rFonts w:ascii="Times New Roman" w:eastAsia="Times New Roman" w:hAnsi="Times New Roman" w:cs="Times New Roman"/>
          <w:snapToGrid w:val="0"/>
          <w:sz w:val="24"/>
          <w:szCs w:val="24"/>
        </w:rPr>
        <w:t xml:space="preserve">sites </w:t>
      </w:r>
      <w:r>
        <w:rPr>
          <w:rFonts w:ascii="Times New Roman" w:eastAsia="Times New Roman" w:hAnsi="Times New Roman" w:cs="Times New Roman"/>
          <w:sz w:val="24"/>
          <w:szCs w:val="24"/>
        </w:rPr>
        <w:t xml:space="preserve">with high </w:t>
      </w:r>
      <w:r w:rsidR="001348DF">
        <w:rPr>
          <w:rFonts w:ascii="Times New Roman" w:eastAsia="Times New Roman" w:hAnsi="Times New Roman" w:cs="Times New Roman"/>
          <w:sz w:val="24"/>
          <w:szCs w:val="24"/>
        </w:rPr>
        <w:t>budworm</w:t>
      </w:r>
      <w:r>
        <w:rPr>
          <w:rFonts w:ascii="Times New Roman" w:eastAsia="Times New Roman" w:hAnsi="Times New Roman" w:cs="Times New Roman"/>
          <w:sz w:val="24"/>
          <w:szCs w:val="24"/>
        </w:rPr>
        <w:t xml:space="preserve"> activity from </w:t>
      </w:r>
      <w:r w:rsidR="001348DF">
        <w:rPr>
          <w:rFonts w:ascii="Times New Roman" w:eastAsia="Times New Roman" w:hAnsi="Times New Roman" w:cs="Times New Roman"/>
          <w:sz w:val="24"/>
          <w:szCs w:val="24"/>
        </w:rPr>
        <w:t xml:space="preserve">September 2015 </w:t>
      </w:r>
      <w:r>
        <w:rPr>
          <w:rFonts w:ascii="Times New Roman" w:eastAsia="Times New Roman" w:hAnsi="Times New Roman" w:cs="Times New Roman"/>
          <w:sz w:val="24"/>
          <w:szCs w:val="24"/>
        </w:rPr>
        <w:t xml:space="preserve">through </w:t>
      </w:r>
      <w:r w:rsidR="001348DF">
        <w:rPr>
          <w:rFonts w:ascii="Times New Roman" w:eastAsia="Times New Roman" w:hAnsi="Times New Roman" w:cs="Times New Roman"/>
          <w:sz w:val="24"/>
          <w:szCs w:val="24"/>
        </w:rPr>
        <w:t xml:space="preserve">November 2016. </w:t>
      </w:r>
      <w:r>
        <w:rPr>
          <w:rFonts w:ascii="Times New Roman" w:eastAsia="Times New Roman" w:hAnsi="Times New Roman" w:cs="Times New Roman"/>
          <w:sz w:val="24"/>
          <w:szCs w:val="24"/>
        </w:rPr>
        <w:t xml:space="preserve"> Budworms appeared to accelerate ammonium and nitrate loss from the canopy via throughfall during the </w:t>
      </w:r>
      <w:r w:rsidRPr="008F7A72">
        <w:rPr>
          <w:rFonts w:ascii="Times New Roman" w:eastAsia="Times New Roman" w:hAnsi="Times New Roman" w:cs="Times New Roman"/>
          <w:sz w:val="24"/>
          <w:szCs w:val="24"/>
        </w:rPr>
        <w:t>spring 206 feeding</w:t>
      </w:r>
      <w:r>
        <w:rPr>
          <w:rFonts w:ascii="Times New Roman" w:eastAsia="Times New Roman" w:hAnsi="Times New Roman" w:cs="Times New Roman"/>
          <w:sz w:val="24"/>
          <w:szCs w:val="24"/>
        </w:rPr>
        <w:t xml:space="preserve"> season, yet those forms of nitrogen did not increase concurrently in soils suggesting rapid immobilization of nitrogen.  In contrast, budworms did not influence </w:t>
      </w:r>
      <w:r w:rsidR="008E349C">
        <w:rPr>
          <w:rFonts w:ascii="Times New Roman" w:eastAsia="Times New Roman" w:hAnsi="Times New Roman" w:cs="Times New Roman"/>
          <w:sz w:val="24"/>
          <w:szCs w:val="24"/>
        </w:rPr>
        <w:t xml:space="preserve">throughfall phosphorous </w:t>
      </w:r>
      <w:r w:rsidR="00895FE0">
        <w:rPr>
          <w:rFonts w:ascii="Times New Roman" w:eastAsia="Times New Roman" w:hAnsi="Times New Roman" w:cs="Times New Roman"/>
          <w:sz w:val="24"/>
          <w:szCs w:val="24"/>
        </w:rPr>
        <w:t>yet soils in budworm sites had significantly higher phosphorus concentration</w:t>
      </w:r>
      <w:r w:rsidR="001A3D1F">
        <w:rPr>
          <w:rFonts w:ascii="Times New Roman" w:eastAsia="Times New Roman" w:hAnsi="Times New Roman" w:cs="Times New Roman"/>
          <w:sz w:val="24"/>
          <w:szCs w:val="24"/>
        </w:rPr>
        <w:t>s</w:t>
      </w:r>
      <w:r w:rsidR="00895FE0">
        <w:rPr>
          <w:rFonts w:ascii="Times New Roman" w:eastAsia="Times New Roman" w:hAnsi="Times New Roman" w:cs="Times New Roman"/>
          <w:sz w:val="24"/>
          <w:szCs w:val="24"/>
        </w:rPr>
        <w:t xml:space="preserve">, possibly due to frass addition or dead adults.  </w:t>
      </w:r>
      <w:r w:rsidR="008E349C">
        <w:rPr>
          <w:rFonts w:ascii="Times New Roman" w:eastAsia="Times New Roman" w:hAnsi="Times New Roman" w:cs="Times New Roman"/>
          <w:sz w:val="24"/>
          <w:szCs w:val="24"/>
        </w:rPr>
        <w:t xml:space="preserve">Decomposition rates were </w:t>
      </w:r>
      <w:r>
        <w:rPr>
          <w:rFonts w:ascii="Times New Roman" w:eastAsia="Times New Roman" w:hAnsi="Times New Roman" w:cs="Times New Roman"/>
          <w:sz w:val="24"/>
          <w:szCs w:val="24"/>
        </w:rPr>
        <w:t xml:space="preserve">unexpectedly </w:t>
      </w:r>
      <w:r w:rsidR="008E349C">
        <w:rPr>
          <w:rFonts w:ascii="Times New Roman" w:eastAsia="Times New Roman" w:hAnsi="Times New Roman" w:cs="Times New Roman"/>
          <w:sz w:val="24"/>
          <w:szCs w:val="24"/>
        </w:rPr>
        <w:t xml:space="preserve">faster in the low </w:t>
      </w:r>
      <w:r>
        <w:rPr>
          <w:rFonts w:ascii="Times New Roman" w:eastAsia="Times New Roman" w:hAnsi="Times New Roman" w:cs="Times New Roman"/>
          <w:sz w:val="24"/>
          <w:szCs w:val="24"/>
        </w:rPr>
        <w:t xml:space="preserve">budworm sites </w:t>
      </w:r>
      <w:r w:rsidR="008E349C">
        <w:rPr>
          <w:rFonts w:ascii="Times New Roman" w:eastAsia="Times New Roman" w:hAnsi="Times New Roman" w:cs="Times New Roman"/>
          <w:sz w:val="24"/>
          <w:szCs w:val="24"/>
        </w:rPr>
        <w:t xml:space="preserve">in </w:t>
      </w:r>
      <w:r w:rsidR="001A3D1F">
        <w:rPr>
          <w:rFonts w:ascii="Times New Roman" w:eastAsia="Times New Roman" w:hAnsi="Times New Roman" w:cs="Times New Roman"/>
          <w:sz w:val="24"/>
          <w:szCs w:val="24"/>
        </w:rPr>
        <w:t xml:space="preserve">the </w:t>
      </w:r>
      <w:proofErr w:type="spellStart"/>
      <w:r w:rsidR="008E349C">
        <w:rPr>
          <w:rFonts w:ascii="Times New Roman" w:eastAsia="Times New Roman" w:hAnsi="Times New Roman" w:cs="Times New Roman"/>
          <w:sz w:val="24"/>
          <w:szCs w:val="24"/>
        </w:rPr>
        <w:t>Teanaway</w:t>
      </w:r>
      <w:proofErr w:type="spellEnd"/>
      <w:r w:rsidR="00895FE0">
        <w:rPr>
          <w:rFonts w:ascii="Times New Roman" w:eastAsia="Times New Roman" w:hAnsi="Times New Roman" w:cs="Times New Roman"/>
          <w:sz w:val="24"/>
          <w:szCs w:val="24"/>
        </w:rPr>
        <w:t xml:space="preserve"> suggesting that the </w:t>
      </w:r>
      <w:r w:rsidR="00895FE0">
        <w:rPr>
          <w:rFonts w:ascii="Times New Roman" w:eastAsia="Times New Roman" w:hAnsi="Times New Roman" w:cs="Times New Roman"/>
          <w:sz w:val="24"/>
          <w:szCs w:val="24"/>
        </w:rPr>
        <w:lastRenderedPageBreak/>
        <w:t>nitrogen losses and/or canopy changes by budworms were not strong enough to influence forest floor organic matter cycling</w:t>
      </w:r>
      <w:r w:rsidR="008E3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895FE0">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7FD45599"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xml:space="preserve">. I am grateful for </w:t>
      </w:r>
      <w:proofErr w:type="gramStart"/>
      <w:r w:rsidR="00564003">
        <w:rPr>
          <w:rFonts w:ascii="Times New Roman" w:eastAsia="Times New Roman" w:hAnsi="Times New Roman" w:cs="Times New Roman"/>
          <w:sz w:val="24"/>
          <w:szCs w:val="24"/>
        </w:rPr>
        <w:t>all of</w:t>
      </w:r>
      <w:proofErr w:type="gramEnd"/>
      <w:r w:rsidR="00564003">
        <w:rPr>
          <w:rFonts w:ascii="Times New Roman" w:eastAsia="Times New Roman" w:hAnsi="Times New Roman" w:cs="Times New Roman"/>
          <w:sz w:val="24"/>
          <w:szCs w:val="24"/>
        </w:rPr>
        <w:t xml:space="preserve">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 xml:space="preserve">you, Alexandra </w:t>
      </w:r>
      <w:proofErr w:type="spellStart"/>
      <w:r w:rsidR="00932051">
        <w:rPr>
          <w:rFonts w:ascii="Times New Roman" w:eastAsia="Times New Roman" w:hAnsi="Times New Roman" w:cs="Times New Roman"/>
          <w:sz w:val="24"/>
          <w:szCs w:val="24"/>
        </w:rPr>
        <w:t>Ponette</w:t>
      </w:r>
      <w:proofErr w:type="spellEnd"/>
      <w:r w:rsidR="00932051">
        <w:rPr>
          <w:rFonts w:ascii="Times New Roman" w:eastAsia="Times New Roman" w:hAnsi="Times New Roman" w:cs="Times New Roman"/>
          <w:sz w:val="24"/>
          <w:szCs w:val="24"/>
        </w:rPr>
        <w:t>-Gonz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 </w:t>
      </w:r>
      <w:r w:rsidR="00932051">
        <w:rPr>
          <w:rFonts w:ascii="Times New Roman" w:eastAsia="Times New Roman" w:hAnsi="Times New Roman" w:cs="Times New Roman"/>
          <w:sz w:val="24"/>
          <w:szCs w:val="24"/>
        </w:rPr>
        <w:t xml:space="preserve">and thank you Sally Entrekin for the early discussions about my study design.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 xml:space="preserve">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Page</w:t>
      </w:r>
      <w:proofErr w:type="gramEnd"/>
    </w:p>
    <w:p w14:paraId="271003AF" w14:textId="06AC6038"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1" w:name="_Hlk29728240"/>
      <w:r w:rsidRPr="00D5125E">
        <w:rPr>
          <w:rFonts w:eastAsia="Times New Roman" w:cs="Times New Roman"/>
          <w:snapToGrid w:val="0"/>
          <w:sz w:val="24"/>
          <w:szCs w:val="24"/>
        </w:rPr>
        <w:lastRenderedPageBreak/>
        <w:t>LIST OF FIGURES</w:t>
      </w:r>
    </w:p>
    <w:p w14:paraId="6F286F7A" w14:textId="35B02B5B"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proofErr w:type="gramEnd"/>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r w:rsidR="006D5BE5">
        <w:rPr>
          <w:rFonts w:eastAsia="Times New Roman" w:cs="Times New Roman"/>
          <w:snapToGrid w:val="0"/>
          <w:sz w:val="24"/>
          <w:szCs w:val="24"/>
        </w:rPr>
        <w:tab/>
      </w:r>
      <w:r w:rsidR="006D5BE5" w:rsidRPr="006D5BE5">
        <w:rPr>
          <w:rFonts w:eastAsia="Times New Roman" w:cs="Times New Roman"/>
          <w:snapToGrid w:val="0"/>
          <w:sz w:val="24"/>
          <w:szCs w:val="24"/>
        </w:rPr>
        <w:t>Site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427C111C"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1"/>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Default="000462FC"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lastRenderedPageBreak/>
        <w:t xml:space="preserve">LIST OF </w:t>
      </w:r>
      <w:r>
        <w:rPr>
          <w:rFonts w:eastAsia="Times New Roman" w:cs="Times New Roman"/>
          <w:snapToGrid w:val="0"/>
          <w:sz w:val="24"/>
          <w:szCs w:val="24"/>
        </w:rPr>
        <w:t>EQUATIONS</w:t>
      </w:r>
    </w:p>
    <w:p w14:paraId="6E75936B" w14:textId="040A59E6" w:rsidR="006522D5" w:rsidRPr="00D5125E" w:rsidRDefault="006522D5" w:rsidP="006522D5">
      <w:pPr>
        <w:widowControl w:val="0"/>
        <w:spacing w:after="0" w:line="480" w:lineRule="auto"/>
        <w:ind w:left="58"/>
        <w:rPr>
          <w:rFonts w:eastAsia="Times New Roman" w:cs="Times New Roman"/>
          <w:snapToGrid w:val="0"/>
          <w:sz w:val="24"/>
          <w:szCs w:val="24"/>
        </w:rPr>
      </w:pP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roofErr w:type="gramStart"/>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proofErr w:type="gramEnd"/>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0FE4CA71" w:rsidR="006522D5" w:rsidRPr="00D5125E" w:rsidRDefault="006522D5" w:rsidP="00DC2970">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DC2970" w:rsidRPr="00DC2970">
        <w:rPr>
          <w:rFonts w:ascii="Times New Roman" w:eastAsia="Times New Roman" w:hAnsi="Times New Roman" w:cs="Times New Roman"/>
          <w:sz w:val="24"/>
          <w:szCs w:val="24"/>
        </w:rPr>
        <w:t>Calculation of net changes in soil inorganic nitrogen (N) pool.  Net increase in NH4+ indicates net mineralization, net increase in NO3- indicates net nitrification, and net decrease in either ion indicates immobilization of that ion</w:t>
      </w:r>
      <w:r w:rsidRPr="00D5125E">
        <w:rPr>
          <w:rFonts w:eastAsia="Times New Roman" w:cs="Times New Roman"/>
          <w:snapToGrid w:val="0"/>
          <w:sz w:val="24"/>
          <w:szCs w:val="24"/>
        </w:rPr>
        <w:tab/>
      </w:r>
      <w:r w:rsidR="006D5BE5">
        <w:rPr>
          <w:rFonts w:eastAsia="Times New Roman" w:cs="Times New Roman"/>
          <w:snapToGrid w:val="0"/>
          <w:sz w:val="24"/>
          <w:szCs w:val="24"/>
        </w:rPr>
        <w:t>1</w:t>
      </w:r>
      <w:r w:rsidR="00DC2970">
        <w:rPr>
          <w:rFonts w:eastAsia="Times New Roman" w:cs="Times New Roman"/>
          <w:snapToGrid w:val="0"/>
          <w:sz w:val="24"/>
          <w:szCs w:val="24"/>
        </w:rPr>
        <w:t>2</w:t>
      </w:r>
    </w:p>
    <w:p w14:paraId="62AE62E7" w14:textId="57C2FBA4" w:rsidR="00C97CB5" w:rsidRDefault="00C97CB5">
      <w:pPr>
        <w:rPr>
          <w:rFonts w:ascii="Times New Roman" w:eastAsia="Times New Roman" w:hAnsi="Times New Roman" w:cs="Times New Roman"/>
          <w:b/>
          <w:sz w:val="24"/>
          <w:szCs w:val="24"/>
          <w:u w:val="single"/>
        </w:rPr>
        <w:sectPr w:rsidR="00C97CB5" w:rsidSect="00667969">
          <w:footerReference w:type="default" r:id="rId11"/>
          <w:footerReference w:type="first" r:id="rId12"/>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FF136F" w14:textId="5120E065"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w:t>
      </w:r>
      <w:r w:rsidR="000462FC">
        <w:rPr>
          <w:rFonts w:ascii="Times New Roman" w:eastAsia="Times New Roman" w:hAnsi="Times New Roman" w:cs="Times New Roman"/>
          <w:sz w:val="24"/>
          <w:szCs w:val="24"/>
        </w:rPr>
        <w:t xml:space="preserve">ecosystem </w:t>
      </w:r>
      <w:r w:rsidR="00DD3085">
        <w:rPr>
          <w:rFonts w:ascii="Times New Roman" w:eastAsia="Times New Roman" w:hAnsi="Times New Roman" w:cs="Times New Roman"/>
          <w:sz w:val="24"/>
          <w:szCs w:val="24"/>
        </w:rPr>
        <w:t>include</w:t>
      </w:r>
      <w:r w:rsidR="000462FC">
        <w:rPr>
          <w:rFonts w:ascii="Times New Roman" w:eastAsia="Times New Roman" w:hAnsi="Times New Roman" w:cs="Times New Roman"/>
          <w:sz w:val="24"/>
          <w:szCs w:val="24"/>
        </w:rPr>
        <w:t>s</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while leach</w:t>
      </w:r>
      <w:r w:rsidR="000462FC">
        <w:rPr>
          <w:rFonts w:ascii="Times New Roman" w:eastAsia="Times New Roman" w:hAnsi="Times New Roman" w:cs="Times New Roman"/>
          <w:sz w:val="24"/>
          <w:szCs w:val="24"/>
        </w:rPr>
        <w:t>ing</w:t>
      </w:r>
      <w:r w:rsidR="00DD3085">
        <w:rPr>
          <w:rFonts w:ascii="Times New Roman" w:eastAsia="Times New Roman" w:hAnsi="Times New Roman" w:cs="Times New Roman"/>
          <w:sz w:val="24"/>
          <w:szCs w:val="24"/>
        </w:rPr>
        <w:t xml:space="preserve"> nutrients from vegetation </w:t>
      </w:r>
      <w:r w:rsidR="00191A6A">
        <w:rPr>
          <w:rFonts w:ascii="Times New Roman" w:eastAsia="Times New Roman" w:hAnsi="Times New Roman" w:cs="Times New Roman"/>
          <w:sz w:val="24"/>
          <w:szCs w:val="24"/>
        </w:rPr>
        <w:t xml:space="preserve">to soil, </w:t>
      </w:r>
      <w:r w:rsidR="000462FC">
        <w:rPr>
          <w:rFonts w:ascii="Times New Roman" w:eastAsia="Times New Roman" w:hAnsi="Times New Roman" w:cs="Times New Roman"/>
          <w:sz w:val="24"/>
          <w:szCs w:val="24"/>
        </w:rPr>
        <w:t xml:space="preserve">and </w:t>
      </w:r>
      <w:r w:rsidR="00191A6A">
        <w:rPr>
          <w:rFonts w:ascii="Times New Roman" w:eastAsia="Times New Roman" w:hAnsi="Times New Roman" w:cs="Times New Roman"/>
          <w:sz w:val="24"/>
          <w:szCs w:val="24"/>
        </w:rPr>
        <w:t>nutrient</w:t>
      </w:r>
      <w:r w:rsidR="00DD3085">
        <w:rPr>
          <w:rFonts w:ascii="Times New Roman" w:eastAsia="Times New Roman" w:hAnsi="Times New Roman" w:cs="Times New Roman"/>
          <w:sz w:val="24"/>
          <w:szCs w:val="24"/>
        </w:rPr>
        <w:t xml:space="preserve"> up</w:t>
      </w:r>
      <w:r w:rsidR="000462FC">
        <w:rPr>
          <w:rFonts w:ascii="Times New Roman" w:eastAsia="Times New Roman" w:hAnsi="Times New Roman" w:cs="Times New Roman"/>
          <w:sz w:val="24"/>
          <w:szCs w:val="24"/>
        </w:rPr>
        <w:t>take</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by plants </w:t>
      </w:r>
      <w:r w:rsidR="000462FC">
        <w:rPr>
          <w:rFonts w:ascii="Times New Roman" w:eastAsia="Times New Roman" w:hAnsi="Times New Roman" w:cs="Times New Roman"/>
          <w:sz w:val="24"/>
          <w:szCs w:val="24"/>
        </w:rPr>
        <w:t xml:space="preserve">that converts nutrients </w:t>
      </w:r>
      <w:r w:rsidR="00191A6A">
        <w:rPr>
          <w:rFonts w:ascii="Times New Roman" w:eastAsia="Times New Roman" w:hAnsi="Times New Roman" w:cs="Times New Roman"/>
          <w:sz w:val="24"/>
          <w:szCs w:val="24"/>
        </w:rPr>
        <w:t xml:space="preserve">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proofErr w:type="spellStart"/>
      <w:r w:rsidR="002D2BC4">
        <w:rPr>
          <w:rFonts w:ascii="Times New Roman" w:eastAsia="Times New Roman" w:hAnsi="Times New Roman" w:cs="Times New Roman"/>
          <w:sz w:val="24"/>
          <w:szCs w:val="24"/>
        </w:rPr>
        <w:t>Vitousek</w:t>
      </w:r>
      <w:proofErr w:type="spellEnd"/>
      <w:r w:rsidR="002D2BC4">
        <w:rPr>
          <w:rFonts w:ascii="Times New Roman" w:eastAsia="Times New Roman" w:hAnsi="Times New Roman" w:cs="Times New Roman"/>
          <w:sz w:val="24"/>
          <w:szCs w:val="24"/>
        </w:rPr>
        <w:t xml:space="preserve">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r w:rsidR="00D61E18">
        <w:rPr>
          <w:rFonts w:ascii="Times New Roman" w:eastAsia="Times New Roman" w:hAnsi="Times New Roman" w:cs="Times New Roman"/>
          <w:sz w:val="24"/>
          <w:szCs w:val="24"/>
        </w:rPr>
        <w:t xml:space="preserve">clear cut logging, </w:t>
      </w:r>
      <w:r w:rsidR="00191A6A">
        <w:rPr>
          <w:rFonts w:ascii="Times New Roman" w:eastAsia="Times New Roman" w:hAnsi="Times New Roman" w:cs="Times New Roman"/>
          <w:sz w:val="24"/>
          <w:szCs w:val="24"/>
        </w:rPr>
        <w:t xml:space="preserve">fire, </w:t>
      </w:r>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w:t>
      </w:r>
      <w:commentRangeStart w:id="2"/>
      <w:r w:rsidR="0092381B">
        <w:rPr>
          <w:rFonts w:ascii="Times New Roman" w:eastAsia="Times New Roman" w:hAnsi="Times New Roman" w:cs="Times New Roman"/>
          <w:sz w:val="24"/>
          <w:szCs w:val="24"/>
        </w:rPr>
        <w:t>found</w:t>
      </w:r>
      <w:commentRangeEnd w:id="2"/>
      <w:r w:rsidR="001C6692">
        <w:rPr>
          <w:rStyle w:val="CommentReference"/>
        </w:rPr>
        <w:commentReference w:id="2"/>
      </w:r>
      <w:r w:rsidR="0092381B">
        <w:rPr>
          <w:rFonts w:ascii="Times New Roman" w:eastAsia="Times New Roman" w:hAnsi="Times New Roman" w:cs="Times New Roman"/>
          <w:sz w:val="24"/>
          <w:szCs w:val="24"/>
        </w:rPr>
        <w:t xml:space="preserve">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 2016).</w:t>
      </w:r>
      <w:r w:rsidR="00E87BB6">
        <w:rPr>
          <w:rFonts w:ascii="Times New Roman" w:eastAsia="Times New Roman" w:hAnsi="Times New Roman" w:cs="Times New Roman"/>
          <w:sz w:val="24"/>
          <w:szCs w:val="24"/>
        </w:rPr>
        <w:t xml:space="preserve"> </w:t>
      </w:r>
      <w:r w:rsidR="00B942B5">
        <w:rPr>
          <w:rFonts w:ascii="Times New Roman" w:eastAsia="Times New Roman" w:hAnsi="Times New Roman" w:cs="Times New Roman"/>
          <w:sz w:val="24"/>
          <w:szCs w:val="24"/>
        </w:rPr>
        <w:t>Fires also contribute to nutrient losses, as shown in a study where prescribed fires in a French Mediterranean forest. N, P, K, and Ca were all shown to decrease (Gillon and Rapp, 1989). Similar results were found in a Spanish Mediterranean forest, where nutrient loss was seen in the form of volatilization (</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w:t>
      </w:r>
      <w:proofErr w:type="spellStart"/>
      <w:r w:rsidR="00B942B5">
        <w:rPr>
          <w:rFonts w:ascii="Times New Roman" w:eastAsia="Times New Roman" w:hAnsi="Times New Roman" w:cs="Times New Roman"/>
          <w:sz w:val="24"/>
          <w:szCs w:val="24"/>
        </w:rPr>
        <w:t>andvallejo</w:t>
      </w:r>
      <w:proofErr w:type="spellEnd"/>
      <w:r w:rsidR="00B942B5">
        <w:rPr>
          <w:rFonts w:ascii="Times New Roman" w:eastAsia="Times New Roman" w:hAnsi="Times New Roman" w:cs="Times New Roman"/>
          <w:sz w:val="24"/>
          <w:szCs w:val="24"/>
        </w:rPr>
        <w:t xml:space="preserve">,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commentRangeStart w:id="3"/>
      <w:commentRangeStart w:id="4"/>
      <w:r w:rsidR="001174C2">
        <w:rPr>
          <w:rFonts w:ascii="Times New Roman" w:eastAsia="Times New Roman" w:hAnsi="Times New Roman" w:cs="Times New Roman"/>
          <w:sz w:val="24"/>
          <w:szCs w:val="24"/>
        </w:rPr>
        <w:t>Herbivory</w:t>
      </w:r>
      <w:commentRangeEnd w:id="3"/>
      <w:r w:rsidR="004D01E9">
        <w:rPr>
          <w:rStyle w:val="CommentReference"/>
        </w:rPr>
        <w:commentReference w:id="3"/>
      </w:r>
      <w:commentRangeEnd w:id="4"/>
      <w:r w:rsidR="003302B0">
        <w:rPr>
          <w:rStyle w:val="CommentReference"/>
        </w:rPr>
        <w:commentReference w:id="4"/>
      </w:r>
      <w:r w:rsidR="001174C2">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 xml:space="preserve">(Hunter, 2001; Metcalfe et al, 2016) </w:t>
      </w:r>
      <w:r w:rsidR="00D61E18">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18858A8D"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w:t>
      </w:r>
      <w:ins w:id="5" w:author="Karl Lillquist" w:date="2020-08-06T08:11:00Z">
        <w:r w:rsidR="00364091">
          <w:rPr>
            <w:rFonts w:ascii="Times New Roman" w:eastAsia="Times New Roman" w:hAnsi="Times New Roman" w:cs="Times New Roman"/>
            <w:sz w:val="24"/>
            <w:szCs w:val="24"/>
          </w:rPr>
          <w:t>“</w:t>
        </w:r>
      </w:ins>
      <w:r w:rsidR="00A0496B">
        <w:rPr>
          <w:rFonts w:ascii="Times New Roman" w:eastAsia="Times New Roman" w:hAnsi="Times New Roman" w:cs="Times New Roman"/>
          <w:sz w:val="24"/>
          <w:szCs w:val="24"/>
        </w:rPr>
        <w:t>frass</w:t>
      </w:r>
      <w:ins w:id="6" w:author="Karl Lillquist" w:date="2020-08-06T08:11:00Z">
        <w:r w:rsidR="00364091">
          <w:rPr>
            <w:rFonts w:ascii="Times New Roman" w:eastAsia="Times New Roman" w:hAnsi="Times New Roman" w:cs="Times New Roman"/>
            <w:sz w:val="24"/>
            <w:szCs w:val="24"/>
          </w:rPr>
          <w:t>”</w:t>
        </w:r>
      </w:ins>
      <w:r w:rsidR="00A0496B">
        <w:rPr>
          <w:rFonts w:ascii="Times New Roman" w:eastAsia="Times New Roman" w:hAnsi="Times New Roman" w:cs="Times New Roman"/>
          <w:sz w:val="24"/>
          <w:szCs w:val="24"/>
        </w:rPr>
        <w:t xml:space="preserve">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2A41B07D"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creating</w:t>
      </w:r>
      <w:r w:rsidR="00962F1D" w:rsidRPr="00A82B24">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for example</w:t>
      </w:r>
      <w:r w:rsidR="00962F1D" w:rsidRPr="00A82B24">
        <w:rPr>
          <w:rFonts w:ascii="Times New Roman" w:eastAsia="Times New Roman" w:hAnsi="Times New Roman" w:cs="Times New Roman"/>
          <w:color w:val="FF0000"/>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w:t>
      </w:r>
      <w:r w:rsidR="00962F1D" w:rsidRPr="008F7A7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 xml:space="preserve">due to climate change, has generated conditions that encourage sustained insect </w:t>
      </w:r>
      <w:r>
        <w:rPr>
          <w:rFonts w:ascii="Times New Roman" w:eastAsia="Times New Roman" w:hAnsi="Times New Roman" w:cs="Times New Roman"/>
          <w:sz w:val="24"/>
          <w:szCs w:val="24"/>
        </w:rPr>
        <w:lastRenderedPageBreak/>
        <w:t>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Flower et al </w:t>
      </w:r>
      <w:commentRangeStart w:id="7"/>
      <w:r w:rsidR="002E11AF">
        <w:rPr>
          <w:rFonts w:ascii="Times New Roman" w:eastAsia="Times New Roman" w:hAnsi="Times New Roman" w:cs="Times New Roman"/>
          <w:sz w:val="24"/>
          <w:szCs w:val="24"/>
        </w:rPr>
        <w:t>2014</w:t>
      </w:r>
      <w:commentRangeEnd w:id="7"/>
      <w:r w:rsidR="004D01E9">
        <w:rPr>
          <w:rStyle w:val="CommentReference"/>
        </w:rPr>
        <w:commentReference w:id="7"/>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77A799B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w:t>
      </w:r>
      <w:commentRangeStart w:id="9"/>
      <w:r>
        <w:rPr>
          <w:rFonts w:ascii="Times New Roman" w:eastAsia="Times New Roman" w:hAnsi="Times New Roman" w:cs="Times New Roman"/>
          <w:color w:val="000000"/>
          <w:sz w:val="24"/>
          <w:szCs w:val="24"/>
          <w:highlight w:val="white"/>
        </w:rPr>
        <w:t>July</w:t>
      </w:r>
      <w:commentRangeEnd w:id="9"/>
      <w:r w:rsidR="00962F1D">
        <w:rPr>
          <w:rStyle w:val="CommentReference"/>
        </w:rPr>
        <w:commentReference w:id="9"/>
      </w:r>
      <w:r>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 2008; Lovett et al, 2006).  </w:t>
      </w:r>
      <w:commentRangeStart w:id="10"/>
      <w:commentRangeStart w:id="11"/>
      <w:r>
        <w:rPr>
          <w:rFonts w:ascii="Times New Roman" w:eastAsia="Times New Roman" w:hAnsi="Times New Roman" w:cs="Times New Roman"/>
          <w:sz w:val="24"/>
          <w:szCs w:val="24"/>
        </w:rPr>
        <w:t>This</w:t>
      </w:r>
      <w:commentRangeEnd w:id="10"/>
      <w:r w:rsidR="00410A5C">
        <w:rPr>
          <w:rStyle w:val="CommentReference"/>
        </w:rPr>
        <w:commentReference w:id="10"/>
      </w:r>
      <w:commentRangeEnd w:id="11"/>
      <w:r w:rsidR="00B871AC">
        <w:rPr>
          <w:rStyle w:val="CommentReference"/>
        </w:rPr>
        <w:commentReference w:id="11"/>
      </w:r>
      <w:r>
        <w:rPr>
          <w:rFonts w:ascii="Times New Roman" w:eastAsia="Times New Roman" w:hAnsi="Times New Roman" w:cs="Times New Roman"/>
          <w:sz w:val="24"/>
          <w:szCs w:val="24"/>
        </w:rPr>
        <w:t xml:space="preserve">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57370E44"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 are likely to alter the nutrient cycle in forest soils (Schlesinger et al,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lastRenderedPageBreak/>
        <w:t>to soils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commentRangeStart w:id="12"/>
      <w:r w:rsidR="00002CBD">
        <w:rPr>
          <w:rFonts w:ascii="Times New Roman" w:eastAsia="Times New Roman" w:hAnsi="Times New Roman" w:cs="Times New Roman"/>
          <w:sz w:val="24"/>
          <w:szCs w:val="24"/>
        </w:rPr>
        <w:t>In</w:t>
      </w:r>
      <w:commentRangeEnd w:id="12"/>
      <w:r w:rsidR="00962F1D">
        <w:rPr>
          <w:rStyle w:val="CommentReference"/>
        </w:rPr>
        <w:commentReference w:id="12"/>
      </w:r>
      <w:r w:rsidR="00002CBD">
        <w:rPr>
          <w:rFonts w:ascii="Times New Roman" w:eastAsia="Times New Roman" w:hAnsi="Times New Roman" w:cs="Times New Roman"/>
          <w:sz w:val="24"/>
          <w:szCs w:val="24"/>
        </w:rPr>
        <w:t xml:space="preserve">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 xml:space="preserve">(Chapman et al, 2013). </w:t>
      </w:r>
    </w:p>
    <w:p w14:paraId="3C179C01" w14:textId="5AAE8EF7"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F63E3DC"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t>
      </w:r>
      <w:commentRangeStart w:id="13"/>
      <w:commentRangeStart w:id="14"/>
      <w:r w:rsidR="001324EA">
        <w:rPr>
          <w:rFonts w:ascii="Times New Roman" w:eastAsia="Times New Roman" w:hAnsi="Times New Roman" w:cs="Times New Roman"/>
          <w:sz w:val="24"/>
          <w:szCs w:val="24"/>
        </w:rPr>
        <w:t>with</w:t>
      </w:r>
      <w:commentRangeEnd w:id="13"/>
      <w:r w:rsidR="00410A5C">
        <w:rPr>
          <w:rStyle w:val="CommentReference"/>
        </w:rPr>
        <w:commentReference w:id="13"/>
      </w:r>
      <w:commentRangeEnd w:id="14"/>
      <w:r w:rsidR="00EE3192">
        <w:rPr>
          <w:rStyle w:val="CommentReference"/>
        </w:rPr>
        <w:commentReference w:id="14"/>
      </w:r>
      <w:r w:rsidR="001324EA">
        <w:rPr>
          <w:rFonts w:ascii="Times New Roman" w:eastAsia="Times New Roman" w:hAnsi="Times New Roman" w:cs="Times New Roman"/>
          <w:sz w:val="24"/>
          <w:szCs w:val="24"/>
        </w:rPr>
        <w:t xml:space="preserve">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 xml:space="preserve">soil nitrogen </w:t>
      </w:r>
      <w:commentRangeStart w:id="15"/>
      <w:commentRangeStart w:id="16"/>
      <w:r w:rsidR="00CE129E">
        <w:rPr>
          <w:rFonts w:ascii="Times New Roman" w:eastAsia="Times New Roman" w:hAnsi="Times New Roman" w:cs="Times New Roman"/>
          <w:sz w:val="24"/>
          <w:szCs w:val="24"/>
        </w:rPr>
        <w:t>transformations</w:t>
      </w:r>
      <w:commentRangeEnd w:id="15"/>
      <w:r w:rsidR="00364091">
        <w:rPr>
          <w:rStyle w:val="CommentReference"/>
        </w:rPr>
        <w:commentReference w:id="15"/>
      </w:r>
      <w:commentRangeEnd w:id="16"/>
      <w:r w:rsidR="00EE3192">
        <w:rPr>
          <w:rStyle w:val="CommentReference"/>
        </w:rPr>
        <w:commentReference w:id="16"/>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I also hypothesized that canopy </w:t>
      </w:r>
      <w:r w:rsidR="00CE129E">
        <w:rPr>
          <w:rFonts w:ascii="Times New Roman" w:eastAsia="Times New Roman" w:hAnsi="Times New Roman" w:cs="Times New Roman"/>
          <w:sz w:val="24"/>
          <w:szCs w:val="24"/>
        </w:rPr>
        <w:lastRenderedPageBreak/>
        <w:t xml:space="preserve">opening via defoliation would alter soil temperature and moisture patterns, </w:t>
      </w:r>
      <w:commentRangeStart w:id="17"/>
      <w:r w:rsidR="00CE129E">
        <w:rPr>
          <w:rFonts w:ascii="Times New Roman" w:eastAsia="Times New Roman" w:hAnsi="Times New Roman" w:cs="Times New Roman"/>
          <w:sz w:val="24"/>
          <w:szCs w:val="24"/>
        </w:rPr>
        <w:t>with</w:t>
      </w:r>
      <w:commentRangeEnd w:id="17"/>
      <w:r w:rsidR="00127076">
        <w:rPr>
          <w:rStyle w:val="CommentReference"/>
        </w:rPr>
        <w:commentReference w:id="17"/>
      </w:r>
      <w:r w:rsidR="00CE129E">
        <w:rPr>
          <w:rFonts w:ascii="Times New Roman" w:eastAsia="Times New Roman" w:hAnsi="Times New Roman" w:cs="Times New Roman"/>
          <w:sz w:val="24"/>
          <w:szCs w:val="24"/>
        </w:rPr>
        <w:t xml:space="preserve"> implication for </w:t>
      </w:r>
      <w:commentRangeStart w:id="18"/>
      <w:r w:rsidR="00CE129E">
        <w:rPr>
          <w:rFonts w:ascii="Times New Roman" w:eastAsia="Times New Roman" w:hAnsi="Times New Roman" w:cs="Times New Roman"/>
          <w:sz w:val="24"/>
          <w:szCs w:val="24"/>
        </w:rPr>
        <w:t>decomposition</w:t>
      </w:r>
      <w:commentRangeEnd w:id="18"/>
      <w:r w:rsidR="00410A5C">
        <w:rPr>
          <w:rStyle w:val="CommentReference"/>
        </w:rPr>
        <w:commentReference w:id="18"/>
      </w:r>
      <w:r w:rsidR="00CE129E">
        <w:rPr>
          <w:rFonts w:ascii="Times New Roman" w:eastAsia="Times New Roman" w:hAnsi="Times New Roman" w:cs="Times New Roman"/>
          <w:sz w:val="24"/>
          <w:szCs w:val="24"/>
        </w:rPr>
        <w:t>.</w:t>
      </w:r>
    </w:p>
    <w:p w14:paraId="72810601" w14:textId="77777777" w:rsidR="00410A5C" w:rsidRDefault="00410A5C" w:rsidP="004162F7">
      <w:pPr>
        <w:spacing w:after="0" w:line="480" w:lineRule="auto"/>
        <w:contextualSpacing/>
        <w:jc w:val="center"/>
        <w:rPr>
          <w:ins w:id="19" w:author="Lillquist, Karl" w:date="2020-08-03T09:48:00Z"/>
          <w:rFonts w:ascii="Times New Roman" w:eastAsia="Times New Roman" w:hAnsi="Times New Roman" w:cs="Times New Roman"/>
          <w:b/>
          <w:sz w:val="28"/>
          <w:szCs w:val="28"/>
        </w:rPr>
      </w:pPr>
    </w:p>
    <w:p w14:paraId="1C4C7C7E" w14:textId="2E1B9071"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2BDE3A89"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commentRangeStart w:id="20"/>
      <w:r w:rsidR="00452631">
        <w:rPr>
          <w:rFonts w:ascii="Times New Roman" w:eastAsia="Times New Roman" w:hAnsi="Times New Roman" w:cs="Times New Roman"/>
          <w:sz w:val="24"/>
          <w:szCs w:val="24"/>
        </w:rPr>
        <w:t>state</w:t>
      </w:r>
      <w:commentRangeEnd w:id="20"/>
      <w:r w:rsidR="00191083">
        <w:rPr>
          <w:rStyle w:val="CommentReference"/>
        </w:rPr>
        <w:commentReference w:id="20"/>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 xml:space="preserve">ummers (May-September) are relatively dry, with seasonal drought </w:t>
      </w:r>
      <w:commentRangeStart w:id="21"/>
      <w:r>
        <w:rPr>
          <w:rFonts w:ascii="Times New Roman" w:eastAsia="Times New Roman" w:hAnsi="Times New Roman" w:cs="Times New Roman"/>
          <w:sz w:val="24"/>
          <w:szCs w:val="24"/>
        </w:rPr>
        <w:t>and</w:t>
      </w:r>
      <w:commentRangeEnd w:id="21"/>
      <w:r w:rsidR="009669C8">
        <w:rPr>
          <w:rStyle w:val="CommentReference"/>
        </w:rPr>
        <w:commentReference w:id="21"/>
      </w:r>
      <w:r>
        <w:rPr>
          <w:rFonts w:ascii="Times New Roman" w:eastAsia="Times New Roman" w:hAnsi="Times New Roman" w:cs="Times New Roman"/>
          <w:sz w:val="24"/>
          <w:szCs w:val="24"/>
        </w:rPr>
        <w:t xml:space="preserve">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w:t>
      </w:r>
      <w:commentRangeStart w:id="22"/>
      <w:commentRangeStart w:id="23"/>
      <w:r>
        <w:rPr>
          <w:rFonts w:ascii="Times New Roman" w:eastAsia="Times New Roman" w:hAnsi="Times New Roman" w:cs="Times New Roman"/>
          <w:sz w:val="24"/>
          <w:szCs w:val="24"/>
        </w:rPr>
        <w:t>mm</w:t>
      </w:r>
      <w:commentRangeEnd w:id="22"/>
      <w:r w:rsidR="00280F44">
        <w:rPr>
          <w:rStyle w:val="CommentReference"/>
        </w:rPr>
        <w:commentReference w:id="22"/>
      </w:r>
      <w:commentRangeEnd w:id="23"/>
      <w:r w:rsidR="003A00C3">
        <w:rPr>
          <w:rStyle w:val="CommentReference"/>
        </w:rPr>
        <w:commentReference w:id="23"/>
      </w:r>
      <w:r>
        <w:rPr>
          <w:rFonts w:ascii="Times New Roman" w:eastAsia="Times New Roman" w:hAnsi="Times New Roman" w:cs="Times New Roman"/>
          <w:sz w:val="24"/>
          <w:szCs w:val="24"/>
        </w:rPr>
        <w:t xml:space="preserve"> (Northwest River Forecast Center, NOAA, </w:t>
      </w:r>
      <w:r w:rsidRPr="00620DBB">
        <w:rPr>
          <w:rFonts w:ascii="Times New Roman" w:eastAsia="Times New Roman" w:hAnsi="Times New Roman" w:cs="Times New Roman"/>
          <w:sz w:val="24"/>
          <w:szCs w:val="24"/>
        </w:rPr>
        <w:t xml:space="preserve">https://www. </w:t>
      </w:r>
      <w:proofErr w:type="spellStart"/>
      <w:proofErr w:type="gram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proofErr w:type="gram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05267ED7" w:rsidR="00D74CAC" w:rsidRDefault="00DC2970" w:rsidP="004162F7">
      <w:pPr>
        <w:spacing w:after="0" w:line="480" w:lineRule="auto"/>
        <w:ind w:firstLine="720"/>
        <w:contextualSpacing/>
        <w:rPr>
          <w:rFonts w:ascii="Times New Roman" w:hAnsi="Times New Roman" w:cs="Times New Roman"/>
          <w:sz w:val="24"/>
          <w:szCs w:val="24"/>
        </w:rPr>
      </w:pPr>
      <w:r w:rsidRPr="009356E2">
        <w:rPr>
          <w:i/>
          <w:iCs/>
          <w:noProof/>
        </w:rPr>
        <w:lastRenderedPageBreak/>
        <w:drawing>
          <wp:anchor distT="0" distB="0" distL="114300" distR="114300" simplePos="0" relativeHeight="251655680" behindDoc="0" locked="0" layoutInCell="1" allowOverlap="1" wp14:anchorId="1F6DCD7A" wp14:editId="095F2672">
            <wp:simplePos x="0" y="0"/>
            <wp:positionH relativeFrom="margin">
              <wp:posOffset>-121285</wp:posOffset>
            </wp:positionH>
            <wp:positionV relativeFrom="paragraph">
              <wp:posOffset>554355</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9652CB">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sidR="009652CB">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 xml:space="preserve">herbivory level </w:t>
      </w:r>
      <w:commentRangeStart w:id="24"/>
      <w:r w:rsidR="00D74CAC">
        <w:rPr>
          <w:rFonts w:ascii="Times New Roman" w:eastAsia="Times New Roman" w:hAnsi="Times New Roman" w:cs="Times New Roman"/>
          <w:sz w:val="24"/>
          <w:szCs w:val="24"/>
        </w:rPr>
        <w:t>stands</w:t>
      </w:r>
      <w:commentRangeEnd w:id="24"/>
      <w:r w:rsidR="00364091">
        <w:rPr>
          <w:rStyle w:val="CommentReference"/>
        </w:rPr>
        <w:commentReference w:id="24"/>
      </w:r>
      <w:r w:rsidR="00D74CAC">
        <w:rPr>
          <w:rFonts w:ascii="Times New Roman" w:eastAsia="Times New Roman" w:hAnsi="Times New Roman" w:cs="Times New Roman"/>
          <w:sz w:val="24"/>
          <w:szCs w:val="24"/>
        </w:rPr>
        <w:t xml:space="preserve">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commentRangeStart w:id="25"/>
      <w:r w:rsidR="00D74CAC" w:rsidRPr="009356E2">
        <w:rPr>
          <w:rFonts w:ascii="Times New Roman" w:eastAsia="Times New Roman" w:hAnsi="Times New Roman" w:cs="Times New Roman"/>
          <w:sz w:val="24"/>
          <w:szCs w:val="24"/>
        </w:rPr>
        <w:t>near</w:t>
      </w:r>
      <w:commentRangeEnd w:id="25"/>
      <w:r w:rsidR="00C8026E">
        <w:rPr>
          <w:rStyle w:val="CommentReference"/>
        </w:rPr>
        <w:commentReference w:id="25"/>
      </w:r>
      <w:r w:rsidR="00D74CAC" w:rsidRPr="009356E2">
        <w:rPr>
          <w:rFonts w:ascii="Times New Roman" w:eastAsia="Times New Roman" w:hAnsi="Times New Roman" w:cs="Times New Roman"/>
          <w:sz w:val="24"/>
          <w:szCs w:val="24"/>
        </w:rPr>
        <w:t xml:space="preserve">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lastRenderedPageBreak/>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w:t>
      </w:r>
      <w:commentRangeStart w:id="26"/>
      <w:r w:rsidR="00D74CAC" w:rsidRPr="009356E2">
        <w:rPr>
          <w:rFonts w:ascii="Times New Roman" w:eastAsia="Times New Roman" w:hAnsi="Times New Roman" w:cs="Times New Roman"/>
          <w:sz w:val="24"/>
          <w:szCs w:val="24"/>
        </w:rPr>
        <w:t>and</w:t>
      </w:r>
      <w:commentRangeEnd w:id="26"/>
      <w:r w:rsidR="00C8026E">
        <w:rPr>
          <w:rStyle w:val="CommentReference"/>
        </w:rPr>
        <w:commentReference w:id="26"/>
      </w:r>
      <w:r w:rsidR="00D74CAC" w:rsidRPr="009356E2">
        <w:rPr>
          <w:rFonts w:ascii="Times New Roman" w:eastAsia="Times New Roman" w:hAnsi="Times New Roman" w:cs="Times New Roman"/>
          <w:sz w:val="24"/>
          <w:szCs w:val="24"/>
        </w:rPr>
        <w:t xml:space="preserve">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w:t>
      </w:r>
      <w:commentRangeStart w:id="27"/>
      <w:r w:rsidR="00D74CAC" w:rsidRPr="009356E2">
        <w:rPr>
          <w:rFonts w:ascii="Times New Roman" w:eastAsia="Times New Roman" w:hAnsi="Times New Roman" w:cs="Times New Roman"/>
          <w:sz w:val="24"/>
          <w:szCs w:val="24"/>
        </w:rPr>
        <w:t>slope</w:t>
      </w:r>
      <w:commentRangeEnd w:id="27"/>
      <w:r w:rsidR="00C8026E">
        <w:rPr>
          <w:rStyle w:val="CommentReference"/>
        </w:rPr>
        <w:commentReference w:id="27"/>
      </w:r>
      <w:r w:rsidR="00D74CAC" w:rsidRPr="009356E2">
        <w:rPr>
          <w:rFonts w:ascii="Times New Roman" w:eastAsia="Times New Roman" w:hAnsi="Times New Roman" w:cs="Times New Roman"/>
          <w:sz w:val="24"/>
          <w:szCs w:val="24"/>
        </w:rPr>
        <w:t xml:space="preserv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where sites were located further away from the stream in comparison to other sites due to the stream being less accessible in a confined valley</w:t>
      </w:r>
      <w:ins w:id="28" w:author="Lillquist, Karl" w:date="2020-08-03T10:16:00Z">
        <w:r w:rsidR="00C8026E" w:rsidRPr="0047411E">
          <w:rPr>
            <w:rFonts w:ascii="Times New Roman" w:eastAsia="Times New Roman" w:hAnsi="Times New Roman" w:cs="Times New Roman"/>
            <w:color w:val="FF0000"/>
            <w:sz w:val="24"/>
            <w:szCs w:val="24"/>
          </w:rPr>
          <w:t>;</w:t>
        </w:r>
      </w:ins>
      <w:del w:id="29" w:author="Lillquist, Karl" w:date="2020-08-03T10:16:00Z">
        <w:r w:rsidR="00D74CAC" w:rsidRPr="0047411E" w:rsidDel="00C8026E">
          <w:rPr>
            <w:rFonts w:ascii="Times New Roman" w:eastAsia="Times New Roman" w:hAnsi="Times New Roman" w:cs="Times New Roman"/>
            <w:color w:val="FF0000"/>
            <w:sz w:val="24"/>
            <w:szCs w:val="24"/>
          </w:rPr>
          <w:delText>,</w:delText>
        </w:r>
      </w:del>
      <w:r w:rsidR="00D74CAC" w:rsidRPr="0047411E">
        <w:rPr>
          <w:rFonts w:ascii="Times New Roman" w:eastAsia="Times New Roman" w:hAnsi="Times New Roman" w:cs="Times New Roman"/>
          <w:color w:val="FF0000"/>
          <w:sz w:val="24"/>
          <w:szCs w:val="24"/>
        </w:rPr>
        <w:t xml:space="preserve"> </w:t>
      </w:r>
      <w:r w:rsidR="00D74CAC" w:rsidRPr="009356E2">
        <w:rPr>
          <w:rFonts w:ascii="Times New Roman" w:eastAsia="Times New Roman" w:hAnsi="Times New Roman" w:cs="Times New Roman"/>
          <w:sz w:val="24"/>
          <w:szCs w:val="24"/>
        </w:rPr>
        <w:t xml:space="preserve">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where sites were under moderately heavy tree cover</w:t>
      </w:r>
      <w:ins w:id="30" w:author="Lillquist, Karl" w:date="2020-08-03T10:16:00Z">
        <w:r w:rsidR="00C8026E" w:rsidRPr="0047411E">
          <w:rPr>
            <w:rFonts w:ascii="Times New Roman" w:eastAsia="Times New Roman" w:hAnsi="Times New Roman" w:cs="Times New Roman"/>
            <w:color w:val="FF0000"/>
            <w:sz w:val="24"/>
            <w:szCs w:val="24"/>
          </w:rPr>
          <w:t>;</w:t>
        </w:r>
      </w:ins>
      <w:del w:id="31" w:author="Lillquist, Karl" w:date="2020-08-03T10:16:00Z">
        <w:r w:rsidR="00D74CAC" w:rsidRPr="0047411E" w:rsidDel="00C8026E">
          <w:rPr>
            <w:rFonts w:ascii="Times New Roman" w:eastAsia="Times New Roman" w:hAnsi="Times New Roman" w:cs="Times New Roman"/>
            <w:color w:val="FF0000"/>
            <w:sz w:val="24"/>
            <w:szCs w:val="24"/>
          </w:rPr>
          <w:delText>,</w:delText>
        </w:r>
      </w:del>
      <w:r w:rsidR="00D74CAC" w:rsidRPr="0047411E">
        <w:rPr>
          <w:rFonts w:ascii="Times New Roman" w:eastAsia="Times New Roman" w:hAnsi="Times New Roman" w:cs="Times New Roman"/>
          <w:color w:val="FF0000"/>
          <w:sz w:val="24"/>
          <w:szCs w:val="24"/>
        </w:rPr>
        <w:t xml:space="preserve"> </w:t>
      </w:r>
      <w:r w:rsidR="00D74CAC" w:rsidRPr="009356E2">
        <w:rPr>
          <w:rFonts w:ascii="Times New Roman" w:eastAsia="Times New Roman" w:hAnsi="Times New Roman" w:cs="Times New Roman"/>
          <w:sz w:val="24"/>
          <w:szCs w:val="24"/>
        </w:rPr>
        <w:t xml:space="preserve">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w:t>
      </w:r>
      <w:commentRangeStart w:id="32"/>
      <w:commentRangeStart w:id="33"/>
      <w:r>
        <w:rPr>
          <w:rFonts w:ascii="Times New Roman" w:eastAsia="Times New Roman" w:hAnsi="Times New Roman" w:cs="Times New Roman"/>
          <w:sz w:val="24"/>
          <w:szCs w:val="24"/>
        </w:rPr>
        <w:t>to</w:t>
      </w:r>
      <w:commentRangeEnd w:id="32"/>
      <w:r w:rsidR="000D1A8F">
        <w:rPr>
          <w:rStyle w:val="CommentReference"/>
        </w:rPr>
        <w:commentReference w:id="32"/>
      </w:r>
      <w:commentRangeEnd w:id="33"/>
      <w:r w:rsidR="0047411E">
        <w:rPr>
          <w:rStyle w:val="CommentReference"/>
        </w:rPr>
        <w:commentReference w:id="33"/>
      </w:r>
      <w:r>
        <w:rPr>
          <w:rFonts w:ascii="Times New Roman" w:eastAsia="Times New Roman" w:hAnsi="Times New Roman" w:cs="Times New Roman"/>
          <w:sz w:val="24"/>
          <w:szCs w:val="24"/>
        </w:rPr>
        <w:t xml:space="preserve">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w:t>
      </w:r>
      <w:commentRangeStart w:id="34"/>
      <w:r w:rsidR="009652CB">
        <w:rPr>
          <w:rFonts w:ascii="Times New Roman" w:eastAsia="Times New Roman" w:hAnsi="Times New Roman" w:cs="Times New Roman"/>
          <w:sz w:val="24"/>
          <w:szCs w:val="24"/>
        </w:rPr>
        <w:t>cycle</w:t>
      </w:r>
      <w:commentRangeEnd w:id="34"/>
      <w:r w:rsidR="000D1A8F">
        <w:rPr>
          <w:rStyle w:val="CommentReference"/>
        </w:rPr>
        <w:commentReference w:id="34"/>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w:t>
      </w:r>
      <w:r>
        <w:rPr>
          <w:rFonts w:ascii="Times New Roman" w:eastAsia="Times New Roman" w:hAnsi="Times New Roman" w:cs="Times New Roman"/>
          <w:sz w:val="24"/>
          <w:szCs w:val="24"/>
        </w:rPr>
        <w:lastRenderedPageBreak/>
        <w:t xml:space="preserve">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163CC625"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8257E" w:rsidRPr="008F7A72">
        <w:rPr>
          <w:rFonts w:ascii="Times New Roman" w:eastAsia="Times New Roman" w:hAnsi="Times New Roman" w:cs="Times New Roman"/>
          <w:color w:val="FF0000"/>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w:t>
      </w:r>
      <w:commentRangeStart w:id="35"/>
      <w:r w:rsidR="00802F59">
        <w:rPr>
          <w:rFonts w:ascii="Times New Roman" w:eastAsia="Times New Roman" w:hAnsi="Times New Roman" w:cs="Times New Roman"/>
          <w:sz w:val="24"/>
          <w:szCs w:val="24"/>
        </w:rPr>
        <w:t>2016</w:t>
      </w:r>
      <w:commentRangeEnd w:id="35"/>
      <w:r w:rsidR="0098257E">
        <w:rPr>
          <w:rStyle w:val="CommentReference"/>
        </w:rPr>
        <w:commentReference w:id="35"/>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6EC03F3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commentRangeStart w:id="36"/>
      <w:commentRangeStart w:id="37"/>
      <w:r w:rsidR="00317DE0">
        <w:rPr>
          <w:rFonts w:ascii="Times New Roman" w:eastAsia="Times New Roman" w:hAnsi="Times New Roman" w:cs="Times New Roman"/>
          <w:sz w:val="24"/>
          <w:szCs w:val="24"/>
        </w:rPr>
        <w:t>One</w:t>
      </w:r>
      <w:commentRangeEnd w:id="36"/>
      <w:r w:rsidR="0098257E">
        <w:rPr>
          <w:rStyle w:val="CommentReference"/>
        </w:rPr>
        <w:commentReference w:id="36"/>
      </w:r>
      <w:commentRangeEnd w:id="37"/>
      <w:r w:rsidR="0047411E">
        <w:rPr>
          <w:rStyle w:val="CommentReference"/>
        </w:rPr>
        <w:commentReference w:id="37"/>
      </w:r>
      <w:r w:rsidR="00317DE0">
        <w:rPr>
          <w:rFonts w:ascii="Times New Roman" w:eastAsia="Times New Roman" w:hAnsi="Times New Roman" w:cs="Times New Roman"/>
          <w:sz w:val="24"/>
          <w:szCs w:val="24"/>
        </w:rPr>
        <w:t xml:space="preserv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xml:space="preserve">.  These were sampled regularly during budworm feeding and less frequently after feeding.  The </w:t>
      </w:r>
      <w:r>
        <w:rPr>
          <w:rFonts w:ascii="Times New Roman" w:eastAsia="Times New Roman" w:hAnsi="Times New Roman" w:cs="Times New Roman"/>
          <w:sz w:val="24"/>
          <w:szCs w:val="24"/>
        </w:rPr>
        <w:lastRenderedPageBreak/>
        <w:t>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samples decomposed before they could be collected and measured, so no data are available for the second half of the study. </w:t>
      </w:r>
      <w:r w:rsidR="002E724E">
        <w:rPr>
          <w:rFonts w:ascii="Times New Roman" w:eastAsia="Times New Roman" w:hAnsi="Times New Roman" w:cs="Times New Roman"/>
          <w:sz w:val="24"/>
          <w:szCs w:val="24"/>
        </w:rPr>
        <w:t xml:space="preserve"> However, budworm activity was confirmed by visual </w:t>
      </w:r>
      <w:commentRangeStart w:id="38"/>
      <w:r w:rsidR="002E724E">
        <w:rPr>
          <w:rFonts w:ascii="Times New Roman" w:eastAsia="Times New Roman" w:hAnsi="Times New Roman" w:cs="Times New Roman"/>
          <w:sz w:val="24"/>
          <w:szCs w:val="24"/>
        </w:rPr>
        <w:t>observation</w:t>
      </w:r>
      <w:commentRangeEnd w:id="38"/>
      <w:r w:rsidR="0098257E">
        <w:rPr>
          <w:rStyle w:val="CommentReference"/>
        </w:rPr>
        <w:commentReference w:id="38"/>
      </w:r>
      <w:r w:rsidR="002E724E">
        <w:rPr>
          <w:rFonts w:ascii="Times New Roman" w:eastAsia="Times New Roman" w:hAnsi="Times New Roman" w:cs="Times New Roman"/>
          <w:sz w:val="24"/>
          <w:szCs w:val="24"/>
        </w:rPr>
        <w:t>.</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0B4C3C68"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w:lastRenderedPageBreak/>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w:t>
      </w:r>
      <w:commentRangeStart w:id="39"/>
      <w:commentRangeStart w:id="40"/>
      <w:r w:rsidR="004162F7">
        <w:rPr>
          <w:rFonts w:ascii="Times New Roman" w:eastAsia="Times New Roman" w:hAnsi="Times New Roman" w:cs="Times New Roman"/>
          <w:sz w:val="24"/>
          <w:szCs w:val="24"/>
        </w:rPr>
        <w:t>mass</w:t>
      </w:r>
      <w:commentRangeEnd w:id="39"/>
      <w:r w:rsidR="009C2DBD">
        <w:rPr>
          <w:rStyle w:val="CommentReference"/>
        </w:rPr>
        <w:commentReference w:id="39"/>
      </w:r>
      <w:commentRangeEnd w:id="40"/>
      <w:r w:rsidR="009C2DBD">
        <w:rPr>
          <w:rStyle w:val="CommentReference"/>
        </w:rPr>
        <w:commentReference w:id="40"/>
      </w:r>
      <w:r w:rsidR="004162F7">
        <w:rPr>
          <w:rFonts w:ascii="Times New Roman" w:eastAsia="Times New Roman" w:hAnsi="Times New Roman" w:cs="Times New Roman"/>
          <w:sz w:val="24"/>
          <w:szCs w:val="24"/>
        </w:rPr>
        <w:t xml:space="preserve">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w:t>
      </w:r>
      <w:r>
        <w:rPr>
          <w:rFonts w:ascii="Times New Roman" w:eastAsia="Times New Roman" w:hAnsi="Times New Roman" w:cs="Times New Roman"/>
          <w:sz w:val="24"/>
          <w:szCs w:val="24"/>
        </w:rPr>
        <w:lastRenderedPageBreak/>
        <w:t xml:space="preserve">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178C8A57"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05A3E109"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229AA0CC"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the ascorbic acid </w:t>
      </w:r>
      <w:commentRangeStart w:id="41"/>
      <w:r>
        <w:rPr>
          <w:rFonts w:ascii="Times New Roman" w:eastAsia="Times New Roman" w:hAnsi="Times New Roman" w:cs="Times New Roman"/>
          <w:sz w:val="24"/>
          <w:szCs w:val="24"/>
        </w:rPr>
        <w:t>method</w:t>
      </w:r>
      <w:commentRangeEnd w:id="41"/>
      <w:r w:rsidR="00280F44">
        <w:rPr>
          <w:rStyle w:val="CommentReference"/>
        </w:rPr>
        <w:commentReference w:id="41"/>
      </w:r>
      <w:r>
        <w:rPr>
          <w:rFonts w:ascii="Times New Roman" w:eastAsia="Times New Roman" w:hAnsi="Times New Roman" w:cs="Times New Roman"/>
          <w:sz w:val="24"/>
          <w:szCs w:val="24"/>
        </w:rPr>
        <w:t xml:space="preserve">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w:t>
      </w:r>
      <w:r>
        <w:rPr>
          <w:rFonts w:ascii="Times New Roman" w:eastAsia="Times New Roman" w:hAnsi="Times New Roman" w:cs="Times New Roman"/>
          <w:sz w:val="24"/>
          <w:szCs w:val="24"/>
        </w:rPr>
        <w:lastRenderedPageBreak/>
        <w:t xml:space="preserve">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42" w:name="_Hlk24272010"/>
      <w:r>
        <w:rPr>
          <w:rFonts w:ascii="Times New Roman" w:eastAsia="Times New Roman" w:hAnsi="Times New Roman" w:cs="Times New Roman"/>
          <w:sz w:val="24"/>
          <w:szCs w:val="24"/>
        </w:rPr>
        <w:t>to determine which sample events differed significantly.</w:t>
      </w:r>
      <w:bookmarkEnd w:id="42"/>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5"/>
                    <a:stretch>
                      <a:fillRect/>
                    </a:stretch>
                  </pic:blipFill>
                  <pic:spPr>
                    <a:xfrm>
                      <a:off x="0" y="0"/>
                      <a:ext cx="5943600" cy="5486400"/>
                    </a:xfrm>
                    <a:prstGeom prst="rect">
                      <a:avLst/>
                    </a:prstGeom>
                  </pic:spPr>
                </pic:pic>
              </a:graphicData>
            </a:graphic>
          </wp:inline>
        </w:drawing>
      </w:r>
    </w:p>
    <w:p w14:paraId="27AD26C8" w14:textId="1B96A6DA"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w:t>
      </w:r>
      <w:r w:rsidR="00D91838">
        <w:rPr>
          <w:rFonts w:ascii="Times New Roman" w:eastAsia="Times New Roman" w:hAnsi="Times New Roman" w:cs="Times New Roman"/>
          <w:sz w:val="24"/>
          <w:szCs w:val="24"/>
        </w:rPr>
        <w:lastRenderedPageBreak/>
        <w:t xml:space="preserve">but on 4 Jun 16, it was higher in low budworm stands.  </w:t>
      </w:r>
      <w:proofErr w:type="gramStart"/>
      <w:r w:rsidR="00D91838">
        <w:rPr>
          <w:rFonts w:ascii="Times New Roman" w:eastAsia="Times New Roman" w:hAnsi="Times New Roman" w:cs="Times New Roman"/>
          <w:sz w:val="24"/>
          <w:szCs w:val="24"/>
        </w:rPr>
        <w:t xml:space="preserve">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w:t>
      </w:r>
      <w:proofErr w:type="gramEnd"/>
      <w:r w:rsidR="00D91838">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6"/>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2117783F"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xml:space="preserve">.  The biggest pulses of SRP and DOC from the canopy appeared on the same dates (8 Nov 15 and 21 Jul 16), which also coincided with the two rainfall events </w:t>
      </w:r>
      <w:r w:rsidR="00292277">
        <w:rPr>
          <w:rFonts w:ascii="Times New Roman" w:eastAsia="Times New Roman" w:hAnsi="Times New Roman" w:cs="Times New Roman"/>
          <w:sz w:val="24"/>
          <w:szCs w:val="24"/>
        </w:rPr>
        <w:t xml:space="preserve">where </w:t>
      </w:r>
      <w:r w:rsidR="0001670D">
        <w:rPr>
          <w:rFonts w:ascii="Times New Roman" w:eastAsia="Times New Roman" w:hAnsi="Times New Roman" w:cs="Times New Roman"/>
          <w:sz w:val="24"/>
          <w:szCs w:val="24"/>
        </w:rPr>
        <w:t xml:space="preserve">the most water </w:t>
      </w:r>
      <w:r w:rsidR="00292277">
        <w:rPr>
          <w:rFonts w:ascii="Times New Roman" w:eastAsia="Times New Roman" w:hAnsi="Times New Roman" w:cs="Times New Roman"/>
          <w:sz w:val="24"/>
          <w:szCs w:val="24"/>
        </w:rPr>
        <w:t xml:space="preserve">was </w:t>
      </w:r>
      <w:r w:rsidR="0001670D">
        <w:rPr>
          <w:rFonts w:ascii="Times New Roman" w:eastAsia="Times New Roman" w:hAnsi="Times New Roman" w:cs="Times New Roman"/>
          <w:sz w:val="24"/>
          <w:szCs w:val="24"/>
        </w:rPr>
        <w:t>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7"/>
                    <a:stretch>
                      <a:fillRect/>
                    </a:stretch>
                  </pic:blipFill>
                  <pic:spPr>
                    <a:xfrm>
                      <a:off x="0" y="0"/>
                      <a:ext cx="5943600" cy="3401568"/>
                    </a:xfrm>
                    <a:prstGeom prst="rect">
                      <a:avLst/>
                    </a:prstGeom>
                  </pic:spPr>
                </pic:pic>
              </a:graphicData>
            </a:graphic>
          </wp:inline>
        </w:drawing>
      </w:r>
    </w:p>
    <w:p w14:paraId="27C45AD4" w14:textId="355FAD9F" w:rsidR="002414A3" w:rsidRDefault="002414A3" w:rsidP="004D3C6E">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4632F2A1"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2A3C13">
        <w:rPr>
          <w:rFonts w:ascii="Times New Roman" w:eastAsia="Times New Roman" w:hAnsi="Times New Roman" w:cs="Times New Roman"/>
          <w:sz w:val="24"/>
          <w:szCs w:val="24"/>
        </w:rPr>
        <w:t xml:space="preserve">Litterfall and </w:t>
      </w:r>
      <w:proofErr w:type="spellStart"/>
      <w:r w:rsidR="002A3C13">
        <w:rPr>
          <w:rFonts w:ascii="Times New Roman" w:eastAsia="Times New Roman" w:hAnsi="Times New Roman" w:cs="Times New Roman"/>
          <w:sz w:val="24"/>
          <w:szCs w:val="24"/>
        </w:rPr>
        <w:t>frassfall</w:t>
      </w:r>
      <w:proofErr w:type="spellEnd"/>
      <w:r w:rsidR="002A3C13">
        <w:rPr>
          <w:rFonts w:ascii="Times New Roman" w:eastAsia="Times New Roman" w:hAnsi="Times New Roman" w:cs="Times New Roman"/>
          <w:sz w:val="24"/>
          <w:szCs w:val="24"/>
        </w:rPr>
        <w:t xml:space="preserve"> significantly interacted between budworm activity and time (GLS, p=0.04).  </w:t>
      </w:r>
      <w:r>
        <w:rPr>
          <w:rFonts w:ascii="Times New Roman" w:eastAsia="Times New Roman" w:hAnsi="Times New Roman" w:cs="Times New Roman"/>
          <w:sz w:val="24"/>
          <w:szCs w:val="24"/>
        </w:rPr>
        <w:t>In high impact sites, frass content was greater than in low impact sites during peak herbivory times.</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Low budworm site collectors contained more leaf litter than </w:t>
      </w:r>
      <w:r>
        <w:rPr>
          <w:rFonts w:ascii="Times New Roman" w:eastAsia="Times New Roman" w:hAnsi="Times New Roman" w:cs="Times New Roman"/>
          <w:sz w:val="24"/>
          <w:szCs w:val="24"/>
        </w:rPr>
        <w:lastRenderedPageBreak/>
        <w:t>high impact sights during the cooler months where the highest concentration of litter fell during the Oct</w:t>
      </w:r>
      <w:r w:rsidR="00540BBE" w:rsidRPr="008F7A72">
        <w:rPr>
          <w:rFonts w:ascii="Times New Roman" w:eastAsia="Times New Roman" w:hAnsi="Times New Roman" w:cs="Times New Roman"/>
          <w:color w:val="FF0000"/>
          <w:sz w:val="24"/>
          <w:szCs w:val="24"/>
        </w:rPr>
        <w:t>ober</w:t>
      </w:r>
      <w:r w:rsidRPr="008F7A72">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sz w:val="24"/>
          <w:szCs w:val="24"/>
        </w:rPr>
        <w:t xml:space="preserve">sampling </w:t>
      </w:r>
      <w:commentRangeStart w:id="43"/>
      <w:commentRangeStart w:id="44"/>
      <w:r>
        <w:rPr>
          <w:rFonts w:ascii="Times New Roman" w:eastAsia="Times New Roman" w:hAnsi="Times New Roman" w:cs="Times New Roman"/>
          <w:sz w:val="24"/>
          <w:szCs w:val="24"/>
        </w:rPr>
        <w:t>dates</w:t>
      </w:r>
      <w:commentRangeEnd w:id="43"/>
      <w:r w:rsidR="00540BBE">
        <w:rPr>
          <w:rStyle w:val="CommentReference"/>
        </w:rPr>
        <w:commentReference w:id="43"/>
      </w:r>
      <w:commentRangeEnd w:id="44"/>
      <w:r w:rsidR="00245232">
        <w:rPr>
          <w:rStyle w:val="CommentReference"/>
        </w:rPr>
        <w:commentReference w:id="44"/>
      </w:r>
      <w:r>
        <w:rPr>
          <w:rFonts w:ascii="Times New Roman" w:eastAsia="Times New Roman" w:hAnsi="Times New Roman" w:cs="Times New Roman"/>
          <w:sz w:val="24"/>
          <w:szCs w:val="24"/>
        </w:rPr>
        <w:t>.</w:t>
      </w:r>
      <w:ins w:id="45" w:author="Lillquist, Karl" w:date="2020-08-03T11:31:00Z">
        <w:r w:rsidR="00540BBE">
          <w:rPr>
            <w:rFonts w:ascii="Times New Roman" w:eastAsia="Times New Roman" w:hAnsi="Times New Roman" w:cs="Times New Roman"/>
            <w:sz w:val="24"/>
            <w:szCs w:val="24"/>
          </w:rPr>
          <w:t xml:space="preserve">  </w:t>
        </w:r>
      </w:ins>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tretch>
                      <a:fillRect/>
                    </a:stretch>
                  </pic:blipFill>
                  <pic:spPr bwMode="auto">
                    <a:xfrm>
                      <a:off x="0" y="0"/>
                      <a:ext cx="5943598" cy="3792909"/>
                    </a:xfrm>
                    <a:prstGeom prst="rect">
                      <a:avLst/>
                    </a:prstGeom>
                    <a:noFill/>
                    <a:ln>
                      <a:noFill/>
                    </a:ln>
                  </pic:spPr>
                </pic:pic>
              </a:graphicData>
            </a:graphic>
          </wp:inline>
        </w:drawing>
      </w:r>
    </w:p>
    <w:p w14:paraId="47923F34" w14:textId="5C760376" w:rsidR="00EB7C4C" w:rsidRDefault="00D765D3"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2BC8D680"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9">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 xml:space="preserve">of coniferous </w:t>
      </w:r>
      <w:proofErr w:type="spellStart"/>
      <w:r w:rsidR="00EB7C4C">
        <w:rPr>
          <w:rFonts w:ascii="Times New Roman" w:eastAsia="Times New Roman" w:hAnsi="Times New Roman" w:cs="Times New Roman"/>
          <w:sz w:val="24"/>
          <w:szCs w:val="24"/>
        </w:rPr>
        <w:t>and</w:t>
      </w:r>
      <w:ins w:id="46" w:author="Lillquist, Karl" w:date="2020-08-03T11:35:00Z">
        <w:r w:rsidR="00540BBE">
          <w:rPr>
            <w:rFonts w:ascii="Times New Roman" w:eastAsia="Times New Roman" w:hAnsi="Times New Roman" w:cs="Times New Roman"/>
            <w:sz w:val="24"/>
            <w:szCs w:val="24"/>
          </w:rPr>
          <w:t>What</w:t>
        </w:r>
        <w:proofErr w:type="spellEnd"/>
        <w:r w:rsidR="00540BBE">
          <w:rPr>
            <w:rFonts w:ascii="Times New Roman" w:eastAsia="Times New Roman" w:hAnsi="Times New Roman" w:cs="Times New Roman"/>
            <w:sz w:val="24"/>
            <w:szCs w:val="24"/>
          </w:rPr>
          <w:t xml:space="preserve"> </w:t>
        </w:r>
        <w:proofErr w:type="gramStart"/>
        <w:r w:rsidR="00540BBE">
          <w:rPr>
            <w:rFonts w:ascii="Times New Roman" w:eastAsia="Times New Roman" w:hAnsi="Times New Roman" w:cs="Times New Roman"/>
            <w:sz w:val="24"/>
            <w:szCs w:val="24"/>
          </w:rPr>
          <w:t xml:space="preserve">is </w:t>
        </w:r>
      </w:ins>
      <w:r w:rsidR="00EB7C4C">
        <w:rPr>
          <w:rFonts w:ascii="Times New Roman" w:eastAsia="Times New Roman" w:hAnsi="Times New Roman" w:cs="Times New Roman"/>
          <w:sz w:val="24"/>
          <w:szCs w:val="24"/>
        </w:rPr>
        <w:t xml:space="preserve"> deciduous</w:t>
      </w:r>
      <w:proofErr w:type="gramEnd"/>
      <w:r w:rsidR="00EB7C4C">
        <w:rPr>
          <w:rFonts w:ascii="Times New Roman" w:eastAsia="Times New Roman" w:hAnsi="Times New Roman" w:cs="Times New Roman"/>
          <w:sz w:val="24"/>
          <w:szCs w:val="24"/>
        </w:rPr>
        <w:t xml:space="preserve"> leaf litter did not vary by leaf type (p=0.68)</w:t>
      </w:r>
      <w:r w:rsidR="00540BBE" w:rsidRPr="008F7A72">
        <w:rPr>
          <w:rFonts w:ascii="Times New Roman" w:eastAsia="Times New Roman" w:hAnsi="Times New Roman" w:cs="Times New Roman"/>
          <w:color w:val="FF0000"/>
          <w:sz w:val="24"/>
          <w:szCs w:val="24"/>
        </w:rPr>
        <w:t>;</w:t>
      </w:r>
      <w:r w:rsidR="00EB7C4C">
        <w:rPr>
          <w:rFonts w:ascii="Times New Roman" w:eastAsia="Times New Roman" w:hAnsi="Times New Roman" w:cs="Times New Roman"/>
          <w:sz w:val="24"/>
          <w:szCs w:val="24"/>
        </w:rPr>
        <w:t xml:space="preserve"> however</w:t>
      </w:r>
      <w:r w:rsidR="00540BBE" w:rsidRPr="008F7A72">
        <w:rPr>
          <w:rFonts w:ascii="Times New Roman" w:eastAsia="Times New Roman" w:hAnsi="Times New Roman" w:cs="Times New Roman"/>
          <w:color w:val="FF0000"/>
          <w:sz w:val="24"/>
          <w:szCs w:val="24"/>
        </w:rPr>
        <w:t>,</w:t>
      </w:r>
      <w:r w:rsidR="00EB7C4C">
        <w:rPr>
          <w:rFonts w:ascii="Times New Roman" w:eastAsia="Times New Roman" w:hAnsi="Times New Roman" w:cs="Times New Roman"/>
          <w:sz w:val="24"/>
          <w:szCs w:val="24"/>
        </w:rPr>
        <w:t xml:space="preserve"> decomposition was faster in low budworm sites for both leaf litter </w:t>
      </w:r>
      <w:commentRangeStart w:id="47"/>
      <w:r w:rsidR="00EB7C4C">
        <w:rPr>
          <w:rFonts w:ascii="Times New Roman" w:eastAsia="Times New Roman" w:hAnsi="Times New Roman" w:cs="Times New Roman"/>
          <w:sz w:val="24"/>
          <w:szCs w:val="24"/>
        </w:rPr>
        <w:t>types</w:t>
      </w:r>
      <w:commentRangeEnd w:id="47"/>
      <w:r w:rsidR="00540BBE">
        <w:rPr>
          <w:rStyle w:val="CommentReference"/>
        </w:rPr>
        <w:commentReference w:id="47"/>
      </w:r>
      <w:r w:rsidR="00EB7C4C">
        <w:rPr>
          <w:rFonts w:ascii="Times New Roman" w:eastAsia="Times New Roman" w:hAnsi="Times New Roman" w:cs="Times New Roman"/>
          <w:sz w:val="24"/>
          <w:szCs w:val="24"/>
        </w:rPr>
        <w:t xml:space="preserve">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 xml:space="preserve">mass of DIN deposited by throughfall was positively </w:t>
      </w:r>
      <w:commentRangeStart w:id="48"/>
      <w:r w:rsidR="000E2596">
        <w:rPr>
          <w:rFonts w:ascii="Times New Roman" w:eastAsia="Times New Roman" w:hAnsi="Times New Roman" w:cs="Times New Roman"/>
          <w:sz w:val="24"/>
          <w:szCs w:val="24"/>
        </w:rPr>
        <w:t>associated</w:t>
      </w:r>
      <w:commentRangeEnd w:id="48"/>
      <w:r w:rsidR="00540BBE">
        <w:rPr>
          <w:rStyle w:val="CommentReference"/>
        </w:rPr>
        <w:commentReference w:id="48"/>
      </w:r>
      <w:r w:rsidR="000E2596">
        <w:rPr>
          <w:rFonts w:ascii="Times New Roman" w:eastAsia="Times New Roman" w:hAnsi="Times New Roman" w:cs="Times New Roman"/>
          <w:sz w:val="24"/>
          <w:szCs w:val="24"/>
        </w:rPr>
        <w:t xml:space="preserve">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20"/>
                    <a:stretch>
                      <a:fillRect/>
                    </a:stretch>
                  </pic:blipFill>
                  <pic:spPr>
                    <a:xfrm>
                      <a:off x="0" y="0"/>
                      <a:ext cx="5943600" cy="5486400"/>
                    </a:xfrm>
                    <a:prstGeom prst="rect">
                      <a:avLst/>
                    </a:prstGeom>
                  </pic:spPr>
                </pic:pic>
              </a:graphicData>
            </a:graphic>
          </wp:inline>
        </w:drawing>
      </w:r>
    </w:p>
    <w:p w14:paraId="60AB77D0" w14:textId="6846CB5A"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70832F8A"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 xml:space="preserve">with higher concentrations on 8 May 16 </w:t>
      </w:r>
      <w:r w:rsidR="00DE5011">
        <w:rPr>
          <w:rFonts w:ascii="Times New Roman" w:eastAsia="Times New Roman" w:hAnsi="Times New Roman" w:cs="Times New Roman"/>
          <w:sz w:val="24"/>
          <w:szCs w:val="24"/>
        </w:rPr>
        <w:t>and 6 Nov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sidRPr="0047411E">
        <w:rPr>
          <w:rFonts w:ascii="Times New Roman" w:eastAsia="Times New Roman" w:hAnsi="Times New Roman" w:cs="Times New Roman"/>
          <w:sz w:val="24"/>
          <w:szCs w:val="24"/>
        </w:rPr>
        <w:t>, however</w:t>
      </w:r>
      <w:r w:rsidR="00C97580">
        <w:rPr>
          <w:rFonts w:ascii="Times New Roman" w:eastAsia="Times New Roman" w:hAnsi="Times New Roman" w:cs="Times New Roman"/>
          <w:sz w:val="24"/>
          <w:szCs w:val="24"/>
        </w:rPr>
        <w:t xml:space="preserve">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commentRangeStart w:id="49"/>
      <w:r w:rsidR="000E2596">
        <w:rPr>
          <w:rFonts w:ascii="Times New Roman" w:eastAsia="Times New Roman" w:hAnsi="Times New Roman" w:cs="Times New Roman"/>
          <w:sz w:val="24"/>
          <w:szCs w:val="24"/>
        </w:rPr>
        <w:t>These</w:t>
      </w:r>
      <w:commentRangeEnd w:id="49"/>
      <w:r w:rsidR="00540BBE">
        <w:rPr>
          <w:rStyle w:val="CommentReference"/>
        </w:rPr>
        <w:commentReference w:id="49"/>
      </w:r>
      <w:r w:rsidR="000E2596">
        <w:rPr>
          <w:rFonts w:ascii="Times New Roman" w:eastAsia="Times New Roman" w:hAnsi="Times New Roman" w:cs="Times New Roman"/>
          <w:sz w:val="24"/>
          <w:szCs w:val="24"/>
        </w:rPr>
        <w:t xml:space="preserve"> times also coincided with the </w:t>
      </w:r>
      <w:r w:rsidR="00DE5011">
        <w:rPr>
          <w:rFonts w:ascii="Times New Roman" w:eastAsia="Times New Roman" w:hAnsi="Times New Roman" w:cs="Times New Roman"/>
          <w:sz w:val="24"/>
          <w:szCs w:val="24"/>
        </w:rPr>
        <w:t xml:space="preserve">beginning of </w:t>
      </w:r>
      <w:r w:rsidR="000E2596">
        <w:rPr>
          <w:rFonts w:ascii="Times New Roman" w:eastAsia="Times New Roman" w:hAnsi="Times New Roman" w:cs="Times New Roman"/>
          <w:sz w:val="24"/>
          <w:szCs w:val="24"/>
        </w:rPr>
        <w:t xml:space="preserve">and the </w:t>
      </w:r>
      <w:r w:rsidR="00DE5011">
        <w:rPr>
          <w:rFonts w:ascii="Times New Roman" w:eastAsia="Times New Roman" w:hAnsi="Times New Roman" w:cs="Times New Roman"/>
          <w:sz w:val="24"/>
          <w:szCs w:val="24"/>
        </w:rPr>
        <w:t xml:space="preserve">end of </w:t>
      </w:r>
      <w:r w:rsidR="000E2596">
        <w:rPr>
          <w:rFonts w:ascii="Times New Roman" w:eastAsia="Times New Roman" w:hAnsi="Times New Roman" w:cs="Times New Roman"/>
          <w:sz w:val="24"/>
          <w:szCs w:val="24"/>
        </w:rPr>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lastRenderedPageBreak/>
        <w:t xml:space="preserve">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in all sites, </w:t>
      </w:r>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(p=0.33, LME) nor net mineralization (p=0.66, LME)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w:t>
      </w:r>
      <w:r w:rsidR="00DE5011">
        <w:rPr>
          <w:rFonts w:ascii="Times New Roman" w:eastAsia="Times New Roman" w:hAnsi="Times New Roman" w:cs="Times New Roman"/>
          <w:sz w:val="24"/>
          <w:szCs w:val="24"/>
        </w:rPr>
        <w:t xml:space="preserve"> activity level.</w:t>
      </w:r>
      <w:r w:rsidR="006238CE">
        <w:rPr>
          <w:rFonts w:ascii="Times New Roman" w:eastAsia="Times New Roman" w:hAnsi="Times New Roman" w:cs="Times New Roman"/>
          <w:sz w:val="24"/>
          <w:szCs w:val="24"/>
        </w:rPr>
        <w:t xml:space="preserve"> </w:t>
      </w:r>
      <w:r w:rsidR="00DE5011">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Net mineralization significantly interacted with time (p = 0.03) whereby low budworm sites has higher rates of mineralization over the winter.  Net nitrification was highest across sites in fall (p &lt; 0.0001).</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1"/>
                    <a:stretch>
                      <a:fillRect/>
                    </a:stretch>
                  </pic:blipFill>
                  <pic:spPr>
                    <a:xfrm>
                      <a:off x="0" y="0"/>
                      <a:ext cx="5943600" cy="5486400"/>
                    </a:xfrm>
                    <a:prstGeom prst="rect">
                      <a:avLst/>
                    </a:prstGeom>
                  </pic:spPr>
                </pic:pic>
              </a:graphicData>
            </a:graphic>
          </wp:inline>
        </w:drawing>
      </w:r>
    </w:p>
    <w:p w14:paraId="4B9A2E77" w14:textId="36A3B678"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2"/>
                    <a:stretch>
                      <a:fillRect/>
                    </a:stretch>
                  </pic:blipFill>
                  <pic:spPr>
                    <a:xfrm>
                      <a:off x="0" y="0"/>
                      <a:ext cx="5943600" cy="3799781"/>
                    </a:xfrm>
                    <a:prstGeom prst="rect">
                      <a:avLst/>
                    </a:prstGeom>
                  </pic:spPr>
                </pic:pic>
              </a:graphicData>
            </a:graphic>
          </wp:inline>
        </w:drawing>
      </w:r>
    </w:p>
    <w:p w14:paraId="63648DC1" w14:textId="19165AC3" w:rsidR="00EB72F0" w:rsidRDefault="00EB72F0"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72BD0AE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throughfall</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29A31B89"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throughfall,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xml:space="preserve">, I also observed higher </w:t>
      </w:r>
      <w:r w:rsidR="00533C98">
        <w:rPr>
          <w:rFonts w:ascii="Times New Roman" w:hAnsi="Times New Roman" w:cs="Times New Roman" w:hint="eastAsia"/>
          <w:sz w:val="24"/>
          <w:szCs w:val="24"/>
          <w:lang w:eastAsia="ja-JP"/>
        </w:rPr>
        <w:lastRenderedPageBreak/>
        <w:t>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 xml:space="preserve">4 </w:t>
      </w:r>
      <w:r w:rsidR="00B471E5" w:rsidRPr="008E0A6F">
        <w:rPr>
          <w:rFonts w:ascii="Times New Roman" w:eastAsia="Times New Roman" w:hAnsi="Times New Roman" w:cs="Times New Roman"/>
          <w:sz w:val="24"/>
          <w:szCs w:val="24"/>
        </w:rPr>
        <w:t>Jun</w:t>
      </w:r>
      <w:r w:rsidR="00B471E5">
        <w:rPr>
          <w:rFonts w:ascii="Times New Roman" w:eastAsia="Times New Roman" w:hAnsi="Times New Roman" w:cs="Times New Roman"/>
          <w:sz w:val="24"/>
          <w:szCs w:val="24"/>
        </w:rPr>
        <w:t xml:space="preserve">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 xml:space="preserve">ammonium </w:t>
      </w:r>
      <w:commentRangeStart w:id="50"/>
      <w:commentRangeStart w:id="51"/>
      <w:commentRangeStart w:id="52"/>
      <w:r w:rsidR="00847E44">
        <w:rPr>
          <w:rFonts w:ascii="Times New Roman" w:eastAsia="Times New Roman" w:hAnsi="Times New Roman" w:cs="Times New Roman"/>
          <w:sz w:val="24"/>
          <w:szCs w:val="24"/>
        </w:rPr>
        <w:t>uptake</w:t>
      </w:r>
      <w:commentRangeEnd w:id="50"/>
      <w:r w:rsidR="000C6063">
        <w:rPr>
          <w:rStyle w:val="CommentReference"/>
        </w:rPr>
        <w:commentReference w:id="50"/>
      </w:r>
      <w:commentRangeEnd w:id="51"/>
      <w:r w:rsidR="000C6063">
        <w:rPr>
          <w:rStyle w:val="CommentReference"/>
        </w:rPr>
        <w:commentReference w:id="51"/>
      </w:r>
      <w:commentRangeEnd w:id="52"/>
      <w:r w:rsidR="00D17621">
        <w:rPr>
          <w:rStyle w:val="CommentReference"/>
        </w:rPr>
        <w:commentReference w:id="52"/>
      </w:r>
      <w:r w:rsidR="00847E44">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w:t>
      </w:r>
      <w:ins w:id="53" w:author="Lillquist, Karl" w:date="2020-08-03T11:44:00Z">
        <w:r w:rsidR="000C6063">
          <w:rPr>
            <w:rFonts w:ascii="Times New Roman" w:eastAsia="Times New Roman" w:hAnsi="Times New Roman" w:cs="Times New Roman"/>
            <w:sz w:val="24"/>
            <w:szCs w:val="24"/>
          </w:rPr>
          <w:t xml:space="preserve"> </w:t>
        </w:r>
      </w:ins>
    </w:p>
    <w:p w14:paraId="3F7262F0" w14:textId="1545A2BA" w:rsidR="007F6806" w:rsidRDefault="009C1D0D" w:rsidP="00CC13BF">
      <w:pPr>
        <w:spacing w:line="480" w:lineRule="auto"/>
        <w:ind w:firstLine="720"/>
        <w:contextualSpacing/>
        <w:rPr>
          <w:rFonts w:ascii="Times New Roman" w:eastAsia="Times New Roman" w:hAnsi="Times New Roman" w:cs="Times New Roman"/>
          <w:sz w:val="24"/>
          <w:szCs w:val="24"/>
        </w:rPr>
      </w:pPr>
      <w:proofErr w:type="gramStart"/>
      <w:r>
        <w:rPr>
          <w:rFonts w:ascii="Times New Roman" w:hAnsi="Times New Roman" w:cs="Times New Roman" w:hint="eastAsia"/>
          <w:sz w:val="24"/>
          <w:szCs w:val="24"/>
          <w:lang w:eastAsia="ja-JP"/>
        </w:rPr>
        <w:t>Similar to</w:t>
      </w:r>
      <w:proofErr w:type="gramEnd"/>
      <w:r>
        <w:rPr>
          <w:rFonts w:ascii="Times New Roman" w:hAnsi="Times New Roman" w:cs="Times New Roman" w:hint="eastAsia"/>
          <w:sz w:val="24"/>
          <w:szCs w:val="24"/>
          <w:lang w:eastAsia="ja-JP"/>
        </w:rPr>
        <w:t xml:space="preserve"> </w:t>
      </w:r>
      <w:r w:rsidR="00847E44">
        <w:rPr>
          <w:rFonts w:ascii="Times New Roman" w:hAnsi="Times New Roman" w:cs="Times New Roman"/>
          <w:sz w:val="24"/>
          <w:szCs w:val="24"/>
          <w:lang w:eastAsia="ja-JP"/>
        </w:rPr>
        <w:t xml:space="preserve">patterns in throughfall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w:t>
      </w:r>
      <w:proofErr w:type="gramStart"/>
      <w:r w:rsidR="00F803E3">
        <w:rPr>
          <w:rFonts w:ascii="Times New Roman" w:hAnsi="Times New Roman" w:cs="Times New Roman"/>
          <w:sz w:val="24"/>
          <w:szCs w:val="24"/>
          <w:lang w:eastAsia="ja-JP"/>
        </w:rPr>
        <w:t>similar to</w:t>
      </w:r>
      <w:proofErr w:type="gramEnd"/>
      <w:r w:rsidR="00F803E3">
        <w:rPr>
          <w:rFonts w:ascii="Times New Roman" w:hAnsi="Times New Roman" w:cs="Times New Roman"/>
          <w:sz w:val="24"/>
          <w:szCs w:val="24"/>
          <w:lang w:eastAsia="ja-JP"/>
        </w:rPr>
        <w:t xml:space="preserve">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w:t>
      </w:r>
      <w:r w:rsidR="007F6806">
        <w:rPr>
          <w:rFonts w:ascii="Times New Roman" w:eastAsia="Times New Roman" w:hAnsi="Times New Roman" w:cs="Times New Roman"/>
          <w:sz w:val="24"/>
          <w:szCs w:val="24"/>
        </w:rPr>
        <w:lastRenderedPageBreak/>
        <w:t xml:space="preserve">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745D6BFD"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32C17098"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lastRenderedPageBreak/>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up 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2D8CE27C"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21A90B2B"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commentRangeStart w:id="54"/>
      <w:commentRangeStart w:id="55"/>
      <w:r w:rsidR="00A83065">
        <w:rPr>
          <w:rFonts w:ascii="Times New Roman" w:eastAsia="Times New Roman" w:hAnsi="Times New Roman" w:cs="Times New Roman"/>
          <w:sz w:val="24"/>
          <w:szCs w:val="24"/>
        </w:rPr>
        <w:t>In</w:t>
      </w:r>
      <w:commentRangeEnd w:id="54"/>
      <w:r w:rsidR="001A5C27">
        <w:rPr>
          <w:rStyle w:val="CommentReference"/>
        </w:rPr>
        <w:commentReference w:id="54"/>
      </w:r>
      <w:commentRangeEnd w:id="55"/>
      <w:r w:rsidR="00EE3192">
        <w:rPr>
          <w:rStyle w:val="CommentReference"/>
        </w:rPr>
        <w:commentReference w:id="55"/>
      </w:r>
      <w:r w:rsidR="00A83065">
        <w:rPr>
          <w:rFonts w:ascii="Times New Roman" w:eastAsia="Times New Roman" w:hAnsi="Times New Roman" w:cs="Times New Roman"/>
          <w:sz w:val="24"/>
          <w:szCs w:val="24"/>
        </w:rPr>
        <w:t xml:space="preserve"> contrast, p</w:t>
      </w:r>
      <w:r w:rsidRPr="00704DFA">
        <w:rPr>
          <w:rFonts w:ascii="Times New Roman" w:eastAsia="Times New Roman" w:hAnsi="Times New Roman" w:cs="Times New Roman"/>
          <w:sz w:val="24"/>
          <w:szCs w:val="24"/>
        </w:rPr>
        <w:t>eak frass 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w:t>
      </w:r>
      <w:r w:rsidR="0064744E" w:rsidRPr="00704DFA">
        <w:rPr>
          <w:rFonts w:ascii="Times New Roman" w:eastAsia="Times New Roman" w:hAnsi="Times New Roman" w:cs="Times New Roman"/>
          <w:sz w:val="24"/>
          <w:szCs w:val="24"/>
        </w:rPr>
        <w:lastRenderedPageBreak/>
        <w:t xml:space="preserve">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 xml:space="preserve">(Hunter et al,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While this study showed </w:t>
      </w:r>
      <w:r w:rsidR="00600432" w:rsidRPr="00704DFA">
        <w:rPr>
          <w:rFonts w:ascii="Times New Roman" w:eastAsia="Times New Roman" w:hAnsi="Times New Roman" w:cs="Times New Roman"/>
          <w:sz w:val="24"/>
          <w:szCs w:val="24"/>
        </w:rPr>
        <w:t xml:space="preserve">positive correlations between frass inputs and nutrient availability </w:t>
      </w:r>
      <w:r w:rsidR="00600432">
        <w:rPr>
          <w:rFonts w:ascii="Times New Roman" w:eastAsia="Times New Roman" w:hAnsi="Times New Roman" w:cs="Times New Roman"/>
          <w:sz w:val="24"/>
          <w:szCs w:val="24"/>
        </w:rPr>
        <w:t xml:space="preserve">varied </w:t>
      </w:r>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w:t>
      </w:r>
      <w:r w:rsidR="00600432">
        <w:rPr>
          <w:rFonts w:ascii="Times New Roman" w:eastAsia="Times New Roman" w:hAnsi="Times New Roman" w:cs="Times New Roman"/>
          <w:sz w:val="24"/>
          <w:szCs w:val="24"/>
        </w:rPr>
        <w:t>ly</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the </w:t>
      </w:r>
      <w:r w:rsidR="00302A72" w:rsidRPr="00704DFA">
        <w:rPr>
          <w:rFonts w:ascii="Times New Roman" w:eastAsia="Times New Roman" w:hAnsi="Times New Roman" w:cs="Times New Roman"/>
          <w:sz w:val="24"/>
          <w:szCs w:val="24"/>
        </w:rPr>
        <w:t>correlation</w:t>
      </w:r>
      <w:r w:rsidR="00600432">
        <w:rPr>
          <w:rFonts w:ascii="Times New Roman" w:eastAsia="Times New Roman" w:hAnsi="Times New Roman" w:cs="Times New Roman"/>
          <w:sz w:val="24"/>
          <w:szCs w:val="24"/>
        </w:rPr>
        <w:t xml:space="preserve"> was relatively strong (Hunter et al. 2003)</w:t>
      </w:r>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w:t>
      </w:r>
      <w:commentRangeStart w:id="56"/>
      <w:r w:rsidR="0064744E">
        <w:rPr>
          <w:rFonts w:ascii="Times New Roman" w:eastAsia="Times New Roman" w:hAnsi="Times New Roman" w:cs="Times New Roman"/>
          <w:sz w:val="24"/>
          <w:szCs w:val="24"/>
        </w:rPr>
        <w:t>Because</w:t>
      </w:r>
      <w:commentRangeEnd w:id="56"/>
      <w:r w:rsidR="008E0A6F">
        <w:rPr>
          <w:rStyle w:val="CommentReference"/>
        </w:rPr>
        <w:commentReference w:id="56"/>
      </w:r>
      <w:r w:rsidR="0064744E">
        <w:rPr>
          <w:rFonts w:ascii="Times New Roman" w:eastAsia="Times New Roman" w:hAnsi="Times New Roman" w:cs="Times New Roman"/>
          <w:sz w:val="24"/>
          <w:szCs w:val="24"/>
        </w:rPr>
        <w:t xml:space="preserv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w:t>
      </w:r>
      <w:commentRangeStart w:id="57"/>
      <w:r w:rsidR="0064744E">
        <w:rPr>
          <w:rFonts w:ascii="Times New Roman" w:eastAsia="Times New Roman" w:hAnsi="Times New Roman" w:cs="Times New Roman"/>
          <w:sz w:val="24"/>
          <w:szCs w:val="24"/>
        </w:rPr>
        <w:t>inorganic</w:t>
      </w:r>
      <w:commentRangeEnd w:id="57"/>
      <w:r w:rsidR="008E0A6F">
        <w:rPr>
          <w:rStyle w:val="CommentReference"/>
        </w:rPr>
        <w:commentReference w:id="57"/>
      </w:r>
      <w:r w:rsidR="0064744E">
        <w:rPr>
          <w:rFonts w:ascii="Times New Roman" w:eastAsia="Times New Roman" w:hAnsi="Times New Roman" w:cs="Times New Roman"/>
          <w:sz w:val="24"/>
          <w:szCs w:val="24"/>
        </w:rPr>
        <w:t xml:space="preserve">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F68B70B"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rates 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66465A">
        <w:rPr>
          <w:rFonts w:ascii="Times New Roman" w:eastAsia="Times New Roman" w:hAnsi="Times New Roman" w:cs="Times New Roman"/>
          <w:sz w:val="24"/>
          <w:szCs w:val="24"/>
        </w:rPr>
        <w:t xml:space="preserve">were </w:t>
      </w:r>
      <w:r w:rsidR="00F1246B">
        <w:rPr>
          <w:rFonts w:ascii="Times New Roman" w:eastAsia="Times New Roman" w:hAnsi="Times New Roman" w:cs="Times New Roman"/>
          <w:sz w:val="24"/>
          <w:szCs w:val="24"/>
        </w:rPr>
        <w:t xml:space="preserve">34-40% slower than non-galled leaf litter </w:t>
      </w:r>
      <w:commentRangeStart w:id="58"/>
      <w:r w:rsidR="00163180">
        <w:rPr>
          <w:rFonts w:ascii="Times New Roman" w:eastAsia="Times New Roman" w:hAnsi="Times New Roman" w:cs="Times New Roman"/>
          <w:sz w:val="24"/>
          <w:szCs w:val="24"/>
        </w:rPr>
        <w:t>because of decreased leaf litter quality</w:t>
      </w:r>
      <w:commentRangeEnd w:id="58"/>
      <w:r w:rsidR="008E0A6F">
        <w:rPr>
          <w:rStyle w:val="CommentReference"/>
        </w:rPr>
        <w:commentReference w:id="58"/>
      </w:r>
      <w:r w:rsidR="00163180">
        <w:rPr>
          <w:rFonts w:ascii="Times New Roman" w:eastAsia="Times New Roman" w:hAnsi="Times New Roman" w:cs="Times New Roman"/>
          <w:sz w:val="24"/>
          <w:szCs w:val="24"/>
        </w:rPr>
        <w:t xml:space="preserve"> </w:t>
      </w:r>
      <w:r w:rsidR="00F1246B">
        <w:rPr>
          <w:rFonts w:ascii="Times New Roman" w:eastAsia="Times New Roman" w:hAnsi="Times New Roman" w:cs="Times New Roman"/>
          <w:sz w:val="24"/>
          <w:szCs w:val="24"/>
        </w:rPr>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 xml:space="preserve">from defoliated trees slowed </w:t>
      </w:r>
      <w:r w:rsidR="00163180" w:rsidRPr="00EE3192">
        <w:rPr>
          <w:rFonts w:ascii="Times New Roman" w:eastAsia="Times New Roman" w:hAnsi="Times New Roman" w:cs="Times New Roman"/>
          <w:sz w:val="24"/>
          <w:szCs w:val="24"/>
        </w:rPr>
        <w:t>decomposition</w:t>
      </w:r>
      <w:r w:rsidR="0066465A" w:rsidRPr="00EE3192">
        <w:rPr>
          <w:rFonts w:ascii="Times New Roman" w:eastAsia="Times New Roman" w:hAnsi="Times New Roman" w:cs="Times New Roman"/>
          <w:sz w:val="24"/>
          <w:szCs w:val="24"/>
        </w:rPr>
        <w:t>, however</w:t>
      </w:r>
      <w:r w:rsidR="00163180" w:rsidRPr="00EE3192">
        <w:rPr>
          <w:rFonts w:ascii="Times New Roman" w:eastAsia="Times New Roman" w:hAnsi="Times New Roman" w:cs="Times New Roman"/>
          <w:sz w:val="24"/>
          <w:szCs w:val="24"/>
        </w:rPr>
        <w:t xml:space="preserve"> I cannot</w:t>
      </w:r>
      <w:r w:rsidR="00163180">
        <w:rPr>
          <w:rFonts w:ascii="Times New Roman" w:eastAsia="Times New Roman" w:hAnsi="Times New Roman" w:cs="Times New Roman"/>
          <w:sz w:val="24"/>
          <w:szCs w:val="24"/>
        </w:rPr>
        <w:t xml:space="preserve"> test that hypothesis because I only measured DOC concentration and not DOC quality.  </w:t>
      </w:r>
      <w:r w:rsidR="00F75982">
        <w:rPr>
          <w:rFonts w:ascii="Times New Roman" w:eastAsia="Times New Roman" w:hAnsi="Times New Roman" w:cs="Times New Roman"/>
          <w:sz w:val="24"/>
          <w:szCs w:val="24"/>
        </w:rPr>
        <w:t xml:space="preserve">Fungi are </w:t>
      </w:r>
      <w:r w:rsidR="00F75982">
        <w:rPr>
          <w:rFonts w:ascii="Times New Roman" w:eastAsia="Times New Roman" w:hAnsi="Times New Roman" w:cs="Times New Roman"/>
          <w:sz w:val="24"/>
          <w:szCs w:val="24"/>
        </w:rPr>
        <w:lastRenderedPageBreak/>
        <w:t xml:space="preserve">less able to contribute to decomposition in </w:t>
      </w:r>
      <w:r w:rsidR="008E0A6F">
        <w:rPr>
          <w:rFonts w:ascii="Times New Roman" w:eastAsia="Times New Roman" w:hAnsi="Times New Roman" w:cs="Times New Roman"/>
          <w:sz w:val="24"/>
          <w:szCs w:val="24"/>
        </w:rPr>
        <w:t>N-</w:t>
      </w:r>
      <w:r w:rsidR="00F75982">
        <w:rPr>
          <w:rFonts w:ascii="Times New Roman" w:eastAsia="Times New Roman" w:hAnsi="Times New Roman" w:cs="Times New Roman"/>
          <w:sz w:val="24"/>
          <w:szCs w:val="24"/>
        </w:rPr>
        <w:t>rich environments (</w:t>
      </w:r>
      <w:proofErr w:type="spellStart"/>
      <w:r w:rsidR="00F75982">
        <w:rPr>
          <w:rFonts w:ascii="Times New Roman" w:eastAsia="Times New Roman" w:hAnsi="Times New Roman" w:cs="Times New Roman"/>
          <w:sz w:val="24"/>
          <w:szCs w:val="24"/>
        </w:rPr>
        <w:t>Diepen</w:t>
      </w:r>
      <w:proofErr w:type="spellEnd"/>
      <w:r w:rsidR="00F75982">
        <w:rPr>
          <w:rFonts w:ascii="Times New Roman" w:eastAsia="Times New Roman" w:hAnsi="Times New Roman" w:cs="Times New Roman"/>
          <w:sz w:val="24"/>
          <w:szCs w:val="24"/>
        </w:rPr>
        <w:t xml:space="preserve"> et al 2017), suggesting that as more N enters the soil from throughfall, decomposition rates could decrease, which could also decrease decomposition in high budworm sites.  However, I found that higher rates of N delivery via throughfall were associated with faster decomposition, which may indicate that fungi are playing less of a role than other soil microbes and decomposers.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w:t>
      </w:r>
      <w:commentRangeStart w:id="59"/>
      <w:r w:rsidR="00F75982">
        <w:rPr>
          <w:rFonts w:ascii="Times New Roman" w:eastAsia="Times New Roman" w:hAnsi="Times New Roman" w:cs="Times New Roman"/>
          <w:sz w:val="24"/>
          <w:szCs w:val="24"/>
        </w:rPr>
        <w:t>rates</w:t>
      </w:r>
      <w:commentRangeEnd w:id="59"/>
      <w:r w:rsidR="008E0A6F">
        <w:rPr>
          <w:rStyle w:val="CommentReference"/>
        </w:rPr>
        <w:commentReference w:id="59"/>
      </w:r>
      <w:r w:rsidR="00F75982">
        <w:rPr>
          <w:rFonts w:ascii="Times New Roman" w:eastAsia="Times New Roman" w:hAnsi="Times New Roman" w:cs="Times New Roman"/>
          <w:sz w:val="24"/>
          <w:szCs w:val="24"/>
        </w:rPr>
        <w:t xml:space="preserve">.  </w:t>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60AFCE58"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28D289E8"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 xml:space="preserve">immobilization of ammonium via soil bacterial production or understory plant uptake.  There </w:t>
      </w:r>
      <w:r w:rsidR="000D68A9" w:rsidRPr="00EE3192">
        <w:rPr>
          <w:rFonts w:ascii="Times New Roman" w:eastAsia="Times New Roman" w:hAnsi="Times New Roman" w:cs="Times New Roman"/>
          <w:sz w:val="24"/>
          <w:szCs w:val="24"/>
        </w:rPr>
        <w:t>was</w:t>
      </w:r>
      <w:r w:rsidR="008E0A6F" w:rsidRPr="00EE3192">
        <w:rPr>
          <w:rFonts w:ascii="Times New Roman" w:eastAsia="Times New Roman" w:hAnsi="Times New Roman" w:cs="Times New Roman"/>
          <w:sz w:val="24"/>
          <w:szCs w:val="24"/>
        </w:rPr>
        <w:t>,</w:t>
      </w:r>
      <w:r w:rsidR="000D68A9" w:rsidRPr="00EE3192">
        <w:rPr>
          <w:rFonts w:ascii="Times New Roman" w:eastAsia="Times New Roman" w:hAnsi="Times New Roman" w:cs="Times New Roman"/>
          <w:sz w:val="24"/>
          <w:szCs w:val="24"/>
        </w:rPr>
        <w:t xml:space="preserve"> however</w:t>
      </w:r>
      <w:r w:rsidR="008E0A6F" w:rsidRPr="00EE3192">
        <w:rPr>
          <w:rFonts w:ascii="Times New Roman" w:eastAsia="Times New Roman" w:hAnsi="Times New Roman" w:cs="Times New Roman"/>
          <w:sz w:val="24"/>
          <w:szCs w:val="24"/>
        </w:rPr>
        <w:t>,</w:t>
      </w:r>
      <w:r w:rsidR="000D68A9" w:rsidRPr="00EE3192">
        <w:rPr>
          <w:rFonts w:ascii="Times New Roman" w:eastAsia="Times New Roman" w:hAnsi="Times New Roman" w:cs="Times New Roman"/>
          <w:sz w:val="24"/>
          <w:szCs w:val="24"/>
        </w:rPr>
        <w:t xml:space="preserve"> a significant</w:t>
      </w:r>
      <w:r w:rsidR="000D68A9">
        <w:rPr>
          <w:rFonts w:ascii="Times New Roman" w:eastAsia="Times New Roman" w:hAnsi="Times New Roman" w:cs="Times New Roman"/>
          <w:sz w:val="24"/>
          <w:szCs w:val="24"/>
        </w:rPr>
        <w:t xml:space="preserve">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lastRenderedPageBreak/>
        <w:t>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262A928A"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w:t>
      </w:r>
      <w:proofErr w:type="gramStart"/>
      <w:r w:rsidR="001D207E">
        <w:rPr>
          <w:rFonts w:ascii="Times New Roman" w:eastAsia="Times New Roman" w:hAnsi="Times New Roman" w:cs="Times New Roman"/>
          <w:sz w:val="24"/>
          <w:szCs w:val="24"/>
        </w:rPr>
        <w:t>Similar to</w:t>
      </w:r>
      <w:proofErr w:type="gramEnd"/>
      <w:r w:rsidR="001D207E">
        <w:rPr>
          <w:rFonts w:ascii="Times New Roman" w:eastAsia="Times New Roman" w:hAnsi="Times New Roman" w:cs="Times New Roman"/>
          <w:sz w:val="24"/>
          <w:szCs w:val="24"/>
        </w:rPr>
        <w:t xml:space="preserve"> ammonium, there did not seem to be a concordance between throughfall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throughfall nitrate were not seen in 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8945A7">
        <w:rPr>
          <w:rFonts w:ascii="Times New Roman" w:eastAsia="Times New Roman" w:hAnsi="Times New Roman" w:cs="Times New Roman"/>
          <w:sz w:val="24"/>
          <w:szCs w:val="24"/>
        </w:rPr>
        <w:t>Hunter et al; 2002</w:t>
      </w:r>
      <w:r w:rsidR="00B7537C">
        <w:rPr>
          <w:rFonts w:ascii="Times New Roman" w:eastAsia="Times New Roman" w:hAnsi="Times New Roman" w:cs="Times New Roman"/>
          <w:sz w:val="24"/>
          <w:szCs w:val="24"/>
        </w:rPr>
        <w:t>), consistent with what appears to be rapid immobilization.</w:t>
      </w:r>
    </w:p>
    <w:p w14:paraId="5240BECB" w14:textId="3CBC1A35"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 xml:space="preserve">been seen in tropical forests experiencing herbivory (Metcalfe et al,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xml:space="preserve">, it suggests that WSB in highly </w:t>
      </w:r>
      <w:r w:rsidR="00746D96">
        <w:rPr>
          <w:rFonts w:ascii="Times New Roman" w:eastAsia="Times New Roman" w:hAnsi="Times New Roman" w:cs="Times New Roman"/>
          <w:sz w:val="24"/>
          <w:szCs w:val="24"/>
        </w:rPr>
        <w:lastRenderedPageBreak/>
        <w:t>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 xml:space="preserve">soils containing high levels of </w:t>
      </w:r>
      <w:commentRangeStart w:id="60"/>
      <w:r w:rsidR="00D13402">
        <w:rPr>
          <w:rFonts w:ascii="Times New Roman" w:eastAsia="Times New Roman" w:hAnsi="Times New Roman" w:cs="Times New Roman"/>
          <w:sz w:val="24"/>
          <w:szCs w:val="24"/>
        </w:rPr>
        <w:t>basalt</w:t>
      </w:r>
      <w:commentRangeEnd w:id="60"/>
      <w:r w:rsidR="001A3D1F">
        <w:rPr>
          <w:rStyle w:val="CommentReference"/>
        </w:rPr>
        <w:commentReference w:id="60"/>
      </w:r>
      <w:r w:rsidR="00746D96">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1A3D1F">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w:t>
      </w:r>
      <w:commentRangeStart w:id="61"/>
      <w:commentRangeStart w:id="62"/>
      <w:r w:rsidR="00A86A15">
        <w:rPr>
          <w:rFonts w:ascii="Times New Roman" w:eastAsia="Times New Roman" w:hAnsi="Times New Roman" w:cs="Times New Roman"/>
          <w:sz w:val="24"/>
          <w:szCs w:val="24"/>
        </w:rPr>
        <w:t>budworms</w:t>
      </w:r>
      <w:commentRangeEnd w:id="61"/>
      <w:r w:rsidR="001A3D1F">
        <w:rPr>
          <w:rStyle w:val="CommentReference"/>
        </w:rPr>
        <w:commentReference w:id="61"/>
      </w:r>
      <w:commentRangeEnd w:id="62"/>
      <w:r w:rsidR="00B64D06">
        <w:rPr>
          <w:rStyle w:val="CommentReference"/>
        </w:rPr>
        <w:commentReference w:id="62"/>
      </w:r>
      <w:r w:rsidR="00A86A15">
        <w:rPr>
          <w:rFonts w:ascii="Times New Roman" w:eastAsia="Times New Roman" w:hAnsi="Times New Roman" w:cs="Times New Roman"/>
          <w:sz w:val="24"/>
          <w:szCs w:val="24"/>
        </w:rPr>
        <w:t>.</w:t>
      </w:r>
      <w:ins w:id="63" w:author="Lillquist, Karl" w:date="2020-08-03T14:07:00Z">
        <w:r w:rsidR="001A3D1F">
          <w:rPr>
            <w:rFonts w:ascii="Times New Roman" w:eastAsia="Times New Roman" w:hAnsi="Times New Roman" w:cs="Times New Roman"/>
            <w:sz w:val="24"/>
            <w:szCs w:val="24"/>
          </w:rPr>
          <w:t xml:space="preserve"> </w:t>
        </w:r>
      </w:ins>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308AF108" w14:textId="6C636479" w:rsidR="00F63A0D" w:rsidRPr="00573D7B"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56794A">
        <w:rPr>
          <w:rFonts w:ascii="Times New Roman" w:eastAsia="Times New Roman" w:hAnsi="Times New Roman" w:cs="Times New Roman"/>
          <w:sz w:val="24"/>
          <w:szCs w:val="24"/>
        </w:rPr>
        <w:t>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r w:rsidR="00FC4F6F">
        <w:rPr>
          <w:rFonts w:ascii="Times New Roman" w:eastAsia="Times New Roman" w:hAnsi="Times New Roman" w:cs="Times New Roman"/>
          <w:sz w:val="24"/>
          <w:szCs w:val="24"/>
        </w:rPr>
        <w:t xml:space="preserve">  </w:t>
      </w:r>
      <w:r w:rsidR="00F63A0D">
        <w:rPr>
          <w:rFonts w:ascii="Times New Roman" w:eastAsia="Times New Roman" w:hAnsi="Times New Roman" w:cs="Times New Roman"/>
          <w:sz w:val="24"/>
          <w:szCs w:val="24"/>
        </w:rPr>
        <w:t xml:space="preserve">Unfortunately, I sampled the last two years of a major WSB outbreak, </w:t>
      </w:r>
      <w:commentRangeStart w:id="64"/>
      <w:r w:rsidR="00F63A0D">
        <w:rPr>
          <w:rFonts w:ascii="Times New Roman" w:eastAsia="Times New Roman" w:hAnsi="Times New Roman" w:cs="Times New Roman"/>
          <w:sz w:val="24"/>
          <w:szCs w:val="24"/>
        </w:rPr>
        <w:t>and</w:t>
      </w:r>
      <w:commentRangeEnd w:id="64"/>
      <w:r w:rsidR="001A3D1F">
        <w:rPr>
          <w:rStyle w:val="CommentReference"/>
        </w:rPr>
        <w:commentReference w:id="64"/>
      </w:r>
      <w:r w:rsidR="00F63A0D">
        <w:rPr>
          <w:rFonts w:ascii="Times New Roman" w:eastAsia="Times New Roman" w:hAnsi="Times New Roman" w:cs="Times New Roman"/>
          <w:sz w:val="24"/>
          <w:szCs w:val="24"/>
        </w:rPr>
        <w:t xml:space="preserve"> due to a decline in severity, it </w:t>
      </w:r>
      <w:r w:rsidR="00FC4F6F">
        <w:rPr>
          <w:rFonts w:ascii="Times New Roman" w:eastAsia="Times New Roman" w:hAnsi="Times New Roman" w:cs="Times New Roman"/>
          <w:sz w:val="24"/>
          <w:szCs w:val="24"/>
        </w:rPr>
        <w:t xml:space="preserve">is </w:t>
      </w:r>
      <w:r w:rsidR="00F63A0D">
        <w:rPr>
          <w:rFonts w:ascii="Times New Roman" w:eastAsia="Times New Roman" w:hAnsi="Times New Roman" w:cs="Times New Roman"/>
          <w:sz w:val="24"/>
          <w:szCs w:val="24"/>
        </w:rPr>
        <w:t xml:space="preserve">possible that I was not able to capture the full effect of WSB on the forest ecosystem that I </w:t>
      </w:r>
      <w:r w:rsidR="00F63A0D">
        <w:rPr>
          <w:rFonts w:ascii="Times New Roman" w:eastAsia="Times New Roman" w:hAnsi="Times New Roman" w:cs="Times New Roman"/>
          <w:sz w:val="24"/>
          <w:szCs w:val="24"/>
        </w:rPr>
        <w:lastRenderedPageBreak/>
        <w:t xml:space="preserve">studied. </w:t>
      </w:r>
      <w:r w:rsidR="00FC4F6F">
        <w:rPr>
          <w:rFonts w:ascii="Times New Roman" w:eastAsia="Times New Roman" w:hAnsi="Times New Roman" w:cs="Times New Roman"/>
          <w:sz w:val="24"/>
          <w:szCs w:val="24"/>
        </w:rPr>
        <w:t xml:space="preserve"> Moreover, while I studied the budworm outbreak in </w:t>
      </w:r>
      <w:ins w:id="65" w:author="Karl Lillquist" w:date="2020-08-03T14:09:00Z">
        <w:r w:rsidR="001A3D1F">
          <w:rPr>
            <w:rFonts w:ascii="Times New Roman" w:eastAsia="Times New Roman" w:hAnsi="Times New Roman" w:cs="Times New Roman"/>
            <w:sz w:val="24"/>
            <w:szCs w:val="24"/>
          </w:rPr>
          <w:t xml:space="preserve">the </w:t>
        </w:r>
      </w:ins>
      <w:r w:rsidR="00FC4F6F">
        <w:rPr>
          <w:rFonts w:ascii="Times New Roman" w:eastAsia="Times New Roman" w:hAnsi="Times New Roman" w:cs="Times New Roman"/>
          <w:sz w:val="24"/>
          <w:szCs w:val="24"/>
        </w:rPr>
        <w:t xml:space="preserve">Swauk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w:t>
      </w:r>
      <w:r w:rsidR="00F63A0D">
        <w:rPr>
          <w:rFonts w:ascii="Times New Roman" w:eastAsia="Times New Roman" w:hAnsi="Times New Roman" w:cs="Times New Roman"/>
          <w:sz w:val="24"/>
          <w:szCs w:val="24"/>
        </w:rPr>
        <w:t>Future studies that include sampling at the beginning, during the peak, and at the end of an outbreak would be able to provide more evidence as to whether or not these native herbivores have a significant effect on Central Washington terrestrial forest systems.</w:t>
      </w:r>
      <w:r w:rsidR="00FC4F6F">
        <w:rPr>
          <w:rFonts w:ascii="Times New Roman" w:eastAsia="Times New Roman" w:hAnsi="Times New Roman" w:cs="Times New Roman"/>
          <w:sz w:val="24"/>
          <w:szCs w:val="24"/>
        </w:rPr>
        <w:t xml:space="preserve">  Based on my data, I can conclude that </w:t>
      </w:r>
      <w:r w:rsidR="00F63A0D">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sidR="00F63A0D">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sidR="00F63A0D">
        <w:rPr>
          <w:rFonts w:ascii="Times New Roman" w:eastAsia="Times New Roman" w:hAnsi="Times New Roman" w:cs="Times New Roman"/>
          <w:sz w:val="24"/>
          <w:szCs w:val="24"/>
        </w:rPr>
        <w:t>affect forest streams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1EC1179B" w14:textId="0DDA2D64" w:rsidR="003C0C85" w:rsidRDefault="006437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w:t>
      </w:r>
      <w:proofErr w:type="spellStart"/>
      <w:r w:rsidRPr="00643708">
        <w:rPr>
          <w:rFonts w:ascii="Times New Roman" w:eastAsia="Times New Roman" w:hAnsi="Times New Roman" w:cs="Times New Roman"/>
          <w:sz w:val="24"/>
          <w:szCs w:val="24"/>
        </w:rPr>
        <w:t>resprouting</w:t>
      </w:r>
      <w:proofErr w:type="spellEnd"/>
      <w:r w:rsidRPr="00643708">
        <w:rPr>
          <w:rFonts w:ascii="Times New Roman" w:eastAsia="Times New Roman" w:hAnsi="Times New Roman" w:cs="Times New Roman"/>
          <w:sz w:val="24"/>
          <w:szCs w:val="24"/>
        </w:rPr>
        <w:t xml:space="preserve"> on leaf fluctuating asymmetry, extrafloral nectar quality, and ant–plant–herbivore interactions. </w:t>
      </w:r>
      <w:proofErr w:type="spellStart"/>
      <w:r w:rsidRPr="00643708">
        <w:rPr>
          <w:rFonts w:ascii="Times New Roman" w:eastAsia="Times New Roman" w:hAnsi="Times New Roman" w:cs="Times New Roman"/>
          <w:sz w:val="24"/>
          <w:szCs w:val="24"/>
        </w:rPr>
        <w:t>Naturwissenschaften</w:t>
      </w:r>
      <w:proofErr w:type="spellEnd"/>
      <w:r w:rsidRPr="00643708">
        <w:rPr>
          <w:rFonts w:ascii="Times New Roman" w:eastAsia="Times New Roman" w:hAnsi="Times New Roman" w:cs="Times New Roman"/>
          <w:sz w:val="24"/>
          <w:szCs w:val="24"/>
        </w:rPr>
        <w:t xml:space="preserve"> 100, 525–532 (2013). </w:t>
      </w: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w:t>
      </w:r>
      <w:proofErr w:type="spellStart"/>
      <w:r w:rsidRPr="00BB3B2B">
        <w:rPr>
          <w:rFonts w:ascii="Times New Roman" w:hAnsi="Times New Roman" w:cs="Times New Roman"/>
          <w:color w:val="333333"/>
          <w:sz w:val="24"/>
          <w:szCs w:val="24"/>
          <w:shd w:val="clear" w:color="auto" w:fill="FFFFFF"/>
        </w:rPr>
        <w:t>Ponette</w:t>
      </w:r>
      <w:proofErr w:type="spellEnd"/>
      <w:r w:rsidRPr="00BB3B2B">
        <w:rPr>
          <w:rFonts w:ascii="Times New Roman" w:hAnsi="Times New Roman" w:cs="Times New Roman"/>
          <w:color w:val="333333"/>
          <w:sz w:val="24"/>
          <w:szCs w:val="24"/>
          <w:shd w:val="clear" w:color="auto" w:fill="FFFFFF"/>
        </w:rPr>
        <w:t xml:space="preserv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3" w:tgtFrame="_blank" w:tooltip="Visit Publisher Site" w:history="1">
        <w:r w:rsidRPr="00BB3B2B">
          <w:rPr>
            <w:rStyle w:val="Hyperlink"/>
            <w:rFonts w:ascii="Times New Roman" w:hAnsi="Times New Roman" w:cs="Times New Roman"/>
            <w:color w:val="224F77"/>
            <w:sz w:val="24"/>
            <w:szCs w:val="24"/>
          </w:rPr>
          <w:t>10.1139/cjfr-2018-0523</w:t>
        </w:r>
      </w:hyperlink>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66"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66"/>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Clark, J.S., Iverson, L., Woodall, C.W., Allen, C.D., Bell, D.M., Bragg, D.C., D'Amato, A.W., Davis, F.W., Hersh, M.H., Ibanez, I., Jackson, S.T., Matthews, S., Pederson, N., Peters, M., Schwartz, M.W., Waring, K.M. and Zimmermann, N.E. (2016), The impacts of increasing 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280E5F7E"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4A7221FD" w14:textId="178ED01D" w:rsidR="00435FE2"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40872FE3" w:rsidR="00435FE2"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5FE2">
        <w:rPr>
          <w:rFonts w:ascii="Times New Roman" w:eastAsia="Times New Roman" w:hAnsi="Times New Roman" w:cs="Times New Roman"/>
          <w:sz w:val="24"/>
          <w:szCs w:val="24"/>
        </w:rPr>
        <w:t>Gillon, D., Rapp, M. Nutrient losses during a winter low-intensity prescribed fire in a Mediterranean forest. Plant Soil 120, 69–77 (1989). https://doi.org/10.1007/BF02370292</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lastRenderedPageBreak/>
        <w:t>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1B578501"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2C46E3B" w14:textId="5FA619BD" w:rsidR="003A4C8A" w:rsidRP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A4C8A">
        <w:rPr>
          <w:rFonts w:ascii="Times New Roman" w:eastAsia="Times New Roman" w:hAnsi="Times New Roman" w:cs="Times New Roman"/>
          <w:sz w:val="24"/>
          <w:szCs w:val="24"/>
        </w:rPr>
        <w:t xml:space="preserve">D J McRae, L C Duchesne, B Freedman, T J </w:t>
      </w:r>
      <w:proofErr w:type="spellStart"/>
      <w:r w:rsidRPr="003A4C8A">
        <w:rPr>
          <w:rFonts w:ascii="Times New Roman" w:eastAsia="Times New Roman" w:hAnsi="Times New Roman" w:cs="Times New Roman"/>
          <w:sz w:val="24"/>
          <w:szCs w:val="24"/>
        </w:rPr>
        <w:t>Lynham</w:t>
      </w:r>
      <w:proofErr w:type="spellEnd"/>
      <w:r w:rsidRPr="003A4C8A">
        <w:rPr>
          <w:rFonts w:ascii="Times New Roman" w:eastAsia="Times New Roman" w:hAnsi="Times New Roman" w:cs="Times New Roman"/>
          <w:sz w:val="24"/>
          <w:szCs w:val="24"/>
        </w:rPr>
        <w:t>, S Woodley</w:t>
      </w:r>
      <w:r>
        <w:rPr>
          <w:rFonts w:ascii="Times New Roman" w:eastAsia="Times New Roman" w:hAnsi="Times New Roman" w:cs="Times New Roman"/>
          <w:sz w:val="24"/>
          <w:szCs w:val="24"/>
        </w:rPr>
        <w:t xml:space="preserve">. 2001. </w:t>
      </w:r>
      <w:r w:rsidRPr="003A4C8A">
        <w:rPr>
          <w:rFonts w:ascii="Times New Roman" w:eastAsia="Times New Roman" w:hAnsi="Times New Roman" w:cs="Times New Roman"/>
          <w:sz w:val="24"/>
          <w:szCs w:val="24"/>
        </w:rPr>
        <w:t>Comparisons between wildfire and forest harvesting and their implications in forest management</w:t>
      </w:r>
    </w:p>
    <w:p w14:paraId="07962F57" w14:textId="1F6E318A" w:rsidR="003A4C8A"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A4C8A">
        <w:rPr>
          <w:rFonts w:ascii="Times New Roman" w:eastAsia="Times New Roman" w:hAnsi="Times New Roman" w:cs="Times New Roman"/>
          <w:sz w:val="24"/>
          <w:szCs w:val="24"/>
        </w:rPr>
        <w:t>Environmental Reviews, 9:223-260, https://doi.org/10.1139/a01-010</w:t>
      </w:r>
    </w:p>
    <w:p w14:paraId="2A46BC20" w14:textId="77777777" w:rsidR="003A4C8A"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11F1">
        <w:rPr>
          <w:rFonts w:ascii="Times New Roman" w:eastAsia="Times New Roman" w:hAnsi="Times New Roman" w:cs="Times New Roman"/>
          <w:sz w:val="24"/>
          <w:szCs w:val="24"/>
        </w:rPr>
        <w:t>Michalzik</w:t>
      </w:r>
      <w:proofErr w:type="spellEnd"/>
      <w:r w:rsidRPr="004311F1">
        <w:rPr>
          <w:rFonts w:ascii="Times New Roman" w:eastAsia="Times New Roman" w:hAnsi="Times New Roman" w:cs="Times New Roman"/>
          <w:sz w:val="24"/>
          <w:szCs w:val="24"/>
        </w:rPr>
        <w:t xml:space="preserve">,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particulate organic matter fluxes to the forest floor.  </w:t>
      </w:r>
      <w:proofErr w:type="spellStart"/>
      <w:r w:rsidRPr="004311F1">
        <w:rPr>
          <w:rFonts w:ascii="Times New Roman" w:eastAsia="Times New Roman" w:hAnsi="Times New Roman" w:cs="Times New Roman"/>
          <w:sz w:val="24"/>
          <w:szCs w:val="24"/>
        </w:rPr>
        <w:t>Geoderma</w:t>
      </w:r>
      <w:proofErr w:type="spellEnd"/>
      <w:r w:rsidRPr="004311F1">
        <w:rPr>
          <w:rFonts w:ascii="Times New Roman" w:eastAsia="Times New Roman" w:hAnsi="Times New Roman" w:cs="Times New Roman"/>
          <w:sz w:val="24"/>
          <w:szCs w:val="24"/>
        </w:rPr>
        <w:t xml:space="preserve"> 127, 227-236</w:t>
      </w:r>
    </w:p>
    <w:p w14:paraId="741C9066" w14:textId="5DA39E3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E5D">
        <w:rPr>
          <w:rFonts w:ascii="Times New Roman" w:eastAsia="Times New Roman" w:hAnsi="Times New Roman" w:cs="Times New Roman"/>
          <w:sz w:val="24"/>
          <w:szCs w:val="24"/>
        </w:rPr>
        <w:t>Nadelhoffer</w:t>
      </w:r>
      <w:proofErr w:type="spellEnd"/>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4"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C5476A3"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060BFDCB" w:rsidR="007A2B9C"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7A2B9C">
        <w:rPr>
          <w:rStyle w:val="Hyperlink"/>
          <w:rFonts w:ascii="Times New Roman" w:eastAsia="Times New Roman" w:hAnsi="Times New Roman" w:cs="Times New Roman"/>
          <w:color w:val="auto"/>
          <w:sz w:val="24"/>
          <w:szCs w:val="24"/>
          <w:u w:val="none"/>
        </w:rPr>
        <w:t>Pausas</w:t>
      </w:r>
      <w:proofErr w:type="spellEnd"/>
      <w:r w:rsidRPr="007A2B9C">
        <w:rPr>
          <w:rStyle w:val="Hyperlink"/>
          <w:rFonts w:ascii="Times New Roman" w:eastAsia="Times New Roman" w:hAnsi="Times New Roman" w:cs="Times New Roman"/>
          <w:color w:val="auto"/>
          <w:sz w:val="24"/>
          <w:szCs w:val="24"/>
          <w:u w:val="none"/>
        </w:rPr>
        <w:t xml:space="preserve"> J.G., Vallejo V.R. (1999) The role of fire in European Mediterranean ecosystems. In: </w:t>
      </w:r>
      <w:proofErr w:type="spellStart"/>
      <w:r w:rsidRPr="007A2B9C">
        <w:rPr>
          <w:rStyle w:val="Hyperlink"/>
          <w:rFonts w:ascii="Times New Roman" w:eastAsia="Times New Roman" w:hAnsi="Times New Roman" w:cs="Times New Roman"/>
          <w:color w:val="auto"/>
          <w:sz w:val="24"/>
          <w:szCs w:val="24"/>
          <w:u w:val="none"/>
        </w:rPr>
        <w:t>Chuvieco</w:t>
      </w:r>
      <w:proofErr w:type="spellEnd"/>
      <w:r w:rsidRPr="007A2B9C">
        <w:rPr>
          <w:rStyle w:val="Hyperlink"/>
          <w:rFonts w:ascii="Times New Roman" w:eastAsia="Times New Roman" w:hAnsi="Times New Roman" w:cs="Times New Roman"/>
          <w:color w:val="auto"/>
          <w:sz w:val="24"/>
          <w:szCs w:val="24"/>
          <w:u w:val="none"/>
        </w:rPr>
        <w:t xml:space="preserve"> E. (eds) Remote Sensing of Large Wildfires. Springer, Berlin, Heidelberg</w:t>
      </w: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60CCB">
        <w:rPr>
          <w:rFonts w:ascii="Times New Roman" w:eastAsia="Times New Roman" w:hAnsi="Times New Roman" w:cs="Times New Roman"/>
          <w:sz w:val="24"/>
          <w:szCs w:val="24"/>
        </w:rPr>
        <w:t>Pecl</w:t>
      </w:r>
      <w:proofErr w:type="spellEnd"/>
      <w:r w:rsidRPr="00360CCB">
        <w:rPr>
          <w:rFonts w:ascii="Times New Roman" w:eastAsia="Times New Roman" w:hAnsi="Times New Roman" w:cs="Times New Roman"/>
          <w:sz w:val="24"/>
          <w:szCs w:val="24"/>
        </w:rPr>
        <w:t xml:space="preserve">, G. T., Araujo, M. B., Bell, J., Blanchard, J., </w:t>
      </w:r>
      <w:proofErr w:type="spellStart"/>
      <w:r w:rsidRPr="00360CCB">
        <w:rPr>
          <w:rFonts w:ascii="Times New Roman" w:eastAsia="Times New Roman" w:hAnsi="Times New Roman" w:cs="Times New Roman"/>
          <w:sz w:val="24"/>
          <w:szCs w:val="24"/>
        </w:rPr>
        <w:t>Bonebrake</w:t>
      </w:r>
      <w:proofErr w:type="spellEnd"/>
      <w:r w:rsidRPr="00360CCB">
        <w:rPr>
          <w:rFonts w:ascii="Times New Roman" w:eastAsia="Times New Roman" w:hAnsi="Times New Roman" w:cs="Times New Roman"/>
          <w:sz w:val="24"/>
          <w:szCs w:val="24"/>
        </w:rPr>
        <w:t>,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 xml:space="preserve">Danielsen, F., </w:t>
      </w:r>
      <w:proofErr w:type="spellStart"/>
      <w:r w:rsidRPr="00360CCB">
        <w:rPr>
          <w:rFonts w:ascii="Times New Roman" w:eastAsia="Times New Roman" w:hAnsi="Times New Roman" w:cs="Times New Roman"/>
          <w:sz w:val="24"/>
          <w:szCs w:val="24"/>
        </w:rPr>
        <w:t>Evengard</w:t>
      </w:r>
      <w:proofErr w:type="spellEnd"/>
      <w:r w:rsidRPr="00360CCB">
        <w:rPr>
          <w:rFonts w:ascii="Times New Roman" w:eastAsia="Times New Roman" w:hAnsi="Times New Roman" w:cs="Times New Roman"/>
          <w:sz w:val="24"/>
          <w:szCs w:val="24"/>
        </w:rPr>
        <w:t>,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26536D44" w:rsidR="00C934EE"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54F01901"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D568AA">
        <w:rPr>
          <w:rFonts w:ascii="Times New Roman" w:eastAsia="Times New Roman" w:hAnsi="Times New Roman" w:cs="Times New Roman"/>
          <w:sz w:val="24"/>
          <w:szCs w:val="24"/>
        </w:rPr>
        <w:t xml:space="preserve">Alain Roques, Jocelyne </w:t>
      </w:r>
      <w:proofErr w:type="spellStart"/>
      <w:r w:rsidRPr="00D568AA">
        <w:rPr>
          <w:rFonts w:ascii="Times New Roman" w:eastAsia="Times New Roman" w:hAnsi="Times New Roman" w:cs="Times New Roman"/>
          <w:sz w:val="24"/>
          <w:szCs w:val="24"/>
        </w:rPr>
        <w:t>Cambecedes</w:t>
      </w:r>
      <w:proofErr w:type="spellEnd"/>
      <w:r w:rsidRPr="00D568AA">
        <w:rPr>
          <w:rFonts w:ascii="Times New Roman" w:eastAsia="Times New Roman" w:hAnsi="Times New Roman" w:cs="Times New Roman"/>
          <w:sz w:val="24"/>
          <w:szCs w:val="24"/>
        </w:rPr>
        <w:t xml:space="preserve">, Delphine </w:t>
      </w:r>
      <w:proofErr w:type="spellStart"/>
      <w:r w:rsidRPr="00D568AA">
        <w:rPr>
          <w:rFonts w:ascii="Times New Roman" w:eastAsia="Times New Roman" w:hAnsi="Times New Roman" w:cs="Times New Roman"/>
          <w:sz w:val="24"/>
          <w:szCs w:val="24"/>
        </w:rPr>
        <w:t>Fallour</w:t>
      </w:r>
      <w:proofErr w:type="spellEnd"/>
      <w:r w:rsidRPr="00D568AA">
        <w:rPr>
          <w:rFonts w:ascii="Times New Roman" w:eastAsia="Times New Roman" w:hAnsi="Times New Roman" w:cs="Times New Roman"/>
          <w:sz w:val="24"/>
          <w:szCs w:val="24"/>
        </w:rPr>
        <w:t xml:space="preserve">-Rubio, Jean-Paul </w:t>
      </w:r>
      <w:proofErr w:type="spellStart"/>
      <w:r w:rsidRPr="00D568AA">
        <w:rPr>
          <w:rFonts w:ascii="Times New Roman" w:eastAsia="Times New Roman" w:hAnsi="Times New Roman" w:cs="Times New Roman"/>
          <w:sz w:val="24"/>
          <w:szCs w:val="24"/>
        </w:rPr>
        <w:t>Raimbault</w:t>
      </w:r>
      <w:proofErr w:type="spellEnd"/>
      <w:r w:rsidRPr="00D568AA">
        <w:rPr>
          <w:rFonts w:ascii="Times New Roman" w:eastAsia="Times New Roman" w:hAnsi="Times New Roman" w:cs="Times New Roman"/>
          <w:sz w:val="24"/>
          <w:szCs w:val="24"/>
        </w:rPr>
        <w:t xml:space="preserve">, Philippe </w:t>
      </w:r>
      <w:proofErr w:type="spellStart"/>
      <w:r w:rsidRPr="00D568AA">
        <w:rPr>
          <w:rFonts w:ascii="Times New Roman" w:eastAsia="Times New Roman" w:hAnsi="Times New Roman" w:cs="Times New Roman"/>
          <w:sz w:val="24"/>
          <w:szCs w:val="24"/>
        </w:rPr>
        <w:t>Lorme</w:t>
      </w:r>
      <w:proofErr w:type="spellEnd"/>
      <w:r w:rsidRPr="00D568A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roofErr w:type="gramStart"/>
      <w:r w:rsidRPr="00D568AA">
        <w:rPr>
          <w:rFonts w:ascii="Times New Roman" w:eastAsia="Times New Roman" w:hAnsi="Times New Roman" w:cs="Times New Roman"/>
          <w:sz w:val="24"/>
          <w:szCs w:val="24"/>
        </w:rPr>
        <w:t>et al..</w:t>
      </w:r>
      <w:proofErr w:type="gramEnd"/>
      <w:r w:rsidRPr="00D568AA">
        <w:rPr>
          <w:rFonts w:ascii="Times New Roman" w:eastAsia="Times New Roman" w:hAnsi="Times New Roman" w:cs="Times New Roman"/>
          <w:sz w:val="24"/>
          <w:szCs w:val="24"/>
        </w:rPr>
        <w:t xml:space="preserve"> Elimination of cone and seed pests by wildfire opened a five-year regeneration window in a</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non-regenerating incense-juniper (</w:t>
      </w:r>
      <w:proofErr w:type="spellStart"/>
      <w:r w:rsidRPr="00D568AA">
        <w:rPr>
          <w:rFonts w:ascii="Times New Roman" w:eastAsia="Times New Roman" w:hAnsi="Times New Roman" w:cs="Times New Roman"/>
          <w:sz w:val="24"/>
          <w:szCs w:val="24"/>
        </w:rPr>
        <w:t>Juniperus</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thurifera</w:t>
      </w:r>
      <w:proofErr w:type="spellEnd"/>
      <w:r w:rsidRPr="00D568AA">
        <w:rPr>
          <w:rFonts w:ascii="Times New Roman" w:eastAsia="Times New Roman" w:hAnsi="Times New Roman" w:cs="Times New Roman"/>
          <w:sz w:val="24"/>
          <w:szCs w:val="24"/>
        </w:rPr>
        <w:t xml:space="preserve"> L.) stand. </w:t>
      </w:r>
      <w:proofErr w:type="spellStart"/>
      <w:r w:rsidRPr="00D568AA">
        <w:rPr>
          <w:rFonts w:ascii="Times New Roman" w:eastAsia="Times New Roman" w:hAnsi="Times New Roman" w:cs="Times New Roman"/>
          <w:sz w:val="24"/>
          <w:szCs w:val="24"/>
        </w:rPr>
        <w:t>Ecologia</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mediterranea</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Faculté</w:t>
      </w:r>
      <w:proofErr w:type="spellEnd"/>
      <w:r w:rsidRPr="00D568AA">
        <w:rPr>
          <w:rFonts w:ascii="Times New Roman" w:eastAsia="Times New Roman" w:hAnsi="Times New Roman" w:cs="Times New Roman"/>
          <w:sz w:val="24"/>
          <w:szCs w:val="24"/>
        </w:rPr>
        <w:t xml:space="preserve"> des</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 xml:space="preserve">sciences et techniques de St Jérôme, </w:t>
      </w:r>
      <w:proofErr w:type="spellStart"/>
      <w:r w:rsidRPr="00D568AA">
        <w:rPr>
          <w:rFonts w:ascii="Times New Roman" w:eastAsia="Times New Roman" w:hAnsi="Times New Roman" w:cs="Times New Roman"/>
          <w:sz w:val="24"/>
          <w:szCs w:val="24"/>
        </w:rPr>
        <w:t>Institut</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méditerranéen</w:t>
      </w:r>
      <w:proofErr w:type="spellEnd"/>
      <w:r w:rsidRPr="00D568AA">
        <w:rPr>
          <w:rFonts w:ascii="Times New Roman" w:eastAsia="Times New Roman" w:hAnsi="Times New Roman" w:cs="Times New Roman"/>
          <w:sz w:val="24"/>
          <w:szCs w:val="24"/>
        </w:rPr>
        <w:t xml:space="preserve"> </w:t>
      </w:r>
      <w:proofErr w:type="spellStart"/>
      <w:r w:rsidRPr="00D568AA">
        <w:rPr>
          <w:rFonts w:ascii="Times New Roman" w:eastAsia="Times New Roman" w:hAnsi="Times New Roman" w:cs="Times New Roman"/>
          <w:sz w:val="24"/>
          <w:szCs w:val="24"/>
        </w:rPr>
        <w:t>d’écologie</w:t>
      </w:r>
      <w:proofErr w:type="spellEnd"/>
      <w:r w:rsidRPr="00D568AA">
        <w:rPr>
          <w:rFonts w:ascii="Times New Roman" w:eastAsia="Times New Roman" w:hAnsi="Times New Roman" w:cs="Times New Roman"/>
          <w:sz w:val="24"/>
          <w:szCs w:val="24"/>
        </w:rPr>
        <w:t xml:space="preserve"> et de </w:t>
      </w:r>
      <w:proofErr w:type="spellStart"/>
      <w:r w:rsidRPr="00D568AA">
        <w:rPr>
          <w:rFonts w:ascii="Times New Roman" w:eastAsia="Times New Roman" w:hAnsi="Times New Roman" w:cs="Times New Roman"/>
          <w:sz w:val="24"/>
          <w:szCs w:val="24"/>
        </w:rPr>
        <w:t>paléoécologie</w:t>
      </w:r>
      <w:proofErr w:type="spellEnd"/>
      <w:r w:rsidRPr="00D568AA">
        <w:rPr>
          <w:rFonts w:ascii="Times New Roman" w:eastAsia="Times New Roman" w:hAnsi="Times New Roman" w:cs="Times New Roman"/>
          <w:sz w:val="24"/>
          <w:szCs w:val="24"/>
        </w:rPr>
        <w:t>, 2013, 39</w:t>
      </w:r>
      <w:r>
        <w:rPr>
          <w:rFonts w:ascii="Times New Roman" w:eastAsia="Times New Roman" w:hAnsi="Times New Roman" w:cs="Times New Roman"/>
          <w:sz w:val="24"/>
          <w:szCs w:val="24"/>
        </w:rPr>
        <w:t xml:space="preserve"> </w:t>
      </w:r>
      <w:r w:rsidRPr="00D568AA">
        <w:rPr>
          <w:rFonts w:ascii="Times New Roman" w:eastAsia="Times New Roman" w:hAnsi="Times New Roman" w:cs="Times New Roman"/>
          <w:sz w:val="24"/>
          <w:szCs w:val="24"/>
        </w:rPr>
        <w:t>(1), pp.89-98. ffhal-02642234</w:t>
      </w:r>
    </w:p>
    <w:p w14:paraId="7245AEC6" w14:textId="77777777" w:rsidR="00D568AA" w:rsidRPr="000425FC" w:rsidRDefault="00D568A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Vitousek</w:t>
      </w:r>
      <w:proofErr w:type="spellEnd"/>
      <w:r>
        <w:rPr>
          <w:rFonts w:ascii="Times New Roman" w:eastAsia="Times New Roman" w:hAnsi="Times New Roman" w:cs="Times New Roman"/>
          <w:sz w:val="24"/>
          <w:szCs w:val="24"/>
        </w:rPr>
        <w:t xml:space="preserve">, P.M. </w:t>
      </w:r>
      <w:proofErr w:type="spellStart"/>
      <w:r>
        <w:rPr>
          <w:rFonts w:ascii="Times New Roman" w:eastAsia="Times New Roman" w:hAnsi="Times New Roman" w:cs="Times New Roman"/>
          <w:sz w:val="24"/>
          <w:szCs w:val="24"/>
        </w:rPr>
        <w:t>Gosz</w:t>
      </w:r>
      <w:proofErr w:type="spellEnd"/>
      <w:r>
        <w:rPr>
          <w:rFonts w:ascii="Times New Roman" w:eastAsia="Times New Roman" w:hAnsi="Times New Roman" w:cs="Times New Roman"/>
          <w:sz w:val="24"/>
          <w:szCs w:val="24"/>
        </w:rPr>
        <w:t xml:space="preserve">, J. R. Grier, C. C. Melillo, J.M. </w:t>
      </w:r>
      <w:proofErr w:type="spellStart"/>
      <w:r>
        <w:rPr>
          <w:rFonts w:ascii="Times New Roman" w:eastAsia="Times New Roman" w:hAnsi="Times New Roman" w:cs="Times New Roman"/>
          <w:sz w:val="24"/>
          <w:szCs w:val="24"/>
        </w:rPr>
        <w:t>Reiners</w:t>
      </w:r>
      <w:proofErr w:type="spellEnd"/>
      <w:r>
        <w:rPr>
          <w:rFonts w:ascii="Times New Roman" w:eastAsia="Times New Roman" w:hAnsi="Times New Roman" w:cs="Times New Roman"/>
          <w:sz w:val="24"/>
          <w:szCs w:val="24"/>
        </w:rPr>
        <w:t xml:space="preserve">,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Karl Lillquist" w:date="2020-08-06T08:09:00Z" w:initials="KL">
    <w:p w14:paraId="0F650A5C" w14:textId="4E9E0CC2" w:rsidR="0047411E" w:rsidRDefault="0047411E">
      <w:pPr>
        <w:pStyle w:val="CommentText"/>
      </w:pPr>
      <w:r>
        <w:rPr>
          <w:rStyle w:val="CommentReference"/>
        </w:rPr>
        <w:annotationRef/>
      </w:r>
      <w:r>
        <w:t>These front pages need to be in the same font as the rest of the thesis</w:t>
      </w:r>
    </w:p>
  </w:comment>
  <w:comment w:id="2" w:author="Lillquist, Karl" w:date="2020-08-03T08:53:00Z" w:initials="KL">
    <w:p w14:paraId="2BA47EE8" w14:textId="6315AA8B" w:rsidR="0047411E" w:rsidRDefault="0047411E">
      <w:pPr>
        <w:pStyle w:val="CommentText"/>
      </w:pPr>
      <w:r>
        <w:rPr>
          <w:rStyle w:val="CommentReference"/>
        </w:rPr>
        <w:annotationRef/>
      </w:r>
      <w:r>
        <w:t>Where?</w:t>
      </w:r>
    </w:p>
  </w:comment>
  <w:comment w:id="3" w:author="Karl Lillquist" w:date="2020-08-06T08:02:00Z" w:initials="KL">
    <w:p w14:paraId="700B2FFC" w14:textId="089217F8" w:rsidR="0047411E" w:rsidRDefault="0047411E">
      <w:pPr>
        <w:pStyle w:val="CommentText"/>
      </w:pPr>
      <w:r>
        <w:rPr>
          <w:rStyle w:val="CommentReference"/>
        </w:rPr>
        <w:annotationRef/>
      </w:r>
      <w:r>
        <w:t xml:space="preserve">But </w:t>
      </w:r>
      <w:proofErr w:type="gramStart"/>
      <w:r>
        <w:t>doesn’t</w:t>
      </w:r>
      <w:proofErr w:type="gramEnd"/>
      <w:r>
        <w:t xml:space="preserve"> fire also initially increase soil nutrients?  Literature? And if soil texture and the overall weather and climate are conducive, shouldn’t the soil retain those </w:t>
      </w:r>
      <w:proofErr w:type="spellStart"/>
      <w:r>
        <w:t>nutients</w:t>
      </w:r>
      <w:proofErr w:type="spellEnd"/>
      <w:r>
        <w:t>?</w:t>
      </w:r>
    </w:p>
  </w:comment>
  <w:comment w:id="4" w:author="Neziri Izak - OHS" w:date="2020-08-13T16:09:00Z" w:initials="NI-O">
    <w:p w14:paraId="4C98DC64" w14:textId="19EF2E0D" w:rsidR="003302B0" w:rsidRDefault="003302B0">
      <w:pPr>
        <w:pStyle w:val="CommentText"/>
      </w:pPr>
      <w:r>
        <w:rPr>
          <w:rStyle w:val="CommentReference"/>
        </w:rPr>
        <w:annotationRef/>
      </w:r>
      <w:r>
        <w:t>Address the soil retention later.</w:t>
      </w:r>
    </w:p>
  </w:comment>
  <w:comment w:id="7" w:author="Karl Lillquist" w:date="2020-08-06T08:07:00Z" w:initials="KL">
    <w:p w14:paraId="2909C382" w14:textId="42E965E5" w:rsidR="0047411E" w:rsidRDefault="0047411E">
      <w:pPr>
        <w:pStyle w:val="CommentText"/>
      </w:pPr>
      <w:r>
        <w:rPr>
          <w:rStyle w:val="CommentReference"/>
        </w:rPr>
        <w:annotationRef/>
      </w:r>
      <w:r>
        <w:t>What are the various types of insect outbreaks in western forests?</w:t>
      </w:r>
    </w:p>
  </w:comment>
  <w:comment w:id="9" w:author="Lillquist, Karl" w:date="2020-08-03T09:38:00Z" w:initials="KL">
    <w:p w14:paraId="6A646011" w14:textId="2013743D" w:rsidR="0047411E" w:rsidRDefault="0047411E">
      <w:pPr>
        <w:pStyle w:val="CommentText"/>
      </w:pPr>
      <w:r>
        <w:rPr>
          <w:rStyle w:val="CommentReference"/>
        </w:rPr>
        <w:annotationRef/>
      </w:r>
      <w:r>
        <w:t>I would split the previous sentence into 2.</w:t>
      </w:r>
    </w:p>
  </w:comment>
  <w:comment w:id="10" w:author="Lillquist, Karl" w:date="2020-08-03T09:45:00Z" w:initials="KL">
    <w:p w14:paraId="4A4E69B8" w14:textId="65935320" w:rsidR="0047411E" w:rsidRDefault="0047411E">
      <w:pPr>
        <w:pStyle w:val="CommentText"/>
      </w:pPr>
      <w:r>
        <w:rPr>
          <w:rStyle w:val="CommentReference"/>
        </w:rPr>
        <w:annotationRef/>
      </w:r>
      <w:r>
        <w:t xml:space="preserve">What is different about past vs. current outbreaks?  i.e., past ones occurred ~once a decade and lasted ~12 years.  </w:t>
      </w:r>
    </w:p>
  </w:comment>
  <w:comment w:id="11" w:author="Neziri Izak - OHS" w:date="2020-08-13T16:11:00Z" w:initials="NI-O">
    <w:p w14:paraId="25757543" w14:textId="4AF563C1" w:rsidR="00B871AC" w:rsidRDefault="00B871AC">
      <w:pPr>
        <w:pStyle w:val="CommentText"/>
      </w:pPr>
      <w:r>
        <w:rPr>
          <w:rStyle w:val="CommentReference"/>
        </w:rPr>
        <w:annotationRef/>
      </w:r>
      <w:r>
        <w:t>Everything I found on WSB has not showed that they have intensified, only that they are predicted to.</w:t>
      </w:r>
    </w:p>
  </w:comment>
  <w:comment w:id="12" w:author="Lillquist, Karl" w:date="2020-08-03T09:42:00Z" w:initials="KL">
    <w:p w14:paraId="5E375153" w14:textId="00B28DAF" w:rsidR="0047411E" w:rsidRDefault="0047411E">
      <w:pPr>
        <w:pStyle w:val="CommentText"/>
      </w:pPr>
      <w:r>
        <w:rPr>
          <w:rStyle w:val="CommentReference"/>
        </w:rPr>
        <w:annotationRef/>
      </w:r>
      <w:r>
        <w:t>What is it about frass that makes it components more readily available to the soil nutrient cycle?</w:t>
      </w:r>
    </w:p>
  </w:comment>
  <w:comment w:id="13" w:author="Lillquist, Karl" w:date="2020-08-03T09:47:00Z" w:initials="KL">
    <w:p w14:paraId="613E8550" w14:textId="263AF8B1" w:rsidR="0047411E" w:rsidRDefault="0047411E">
      <w:pPr>
        <w:pStyle w:val="CommentText"/>
      </w:pPr>
      <w:r>
        <w:rPr>
          <w:rStyle w:val="CommentReference"/>
        </w:rPr>
        <w:annotationRef/>
      </w:r>
      <w:r>
        <w:t>Where specifically?</w:t>
      </w:r>
    </w:p>
  </w:comment>
  <w:comment w:id="14" w:author="Neziri Izak - OHS" w:date="2020-08-11T15:43:00Z" w:initials="NI-O">
    <w:p w14:paraId="1CD6BD4C" w14:textId="0E9081AD" w:rsidR="0047411E" w:rsidRDefault="0047411E">
      <w:pPr>
        <w:pStyle w:val="CommentText"/>
      </w:pPr>
      <w:r>
        <w:rPr>
          <w:rStyle w:val="CommentReference"/>
        </w:rPr>
        <w:annotationRef/>
      </w:r>
      <w:r>
        <w:t>Map later in methods</w:t>
      </w:r>
    </w:p>
  </w:comment>
  <w:comment w:id="15" w:author="Karl Lillquist" w:date="2020-08-06T08:15:00Z" w:initials="KL">
    <w:p w14:paraId="42BE20E3" w14:textId="2F2F3D96" w:rsidR="0047411E" w:rsidRDefault="0047411E">
      <w:pPr>
        <w:pStyle w:val="CommentText"/>
      </w:pPr>
      <w:r>
        <w:rPr>
          <w:rStyle w:val="CommentReference"/>
        </w:rPr>
        <w:annotationRef/>
      </w:r>
      <w:r>
        <w:t>P too? Organic C?</w:t>
      </w:r>
    </w:p>
  </w:comment>
  <w:comment w:id="16" w:author="Neziri Izak - OHS" w:date="2020-08-11T15:43:00Z" w:initials="NI-O">
    <w:p w14:paraId="58CB8D22" w14:textId="2C0C49FB" w:rsidR="0047411E" w:rsidRDefault="0047411E">
      <w:pPr>
        <w:pStyle w:val="CommentText"/>
      </w:pPr>
      <w:r>
        <w:rPr>
          <w:rStyle w:val="CommentReference"/>
        </w:rPr>
        <w:annotationRef/>
      </w:r>
      <w:r>
        <w:t>Part of soil chemistry</w:t>
      </w:r>
    </w:p>
  </w:comment>
  <w:comment w:id="17" w:author="Karl Lillquist" w:date="2020-08-06T11:02:00Z" w:initials="KL">
    <w:p w14:paraId="07A5F47F" w14:textId="53163708" w:rsidR="0047411E" w:rsidRDefault="0047411E">
      <w:pPr>
        <w:pStyle w:val="CommentText"/>
      </w:pPr>
      <w:r>
        <w:rPr>
          <w:rStyle w:val="CommentReference"/>
        </w:rPr>
        <w:annotationRef/>
      </w:r>
      <w:r>
        <w:t>How would it alter temperature and precipitation?</w:t>
      </w:r>
    </w:p>
  </w:comment>
  <w:comment w:id="18" w:author="Lillquist, Karl" w:date="2020-08-03T09:48:00Z" w:initials="KL">
    <w:p w14:paraId="0CD7F626" w14:textId="777A271A" w:rsidR="0047411E" w:rsidRDefault="0047411E">
      <w:pPr>
        <w:pStyle w:val="CommentText"/>
      </w:pPr>
      <w:r>
        <w:rPr>
          <w:rStyle w:val="CommentReference"/>
        </w:rPr>
        <w:annotationRef/>
      </w:r>
      <w:proofErr w:type="gramStart"/>
      <w:r>
        <w:t>Typically</w:t>
      </w:r>
      <w:proofErr w:type="gramEnd"/>
      <w:r>
        <w:t xml:space="preserve"> an introduction will include the significance of your research or is this something you address later?  What is the significance of your research?</w:t>
      </w:r>
    </w:p>
  </w:comment>
  <w:comment w:id="20" w:author="Lillquist, Karl" w:date="2020-08-03T09:57:00Z" w:initials="KL">
    <w:p w14:paraId="600BB709" w14:textId="7F224F97" w:rsidR="0047411E" w:rsidRDefault="0047411E">
      <w:pPr>
        <w:pStyle w:val="CommentText"/>
      </w:pPr>
      <w:r>
        <w:rPr>
          <w:rStyle w:val="CommentReference"/>
        </w:rPr>
        <w:annotationRef/>
      </w:r>
      <w:r>
        <w:t xml:space="preserve">Where specifically?  Which watersheds?  Then refer to the figure (i.e., map) and add a caption to the figure.  </w:t>
      </w:r>
    </w:p>
  </w:comment>
  <w:comment w:id="21" w:author="Lillquist, Karl" w:date="2020-08-03T09:50:00Z" w:initials="KL">
    <w:p w14:paraId="3B9BBB2E" w14:textId="76050149" w:rsidR="0047411E" w:rsidRDefault="0047411E">
      <w:pPr>
        <w:pStyle w:val="CommentText"/>
      </w:pPr>
      <w:r>
        <w:rPr>
          <w:rStyle w:val="CommentReference"/>
        </w:rPr>
        <w:annotationRef/>
      </w:r>
      <w:r>
        <w:t>How dry in the summer?</w:t>
      </w:r>
    </w:p>
  </w:comment>
  <w:comment w:id="22" w:author="Karl Lillquist" w:date="2020-08-06T08:19:00Z" w:initials="KL">
    <w:p w14:paraId="3D5BDB1F" w14:textId="4FF1D9A9" w:rsidR="0047411E" w:rsidRDefault="0047411E">
      <w:pPr>
        <w:pStyle w:val="CommentText"/>
      </w:pPr>
      <w:r>
        <w:rPr>
          <w:rStyle w:val="CommentReference"/>
        </w:rPr>
        <w:annotationRef/>
      </w:r>
      <w:r>
        <w:t>How far east of the Cascade Crest is your study area?  This is important because it dictates the climate (esp. precipitation) which in turn shapes the biotic communities, fire regimes, and likely insect outbreaks.</w:t>
      </w:r>
    </w:p>
  </w:comment>
  <w:comment w:id="23" w:author="Neziri Izak - OHS" w:date="2020-08-13T15:33:00Z" w:initials="NI-O">
    <w:p w14:paraId="6DB03EB7" w14:textId="2F71E83D" w:rsidR="003A00C3" w:rsidRDefault="003A00C3">
      <w:pPr>
        <w:pStyle w:val="CommentText"/>
      </w:pPr>
      <w:r>
        <w:rPr>
          <w:rStyle w:val="CommentReference"/>
        </w:rPr>
        <w:annotationRef/>
      </w:r>
      <w:r>
        <w:t>Map enough info?</w:t>
      </w:r>
    </w:p>
  </w:comment>
  <w:comment w:id="24" w:author="Karl Lillquist" w:date="2020-08-06T08:17:00Z" w:initials="KL">
    <w:p w14:paraId="6231D085" w14:textId="7FF44DD6" w:rsidR="0047411E" w:rsidRDefault="0047411E">
      <w:pPr>
        <w:pStyle w:val="CommentText"/>
      </w:pPr>
      <w:r>
        <w:rPr>
          <w:rStyle w:val="CommentReference"/>
        </w:rPr>
        <w:annotationRef/>
      </w:r>
      <w:r>
        <w:t>Re: the figure above, you need a caption where you define high and background.  On the map you need to label the watersheds.  Also, show the Cascade Crest on the inset map so reader knows that sites are east of the Cascade Crest.</w:t>
      </w:r>
    </w:p>
  </w:comment>
  <w:comment w:id="25" w:author="Lillquist, Karl" w:date="2020-08-03T10:14:00Z" w:initials="KL">
    <w:p w14:paraId="7DB7053E" w14:textId="4B287A21" w:rsidR="0047411E" w:rsidRDefault="0047411E">
      <w:pPr>
        <w:pStyle w:val="CommentText"/>
      </w:pPr>
      <w:r>
        <w:rPr>
          <w:rStyle w:val="CommentReference"/>
        </w:rPr>
        <w:annotationRef/>
      </w:r>
      <w:r>
        <w:t xml:space="preserve">Check the distance and </w:t>
      </w:r>
      <w:proofErr w:type="spellStart"/>
      <w:r>
        <w:t>directlion</w:t>
      </w:r>
      <w:proofErr w:type="spellEnd"/>
      <w:r>
        <w:t xml:space="preserve">.  And use km to be consistent with remainder of thesis </w:t>
      </w:r>
    </w:p>
  </w:comment>
  <w:comment w:id="26" w:author="Lillquist, Karl" w:date="2020-08-03T10:17:00Z" w:initials="KL">
    <w:p w14:paraId="6F2CF5DE" w14:textId="0DB75CF5" w:rsidR="0047411E" w:rsidRDefault="0047411E">
      <w:pPr>
        <w:pStyle w:val="CommentText"/>
      </w:pPr>
      <w:r>
        <w:rPr>
          <w:rStyle w:val="CommentReference"/>
        </w:rPr>
        <w:annotationRef/>
      </w:r>
      <w:r>
        <w:t>Check your distance here as well</w:t>
      </w:r>
    </w:p>
  </w:comment>
  <w:comment w:id="27" w:author="Lillquist, Karl" w:date="2020-08-03T10:15:00Z" w:initials="KL">
    <w:p w14:paraId="01FB5DF9" w14:textId="000ED31B" w:rsidR="0047411E" w:rsidRDefault="0047411E">
      <w:pPr>
        <w:pStyle w:val="CommentText"/>
      </w:pPr>
      <w:r>
        <w:rPr>
          <w:rStyle w:val="CommentReference"/>
        </w:rPr>
        <w:annotationRef/>
      </w:r>
      <w:r>
        <w:t>Put a semi-colon after each of these creek descriptions</w:t>
      </w:r>
    </w:p>
  </w:comment>
  <w:comment w:id="32" w:author="Lillquist, Karl" w:date="2020-08-03T10:19:00Z" w:initials="KL">
    <w:p w14:paraId="75EDE0B9" w14:textId="77B2509B" w:rsidR="0047411E" w:rsidRDefault="0047411E">
      <w:pPr>
        <w:pStyle w:val="CommentText"/>
      </w:pPr>
      <w:r>
        <w:rPr>
          <w:rStyle w:val="CommentReference"/>
        </w:rPr>
        <w:annotationRef/>
      </w:r>
      <w:r>
        <w:t xml:space="preserve">Didn’t you collect litterfall and </w:t>
      </w:r>
      <w:proofErr w:type="spellStart"/>
      <w:r>
        <w:t>frassfall</w:t>
      </w:r>
      <w:proofErr w:type="spellEnd"/>
      <w:r>
        <w:t>?</w:t>
      </w:r>
    </w:p>
  </w:comment>
  <w:comment w:id="33" w:author="Neziri Izak - OHS" w:date="2020-08-13T13:15:00Z" w:initials="NI-O">
    <w:p w14:paraId="6BE1025E" w14:textId="4F8254AF" w:rsidR="0047411E" w:rsidRDefault="0047411E">
      <w:pPr>
        <w:pStyle w:val="CommentText"/>
      </w:pPr>
      <w:r>
        <w:rPr>
          <w:rStyle w:val="CommentReference"/>
        </w:rPr>
        <w:annotationRef/>
      </w:r>
      <w:r>
        <w:t>I did, but at different times as well.</w:t>
      </w:r>
    </w:p>
  </w:comment>
  <w:comment w:id="34" w:author="Lillquist, Karl" w:date="2020-08-03T10:22:00Z" w:initials="KL">
    <w:p w14:paraId="6C98BF0B" w14:textId="68444D01" w:rsidR="0047411E" w:rsidRDefault="0047411E">
      <w:pPr>
        <w:pStyle w:val="CommentText"/>
      </w:pPr>
      <w:r>
        <w:rPr>
          <w:rStyle w:val="CommentReference"/>
        </w:rPr>
        <w:annotationRef/>
      </w:r>
      <w:r>
        <w:t>Did your measurements occur in an area impacted by a WSB outbreak?  How long had the outbreak occurred?</w:t>
      </w:r>
    </w:p>
  </w:comment>
  <w:comment w:id="35" w:author="Lillquist, Karl" w:date="2020-08-03T10:27:00Z" w:initials="KL">
    <w:p w14:paraId="0F567E8D" w14:textId="29B11E4A" w:rsidR="0047411E" w:rsidRDefault="0047411E">
      <w:pPr>
        <w:pStyle w:val="CommentText"/>
      </w:pPr>
      <w:r>
        <w:rPr>
          <w:rStyle w:val="CommentReference"/>
        </w:rPr>
        <w:annotationRef/>
      </w:r>
      <w:r>
        <w:t xml:space="preserve">Snowfall should be the largest contributor to precipitation here.  Aren’t you concerned that you lost much of your </w:t>
      </w:r>
      <w:proofErr w:type="spellStart"/>
      <w:r>
        <w:t>precip</w:t>
      </w:r>
      <w:proofErr w:type="spellEnd"/>
      <w:r>
        <w:t xml:space="preserve"> by missing the Nov-April period?</w:t>
      </w:r>
    </w:p>
  </w:comment>
  <w:comment w:id="36" w:author="Lillquist, Karl" w:date="2020-08-03T10:32:00Z" w:initials="KL">
    <w:p w14:paraId="7B77B8C1" w14:textId="3843C048" w:rsidR="0047411E" w:rsidRDefault="0047411E">
      <w:pPr>
        <w:pStyle w:val="CommentText"/>
      </w:pPr>
      <w:r>
        <w:rPr>
          <w:rStyle w:val="CommentReference"/>
        </w:rPr>
        <w:annotationRef/>
      </w:r>
      <w:r>
        <w:t>How did you differentiate between frass and litterfall?</w:t>
      </w:r>
    </w:p>
  </w:comment>
  <w:comment w:id="37" w:author="Neziri Izak - OHS" w:date="2020-08-13T13:16:00Z" w:initials="NI-O">
    <w:p w14:paraId="55F7AF04" w14:textId="23DDFFBC" w:rsidR="0047411E" w:rsidRDefault="0047411E">
      <w:pPr>
        <w:pStyle w:val="CommentText"/>
      </w:pPr>
      <w:r>
        <w:rPr>
          <w:rStyle w:val="CommentReference"/>
        </w:rPr>
        <w:annotationRef/>
      </w:r>
      <w:r>
        <w:t>Addressed a few sentences later</w:t>
      </w:r>
    </w:p>
  </w:comment>
  <w:comment w:id="38" w:author="Lillquist, Karl" w:date="2020-08-03T10:29:00Z" w:initials="KL">
    <w:p w14:paraId="44C2387F" w14:textId="6B29376F" w:rsidR="0047411E" w:rsidRDefault="0047411E">
      <w:pPr>
        <w:pStyle w:val="CommentText"/>
      </w:pPr>
      <w:r>
        <w:rPr>
          <w:rStyle w:val="CommentReference"/>
        </w:rPr>
        <w:annotationRef/>
      </w:r>
      <w:r>
        <w:t>How?  What did you look for?</w:t>
      </w:r>
    </w:p>
  </w:comment>
  <w:comment w:id="39" w:author="Lillquist, Karl" w:date="2020-08-03T10:46:00Z" w:initials="KL">
    <w:p w14:paraId="11351854" w14:textId="42885E2C" w:rsidR="0047411E" w:rsidRDefault="0047411E">
      <w:pPr>
        <w:pStyle w:val="CommentText"/>
      </w:pPr>
      <w:r>
        <w:rPr>
          <w:rStyle w:val="CommentReference"/>
        </w:rPr>
        <w:annotationRef/>
      </w:r>
      <w:r>
        <w:t>How long did it typically take to get to constant mass?</w:t>
      </w:r>
    </w:p>
  </w:comment>
  <w:comment w:id="40" w:author="Lillquist, Karl" w:date="2020-08-03T10:46:00Z" w:initials="KL">
    <w:p w14:paraId="53B8133C" w14:textId="3B861B2A" w:rsidR="0047411E" w:rsidRDefault="0047411E">
      <w:pPr>
        <w:pStyle w:val="CommentText"/>
      </w:pPr>
      <w:r>
        <w:rPr>
          <w:rStyle w:val="CommentReference"/>
        </w:rPr>
        <w:annotationRef/>
      </w:r>
      <w:r>
        <w:t>Whose methods did you follow here and elsewhere in your thesis?</w:t>
      </w:r>
    </w:p>
  </w:comment>
  <w:comment w:id="41" w:author="Karl Lillquist" w:date="2020-08-06T08:24:00Z" w:initials="KL">
    <w:p w14:paraId="5E86FE54" w14:textId="6EEC6480" w:rsidR="0047411E" w:rsidRDefault="0047411E">
      <w:pPr>
        <w:pStyle w:val="CommentText"/>
      </w:pPr>
      <w:r>
        <w:rPr>
          <w:rStyle w:val="CommentReference"/>
        </w:rPr>
        <w:annotationRef/>
      </w:r>
      <w:r>
        <w:t>P needs to be in your objectives</w:t>
      </w:r>
    </w:p>
  </w:comment>
  <w:comment w:id="43" w:author="Lillquist, Karl" w:date="2020-08-03T11:31:00Z" w:initials="KL">
    <w:p w14:paraId="73C0E281" w14:textId="6483B9C2" w:rsidR="0047411E" w:rsidRDefault="0047411E">
      <w:pPr>
        <w:pStyle w:val="CommentText"/>
      </w:pPr>
      <w:r>
        <w:rPr>
          <w:rStyle w:val="CommentReference"/>
        </w:rPr>
        <w:annotationRef/>
      </w:r>
      <w:r>
        <w:t xml:space="preserve">I </w:t>
      </w:r>
      <w:proofErr w:type="gramStart"/>
      <w:r>
        <w:t>don’t</w:t>
      </w:r>
      <w:proofErr w:type="gramEnd"/>
      <w:r>
        <w:t xml:space="preserve"> think your data supports or at least explains your first sentence in this paragraph.</w:t>
      </w:r>
    </w:p>
  </w:comment>
  <w:comment w:id="44" w:author="Neziri Izak - OHS" w:date="2020-08-13T15:50:00Z" w:initials="NI-O">
    <w:p w14:paraId="15F0316D" w14:textId="4E7C3B61" w:rsidR="00245232" w:rsidRDefault="00245232">
      <w:pPr>
        <w:pStyle w:val="CommentText"/>
      </w:pPr>
      <w:r>
        <w:rPr>
          <w:rStyle w:val="CommentReference"/>
        </w:rPr>
        <w:annotationRef/>
      </w:r>
      <w:r>
        <w:t>Changed activity to impact to avoid the idea that that is related to growing season.</w:t>
      </w:r>
    </w:p>
  </w:comment>
  <w:comment w:id="47" w:author="Lillquist, Karl" w:date="2020-08-03T11:33:00Z" w:initials="KL">
    <w:p w14:paraId="4ED31872" w14:textId="52EBFAA1" w:rsidR="0047411E" w:rsidRDefault="0047411E">
      <w:pPr>
        <w:pStyle w:val="CommentText"/>
      </w:pPr>
      <w:r>
        <w:rPr>
          <w:rStyle w:val="CommentReference"/>
        </w:rPr>
        <w:annotationRef/>
      </w:r>
      <w:r>
        <w:t>See punctuation</w:t>
      </w:r>
    </w:p>
  </w:comment>
  <w:comment w:id="48" w:author="Lillquist, Karl" w:date="2020-08-03T11:35:00Z" w:initials="KL">
    <w:p w14:paraId="55DB902E" w14:textId="1B21E3FD" w:rsidR="0047411E" w:rsidRDefault="0047411E">
      <w:pPr>
        <w:pStyle w:val="CommentText"/>
      </w:pPr>
      <w:r>
        <w:rPr>
          <w:rStyle w:val="CommentReference"/>
        </w:rPr>
        <w:annotationRef/>
      </w:r>
      <w:r>
        <w:t>What is DIN?</w:t>
      </w:r>
    </w:p>
  </w:comment>
  <w:comment w:id="49" w:author="Lillquist, Karl" w:date="2020-08-03T11:36:00Z" w:initials="KL">
    <w:p w14:paraId="7E3CC78E" w14:textId="2A327E47" w:rsidR="0047411E" w:rsidRDefault="0047411E">
      <w:pPr>
        <w:pStyle w:val="CommentText"/>
      </w:pPr>
      <w:r>
        <w:rPr>
          <w:rStyle w:val="CommentReference"/>
        </w:rPr>
        <w:annotationRef/>
      </w:r>
      <w:r>
        <w:t>See punctuation example for however a page or two back</w:t>
      </w:r>
    </w:p>
  </w:comment>
  <w:comment w:id="50" w:author="Lillquist, Karl" w:date="2020-08-03T11:43:00Z" w:initials="KL">
    <w:p w14:paraId="0D3348E5" w14:textId="31F00725" w:rsidR="0047411E" w:rsidRDefault="0047411E">
      <w:pPr>
        <w:pStyle w:val="CommentText"/>
      </w:pPr>
      <w:r>
        <w:rPr>
          <w:rStyle w:val="CommentReference"/>
        </w:rPr>
        <w:annotationRef/>
      </w:r>
      <w:r>
        <w:t>Delete extra period</w:t>
      </w:r>
    </w:p>
  </w:comment>
  <w:comment w:id="51" w:author="Lillquist, Karl" w:date="2020-08-03T11:44:00Z" w:initials="KL">
    <w:p w14:paraId="5DBBE8DA" w14:textId="115783E7" w:rsidR="0047411E" w:rsidRDefault="0047411E">
      <w:pPr>
        <w:pStyle w:val="CommentText"/>
      </w:pPr>
      <w:r>
        <w:rPr>
          <w:rStyle w:val="CommentReference"/>
        </w:rPr>
        <w:annotationRef/>
      </w:r>
      <w:r>
        <w:t>Is there literature that supports your claim?</w:t>
      </w:r>
    </w:p>
  </w:comment>
  <w:comment w:id="52" w:author="Lillquist, Karl" w:date="2020-08-03T11:49:00Z" w:initials="KL">
    <w:p w14:paraId="25239EC5" w14:textId="628EAABB" w:rsidR="0047411E" w:rsidRDefault="0047411E">
      <w:pPr>
        <w:pStyle w:val="CommentText"/>
      </w:pPr>
      <w:r>
        <w:rPr>
          <w:rStyle w:val="CommentReference"/>
        </w:rPr>
        <w:annotationRef/>
      </w:r>
    </w:p>
  </w:comment>
  <w:comment w:id="54" w:author="Lillquist, Karl" w:date="2020-08-03T11:50:00Z" w:initials="KL">
    <w:p w14:paraId="3DEE1A8B" w14:textId="27CAC5B8" w:rsidR="0047411E" w:rsidRDefault="0047411E">
      <w:pPr>
        <w:pStyle w:val="CommentText"/>
      </w:pPr>
      <w:r>
        <w:rPr>
          <w:rStyle w:val="CommentReference"/>
        </w:rPr>
        <w:annotationRef/>
      </w:r>
      <w:r>
        <w:t>But are you convinced that peak litter fall really occurs in late fall beneath coniferous forests?</w:t>
      </w:r>
    </w:p>
  </w:comment>
  <w:comment w:id="55" w:author="Neziri Izak - OHS" w:date="2020-08-11T15:50:00Z" w:initials="NI-O">
    <w:p w14:paraId="048E6BC7" w14:textId="6F0D72FF" w:rsidR="0047411E" w:rsidRDefault="0047411E">
      <w:pPr>
        <w:pStyle w:val="CommentText"/>
      </w:pPr>
      <w:r>
        <w:rPr>
          <w:rStyle w:val="CommentReference"/>
        </w:rPr>
        <w:annotationRef/>
      </w:r>
      <w:r>
        <w:t xml:space="preserve">Noted the dates to make it </w:t>
      </w:r>
      <w:proofErr w:type="gramStart"/>
      <w:r>
        <w:t>more clear</w:t>
      </w:r>
      <w:proofErr w:type="gramEnd"/>
      <w:r>
        <w:t>.</w:t>
      </w:r>
    </w:p>
  </w:comment>
  <w:comment w:id="56" w:author="Lillquist, Karl" w:date="2020-08-03T13:53:00Z" w:initials="KL">
    <w:p w14:paraId="7D3C4B98" w14:textId="03CAA17B" w:rsidR="0047411E" w:rsidRDefault="0047411E">
      <w:pPr>
        <w:pStyle w:val="CommentText"/>
      </w:pPr>
      <w:r>
        <w:rPr>
          <w:rStyle w:val="CommentReference"/>
        </w:rPr>
        <w:annotationRef/>
      </w:r>
      <w:r>
        <w:t xml:space="preserve">Think about your wording in the previous sentence.  </w:t>
      </w:r>
      <w:proofErr w:type="gramStart"/>
      <w:r>
        <w:t>I’m</w:t>
      </w:r>
      <w:proofErr w:type="gramEnd"/>
      <w:r>
        <w:t xml:space="preserve"> not sure what you mean.</w:t>
      </w:r>
    </w:p>
  </w:comment>
  <w:comment w:id="57" w:author="Lillquist, Karl" w:date="2020-08-03T13:54:00Z" w:initials="KL">
    <w:p w14:paraId="62D781BB" w14:textId="540AC19E" w:rsidR="0047411E" w:rsidRDefault="0047411E">
      <w:pPr>
        <w:pStyle w:val="CommentText"/>
      </w:pPr>
      <w:r>
        <w:rPr>
          <w:rStyle w:val="CommentReference"/>
        </w:rPr>
        <w:annotationRef/>
      </w:r>
      <w:r>
        <w:t>Missing a word</w:t>
      </w:r>
    </w:p>
  </w:comment>
  <w:comment w:id="58" w:author="Lillquist, Karl" w:date="2020-08-03T13:57:00Z" w:initials="KL">
    <w:p w14:paraId="009EC941" w14:textId="2234DD84" w:rsidR="0047411E" w:rsidRDefault="0047411E">
      <w:pPr>
        <w:pStyle w:val="CommentText"/>
      </w:pPr>
      <w:r>
        <w:rPr>
          <w:rStyle w:val="CommentReference"/>
        </w:rPr>
        <w:annotationRef/>
      </w:r>
      <w:r>
        <w:t>Cut this</w:t>
      </w:r>
    </w:p>
  </w:comment>
  <w:comment w:id="59" w:author="Lillquist, Karl" w:date="2020-08-03T13:58:00Z" w:initials="KL">
    <w:p w14:paraId="5A9A7DB0" w14:textId="4C4A4370" w:rsidR="0047411E" w:rsidRDefault="0047411E">
      <w:pPr>
        <w:pStyle w:val="CommentText"/>
      </w:pPr>
      <w:r>
        <w:rPr>
          <w:rStyle w:val="CommentReference"/>
        </w:rPr>
        <w:annotationRef/>
      </w:r>
      <w:r>
        <w:t>This makes sense</w:t>
      </w:r>
    </w:p>
  </w:comment>
  <w:comment w:id="60" w:author="Lillquist, Karl" w:date="2020-08-03T14:05:00Z" w:initials="KL">
    <w:p w14:paraId="4074AF24" w14:textId="29D785CB" w:rsidR="0047411E" w:rsidRDefault="0047411E">
      <w:pPr>
        <w:pStyle w:val="CommentText"/>
      </w:pPr>
      <w:r>
        <w:rPr>
          <w:rStyle w:val="CommentReference"/>
        </w:rPr>
        <w:annotationRef/>
      </w:r>
      <w:r>
        <w:t>Weathered?</w:t>
      </w:r>
    </w:p>
  </w:comment>
  <w:comment w:id="61" w:author="Lillquist, Karl" w:date="2020-08-03T14:07:00Z" w:initials="KL">
    <w:p w14:paraId="37BCA6EC" w14:textId="11CC482E" w:rsidR="0047411E" w:rsidRDefault="0047411E">
      <w:pPr>
        <w:pStyle w:val="CommentText"/>
      </w:pPr>
      <w:r>
        <w:rPr>
          <w:rStyle w:val="CommentReference"/>
        </w:rPr>
        <w:annotationRef/>
      </w:r>
      <w:r>
        <w:t xml:space="preserve">What factors affect P availability? Is it just budworms, veg, geology, and climate?  </w:t>
      </w:r>
    </w:p>
  </w:comment>
  <w:comment w:id="62" w:author="Neziri Izak - OHS" w:date="2020-08-13T15:13:00Z" w:initials="NI-O">
    <w:p w14:paraId="25326112" w14:textId="70CF25D5" w:rsidR="00B64D06" w:rsidRDefault="00B64D06">
      <w:pPr>
        <w:pStyle w:val="CommentText"/>
      </w:pPr>
      <w:r>
        <w:rPr>
          <w:rStyle w:val="CommentReference"/>
        </w:rPr>
        <w:annotationRef/>
      </w:r>
      <w:r>
        <w:t>Addressed in limitations</w:t>
      </w:r>
    </w:p>
  </w:comment>
  <w:comment w:id="64" w:author="Lillquist, Karl" w:date="2020-08-03T14:09:00Z" w:initials="KL">
    <w:p w14:paraId="213B7986" w14:textId="3CE4D517" w:rsidR="0047411E" w:rsidRDefault="0047411E">
      <w:pPr>
        <w:pStyle w:val="CommentText"/>
      </w:pPr>
      <w:r>
        <w:rPr>
          <w:rStyle w:val="CommentReference"/>
        </w:rPr>
        <w:annotationRef/>
      </w:r>
      <w:r>
        <w:t>You need to tell us about the outbreak up front in the thesis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F650A5C" w15:done="1"/>
  <w15:commentEx w15:paraId="2BA47EE8" w15:done="1"/>
  <w15:commentEx w15:paraId="700B2FFC" w15:done="0"/>
  <w15:commentEx w15:paraId="4C98DC64" w15:paraIdParent="700B2FFC" w15:done="0"/>
  <w15:commentEx w15:paraId="2909C382" w15:done="1"/>
  <w15:commentEx w15:paraId="6A646011" w15:done="1"/>
  <w15:commentEx w15:paraId="4A4E69B8" w15:done="0"/>
  <w15:commentEx w15:paraId="25757543" w15:paraIdParent="4A4E69B8" w15:done="0"/>
  <w15:commentEx w15:paraId="5E375153" w15:done="1"/>
  <w15:commentEx w15:paraId="613E8550" w15:done="0"/>
  <w15:commentEx w15:paraId="1CD6BD4C" w15:paraIdParent="613E8550" w15:done="0"/>
  <w15:commentEx w15:paraId="42BE20E3" w15:done="0"/>
  <w15:commentEx w15:paraId="58CB8D22" w15:paraIdParent="42BE20E3" w15:done="0"/>
  <w15:commentEx w15:paraId="07A5F47F" w15:done="1"/>
  <w15:commentEx w15:paraId="0CD7F626" w15:done="1"/>
  <w15:commentEx w15:paraId="600BB709" w15:done="1"/>
  <w15:commentEx w15:paraId="3B9BBB2E" w15:done="1"/>
  <w15:commentEx w15:paraId="3D5BDB1F" w15:done="0"/>
  <w15:commentEx w15:paraId="6DB03EB7" w15:paraIdParent="3D5BDB1F" w15:done="0"/>
  <w15:commentEx w15:paraId="6231D085" w15:done="1"/>
  <w15:commentEx w15:paraId="7DB7053E" w15:done="1"/>
  <w15:commentEx w15:paraId="6F2CF5DE" w15:done="1"/>
  <w15:commentEx w15:paraId="01FB5DF9" w15:done="1"/>
  <w15:commentEx w15:paraId="75EDE0B9" w15:done="0"/>
  <w15:commentEx w15:paraId="6BE1025E" w15:paraIdParent="75EDE0B9" w15:done="0"/>
  <w15:commentEx w15:paraId="6C98BF0B" w15:done="1"/>
  <w15:commentEx w15:paraId="0F567E8D" w15:done="1"/>
  <w15:commentEx w15:paraId="7B77B8C1" w15:done="0"/>
  <w15:commentEx w15:paraId="55F7AF04" w15:paraIdParent="7B77B8C1" w15:done="0"/>
  <w15:commentEx w15:paraId="44C2387F" w15:done="1"/>
  <w15:commentEx w15:paraId="11351854" w15:done="1"/>
  <w15:commentEx w15:paraId="53B8133C" w15:paraIdParent="11351854" w15:done="1"/>
  <w15:commentEx w15:paraId="5E86FE54" w15:done="1"/>
  <w15:commentEx w15:paraId="73C0E281" w15:done="0"/>
  <w15:commentEx w15:paraId="15F0316D" w15:paraIdParent="73C0E281" w15:done="0"/>
  <w15:commentEx w15:paraId="4ED31872" w15:done="1"/>
  <w15:commentEx w15:paraId="55DB902E" w15:done="1"/>
  <w15:commentEx w15:paraId="7E3CC78E" w15:done="1"/>
  <w15:commentEx w15:paraId="0D3348E5" w15:done="1"/>
  <w15:commentEx w15:paraId="5DBBE8DA" w15:done="1"/>
  <w15:commentEx w15:paraId="25239EC5" w15:paraIdParent="5DBBE8DA" w15:done="1"/>
  <w15:commentEx w15:paraId="3DEE1A8B" w15:done="0"/>
  <w15:commentEx w15:paraId="048E6BC7" w15:paraIdParent="3DEE1A8B" w15:done="0"/>
  <w15:commentEx w15:paraId="7D3C4B98" w15:done="1"/>
  <w15:commentEx w15:paraId="62D781BB" w15:done="1"/>
  <w15:commentEx w15:paraId="009EC941" w15:done="1"/>
  <w15:commentEx w15:paraId="5A9A7DB0" w15:done="1"/>
  <w15:commentEx w15:paraId="4074AF24" w15:done="1"/>
  <w15:commentEx w15:paraId="37BCA6EC" w15:done="0"/>
  <w15:commentEx w15:paraId="25326112" w15:paraIdParent="37BCA6EC" w15:done="0"/>
  <w15:commentEx w15:paraId="213B7986"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DFE423" w16cex:dateUtc="2020-08-13T23:09:00Z"/>
  <w16cex:commentExtensible w16cex:durableId="22DFE4C1" w16cex:dateUtc="2020-08-13T23:11:00Z"/>
  <w16cex:commentExtensible w16cex:durableId="22DD3B0C" w16cex:dateUtc="2020-08-11T22:43:00Z"/>
  <w16cex:commentExtensible w16cex:durableId="22DD3B15" w16cex:dateUtc="2020-08-11T22:43:00Z"/>
  <w16cex:commentExtensible w16cex:durableId="22DFDBC1" w16cex:dateUtc="2020-08-13T22:33:00Z"/>
  <w16cex:commentExtensible w16cex:durableId="22DFBB79" w16cex:dateUtc="2020-08-13T20:15:00Z"/>
  <w16cex:commentExtensible w16cex:durableId="22DFBBCB" w16cex:dateUtc="2020-08-13T20:16:00Z"/>
  <w16cex:commentExtensible w16cex:durableId="22DFDFCC" w16cex:dateUtc="2020-08-13T22:50:00Z"/>
  <w16cex:commentExtensible w16cex:durableId="22DD3CD9" w16cex:dateUtc="2020-08-11T22:50:00Z"/>
  <w16cex:commentExtensible w16cex:durableId="22DFD721" w16cex:dateUtc="2020-08-13T22: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F650A5C" w16cid:durableId="22D67D27"/>
  <w16cid:commentId w16cid:paraId="2BA47EE8" w16cid:durableId="22D67D28"/>
  <w16cid:commentId w16cid:paraId="700B2FFC" w16cid:durableId="22D67D29"/>
  <w16cid:commentId w16cid:paraId="4C98DC64" w16cid:durableId="22DFE423"/>
  <w16cid:commentId w16cid:paraId="2909C382" w16cid:durableId="22D67D2A"/>
  <w16cid:commentId w16cid:paraId="6A646011" w16cid:durableId="22D67D2B"/>
  <w16cid:commentId w16cid:paraId="4A4E69B8" w16cid:durableId="22D67D2C"/>
  <w16cid:commentId w16cid:paraId="25757543" w16cid:durableId="22DFE4C1"/>
  <w16cid:commentId w16cid:paraId="5E375153" w16cid:durableId="22D67D2D"/>
  <w16cid:commentId w16cid:paraId="613E8550" w16cid:durableId="22D67D2E"/>
  <w16cid:commentId w16cid:paraId="1CD6BD4C" w16cid:durableId="22DD3B0C"/>
  <w16cid:commentId w16cid:paraId="42BE20E3" w16cid:durableId="22D67D2F"/>
  <w16cid:commentId w16cid:paraId="58CB8D22" w16cid:durableId="22DD3B15"/>
  <w16cid:commentId w16cid:paraId="07A5F47F" w16cid:durableId="22D67D30"/>
  <w16cid:commentId w16cid:paraId="0CD7F626" w16cid:durableId="22D67D31"/>
  <w16cid:commentId w16cid:paraId="600BB709" w16cid:durableId="22D67D32"/>
  <w16cid:commentId w16cid:paraId="3B9BBB2E" w16cid:durableId="22D67D33"/>
  <w16cid:commentId w16cid:paraId="3D5BDB1F" w16cid:durableId="22D67D34"/>
  <w16cid:commentId w16cid:paraId="6DB03EB7" w16cid:durableId="22DFDBC1"/>
  <w16cid:commentId w16cid:paraId="6231D085" w16cid:durableId="22D67D35"/>
  <w16cid:commentId w16cid:paraId="7DB7053E" w16cid:durableId="22D67D36"/>
  <w16cid:commentId w16cid:paraId="6F2CF5DE" w16cid:durableId="22D67D37"/>
  <w16cid:commentId w16cid:paraId="01FB5DF9" w16cid:durableId="22D67D38"/>
  <w16cid:commentId w16cid:paraId="75EDE0B9" w16cid:durableId="22D67D39"/>
  <w16cid:commentId w16cid:paraId="6BE1025E" w16cid:durableId="22DFBB79"/>
  <w16cid:commentId w16cid:paraId="6C98BF0B" w16cid:durableId="22D67D3A"/>
  <w16cid:commentId w16cid:paraId="0F567E8D" w16cid:durableId="22D67D3B"/>
  <w16cid:commentId w16cid:paraId="7B77B8C1" w16cid:durableId="22D67D3C"/>
  <w16cid:commentId w16cid:paraId="55F7AF04" w16cid:durableId="22DFBBCB"/>
  <w16cid:commentId w16cid:paraId="44C2387F" w16cid:durableId="22D67D3D"/>
  <w16cid:commentId w16cid:paraId="11351854" w16cid:durableId="22D67D3E"/>
  <w16cid:commentId w16cid:paraId="53B8133C" w16cid:durableId="22D67D3F"/>
  <w16cid:commentId w16cid:paraId="5E86FE54" w16cid:durableId="22D67D40"/>
  <w16cid:commentId w16cid:paraId="73C0E281" w16cid:durableId="22D67D41"/>
  <w16cid:commentId w16cid:paraId="15F0316D" w16cid:durableId="22DFDFCC"/>
  <w16cid:commentId w16cid:paraId="4ED31872" w16cid:durableId="22D67D42"/>
  <w16cid:commentId w16cid:paraId="55DB902E" w16cid:durableId="22D67D43"/>
  <w16cid:commentId w16cid:paraId="7E3CC78E" w16cid:durableId="22D67D44"/>
  <w16cid:commentId w16cid:paraId="0D3348E5" w16cid:durableId="22D67D45"/>
  <w16cid:commentId w16cid:paraId="5DBBE8DA" w16cid:durableId="22D67D46"/>
  <w16cid:commentId w16cid:paraId="25239EC5" w16cid:durableId="22D67D47"/>
  <w16cid:commentId w16cid:paraId="3DEE1A8B" w16cid:durableId="22D67D48"/>
  <w16cid:commentId w16cid:paraId="048E6BC7" w16cid:durableId="22DD3CD9"/>
  <w16cid:commentId w16cid:paraId="7D3C4B98" w16cid:durableId="22D67D49"/>
  <w16cid:commentId w16cid:paraId="62D781BB" w16cid:durableId="22D67D4A"/>
  <w16cid:commentId w16cid:paraId="009EC941" w16cid:durableId="22D67D4B"/>
  <w16cid:commentId w16cid:paraId="5A9A7DB0" w16cid:durableId="22D67D4C"/>
  <w16cid:commentId w16cid:paraId="4074AF24" w16cid:durableId="22D67D4D"/>
  <w16cid:commentId w16cid:paraId="37BCA6EC" w16cid:durableId="22D67D4E"/>
  <w16cid:commentId w16cid:paraId="25326112" w16cid:durableId="22DFD721"/>
  <w16cid:commentId w16cid:paraId="213B7986" w16cid:durableId="22D67D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F3CD13" w14:textId="77777777" w:rsidR="007548CE" w:rsidRDefault="007548CE">
      <w:pPr>
        <w:spacing w:after="0" w:line="240" w:lineRule="auto"/>
      </w:pPr>
      <w:r>
        <w:separator/>
      </w:r>
    </w:p>
  </w:endnote>
  <w:endnote w:type="continuationSeparator" w:id="0">
    <w:p w14:paraId="119B9CE9" w14:textId="77777777" w:rsidR="007548CE" w:rsidRDefault="007548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1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4DE21DB9" w:rsidR="0047411E" w:rsidRDefault="0047411E">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098B9F08" w14:textId="77777777" w:rsidR="0047411E" w:rsidRDefault="0047411E">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2594627D" w:rsidR="0047411E" w:rsidRDefault="0047411E">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47411E" w:rsidRDefault="004741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830C2" w14:textId="77777777" w:rsidR="007548CE" w:rsidRDefault="007548CE">
      <w:pPr>
        <w:spacing w:after="0" w:line="240" w:lineRule="auto"/>
      </w:pPr>
      <w:r>
        <w:separator/>
      </w:r>
    </w:p>
  </w:footnote>
  <w:footnote w:type="continuationSeparator" w:id="0">
    <w:p w14:paraId="1E06A256" w14:textId="77777777" w:rsidR="007548CE" w:rsidRDefault="007548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arl Lillquist">
    <w15:presenceInfo w15:providerId="AD" w15:userId="S-1-5-21-284843130-3751062232-1573799400-5143"/>
  </w15:person>
  <w15:person w15:author="Lillquist, Karl">
    <w15:presenceInfo w15:providerId="AD" w15:userId="S-1-5-21-284843130-3751062232-1573799400-5143"/>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A5A"/>
    <w:rsid w:val="00001030"/>
    <w:rsid w:val="00002CBD"/>
    <w:rsid w:val="00004298"/>
    <w:rsid w:val="0001191B"/>
    <w:rsid w:val="0001670D"/>
    <w:rsid w:val="000176D7"/>
    <w:rsid w:val="00017F11"/>
    <w:rsid w:val="000275A4"/>
    <w:rsid w:val="00030485"/>
    <w:rsid w:val="00031ED0"/>
    <w:rsid w:val="00033C10"/>
    <w:rsid w:val="000425FC"/>
    <w:rsid w:val="000462FC"/>
    <w:rsid w:val="00052EE6"/>
    <w:rsid w:val="00053453"/>
    <w:rsid w:val="000652D5"/>
    <w:rsid w:val="000731F4"/>
    <w:rsid w:val="000772C8"/>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B6AF2"/>
    <w:rsid w:val="000C47A1"/>
    <w:rsid w:val="000C6063"/>
    <w:rsid w:val="000D1A8F"/>
    <w:rsid w:val="000D2F64"/>
    <w:rsid w:val="000D3084"/>
    <w:rsid w:val="000D68A9"/>
    <w:rsid w:val="000E2596"/>
    <w:rsid w:val="000F47C1"/>
    <w:rsid w:val="000F5126"/>
    <w:rsid w:val="000F538E"/>
    <w:rsid w:val="000F7550"/>
    <w:rsid w:val="000F75AD"/>
    <w:rsid w:val="00100763"/>
    <w:rsid w:val="001061B0"/>
    <w:rsid w:val="00107FF3"/>
    <w:rsid w:val="00111A6C"/>
    <w:rsid w:val="00116061"/>
    <w:rsid w:val="001174C2"/>
    <w:rsid w:val="00121663"/>
    <w:rsid w:val="001239AE"/>
    <w:rsid w:val="001243B3"/>
    <w:rsid w:val="00127076"/>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083"/>
    <w:rsid w:val="00191A6A"/>
    <w:rsid w:val="001A0DF4"/>
    <w:rsid w:val="001A3D1F"/>
    <w:rsid w:val="001A442F"/>
    <w:rsid w:val="001A443B"/>
    <w:rsid w:val="001A5C27"/>
    <w:rsid w:val="001A61C3"/>
    <w:rsid w:val="001B10C3"/>
    <w:rsid w:val="001B7749"/>
    <w:rsid w:val="001C6692"/>
    <w:rsid w:val="001D08B1"/>
    <w:rsid w:val="001D0EFA"/>
    <w:rsid w:val="001D207E"/>
    <w:rsid w:val="001D4414"/>
    <w:rsid w:val="001D78FA"/>
    <w:rsid w:val="001E3C19"/>
    <w:rsid w:val="001F18E5"/>
    <w:rsid w:val="00202422"/>
    <w:rsid w:val="00207FE3"/>
    <w:rsid w:val="002135FE"/>
    <w:rsid w:val="00214AB6"/>
    <w:rsid w:val="00215CA2"/>
    <w:rsid w:val="00216D1C"/>
    <w:rsid w:val="0022258E"/>
    <w:rsid w:val="00235E3E"/>
    <w:rsid w:val="002378CE"/>
    <w:rsid w:val="002414A3"/>
    <w:rsid w:val="002415B8"/>
    <w:rsid w:val="00243CE1"/>
    <w:rsid w:val="00244BD8"/>
    <w:rsid w:val="00245232"/>
    <w:rsid w:val="00250ECA"/>
    <w:rsid w:val="00252772"/>
    <w:rsid w:val="00257055"/>
    <w:rsid w:val="002714A2"/>
    <w:rsid w:val="00272062"/>
    <w:rsid w:val="00280F44"/>
    <w:rsid w:val="00281141"/>
    <w:rsid w:val="00282F8B"/>
    <w:rsid w:val="002849AB"/>
    <w:rsid w:val="00292277"/>
    <w:rsid w:val="002923FD"/>
    <w:rsid w:val="002942DB"/>
    <w:rsid w:val="002A3C13"/>
    <w:rsid w:val="002A43F0"/>
    <w:rsid w:val="002B0546"/>
    <w:rsid w:val="002B549F"/>
    <w:rsid w:val="002B66EF"/>
    <w:rsid w:val="002C1830"/>
    <w:rsid w:val="002C284D"/>
    <w:rsid w:val="002D2BC4"/>
    <w:rsid w:val="002D6B05"/>
    <w:rsid w:val="002E09C5"/>
    <w:rsid w:val="002E11AF"/>
    <w:rsid w:val="002E6C81"/>
    <w:rsid w:val="002E724E"/>
    <w:rsid w:val="002E78C6"/>
    <w:rsid w:val="002F3E7B"/>
    <w:rsid w:val="002F4509"/>
    <w:rsid w:val="002F5AD9"/>
    <w:rsid w:val="00302A72"/>
    <w:rsid w:val="00310614"/>
    <w:rsid w:val="00313D6C"/>
    <w:rsid w:val="00314DEC"/>
    <w:rsid w:val="0031750B"/>
    <w:rsid w:val="00317DE0"/>
    <w:rsid w:val="00317F8C"/>
    <w:rsid w:val="003302B0"/>
    <w:rsid w:val="00335F61"/>
    <w:rsid w:val="00336636"/>
    <w:rsid w:val="00336661"/>
    <w:rsid w:val="00336E3B"/>
    <w:rsid w:val="00337702"/>
    <w:rsid w:val="00344C48"/>
    <w:rsid w:val="00351B70"/>
    <w:rsid w:val="00360CCB"/>
    <w:rsid w:val="00363FB5"/>
    <w:rsid w:val="00364091"/>
    <w:rsid w:val="00373DA7"/>
    <w:rsid w:val="00375127"/>
    <w:rsid w:val="0039178B"/>
    <w:rsid w:val="0039200E"/>
    <w:rsid w:val="0039393C"/>
    <w:rsid w:val="00395401"/>
    <w:rsid w:val="003963CA"/>
    <w:rsid w:val="003A00C3"/>
    <w:rsid w:val="003A0528"/>
    <w:rsid w:val="003A4C8A"/>
    <w:rsid w:val="003A7FCA"/>
    <w:rsid w:val="003B0297"/>
    <w:rsid w:val="003B174F"/>
    <w:rsid w:val="003C0C85"/>
    <w:rsid w:val="003C3DDA"/>
    <w:rsid w:val="003C4EA8"/>
    <w:rsid w:val="003D1D16"/>
    <w:rsid w:val="003E7416"/>
    <w:rsid w:val="003F07F7"/>
    <w:rsid w:val="003F1573"/>
    <w:rsid w:val="003F3A2D"/>
    <w:rsid w:val="003F3AB3"/>
    <w:rsid w:val="00400365"/>
    <w:rsid w:val="00403714"/>
    <w:rsid w:val="00410A5C"/>
    <w:rsid w:val="0041185A"/>
    <w:rsid w:val="00412759"/>
    <w:rsid w:val="004162F7"/>
    <w:rsid w:val="00421E56"/>
    <w:rsid w:val="00422551"/>
    <w:rsid w:val="004311F1"/>
    <w:rsid w:val="00433FA3"/>
    <w:rsid w:val="00435FE2"/>
    <w:rsid w:val="00441437"/>
    <w:rsid w:val="0044640C"/>
    <w:rsid w:val="00452631"/>
    <w:rsid w:val="004541A4"/>
    <w:rsid w:val="004545ED"/>
    <w:rsid w:val="00462FD5"/>
    <w:rsid w:val="004726F9"/>
    <w:rsid w:val="00472771"/>
    <w:rsid w:val="0047411E"/>
    <w:rsid w:val="00481569"/>
    <w:rsid w:val="00482066"/>
    <w:rsid w:val="004901A2"/>
    <w:rsid w:val="004943EC"/>
    <w:rsid w:val="004A26E2"/>
    <w:rsid w:val="004A5C50"/>
    <w:rsid w:val="004A7A0A"/>
    <w:rsid w:val="004B0453"/>
    <w:rsid w:val="004B2A0F"/>
    <w:rsid w:val="004D01E9"/>
    <w:rsid w:val="004D0407"/>
    <w:rsid w:val="004D0687"/>
    <w:rsid w:val="004D3C6E"/>
    <w:rsid w:val="004E2B05"/>
    <w:rsid w:val="004E4F96"/>
    <w:rsid w:val="004E6BB4"/>
    <w:rsid w:val="004F0ECC"/>
    <w:rsid w:val="004F5D64"/>
    <w:rsid w:val="004F6786"/>
    <w:rsid w:val="005060FD"/>
    <w:rsid w:val="00513527"/>
    <w:rsid w:val="005137FB"/>
    <w:rsid w:val="00514F1A"/>
    <w:rsid w:val="00515E08"/>
    <w:rsid w:val="00522A9B"/>
    <w:rsid w:val="00527736"/>
    <w:rsid w:val="005314C2"/>
    <w:rsid w:val="00533C98"/>
    <w:rsid w:val="00533EC2"/>
    <w:rsid w:val="00540744"/>
    <w:rsid w:val="00540897"/>
    <w:rsid w:val="00540BBE"/>
    <w:rsid w:val="005528A9"/>
    <w:rsid w:val="00553537"/>
    <w:rsid w:val="00564003"/>
    <w:rsid w:val="00564E53"/>
    <w:rsid w:val="0056794A"/>
    <w:rsid w:val="005722DF"/>
    <w:rsid w:val="005731F3"/>
    <w:rsid w:val="005738BB"/>
    <w:rsid w:val="00573D7B"/>
    <w:rsid w:val="0058757A"/>
    <w:rsid w:val="00587EC8"/>
    <w:rsid w:val="005930ED"/>
    <w:rsid w:val="005940EF"/>
    <w:rsid w:val="00597A2A"/>
    <w:rsid w:val="00597DF9"/>
    <w:rsid w:val="005A26EC"/>
    <w:rsid w:val="005A4ADD"/>
    <w:rsid w:val="005A62BD"/>
    <w:rsid w:val="005A68F6"/>
    <w:rsid w:val="005A6921"/>
    <w:rsid w:val="005B04A4"/>
    <w:rsid w:val="005B384D"/>
    <w:rsid w:val="005B48A4"/>
    <w:rsid w:val="005B4BB7"/>
    <w:rsid w:val="005C5449"/>
    <w:rsid w:val="005C5AFF"/>
    <w:rsid w:val="005C6D9C"/>
    <w:rsid w:val="005C7664"/>
    <w:rsid w:val="005D237C"/>
    <w:rsid w:val="005D3D4C"/>
    <w:rsid w:val="005E0D9D"/>
    <w:rsid w:val="005E78C4"/>
    <w:rsid w:val="005E7E67"/>
    <w:rsid w:val="00600432"/>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6465A"/>
    <w:rsid w:val="00667969"/>
    <w:rsid w:val="0067052F"/>
    <w:rsid w:val="00672BA5"/>
    <w:rsid w:val="006740C8"/>
    <w:rsid w:val="006767D3"/>
    <w:rsid w:val="00684F3D"/>
    <w:rsid w:val="00695E66"/>
    <w:rsid w:val="006A1EA4"/>
    <w:rsid w:val="006A30E7"/>
    <w:rsid w:val="006B24B5"/>
    <w:rsid w:val="006B2F1B"/>
    <w:rsid w:val="006B3408"/>
    <w:rsid w:val="006B5786"/>
    <w:rsid w:val="006B5FA2"/>
    <w:rsid w:val="006B7EA7"/>
    <w:rsid w:val="006C08DD"/>
    <w:rsid w:val="006C10E8"/>
    <w:rsid w:val="006D1A3A"/>
    <w:rsid w:val="006D5BE5"/>
    <w:rsid w:val="006E57E9"/>
    <w:rsid w:val="006F1D7E"/>
    <w:rsid w:val="006F2DB8"/>
    <w:rsid w:val="00704DFA"/>
    <w:rsid w:val="00704EAB"/>
    <w:rsid w:val="00713068"/>
    <w:rsid w:val="00720435"/>
    <w:rsid w:val="00720826"/>
    <w:rsid w:val="00724BB8"/>
    <w:rsid w:val="007304E9"/>
    <w:rsid w:val="0073326E"/>
    <w:rsid w:val="00733838"/>
    <w:rsid w:val="00746AB7"/>
    <w:rsid w:val="00746D96"/>
    <w:rsid w:val="00750557"/>
    <w:rsid w:val="00753C2F"/>
    <w:rsid w:val="007548CE"/>
    <w:rsid w:val="00754A94"/>
    <w:rsid w:val="00761844"/>
    <w:rsid w:val="007626F7"/>
    <w:rsid w:val="00784890"/>
    <w:rsid w:val="00793901"/>
    <w:rsid w:val="00794F2B"/>
    <w:rsid w:val="00795CA7"/>
    <w:rsid w:val="007A1270"/>
    <w:rsid w:val="007A2B9C"/>
    <w:rsid w:val="007A2BDD"/>
    <w:rsid w:val="007A2DDE"/>
    <w:rsid w:val="007A459D"/>
    <w:rsid w:val="007A48E1"/>
    <w:rsid w:val="007A5BB5"/>
    <w:rsid w:val="007C2178"/>
    <w:rsid w:val="007C4240"/>
    <w:rsid w:val="007C6D86"/>
    <w:rsid w:val="007D2BFD"/>
    <w:rsid w:val="007D46EB"/>
    <w:rsid w:val="007F5497"/>
    <w:rsid w:val="007F55E0"/>
    <w:rsid w:val="007F59C5"/>
    <w:rsid w:val="007F6806"/>
    <w:rsid w:val="00800F24"/>
    <w:rsid w:val="00802AE0"/>
    <w:rsid w:val="00802F59"/>
    <w:rsid w:val="008048BF"/>
    <w:rsid w:val="008250CD"/>
    <w:rsid w:val="008276E2"/>
    <w:rsid w:val="00841890"/>
    <w:rsid w:val="00841999"/>
    <w:rsid w:val="00841FDC"/>
    <w:rsid w:val="00843B48"/>
    <w:rsid w:val="00846864"/>
    <w:rsid w:val="00847E44"/>
    <w:rsid w:val="0085150C"/>
    <w:rsid w:val="00870866"/>
    <w:rsid w:val="00875519"/>
    <w:rsid w:val="00893CC9"/>
    <w:rsid w:val="008945A7"/>
    <w:rsid w:val="00894AD8"/>
    <w:rsid w:val="008957DC"/>
    <w:rsid w:val="00895FE0"/>
    <w:rsid w:val="0089758C"/>
    <w:rsid w:val="008C298B"/>
    <w:rsid w:val="008D0608"/>
    <w:rsid w:val="008D0FEF"/>
    <w:rsid w:val="008D36EA"/>
    <w:rsid w:val="008D796E"/>
    <w:rsid w:val="008E0A6F"/>
    <w:rsid w:val="008E349C"/>
    <w:rsid w:val="008E480E"/>
    <w:rsid w:val="008F7A72"/>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45589"/>
    <w:rsid w:val="00952B1B"/>
    <w:rsid w:val="0095679A"/>
    <w:rsid w:val="00960408"/>
    <w:rsid w:val="009605B3"/>
    <w:rsid w:val="0096086E"/>
    <w:rsid w:val="00962F1D"/>
    <w:rsid w:val="009652CB"/>
    <w:rsid w:val="009657EA"/>
    <w:rsid w:val="009669C8"/>
    <w:rsid w:val="00973359"/>
    <w:rsid w:val="00974F9D"/>
    <w:rsid w:val="0098257E"/>
    <w:rsid w:val="0098328A"/>
    <w:rsid w:val="009841B6"/>
    <w:rsid w:val="009A0F78"/>
    <w:rsid w:val="009B5A22"/>
    <w:rsid w:val="009B7BE5"/>
    <w:rsid w:val="009C1D0D"/>
    <w:rsid w:val="009C21F1"/>
    <w:rsid w:val="009C2DBD"/>
    <w:rsid w:val="009C385A"/>
    <w:rsid w:val="009D5533"/>
    <w:rsid w:val="009E1204"/>
    <w:rsid w:val="009E3528"/>
    <w:rsid w:val="009E6008"/>
    <w:rsid w:val="009F3101"/>
    <w:rsid w:val="009F3A5A"/>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5BD9"/>
    <w:rsid w:val="00A37735"/>
    <w:rsid w:val="00A44049"/>
    <w:rsid w:val="00A4764E"/>
    <w:rsid w:val="00A47F4C"/>
    <w:rsid w:val="00A50D2A"/>
    <w:rsid w:val="00A57681"/>
    <w:rsid w:val="00A618C4"/>
    <w:rsid w:val="00A61CBA"/>
    <w:rsid w:val="00A650F7"/>
    <w:rsid w:val="00A66999"/>
    <w:rsid w:val="00A75642"/>
    <w:rsid w:val="00A7615C"/>
    <w:rsid w:val="00A76A2D"/>
    <w:rsid w:val="00A82B24"/>
    <w:rsid w:val="00A83065"/>
    <w:rsid w:val="00A85AC4"/>
    <w:rsid w:val="00A86A15"/>
    <w:rsid w:val="00A9341D"/>
    <w:rsid w:val="00A94891"/>
    <w:rsid w:val="00AA28AD"/>
    <w:rsid w:val="00AA5668"/>
    <w:rsid w:val="00AA6B8B"/>
    <w:rsid w:val="00AB723F"/>
    <w:rsid w:val="00AC3C34"/>
    <w:rsid w:val="00AC4678"/>
    <w:rsid w:val="00B04664"/>
    <w:rsid w:val="00B06E8D"/>
    <w:rsid w:val="00B121CA"/>
    <w:rsid w:val="00B13FC2"/>
    <w:rsid w:val="00B23EE5"/>
    <w:rsid w:val="00B257F9"/>
    <w:rsid w:val="00B25CA4"/>
    <w:rsid w:val="00B3142A"/>
    <w:rsid w:val="00B424F2"/>
    <w:rsid w:val="00B471E5"/>
    <w:rsid w:val="00B5362A"/>
    <w:rsid w:val="00B5515F"/>
    <w:rsid w:val="00B64D06"/>
    <w:rsid w:val="00B71FED"/>
    <w:rsid w:val="00B7537C"/>
    <w:rsid w:val="00B75B3C"/>
    <w:rsid w:val="00B7721F"/>
    <w:rsid w:val="00B82209"/>
    <w:rsid w:val="00B82B3E"/>
    <w:rsid w:val="00B871AC"/>
    <w:rsid w:val="00B92C7D"/>
    <w:rsid w:val="00B942B5"/>
    <w:rsid w:val="00B97BA9"/>
    <w:rsid w:val="00BB1B3B"/>
    <w:rsid w:val="00BB3B2B"/>
    <w:rsid w:val="00BC4BA4"/>
    <w:rsid w:val="00BC7435"/>
    <w:rsid w:val="00BE0DC5"/>
    <w:rsid w:val="00BE16B0"/>
    <w:rsid w:val="00BE6FDD"/>
    <w:rsid w:val="00C020A1"/>
    <w:rsid w:val="00C027C4"/>
    <w:rsid w:val="00C028A3"/>
    <w:rsid w:val="00C03521"/>
    <w:rsid w:val="00C12932"/>
    <w:rsid w:val="00C12E3F"/>
    <w:rsid w:val="00C13198"/>
    <w:rsid w:val="00C213DE"/>
    <w:rsid w:val="00C24DD2"/>
    <w:rsid w:val="00C32B58"/>
    <w:rsid w:val="00C4366C"/>
    <w:rsid w:val="00C4658D"/>
    <w:rsid w:val="00C55CE6"/>
    <w:rsid w:val="00C55EDC"/>
    <w:rsid w:val="00C5783D"/>
    <w:rsid w:val="00C60594"/>
    <w:rsid w:val="00C8026E"/>
    <w:rsid w:val="00C934EE"/>
    <w:rsid w:val="00C97580"/>
    <w:rsid w:val="00C97CB5"/>
    <w:rsid w:val="00CA16F2"/>
    <w:rsid w:val="00CB2AA5"/>
    <w:rsid w:val="00CC13BF"/>
    <w:rsid w:val="00CC1F4C"/>
    <w:rsid w:val="00CC208F"/>
    <w:rsid w:val="00CC24F4"/>
    <w:rsid w:val="00CC4768"/>
    <w:rsid w:val="00CD0BC0"/>
    <w:rsid w:val="00CD0FA5"/>
    <w:rsid w:val="00CE129E"/>
    <w:rsid w:val="00CE2165"/>
    <w:rsid w:val="00CE49E2"/>
    <w:rsid w:val="00CE77D0"/>
    <w:rsid w:val="00CF293D"/>
    <w:rsid w:val="00CF7D42"/>
    <w:rsid w:val="00D047D1"/>
    <w:rsid w:val="00D068B9"/>
    <w:rsid w:val="00D12355"/>
    <w:rsid w:val="00D13402"/>
    <w:rsid w:val="00D17621"/>
    <w:rsid w:val="00D20FEC"/>
    <w:rsid w:val="00D220D6"/>
    <w:rsid w:val="00D34869"/>
    <w:rsid w:val="00D41021"/>
    <w:rsid w:val="00D41FC9"/>
    <w:rsid w:val="00D4300C"/>
    <w:rsid w:val="00D479A1"/>
    <w:rsid w:val="00D5125E"/>
    <w:rsid w:val="00D51862"/>
    <w:rsid w:val="00D568AA"/>
    <w:rsid w:val="00D614C5"/>
    <w:rsid w:val="00D61996"/>
    <w:rsid w:val="00D61E18"/>
    <w:rsid w:val="00D70F01"/>
    <w:rsid w:val="00D72EB8"/>
    <w:rsid w:val="00D7438B"/>
    <w:rsid w:val="00D74CAC"/>
    <w:rsid w:val="00D75D82"/>
    <w:rsid w:val="00D765D3"/>
    <w:rsid w:val="00D76DA6"/>
    <w:rsid w:val="00D76E1E"/>
    <w:rsid w:val="00D84619"/>
    <w:rsid w:val="00D87A2C"/>
    <w:rsid w:val="00D87F70"/>
    <w:rsid w:val="00D91838"/>
    <w:rsid w:val="00D93B08"/>
    <w:rsid w:val="00D96C1A"/>
    <w:rsid w:val="00DA1B40"/>
    <w:rsid w:val="00DA2F5A"/>
    <w:rsid w:val="00DA66B0"/>
    <w:rsid w:val="00DB599A"/>
    <w:rsid w:val="00DB5F36"/>
    <w:rsid w:val="00DC04FE"/>
    <w:rsid w:val="00DC2970"/>
    <w:rsid w:val="00DC3D92"/>
    <w:rsid w:val="00DD3085"/>
    <w:rsid w:val="00DD7134"/>
    <w:rsid w:val="00DE10F3"/>
    <w:rsid w:val="00DE1705"/>
    <w:rsid w:val="00DE5011"/>
    <w:rsid w:val="00E00AC6"/>
    <w:rsid w:val="00E02A5A"/>
    <w:rsid w:val="00E04BCB"/>
    <w:rsid w:val="00E0657B"/>
    <w:rsid w:val="00E10E0D"/>
    <w:rsid w:val="00E1157A"/>
    <w:rsid w:val="00E12682"/>
    <w:rsid w:val="00E148BF"/>
    <w:rsid w:val="00E23D8F"/>
    <w:rsid w:val="00E30CB6"/>
    <w:rsid w:val="00E50987"/>
    <w:rsid w:val="00E53C38"/>
    <w:rsid w:val="00E5752A"/>
    <w:rsid w:val="00E67338"/>
    <w:rsid w:val="00E7265A"/>
    <w:rsid w:val="00E7500A"/>
    <w:rsid w:val="00E818AD"/>
    <w:rsid w:val="00E87BB6"/>
    <w:rsid w:val="00E953B1"/>
    <w:rsid w:val="00E964AE"/>
    <w:rsid w:val="00EA2335"/>
    <w:rsid w:val="00EB0B7B"/>
    <w:rsid w:val="00EB72F0"/>
    <w:rsid w:val="00EB7C4C"/>
    <w:rsid w:val="00EB7F06"/>
    <w:rsid w:val="00EC1C75"/>
    <w:rsid w:val="00EC4AD7"/>
    <w:rsid w:val="00EC741A"/>
    <w:rsid w:val="00ED3F14"/>
    <w:rsid w:val="00ED685B"/>
    <w:rsid w:val="00EE3192"/>
    <w:rsid w:val="00EE7B95"/>
    <w:rsid w:val="00EF2626"/>
    <w:rsid w:val="00EF27FA"/>
    <w:rsid w:val="00EF47A4"/>
    <w:rsid w:val="00F004B4"/>
    <w:rsid w:val="00F0423F"/>
    <w:rsid w:val="00F06F8C"/>
    <w:rsid w:val="00F105A2"/>
    <w:rsid w:val="00F10DFC"/>
    <w:rsid w:val="00F1246B"/>
    <w:rsid w:val="00F1534E"/>
    <w:rsid w:val="00F16B8D"/>
    <w:rsid w:val="00F23B10"/>
    <w:rsid w:val="00F328DF"/>
    <w:rsid w:val="00F33609"/>
    <w:rsid w:val="00F3455F"/>
    <w:rsid w:val="00F37CA3"/>
    <w:rsid w:val="00F477CC"/>
    <w:rsid w:val="00F5320C"/>
    <w:rsid w:val="00F53E32"/>
    <w:rsid w:val="00F63A0D"/>
    <w:rsid w:val="00F65CA4"/>
    <w:rsid w:val="00F75982"/>
    <w:rsid w:val="00F803E3"/>
    <w:rsid w:val="00F82A83"/>
    <w:rsid w:val="00F82EBD"/>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C4F6F"/>
    <w:rsid w:val="00FD155F"/>
    <w:rsid w:val="00FE75C2"/>
    <w:rsid w:val="00FF0539"/>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0F8D4565-6496-41A4-8F60-228EA05FA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microsoft.com/office/2018/08/relationships/commentsExtensible" Target="commentsExtensible.xml"/><Relationship Id="rId18" Type="http://schemas.openxmlformats.org/officeDocument/2006/relationships/image" Target="media/image5.tiff"/><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tiff"/><Relationship Id="rId20"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DOI.org/10.1007/BF02140039" TargetMode="Externa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hyperlink" Target="http://dx.doi.org/10.1139/cjfr-2018-0523" TargetMode="External"/><Relationship Id="rId10" Type="http://schemas.microsoft.com/office/2016/09/relationships/commentsIds" Target="commentsIds.xml"/><Relationship Id="rId19" Type="http://schemas.openxmlformats.org/officeDocument/2006/relationships/image" Target="media/image6.tif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tiff"/><Relationship Id="rId22" Type="http://schemas.openxmlformats.org/officeDocument/2006/relationships/image" Target="media/image9.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1FD53D-C311-4056-82D9-7682EED6B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47</Pages>
  <Words>10550</Words>
  <Characters>60140</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8</cp:revision>
  <dcterms:created xsi:type="dcterms:W3CDTF">2020-08-06T19:59:00Z</dcterms:created>
  <dcterms:modified xsi:type="dcterms:W3CDTF">2020-08-13T23:15:00Z</dcterms:modified>
</cp:coreProperties>
</file>