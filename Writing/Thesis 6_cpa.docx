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Karl Lillquist</w:t>
      </w:r>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I would also like to thank my committee members Dr. Karl Lillquist,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Bramstedt, Michael Dallas, Natalie Levesque,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and Sarah Trikha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3"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4"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9"/>
          <w:footerReference w:type="first" r:id="rId10"/>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5"/>
      <w:r>
        <w:rPr>
          <w:rFonts w:ascii="Times New Roman" w:eastAsia="Times New Roman" w:hAnsi="Times New Roman" w:cs="Times New Roman"/>
          <w:b/>
          <w:sz w:val="28"/>
          <w:szCs w:val="28"/>
        </w:rPr>
        <w:t>INTRODUCTION</w:t>
      </w:r>
      <w:commentRangeEnd w:id="5"/>
      <w:r w:rsidR="00597DF9">
        <w:rPr>
          <w:rStyle w:val="CommentReference"/>
        </w:rPr>
        <w:commentReference w:id="5"/>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6"/>
      <w:r w:rsidR="00A76A2D">
        <w:rPr>
          <w:rStyle w:val="CommentReference"/>
        </w:rPr>
        <w:commentReference w:id="6"/>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(Senf et al. 2016).</w:t>
      </w:r>
    </w:p>
    <w:p w14:paraId="3C3D0E9F" w14:textId="50A71A4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61B950D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(Senf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(WSB) </w:t>
      </w:r>
      <w:r>
        <w:rPr>
          <w:rFonts w:ascii="Times New Roman" w:eastAsia="Times New Roman" w:hAnsi="Times New Roman" w:cs="Times New Roman"/>
          <w:sz w:val="24"/>
          <w:szCs w:val="24"/>
        </w:rPr>
        <w:lastRenderedPageBreak/>
        <w:t>(</w:t>
      </w:r>
      <w:r>
        <w:rPr>
          <w:rFonts w:ascii="Times New Roman" w:eastAsia="Times New Roman" w:hAnsi="Times New Roman" w:cs="Times New Roman"/>
          <w:i/>
          <w:color w:val="000000"/>
          <w:sz w:val="24"/>
          <w:szCs w:val="24"/>
          <w:highlight w:val="white"/>
        </w:rPr>
        <w:t xml:space="preserve">Choristoneura </w:t>
      </w:r>
      <w:r w:rsidR="00A618C4">
        <w:rPr>
          <w:rFonts w:ascii="Times New Roman" w:eastAsia="Times New Roman" w:hAnsi="Times New Roman" w:cs="Times New Roman"/>
          <w:i/>
          <w:color w:val="000000"/>
          <w:sz w:val="24"/>
          <w:szCs w:val="24"/>
          <w:highlight w:val="white"/>
        </w:rPr>
        <w:t>freemani</w:t>
      </w:r>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Arizona and New Mexico (Fellin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r>
        <w:rPr>
          <w:rFonts w:ascii="Times New Roman" w:eastAsia="Times New Roman" w:hAnsi="Times New Roman" w:cs="Times New Roman"/>
          <w:i/>
          <w:color w:val="000000"/>
          <w:sz w:val="24"/>
          <w:szCs w:val="24"/>
          <w:highlight w:val="white"/>
        </w:rPr>
        <w:t>Pseudotsuga menziesii</w:t>
      </w:r>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r>
        <w:rPr>
          <w:rFonts w:ascii="Times New Roman" w:eastAsia="Times New Roman" w:hAnsi="Times New Roman" w:cs="Times New Roman"/>
          <w:i/>
          <w:color w:val="000000"/>
          <w:sz w:val="24"/>
          <w:szCs w:val="24"/>
          <w:highlight w:val="white"/>
        </w:rPr>
        <w:t>Abies grandis</w:t>
      </w:r>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(Fellin and Dewey, 1982)</w:t>
      </w:r>
      <w:commentRangeEnd w:id="9"/>
      <w:r w:rsidR="00A618C4">
        <w:rPr>
          <w:rStyle w:val="CommentReference"/>
        </w:rPr>
        <w:commentReference w:id="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del w:id="10" w:author="Neziri Izak - OHS" w:date="2020-07-03T13:53:00Z">
        <w:r w:rsidR="00A618C4" w:rsidDel="003E7416">
          <w:rPr>
            <w:rFonts w:ascii="Times New Roman" w:eastAsia="Times New Roman" w:hAnsi="Times New Roman" w:cs="Times New Roman"/>
            <w:color w:val="000000"/>
            <w:sz w:val="24"/>
            <w:szCs w:val="24"/>
            <w:highlight w:val="white"/>
          </w:rPr>
          <w:delText xml:space="preserve">? </w:delText>
        </w:r>
        <w:r w:rsidR="001A443B" w:rsidDel="003E7416">
          <w:rPr>
            <w:rFonts w:ascii="Times New Roman" w:eastAsia="Times New Roman" w:hAnsi="Times New Roman" w:cs="Times New Roman"/>
            <w:color w:val="000000"/>
            <w:sz w:val="24"/>
            <w:szCs w:val="24"/>
            <w:highlight w:val="white"/>
          </w:rPr>
          <w:delText>Paper. I</w:delText>
        </w:r>
        <w:r w:rsidR="00A618C4" w:rsidDel="003E7416">
          <w:rPr>
            <w:rFonts w:ascii="Times New Roman" w:eastAsia="Times New Roman" w:hAnsi="Times New Roman" w:cs="Times New Roman"/>
            <w:color w:val="000000"/>
            <w:sz w:val="24"/>
            <w:szCs w:val="24"/>
            <w:highlight w:val="white"/>
          </w:rPr>
          <w:delText xml:space="preserve"> think she cites 30 years</w:delText>
        </w:r>
      </w:del>
      <w:r w:rsidR="00A618C4">
        <w:rPr>
          <w:rFonts w:ascii="Times New Roman" w:eastAsia="Times New Roman" w:hAnsi="Times New Roman" w:cs="Times New Roman"/>
          <w:color w:val="000000"/>
          <w:sz w:val="24"/>
          <w:szCs w:val="24"/>
          <w:highlight w:val="white"/>
        </w:rPr>
        <w:t>)</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1"/>
      <w:r>
        <w:rPr>
          <w:rFonts w:ascii="Times New Roman" w:eastAsia="Times New Roman" w:hAnsi="Times New Roman" w:cs="Times New Roman"/>
          <w:sz w:val="24"/>
          <w:szCs w:val="24"/>
        </w:rPr>
        <w:t>forest-stream connectivity</w:t>
      </w:r>
      <w:commentRangeEnd w:id="11"/>
      <w:r w:rsidR="004726F9">
        <w:rPr>
          <w:rStyle w:val="CommentReference"/>
        </w:rPr>
        <w:commentReference w:id="11"/>
      </w:r>
      <w:r>
        <w:rPr>
          <w:rFonts w:ascii="Times New Roman" w:eastAsia="Times New Roman" w:hAnsi="Times New Roman" w:cs="Times New Roman"/>
          <w:sz w:val="24"/>
          <w:szCs w:val="24"/>
        </w:rPr>
        <w:t xml:space="preserve">. </w:t>
      </w:r>
      <w:commentRangeStart w:id="12"/>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2"/>
      <w:r w:rsidR="00A618C4">
        <w:rPr>
          <w:rStyle w:val="CommentReference"/>
        </w:rPr>
        <w:commentReference w:id="12"/>
      </w:r>
    </w:p>
    <w:p w14:paraId="3B36D370" w14:textId="6AF59109" w:rsidR="00E02A5A" w:rsidRDefault="00AC3C34">
      <w:pPr>
        <w:pBdr>
          <w:top w:val="nil"/>
          <w:left w:val="nil"/>
          <w:bottom w:val="nil"/>
          <w:right w:val="nil"/>
          <w:between w:val="nil"/>
        </w:pBdr>
        <w:spacing w:line="480" w:lineRule="auto"/>
        <w:ind w:firstLine="720"/>
        <w:contextualSpacing/>
      </w:pPr>
      <w:commentRangeStart w:id="13"/>
      <w:r>
        <w:rPr>
          <w:rFonts w:ascii="Times New Roman" w:eastAsia="Times New Roman" w:hAnsi="Times New Roman" w:cs="Times New Roman"/>
          <w:sz w:val="24"/>
          <w:szCs w:val="24"/>
        </w:rPr>
        <w:t xml:space="preserve">This study </w:t>
      </w:r>
      <w:commentRangeEnd w:id="13"/>
      <w:r w:rsidR="004726F9">
        <w:rPr>
          <w:rStyle w:val="CommentReference"/>
        </w:rPr>
        <w:commentReference w:id="1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3CD434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4"/>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lastRenderedPageBreak/>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(Genung et al, 2013).</w:t>
      </w:r>
      <w:commentRangeEnd w:id="14"/>
      <w:r w:rsidR="002E09C5">
        <w:rPr>
          <w:rStyle w:val="CommentReference"/>
        </w:rPr>
        <w:commentReference w:id="14"/>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r>
        <w:rPr>
          <w:rFonts w:ascii="Times New Roman" w:eastAsia="Times New Roman" w:hAnsi="Times New Roman" w:cs="Times New Roman"/>
          <w:i/>
          <w:sz w:val="24"/>
          <w:szCs w:val="24"/>
        </w:rPr>
        <w:t>Dendroctonus pseudotsugae</w:t>
      </w:r>
      <w:r>
        <w:rPr>
          <w:rFonts w:ascii="Times New Roman" w:eastAsia="Times New Roman" w:hAnsi="Times New Roman" w:cs="Times New Roman"/>
          <w:sz w:val="24"/>
          <w:szCs w:val="24"/>
        </w:rPr>
        <w:t xml:space="preserve"> (Douglas fir beetle) and </w:t>
      </w:r>
      <w:r>
        <w:rPr>
          <w:rFonts w:ascii="Times New Roman" w:eastAsia="Times New Roman" w:hAnsi="Times New Roman" w:cs="Times New Roman"/>
          <w:i/>
          <w:sz w:val="24"/>
          <w:szCs w:val="24"/>
        </w:rPr>
        <w:t>Dendroctonus ponderosae</w:t>
      </w:r>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16"/>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16"/>
      <w:r w:rsidR="002E09C5">
        <w:rPr>
          <w:rStyle w:val="CommentReference"/>
        </w:rPr>
        <w:commentReference w:id="16"/>
      </w:r>
      <w:r>
        <w:rPr>
          <w:rFonts w:ascii="Times New Roman" w:eastAsia="Times New Roman" w:hAnsi="Times New Roman" w:cs="Times New Roman"/>
          <w:sz w:val="24"/>
          <w:szCs w:val="24"/>
        </w:rPr>
        <w:t>).</w:t>
      </w:r>
      <w:commentRangeEnd w:id="15"/>
      <w:r w:rsidR="002E09C5">
        <w:rPr>
          <w:rStyle w:val="CommentReference"/>
        </w:rPr>
        <w:commentReference w:id="15"/>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3B8DC9B"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insects affect forest internal forest nutrient cycles, I studied how WSB feeding 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17"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In general, I hypothesized that WSB activity would: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lastRenderedPageBreak/>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https://www. ncdc.noaa.gov,</w:t>
      </w:r>
      <w:r>
        <w:rPr>
          <w:rFonts w:ascii="Times New Roman" w:eastAsia="Times New Roman" w:hAnsi="Times New Roman" w:cs="Times New Roman"/>
          <w:sz w:val="24"/>
          <w:szCs w:val="24"/>
        </w:rPr>
        <w:t xml:space="preserve">accessed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 - 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r w:rsidRPr="001B33B9">
        <w:rPr>
          <w:rFonts w:ascii="Times New Roman" w:eastAsia="Times New Roman" w:hAnsi="Times New Roman" w:cs="Times New Roman"/>
          <w:i/>
          <w:sz w:val="24"/>
          <w:szCs w:val="24"/>
        </w:rPr>
        <w:t>Pseudotsuga menziesii</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Abies grandis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Larix occidentalis</w:t>
      </w:r>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Pinus contorta</w:t>
      </w:r>
      <w:r>
        <w:rPr>
          <w:rFonts w:ascii="Times New Roman" w:eastAsia="Times New Roman" w:hAnsi="Times New Roman" w:cs="Times New Roman"/>
          <w:sz w:val="24"/>
          <w:szCs w:val="24"/>
        </w:rPr>
        <w:t xml:space="preserve">). </w:t>
      </w:r>
    </w:p>
    <w:p w14:paraId="5C4C623C" w14:textId="35C077DD" w:rsidR="00D74CAC" w:rsidRDefault="00F477CC" w:rsidP="004162F7">
      <w:pPr>
        <w:spacing w:after="0" w:line="480" w:lineRule="auto"/>
        <w:ind w:firstLine="720"/>
        <w:contextualSpacing/>
        <w:rPr>
          <w:ins w:id="18" w:author="Clay" w:date="2020-07-02T11:13:00Z"/>
          <w:rFonts w:ascii="Times New Roman" w:hAnsi="Times New Roman" w:cs="Times New Roman"/>
          <w:sz w:val="24"/>
          <w:szCs w:val="24"/>
        </w:rPr>
      </w:pPr>
      <w:ins w:id="19" w:author="Neziri Izak - OHS" w:date="2020-07-02T13:53:00Z">
        <w:r>
          <w:rPr>
            <w:noProof/>
            <w:lang w:eastAsia="ja-JP"/>
          </w:rPr>
          <mc:AlternateContent>
            <mc:Choice Requires="wps">
              <w:drawing>
                <wp:anchor distT="0" distB="0" distL="114300" distR="114300" simplePos="0" relativeHeight="251659776" behindDoc="0" locked="0" layoutInCell="1" allowOverlap="1" wp14:anchorId="6CDC1D95" wp14:editId="6145CACC">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v:textbox>
                  <w10:wrap type="topAndBottom"/>
                </v:shape>
              </w:pict>
            </mc:Fallback>
          </mc:AlternateContent>
        </w:r>
      </w:ins>
      <w:del w:id="20" w:author="Clay" w:date="2020-07-02T11:19:00Z">
        <w:r w:rsidR="009652CB" w:rsidRPr="009356E2" w:rsidDel="009652CB">
          <w:rPr>
            <w:i/>
            <w:iCs/>
            <w:noProof/>
            <w:lang w:eastAsia="ja-JP"/>
          </w:rPr>
          <w:drawing>
            <wp:anchor distT="0" distB="0" distL="114300" distR="114300" simplePos="0" relativeHeight="251655680" behindDoc="0" locked="0" layoutInCell="1" allowOverlap="1" wp14:anchorId="1F6DCD7A" wp14:editId="0058F483">
              <wp:simplePos x="0" y="0"/>
              <wp:positionH relativeFrom="margin">
                <wp:posOffset>-85725</wp:posOffset>
              </wp:positionH>
              <wp:positionV relativeFrom="paragraph">
                <wp:posOffset>2954655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w:t>
      </w:r>
      <w:r w:rsidR="009652CB">
        <w:rPr>
          <w:rFonts w:ascii="Times New Roman" w:eastAsia="Times New Roman" w:hAnsi="Times New Roman" w:cs="Times New Roman"/>
          <w:sz w:val="24"/>
          <w:szCs w:val="24"/>
        </w:rPr>
        <w:lastRenderedPageBreak/>
        <w:t xml:space="preserve">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Teanaway Community Forest in Washington State,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21"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a.s.l.) where sites were on a slope with light tree cover, Jungle Creek (824 m a.s.l.) where sites were often disturbed by free range cattle, Jack Creek (963 m a.s.l.) where sites were under moderately heavy tree cover, and Moonbeam Creek (973 m a.s.l. where sites were also under moderately heavy tree cover. </w:t>
      </w:r>
      <w:ins w:id="22"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State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These study sites were located near the following creeks: Cougar Creek (984 m a.s.l.) where sites were on a slope, Hurley Creek (978 m a.s.l.) where sites were located further away from the stream in comparison to other sites due to the stream being less accessible in a confined valley, Hovey Creek (1050 m a.s.l.) where sites were under moderately heavy tree cover, and Blue Creek (1055 m a.s.l.) where sites were also further away from the stream due to </w:t>
      </w:r>
      <w:r w:rsidR="009652CB">
        <w:rPr>
          <w:rFonts w:ascii="Times New Roman" w:eastAsia="Times New Roman" w:hAnsi="Times New Roman" w:cs="Times New Roman"/>
          <w:sz w:val="24"/>
          <w:szCs w:val="24"/>
        </w:rPr>
        <w:t>access difficulty</w:t>
      </w:r>
      <w:r w:rsidR="00D74CAC">
        <w:rPr>
          <w:rFonts w:ascii="Times New Roman" w:eastAsia="Times New Roman" w:hAnsi="Times New Roman" w:cs="Times New Roman"/>
          <w:sz w:val="24"/>
          <w:szCs w:val="24"/>
        </w:rPr>
        <w:t>.</w:t>
      </w:r>
      <w:ins w:id="23"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3EE4B730" w:rsidR="004162F7" w:rsidDel="001A443B" w:rsidRDefault="004162F7" w:rsidP="004162F7">
      <w:pPr>
        <w:spacing w:after="0" w:line="480" w:lineRule="auto"/>
        <w:ind w:firstLine="720"/>
        <w:contextualSpacing/>
        <w:rPr>
          <w:del w:id="24"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commentRangeStart w:id="25"/>
      <w:commentRangeStart w:id="26"/>
      <w:commentRangeStart w:id="27"/>
      <w:r>
        <w:rPr>
          <w:rFonts w:ascii="Times New Roman" w:eastAsia="Times New Roman" w:hAnsi="Times New Roman" w:cs="Times New Roman"/>
          <w:sz w:val="24"/>
          <w:szCs w:val="24"/>
        </w:rPr>
        <w:t>frassfall and litterfall</w:t>
      </w:r>
      <w:commentRangeEnd w:id="25"/>
      <w:r w:rsidR="00D74CAC">
        <w:rPr>
          <w:rStyle w:val="CommentReference"/>
        </w:rPr>
        <w:commentReference w:id="25"/>
      </w:r>
      <w:commentRangeEnd w:id="26"/>
      <w:r w:rsidR="0067052F">
        <w:rPr>
          <w:rStyle w:val="CommentReference"/>
        </w:rPr>
        <w:commentReference w:id="26"/>
      </w:r>
      <w:commentRangeEnd w:id="27"/>
      <w:r w:rsidR="0067052F">
        <w:rPr>
          <w:rStyle w:val="CommentReference"/>
        </w:rPr>
        <w:commentReference w:id="27"/>
      </w:r>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w:t>
      </w:r>
      <w:r>
        <w:rPr>
          <w:rFonts w:ascii="Times New Roman" w:eastAsia="Times New Roman" w:hAnsi="Times New Roman" w:cs="Times New Roman"/>
          <w:sz w:val="24"/>
          <w:szCs w:val="24"/>
        </w:rPr>
        <w:lastRenderedPageBreak/>
        <w:t>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6478D45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close to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tygon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28"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r w:rsidR="00E50987">
        <w:rPr>
          <w:rFonts w:ascii="Times New Roman" w:eastAsia="Times New Roman" w:hAnsi="Times New Roman" w:cs="Times New Roman"/>
          <w:sz w:val="24"/>
          <w:szCs w:val="24"/>
        </w:rPr>
        <w:t xml:space="preserve">polywool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29"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μm glass fiber filter. </w:t>
      </w:r>
      <w:ins w:id="30"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5257197E"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 samples in 2015, throughfall </w:t>
      </w:r>
      <w:r w:rsidR="004162F7">
        <w:rPr>
          <w:rFonts w:ascii="Times New Roman" w:eastAsia="Times New Roman" w:hAnsi="Times New Roman" w:cs="Times New Roman"/>
          <w:sz w:val="24"/>
          <w:szCs w:val="24"/>
        </w:rPr>
        <w:t xml:space="preserve">and rainfall collectors were taken down November </w:t>
      </w:r>
      <w:r w:rsidR="003E7416">
        <w:rPr>
          <w:rFonts w:ascii="Times New Roman" w:eastAsia="Times New Roman" w:hAnsi="Times New Roman" w:cs="Times New Roman"/>
          <w:sz w:val="24"/>
          <w:szCs w:val="24"/>
        </w:rPr>
        <w:t>5</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w:t>
      </w:r>
      <w:r w:rsidR="004162F7">
        <w:rPr>
          <w:rFonts w:ascii="Times New Roman" w:eastAsia="Times New Roman" w:hAnsi="Times New Roman" w:cs="Times New Roman"/>
          <w:sz w:val="24"/>
          <w:szCs w:val="24"/>
        </w:rPr>
        <w:lastRenderedPageBreak/>
        <w:t>2016 just after snowmelt to begin sampling again.  All collectors were taken down on November 5,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A84D4B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31"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ins w:id="32"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frassfall rate </w:t>
      </w:r>
      <w:ins w:id="33"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3D9BA8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deployed twenty 20x20cm mesh litter bags (García-Palacios et al., 2016) with a top sieve size of 2 mm (Genung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r w:rsidRPr="004D0251">
        <w:rPr>
          <w:rFonts w:ascii="Times New Roman" w:eastAsia="Times New Roman" w:hAnsi="Times New Roman" w:cs="Times New Roman"/>
          <w:sz w:val="24"/>
          <w:szCs w:val="24"/>
        </w:rPr>
        <w:t>Graça</w:t>
      </w:r>
      <w:r>
        <w:rPr>
          <w:rFonts w:ascii="Times New Roman" w:eastAsia="Times New Roman" w:hAnsi="Times New Roman" w:cs="Times New Roman"/>
          <w:sz w:val="24"/>
          <w:szCs w:val="24"/>
        </w:rPr>
        <w:t xml:space="preserve"> et al, 2005).</w:t>
      </w:r>
      <w:del w:id="34" w:author="Clay" w:date="2020-07-02T11:42:00Z">
        <w:r w:rsidDel="00802F59">
          <w:rPr>
            <w:rFonts w:ascii="Times New Roman" w:eastAsia="Times New Roman" w:hAnsi="Times New Roman" w:cs="Times New Roman"/>
            <w:sz w:val="24"/>
            <w:szCs w:val="24"/>
          </w:rPr>
          <w:delText xml:space="preserve">  </w:delText>
        </w:r>
      </w:del>
    </w:p>
    <w:p w14:paraId="6E6F8E8D" w14:textId="7F5BF79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35"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36"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37"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38"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air dried in the lab to constant mass (Schweitzer, 2005) in paper bags (Genung et al. 2013) </w:t>
      </w:r>
      <w:r>
        <w:rPr>
          <w:rFonts w:ascii="Times New Roman" w:eastAsia="Times New Roman" w:hAnsi="Times New Roman" w:cs="Times New Roman"/>
          <w:sz w:val="24"/>
          <w:szCs w:val="24"/>
        </w:rPr>
        <w:lastRenderedPageBreak/>
        <w:t>hung on a clothesline.</w:t>
      </w:r>
      <w:ins w:id="39"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m:t>
                  </m:r>
                  <m:r>
                    <w:rPr>
                      <w:rFonts w:ascii="Cambria Math" w:hAnsi="Cambria Math" w:cs="Times New Roman"/>
                      <w:sz w:val="24"/>
                      <w:szCs w:val="24"/>
                    </w:rPr>
                    <m:t>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122248D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was sieved at 2 mm and a subsample was placed into an ashed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40"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4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ashing, samples were cooled to room temperature, rehydrated with Milli-Q water to rehydrate clays and colloids containing water molecules, and then placed again into a drying oven until constant mass. </w:t>
      </w:r>
      <w:ins w:id="42"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43"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44"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(Griffin and Turner, 2012</w:t>
      </w:r>
      <w:commentRangeStart w:id="45"/>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indicated by … </w:t>
      </w:r>
      <w:commentRangeStart w:id="46"/>
      <w:r>
        <w:rPr>
          <w:rFonts w:ascii="Times New Roman" w:eastAsia="Times New Roman" w:hAnsi="Times New Roman" w:cs="Times New Roman"/>
          <w:sz w:val="24"/>
          <w:szCs w:val="24"/>
        </w:rPr>
        <w:t>etc</w:t>
      </w:r>
      <w:commentRangeEnd w:id="46"/>
      <w:r w:rsidR="00841FDC">
        <w:rPr>
          <w:rStyle w:val="CommentReference"/>
        </w:rPr>
        <w:commentReference w:id="46"/>
      </w:r>
      <w:r>
        <w:rPr>
          <w:rFonts w:ascii="Times New Roman" w:eastAsia="Times New Roman" w:hAnsi="Times New Roman" w:cs="Times New Roman"/>
          <w:sz w:val="24"/>
          <w:szCs w:val="24"/>
        </w:rPr>
        <w:t>.</w:t>
      </w:r>
      <w:commentRangeEnd w:id="45"/>
      <w:r>
        <w:rPr>
          <w:rStyle w:val="CommentReference"/>
        </w:rPr>
        <w:commentReference w:id="45"/>
      </w:r>
    </w:p>
    <w:p w14:paraId="38604971" w14:textId="2871FE9F"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a</w:t>
      </w:r>
      <w:r w:rsidRPr="00D614C5">
        <w:rPr>
          <w:rFonts w:ascii="Times New Roman" w:eastAsia="Times New Roman" w:hAnsi="Times New Roman" w:cs="Times New Roman"/>
          <w:iCs/>
          <w:sz w:val="24"/>
          <w:szCs w:val="24"/>
          <w:u w:val="single"/>
        </w:rPr>
        <w:t>nalyses</w:t>
      </w:r>
      <w:r w:rsidR="003E7416">
        <w:rPr>
          <w:rFonts w:ascii="Times New Roman" w:eastAsia="Times New Roman" w:hAnsi="Times New Roman" w:cs="Times New Roman"/>
          <w:iCs/>
          <w:sz w:val="24"/>
          <w:szCs w:val="24"/>
          <w:u w:val="single"/>
        </w:rPr>
        <w:t xml:space="preserve"> for throughfall and soil</w:t>
      </w:r>
    </w:p>
    <w:p w14:paraId="60EE4353" w14:textId="14D576A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 2M KCl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47"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48"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KCl and shaken at 100 rpm for 2 hours on a shaker table and then centrifuged at 10,000 g.</w:t>
      </w:r>
      <w:ins w:id="49"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50"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51"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52"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extractant solution (30 mLs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del w:id="53"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514E591B" w:rsidR="00F53E32" w:rsidDel="005B4BB7" w:rsidRDefault="004162F7" w:rsidP="00F53E32">
      <w:pPr>
        <w:spacing w:after="0" w:line="480" w:lineRule="auto"/>
        <w:ind w:firstLine="720"/>
        <w:contextualSpacing/>
        <w:rPr>
          <w:del w:id="54" w:author="Clay" w:date="2020-07-02T12:42:00Z"/>
          <w:sz w:val="24"/>
          <w:szCs w:val="24"/>
        </w:rPr>
      </w:pPr>
      <w:commentRangeStart w:id="55"/>
      <w:r>
        <w:rPr>
          <w:rFonts w:ascii="Times New Roman" w:eastAsia="Times New Roman" w:hAnsi="Times New Roman" w:cs="Times New Roman"/>
          <w:sz w:val="24"/>
          <w:szCs w:val="24"/>
        </w:rPr>
        <w:t xml:space="preserve">All </w:t>
      </w:r>
      <w:commentRangeEnd w:id="55"/>
      <w:r w:rsidR="005B4BB7">
        <w:rPr>
          <w:rStyle w:val="CommentReference"/>
        </w:rPr>
        <w:commentReference w:id="55"/>
      </w:r>
      <w:r>
        <w:rPr>
          <w:rFonts w:ascii="Times New Roman" w:eastAsia="Times New Roman" w:hAnsi="Times New Roman" w:cs="Times New Roman"/>
          <w:sz w:val="24"/>
          <w:szCs w:val="24"/>
        </w:rPr>
        <w:t>data was analyzed in R</w:t>
      </w:r>
      <w:ins w:id="56"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w:t>
      </w:r>
      <w:r>
        <w:rPr>
          <w:rFonts w:ascii="Times New Roman" w:eastAsia="Times New Roman" w:hAnsi="Times New Roman" w:cs="Times New Roman"/>
          <w:sz w:val="24"/>
          <w:szCs w:val="24"/>
        </w:rPr>
        <w:lastRenderedPageBreak/>
        <w:t xml:space="preserve">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(Senf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57"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and net nitrification/mineralization through </w:t>
      </w:r>
      <w:commentRangeStart w:id="58"/>
      <w:r>
        <w:rPr>
          <w:rFonts w:ascii="Times New Roman" w:eastAsia="Times New Roman" w:hAnsi="Times New Roman" w:cs="Times New Roman"/>
          <w:sz w:val="24"/>
          <w:szCs w:val="24"/>
        </w:rPr>
        <w:t>time</w:t>
      </w:r>
      <w:commentRangeEnd w:id="58"/>
      <w:r w:rsidR="005B4BB7">
        <w:rPr>
          <w:rStyle w:val="CommentReference"/>
        </w:rPr>
        <w:commentReference w:id="58"/>
      </w:r>
      <w:r>
        <w:rPr>
          <w:rFonts w:ascii="Times New Roman" w:eastAsia="Times New Roman" w:hAnsi="Times New Roman" w:cs="Times New Roman"/>
          <w:sz w:val="24"/>
          <w:szCs w:val="24"/>
        </w:rPr>
        <w:t>.</w:t>
      </w:r>
      <w:ins w:id="59" w:author="Clay" w:date="2020-07-02T12:38: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(Zuur</w:t>
      </w:r>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60"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anova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61"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62" w:name="_Hlk24272010"/>
      <w:r>
        <w:rPr>
          <w:rFonts w:ascii="Times New Roman" w:eastAsia="Times New Roman" w:hAnsi="Times New Roman" w:cs="Times New Roman"/>
          <w:sz w:val="24"/>
          <w:szCs w:val="24"/>
        </w:rPr>
        <w:t>to determine which sample events differed significantly.</w:t>
      </w:r>
      <w:bookmarkEnd w:id="62"/>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63" w:author="Clay" w:date="2020-07-02T12:42:00Z"/>
          <w:rFonts w:ascii="Times New Roman" w:eastAsia="Times New Roman" w:hAnsi="Times New Roman" w:cs="Times New Roman"/>
          <w:sz w:val="24"/>
          <w:szCs w:val="24"/>
        </w:rPr>
      </w:pPr>
      <w:del w:id="64"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2"/>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65"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66"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67"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3"/>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4D97C96D"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xml:space="preserve">.  The biggest pulses of SRP and DOC from the canopy appeared on the same dates (8 Nov 15 and 21 Jul 16), </w:t>
      </w:r>
      <w:commentRangeStart w:id="68"/>
      <w:r w:rsidR="0001670D">
        <w:rPr>
          <w:rFonts w:ascii="Times New Roman" w:eastAsia="Times New Roman" w:hAnsi="Times New Roman" w:cs="Times New Roman"/>
          <w:sz w:val="24"/>
          <w:szCs w:val="24"/>
        </w:rPr>
        <w:t xml:space="preserve">which also coincided with the two rainfall events with the most water </w:t>
      </w:r>
      <w:commentRangeStart w:id="69"/>
      <w:r w:rsidR="0001670D">
        <w:rPr>
          <w:rFonts w:ascii="Times New Roman" w:eastAsia="Times New Roman" w:hAnsi="Times New Roman" w:cs="Times New Roman"/>
          <w:sz w:val="24"/>
          <w:szCs w:val="24"/>
        </w:rPr>
        <w:t>collected</w:t>
      </w:r>
      <w:commentRangeEnd w:id="69"/>
      <w:r w:rsidR="000E2596">
        <w:rPr>
          <w:rStyle w:val="CommentReference"/>
        </w:rPr>
        <w:commentReference w:id="69"/>
      </w:r>
      <w:r w:rsidR="0001670D">
        <w:rPr>
          <w:rFonts w:ascii="Times New Roman" w:eastAsia="Times New Roman" w:hAnsi="Times New Roman" w:cs="Times New Roman"/>
          <w:sz w:val="24"/>
          <w:szCs w:val="24"/>
        </w:rPr>
        <w:t>.</w:t>
      </w:r>
      <w:commentRangeEnd w:id="68"/>
      <w:r w:rsidR="0001670D">
        <w:rPr>
          <w:rStyle w:val="CommentReference"/>
        </w:rPr>
        <w:commentReference w:id="68"/>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619EF8F1" w:rsidR="000E2596" w:rsidRDefault="00EB7C4C" w:rsidP="000E25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r w:rsidR="000E2596">
        <w:rPr>
          <w:rFonts w:ascii="Times New Roman" w:eastAsia="Times New Roman" w:hAnsi="Times New Roman" w:cs="Times New Roman"/>
          <w:sz w:val="24"/>
          <w:szCs w:val="24"/>
        </w:rPr>
        <w:t>; Figure X</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The 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=.15, p=0.033; Figure X) but not the coniferous decomposition rate (p=0.13), and the decomposition rate for both leaf types was unrelated to rainfall sampled .</w:t>
      </w:r>
    </w:p>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5"/>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6"/>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4F5234A4"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commentRangeStart w:id="70"/>
      <w:r w:rsidR="000E2596">
        <w:rPr>
          <w:rFonts w:ascii="Times New Roman" w:eastAsia="Times New Roman" w:hAnsi="Times New Roman" w:cs="Times New Roman"/>
          <w:sz w:val="24"/>
          <w:szCs w:val="24"/>
        </w:rPr>
        <w:t xml:space="preserve">These times also coincided with the end of and the beginning of the growing season respectively.  </w:t>
      </w:r>
      <w:commentRangeEnd w:id="70"/>
      <w:r w:rsidR="000E2596">
        <w:rPr>
          <w:rStyle w:val="CommentReference"/>
        </w:rPr>
        <w:commentReference w:id="70"/>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71"/>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72"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71"/>
      <w:r w:rsidR="00761844">
        <w:rPr>
          <w:rStyle w:val="CommentReference"/>
        </w:rPr>
        <w:commentReference w:id="71"/>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73"/>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73"/>
      <w:r w:rsidR="00E7265A">
        <w:rPr>
          <w:rStyle w:val="CommentReference"/>
        </w:rPr>
        <w:commentReference w:id="73"/>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7"/>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74"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8"/>
                    <a:stretch>
                      <a:fillRect/>
                    </a:stretch>
                  </pic:blipFill>
                  <pic:spPr>
                    <a:xfrm>
                      <a:off x="0" y="0"/>
                      <a:ext cx="5943600" cy="3799781"/>
                    </a:xfrm>
                    <a:prstGeom prst="rect">
                      <a:avLst/>
                    </a:prstGeom>
                  </pic:spPr>
                </pic:pic>
              </a:graphicData>
            </a:graphic>
          </wp:inline>
        </w:drawing>
      </w:r>
    </w:p>
    <w:p w14:paraId="63648DC1" w14:textId="3D83A22C"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7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3786FD3C"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 xml:space="preserve">and soil temperature differences among dates were less variable in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246EC6D8"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ins w:id="76" w:author="Clay" w:date="2020-07-06T14:49:00Z">
        <w:r w:rsidR="00F0423F">
          <w:rPr>
            <w:rFonts w:ascii="Times New Roman" w:hAnsi="Times New Roman" w:cs="Times New Roman" w:hint="eastAsia"/>
            <w:sz w:val="24"/>
            <w:szCs w:val="24"/>
            <w:lang w:eastAsia="ja-JP"/>
          </w:rPr>
          <w:t xml:space="preserve"> </w:t>
        </w:r>
      </w:ins>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WSB did not seem to influence throughfall SRP and DOC</w:t>
      </w:r>
      <w:del w:id="77" w:author="Clay" w:date="2020-07-06T14:49:00Z">
        <w:r w:rsidR="006B24B5" w:rsidDel="00F0423F">
          <w:rPr>
            <w:rFonts w:ascii="Times New Roman" w:eastAsia="Times New Roman" w:hAnsi="Times New Roman" w:cs="Times New Roman"/>
            <w:sz w:val="24"/>
            <w:szCs w:val="24"/>
          </w:rPr>
          <w:delText xml:space="preserve">, </w:delText>
        </w:r>
      </w:del>
      <w:ins w:id="78" w:author="Clay" w:date="2020-07-06T14:49:00Z">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ins>
      <w:del w:id="79" w:author="Clay" w:date="2020-07-06T14:49:00Z">
        <w:r w:rsidR="006B24B5" w:rsidDel="00F0423F">
          <w:rPr>
            <w:rFonts w:ascii="Times New Roman" w:eastAsia="Times New Roman" w:hAnsi="Times New Roman" w:cs="Times New Roman"/>
            <w:sz w:val="24"/>
            <w:szCs w:val="24"/>
          </w:rPr>
          <w:delText xml:space="preserve">but </w:delText>
        </w:r>
      </w:del>
      <w:r w:rsidR="006B24B5">
        <w:rPr>
          <w:rFonts w:ascii="Times New Roman" w:eastAsia="Times New Roman" w:hAnsi="Times New Roman" w:cs="Times New Roman"/>
          <w:sz w:val="24"/>
          <w:szCs w:val="24"/>
        </w:rPr>
        <w:t xml:space="preserve">higher concentrations of </w:t>
      </w:r>
      <w:del w:id="80" w:author="Clay" w:date="2020-07-06T14:49:00Z">
        <w:r w:rsidR="006B24B5" w:rsidDel="00F0423F">
          <w:rPr>
            <w:rFonts w:ascii="Times New Roman" w:eastAsia="Times New Roman" w:hAnsi="Times New Roman" w:cs="Times New Roman"/>
            <w:sz w:val="24"/>
            <w:szCs w:val="24"/>
          </w:rPr>
          <w:delText xml:space="preserve">these </w:delText>
        </w:r>
      </w:del>
      <w:ins w:id="81" w:author="Clay" w:date="2020-07-06T14:49:00Z">
        <w:r w:rsidR="00F0423F">
          <w:rPr>
            <w:rFonts w:ascii="Times New Roman" w:hAnsi="Times New Roman" w:cs="Times New Roman" w:hint="eastAsia"/>
            <w:sz w:val="24"/>
            <w:szCs w:val="24"/>
            <w:lang w:eastAsia="ja-JP"/>
          </w:rPr>
          <w:t xml:space="preserve">SRP and DOC </w:t>
        </w:r>
      </w:ins>
      <w:r w:rsidR="006B24B5">
        <w:rPr>
          <w:rFonts w:ascii="Times New Roman" w:eastAsia="Times New Roman" w:hAnsi="Times New Roman" w:cs="Times New Roman"/>
          <w:sz w:val="24"/>
          <w:szCs w:val="24"/>
        </w:rPr>
        <w:t xml:space="preserve">in throughfall were seen in two heavy rainfall events suggesting hydrologic control.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ins w:id="82" w:author="Clay" w:date="2020-07-06T14:51:00Z">
        <w:r w:rsidR="00F0423F">
          <w:rPr>
            <w:rFonts w:ascii="Times New Roman" w:hAnsi="Times New Roman" w:cs="Times New Roman" w:hint="eastAsia"/>
            <w:sz w:val="24"/>
            <w:szCs w:val="24"/>
            <w:lang w:eastAsia="ja-JP"/>
          </w:rPr>
          <w:t xml:space="preserve">in </w:t>
        </w:r>
      </w:ins>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concentrations.  Unexpectedly, budworms did not influence net nitrification rate, but soil phosphorus concentrations were clearly higher in high compared to low budworm sites</w:t>
      </w:r>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224379AB" w:rsidR="009C1D0D" w:rsidRPr="009C1D0D" w:rsidRDefault="001061B0" w:rsidP="009349A6">
      <w:pPr>
        <w:spacing w:line="480" w:lineRule="auto"/>
        <w:contextualSpacing/>
        <w:rPr>
          <w:ins w:id="83" w:author="Clay" w:date="2020-07-06T14:59:00Z"/>
          <w:rFonts w:ascii="Times New Roman" w:hAnsi="Times New Roman" w:cs="Times New Roman" w:hint="eastAsia"/>
          <w:sz w:val="24"/>
          <w:szCs w:val="24"/>
          <w:lang w:eastAsia="ja-JP"/>
        </w:rPr>
      </w:pPr>
      <w:r>
        <w:rPr>
          <w:rFonts w:ascii="Times New Roman" w:eastAsia="Times New Roman" w:hAnsi="Times New Roman" w:cs="Times New Roman"/>
          <w:sz w:val="24"/>
          <w:szCs w:val="24"/>
        </w:rPr>
        <w:tab/>
      </w:r>
      <w:del w:id="84" w:author="Clay" w:date="2020-07-06T14:53:00Z">
        <w:r w:rsidDel="00F0423F">
          <w:rPr>
            <w:rFonts w:ascii="Times New Roman" w:eastAsia="Times New Roman" w:hAnsi="Times New Roman" w:cs="Times New Roman"/>
            <w:sz w:val="24"/>
            <w:szCs w:val="24"/>
          </w:rPr>
          <w:delText xml:space="preserve">Throughout this study, there was an interaction between WSB and </w:delText>
        </w:r>
      </w:del>
      <w:del w:id="85" w:author="Clay" w:date="2020-07-06T14:52:00Z">
        <w:r w:rsidDel="00F0423F">
          <w:rPr>
            <w:rFonts w:ascii="Times New Roman" w:eastAsia="Times New Roman" w:hAnsi="Times New Roman" w:cs="Times New Roman"/>
            <w:sz w:val="24"/>
            <w:szCs w:val="24"/>
          </w:rPr>
          <w:delText xml:space="preserve">seasonal effects that were seen </w:delText>
        </w:r>
      </w:del>
      <w:del w:id="86" w:author="Clay" w:date="2020-07-06T14:53:00Z">
        <w:r w:rsidDel="00F0423F">
          <w:rPr>
            <w:rFonts w:ascii="Times New Roman" w:eastAsia="Times New Roman" w:hAnsi="Times New Roman" w:cs="Times New Roman"/>
            <w:sz w:val="24"/>
            <w:szCs w:val="24"/>
          </w:rPr>
          <w:delText xml:space="preserve">for throughfall ammonium. </w:delText>
        </w:r>
      </w:del>
      <w:r w:rsidR="008E480E">
        <w:rPr>
          <w:rFonts w:ascii="Times New Roman" w:eastAsia="Times New Roman" w:hAnsi="Times New Roman" w:cs="Times New Roman"/>
          <w:sz w:val="24"/>
          <w:szCs w:val="24"/>
        </w:rPr>
        <w:t xml:space="preserve">I hypothesized that budworms would increase the amount of DIN in throughfall, and </w:t>
      </w:r>
      <w:ins w:id="87" w:author="Clay" w:date="2020-07-06T14:53:00Z">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ins>
      <w:del w:id="88" w:author="Clay" w:date="2020-07-06T14:53:00Z">
        <w:r w:rsidR="008E480E" w:rsidDel="00F0423F">
          <w:rPr>
            <w:rFonts w:ascii="Times New Roman" w:eastAsia="Times New Roman" w:hAnsi="Times New Roman" w:cs="Times New Roman"/>
            <w:sz w:val="24"/>
            <w:szCs w:val="24"/>
          </w:rPr>
          <w:delText xml:space="preserve">although I cannot confirm this for certain, there was a significant interaction between seasonality and WSB herbivory in ammonium. </w:delText>
        </w:r>
      </w:del>
      <w:r>
        <w:rPr>
          <w:rFonts w:ascii="Times New Roman" w:eastAsia="Times New Roman" w:hAnsi="Times New Roman" w:cs="Times New Roman"/>
          <w:sz w:val="24"/>
          <w:szCs w:val="24"/>
        </w:rPr>
        <w:t xml:space="preserve">Of the four sample dates with significant interactions, </w:t>
      </w:r>
      <w:del w:id="89" w:author="Clay" w:date="2020-07-06T14:55:00Z">
        <w:r w:rsidDel="009C1D0D">
          <w:rPr>
            <w:rFonts w:ascii="Times New Roman" w:eastAsia="Times New Roman" w:hAnsi="Times New Roman" w:cs="Times New Roman"/>
            <w:sz w:val="24"/>
            <w:szCs w:val="24"/>
          </w:rPr>
          <w:delText xml:space="preserve">11 Sept 2015, </w:delText>
        </w:r>
      </w:del>
      <w:r>
        <w:rPr>
          <w:rFonts w:ascii="Times New Roman" w:eastAsia="Times New Roman" w:hAnsi="Times New Roman" w:cs="Times New Roman"/>
          <w:sz w:val="24"/>
          <w:szCs w:val="24"/>
        </w:rPr>
        <w:t xml:space="preserve">21 Jun 16, 13 Jul 16, and 21 Jul 16 all </w:t>
      </w:r>
      <w:ins w:id="90" w:author="Clay" w:date="2020-07-06T14:56:00Z">
        <w:r w:rsidR="009C1D0D">
          <w:rPr>
            <w:rFonts w:ascii="Times New Roman" w:hAnsi="Times New Roman" w:cs="Times New Roman" w:hint="eastAsia"/>
            <w:sz w:val="24"/>
            <w:szCs w:val="24"/>
            <w:lang w:eastAsia="ja-JP"/>
          </w:rPr>
          <w:t xml:space="preserve">occurred during or immediately after </w:t>
        </w:r>
      </w:ins>
      <w:ins w:id="91" w:author="Clay" w:date="2020-07-06T14:54:00Z">
        <w:r w:rsidR="00F0423F">
          <w:rPr>
            <w:rFonts w:ascii="Times New Roman" w:hAnsi="Times New Roman" w:cs="Times New Roman" w:hint="eastAsia"/>
            <w:sz w:val="24"/>
            <w:szCs w:val="24"/>
            <w:lang w:eastAsia="ja-JP"/>
          </w:rPr>
          <w:t>that</w:t>
        </w:r>
        <w:r w:rsidR="00F0423F">
          <w:rPr>
            <w:rFonts w:ascii="Times New Roman" w:eastAsia="Times New Roman" w:hAnsi="Times New Roman" w:cs="Times New Roman"/>
            <w:sz w:val="24"/>
            <w:szCs w:val="24"/>
          </w:rPr>
          <w:t xml:space="preserve"> budworm</w:t>
        </w:r>
        <w:r w:rsidR="00F0423F">
          <w:rPr>
            <w:rFonts w:ascii="Times New Roman" w:hAnsi="Times New Roman" w:cs="Times New Roman" w:hint="eastAsia"/>
            <w:sz w:val="24"/>
            <w:szCs w:val="24"/>
            <w:lang w:eastAsia="ja-JP"/>
          </w:rPr>
          <w:t xml:space="preserve"> feeding </w:t>
        </w:r>
      </w:ins>
      <w:ins w:id="92" w:author="Clay" w:date="2020-07-06T14:56:00Z">
        <w:r w:rsidR="009C1D0D">
          <w:rPr>
            <w:rFonts w:ascii="Times New Roman" w:hAnsi="Times New Roman" w:cs="Times New Roman" w:hint="eastAsia"/>
            <w:sz w:val="24"/>
            <w:szCs w:val="24"/>
            <w:lang w:eastAsia="ja-JP"/>
          </w:rPr>
          <w:t xml:space="preserve">and were </w:t>
        </w:r>
      </w:ins>
      <w:ins w:id="93" w:author="Clay" w:date="2020-07-06T14:54:00Z">
        <w:r w:rsidR="00F0423F">
          <w:rPr>
            <w:rFonts w:ascii="Times New Roman" w:hAnsi="Times New Roman" w:cs="Times New Roman" w:hint="eastAsia"/>
            <w:sz w:val="24"/>
            <w:szCs w:val="24"/>
            <w:lang w:eastAsia="ja-JP"/>
          </w:rPr>
          <w:t xml:space="preserve">associated with </w:t>
        </w:r>
      </w:ins>
      <w:del w:id="94" w:author="Clay" w:date="2020-07-06T14:54:00Z">
        <w:r w:rsidDel="00F0423F">
          <w:rPr>
            <w:rFonts w:ascii="Times New Roman" w:eastAsia="Times New Roman" w:hAnsi="Times New Roman" w:cs="Times New Roman"/>
            <w:sz w:val="24"/>
            <w:szCs w:val="24"/>
          </w:rPr>
          <w:delText xml:space="preserve">had </w:delText>
        </w:r>
      </w:del>
      <w:r>
        <w:rPr>
          <w:rFonts w:ascii="Times New Roman" w:eastAsia="Times New Roman" w:hAnsi="Times New Roman" w:cs="Times New Roman"/>
          <w:sz w:val="24"/>
          <w:szCs w:val="24"/>
        </w:rPr>
        <w:t>higher concentration</w:t>
      </w:r>
      <w:del w:id="95" w:author="Clay" w:date="2020-07-06T14:54:00Z">
        <w:r w:rsidDel="00F0423F">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ammonium</w:t>
      </w:r>
      <w:del w:id="96" w:author="Clay" w:date="2020-07-06T14:54:00Z">
        <w:r w:rsidDel="00F0423F">
          <w:rPr>
            <w:rFonts w:ascii="Times New Roman" w:eastAsia="Times New Roman" w:hAnsi="Times New Roman" w:cs="Times New Roman"/>
            <w:sz w:val="24"/>
            <w:szCs w:val="24"/>
          </w:rPr>
          <w:delText xml:space="preserve"> in high impact </w:delText>
        </w:r>
        <w:r w:rsidR="00B471E5" w:rsidDel="00F0423F">
          <w:rPr>
            <w:rFonts w:ascii="Times New Roman" w:eastAsia="Times New Roman" w:hAnsi="Times New Roman" w:cs="Times New Roman"/>
            <w:sz w:val="24"/>
            <w:szCs w:val="24"/>
          </w:rPr>
          <w:delText>areas, suggesting</w:delText>
        </w:r>
        <w:r w:rsidDel="00F0423F">
          <w:rPr>
            <w:rFonts w:ascii="Times New Roman" w:eastAsia="Times New Roman" w:hAnsi="Times New Roman" w:cs="Times New Roman"/>
            <w:sz w:val="24"/>
            <w:szCs w:val="24"/>
          </w:rPr>
          <w:delText xml:space="preserve"> budworms may have an effect</w:delText>
        </w:r>
      </w:del>
      <w:commentRangeStart w:id="97"/>
      <w:r>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w:t>
      </w:r>
      <w:ins w:id="98" w:author="Clay" w:date="2020-07-06T14:54:00Z">
        <w:r w:rsidR="00F0423F">
          <w:rPr>
            <w:rFonts w:ascii="Times New Roman" w:hAnsi="Times New Roman" w:cs="Times New Roman" w:hint="eastAsia"/>
            <w:sz w:val="24"/>
            <w:szCs w:val="24"/>
            <w:lang w:eastAsia="ja-JP"/>
          </w:rPr>
          <w:t xml:space="preserve"> </w:t>
        </w:r>
      </w:ins>
      <w:commentRangeEnd w:id="97"/>
      <w:ins w:id="99" w:author="Clay" w:date="2020-07-06T14:55:00Z">
        <w:r w:rsidR="00F0423F">
          <w:rPr>
            <w:rStyle w:val="CommentReference"/>
          </w:rPr>
          <w:commentReference w:id="97"/>
        </w:r>
      </w:ins>
      <w:ins w:id="100" w:author="Clay" w:date="2020-07-06T14:56:00Z">
        <w:r w:rsidR="009C1D0D">
          <w:rPr>
            <w:rFonts w:ascii="Times New Roman" w:hAnsi="Times New Roman" w:cs="Times New Roman" w:hint="eastAsia"/>
            <w:sz w:val="24"/>
            <w:szCs w:val="24"/>
            <w:lang w:eastAsia="ja-JP"/>
          </w:rPr>
          <w:t xml:space="preserve">Although the </w:t>
        </w:r>
        <w:r w:rsidR="009C1D0D">
          <w:rPr>
            <w:rFonts w:ascii="Times New Roman" w:eastAsia="Times New Roman" w:hAnsi="Times New Roman" w:cs="Times New Roman"/>
            <w:sz w:val="24"/>
            <w:szCs w:val="24"/>
          </w:rPr>
          <w:t>11 Sept 2015</w:t>
        </w:r>
        <w:r w:rsidR="009C1D0D">
          <w:rPr>
            <w:rFonts w:ascii="Times New Roman" w:hAnsi="Times New Roman" w:cs="Times New Roman" w:hint="eastAsia"/>
            <w:sz w:val="24"/>
            <w:szCs w:val="24"/>
            <w:lang w:eastAsia="ja-JP"/>
          </w:rPr>
          <w:t xml:space="preserve"> date was well after budworm feeding in 2015</w:t>
        </w:r>
        <w:r w:rsidR="009C1D0D">
          <w:rPr>
            <w:rFonts w:ascii="Times New Roman" w:eastAsia="Times New Roman" w:hAnsi="Times New Roman" w:cs="Times New Roman"/>
            <w:sz w:val="24"/>
            <w:szCs w:val="24"/>
          </w:rPr>
          <w:t xml:space="preserve">, </w:t>
        </w:r>
      </w:ins>
      <w:del w:id="101" w:author="Clay" w:date="2020-07-06T14:57:00Z">
        <w:r w:rsidR="002E78C6" w:rsidDel="009C1D0D">
          <w:rPr>
            <w:rFonts w:ascii="Times New Roman" w:eastAsia="Times New Roman" w:hAnsi="Times New Roman" w:cs="Times New Roman"/>
            <w:sz w:val="24"/>
            <w:szCs w:val="24"/>
          </w:rPr>
          <w:delText xml:space="preserve">It </w:delText>
        </w:r>
      </w:del>
      <w:ins w:id="102" w:author="Clay" w:date="2020-07-06T14:57:00Z">
        <w:r w:rsidR="009C1D0D">
          <w:rPr>
            <w:rFonts w:ascii="Times New Roman" w:hAnsi="Times New Roman" w:cs="Times New Roman" w:hint="eastAsia"/>
            <w:sz w:val="24"/>
            <w:szCs w:val="24"/>
            <w:lang w:eastAsia="ja-JP"/>
          </w:rPr>
          <w:t>i</w:t>
        </w:r>
        <w:r w:rsidR="009C1D0D">
          <w:rPr>
            <w:rFonts w:ascii="Times New Roman" w:eastAsia="Times New Roman" w:hAnsi="Times New Roman" w:cs="Times New Roman"/>
            <w:sz w:val="24"/>
            <w:szCs w:val="24"/>
          </w:rPr>
          <w:t xml:space="preserve">t </w:t>
        </w:r>
      </w:ins>
      <w:r w:rsidR="002E78C6">
        <w:rPr>
          <w:rFonts w:ascii="Times New Roman" w:eastAsia="Times New Roman" w:hAnsi="Times New Roman" w:cs="Times New Roman"/>
          <w:sz w:val="24"/>
          <w:szCs w:val="24"/>
        </w:rPr>
        <w:t xml:space="preserve">is possible that the </w:t>
      </w:r>
      <w:r w:rsidR="002E78C6">
        <w:rPr>
          <w:rFonts w:ascii="Times New Roman" w:eastAsia="Times New Roman" w:hAnsi="Times New Roman" w:cs="Times New Roman"/>
          <w:sz w:val="24"/>
          <w:szCs w:val="24"/>
        </w:rPr>
        <w:lastRenderedPageBreak/>
        <w:t>high</w:t>
      </w:r>
      <w:ins w:id="103" w:author="Clay" w:date="2020-07-06T14:57:00Z">
        <w:r w:rsidR="009C1D0D">
          <w:rPr>
            <w:rFonts w:ascii="Times New Roman" w:hAnsi="Times New Roman" w:cs="Times New Roman" w:hint="eastAsia"/>
            <w:sz w:val="24"/>
            <w:szCs w:val="24"/>
            <w:lang w:eastAsia="ja-JP"/>
          </w:rPr>
          <w:t>er</w:t>
        </w:r>
      </w:ins>
      <w:r w:rsidR="002E78C6">
        <w:rPr>
          <w:rFonts w:ascii="Times New Roman" w:eastAsia="Times New Roman" w:hAnsi="Times New Roman" w:cs="Times New Roman"/>
          <w:sz w:val="24"/>
          <w:szCs w:val="24"/>
        </w:rPr>
        <w:t xml:space="preserve"> </w:t>
      </w:r>
      <w:del w:id="104" w:author="Clay" w:date="2020-07-06T14:57:00Z">
        <w:r w:rsidR="002E78C6" w:rsidDel="009C1D0D">
          <w:rPr>
            <w:rFonts w:ascii="Times New Roman" w:eastAsia="Times New Roman" w:hAnsi="Times New Roman" w:cs="Times New Roman"/>
            <w:sz w:val="24"/>
            <w:szCs w:val="24"/>
          </w:rPr>
          <w:delText xml:space="preserve">amount </w:delText>
        </w:r>
      </w:del>
      <w:ins w:id="105" w:author="Clay" w:date="2020-07-06T14:57:00Z">
        <w:r w:rsidR="009C1D0D">
          <w:rPr>
            <w:rFonts w:ascii="Times New Roman" w:hAnsi="Times New Roman" w:cs="Times New Roman" w:hint="eastAsia"/>
            <w:sz w:val="24"/>
            <w:szCs w:val="24"/>
            <w:lang w:eastAsia="ja-JP"/>
          </w:rPr>
          <w:t xml:space="preserve">concentration </w:t>
        </w:r>
      </w:ins>
      <w:r w:rsidR="002E78C6">
        <w:rPr>
          <w:rFonts w:ascii="Times New Roman" w:eastAsia="Times New Roman" w:hAnsi="Times New Roman" w:cs="Times New Roman"/>
          <w:sz w:val="24"/>
          <w:szCs w:val="24"/>
        </w:rPr>
        <w:t xml:space="preserve">of ammonium </w:t>
      </w:r>
      <w:del w:id="106" w:author="Clay" w:date="2020-07-06T14:57:00Z">
        <w:r w:rsidR="002E78C6" w:rsidDel="009C1D0D">
          <w:rPr>
            <w:rFonts w:ascii="Times New Roman" w:eastAsia="Times New Roman" w:hAnsi="Times New Roman" w:cs="Times New Roman"/>
            <w:sz w:val="24"/>
            <w:szCs w:val="24"/>
          </w:rPr>
          <w:delText xml:space="preserve">in Sept </w:delText>
        </w:r>
      </w:del>
      <w:r w:rsidR="002E78C6">
        <w:rPr>
          <w:rFonts w:ascii="Times New Roman" w:eastAsia="Times New Roman" w:hAnsi="Times New Roman" w:cs="Times New Roman"/>
          <w:sz w:val="24"/>
          <w:szCs w:val="24"/>
        </w:rPr>
        <w:t xml:space="preserve">could be from rain washing out </w:t>
      </w:r>
      <w:del w:id="107" w:author="Clay" w:date="2020-07-06T14:57:00Z">
        <w:r w:rsidR="00A20DBE" w:rsidDel="009C1D0D">
          <w:rPr>
            <w:rFonts w:ascii="Times New Roman" w:eastAsia="Times New Roman" w:hAnsi="Times New Roman" w:cs="Times New Roman"/>
            <w:sz w:val="24"/>
            <w:szCs w:val="24"/>
          </w:rPr>
          <w:delText xml:space="preserve">stored </w:delText>
        </w:r>
      </w:del>
      <w:r w:rsidR="00A20DBE">
        <w:rPr>
          <w:rFonts w:ascii="Times New Roman" w:eastAsia="Times New Roman" w:hAnsi="Times New Roman" w:cs="Times New Roman"/>
          <w:sz w:val="24"/>
          <w:szCs w:val="24"/>
        </w:rPr>
        <w:t>ammonium</w:t>
      </w:r>
      <w:r w:rsidR="00B75B3C">
        <w:rPr>
          <w:rFonts w:ascii="Times New Roman" w:eastAsia="Times New Roman" w:hAnsi="Times New Roman" w:cs="Times New Roman"/>
          <w:sz w:val="24"/>
          <w:szCs w:val="24"/>
        </w:rPr>
        <w:t xml:space="preserve"> </w:t>
      </w:r>
      <w:ins w:id="108" w:author="Clay" w:date="2020-07-06T14:57:00Z">
        <w:r w:rsidR="009C1D0D">
          <w:rPr>
            <w:rFonts w:ascii="Times New Roman" w:eastAsia="Times New Roman" w:hAnsi="Times New Roman" w:cs="Times New Roman"/>
            <w:sz w:val="24"/>
            <w:szCs w:val="24"/>
          </w:rPr>
          <w:t xml:space="preserve">stored </w:t>
        </w:r>
        <w:r w:rsidR="009C1D0D">
          <w:rPr>
            <w:rFonts w:ascii="Times New Roman" w:hAnsi="Times New Roman" w:cs="Times New Roman" w:hint="eastAsia"/>
            <w:sz w:val="24"/>
            <w:szCs w:val="24"/>
            <w:lang w:eastAsia="ja-JP"/>
          </w:rPr>
          <w:t xml:space="preserve">in the canopy </w:t>
        </w:r>
      </w:ins>
      <w:r w:rsidR="00B75B3C">
        <w:rPr>
          <w:rFonts w:ascii="Times New Roman" w:eastAsia="Times New Roman" w:hAnsi="Times New Roman" w:cs="Times New Roman"/>
          <w:sz w:val="24"/>
          <w:szCs w:val="24"/>
        </w:rPr>
        <w:t xml:space="preserve">as this was the first major rain event in </w:t>
      </w:r>
      <w:commentRangeStart w:id="109"/>
      <w:r w:rsidR="00B75B3C">
        <w:rPr>
          <w:rFonts w:ascii="Times New Roman" w:eastAsia="Times New Roman" w:hAnsi="Times New Roman" w:cs="Times New Roman"/>
          <w:sz w:val="24"/>
          <w:szCs w:val="24"/>
        </w:rPr>
        <w:t>months</w:t>
      </w:r>
      <w:commentRangeEnd w:id="109"/>
      <w:r w:rsidR="009C1D0D">
        <w:rPr>
          <w:rStyle w:val="CommentReference"/>
        </w:rPr>
        <w:commentReference w:id="109"/>
      </w:r>
      <w:r w:rsidR="00B75B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471E5">
        <w:rPr>
          <w:rFonts w:ascii="Times New Roman" w:eastAsia="Times New Roman" w:hAnsi="Times New Roman" w:cs="Times New Roman"/>
          <w:sz w:val="24"/>
          <w:szCs w:val="24"/>
        </w:rPr>
        <w:t xml:space="preserve">On 4 Jun 16, the opposite </w:t>
      </w:r>
      <w:ins w:id="110" w:author="Clay" w:date="2020-07-06T14:57:00Z">
        <w:r w:rsidR="009C1D0D">
          <w:rPr>
            <w:rFonts w:ascii="Times New Roman" w:hAnsi="Times New Roman" w:cs="Times New Roman" w:hint="eastAsia"/>
            <w:sz w:val="24"/>
            <w:szCs w:val="24"/>
            <w:lang w:eastAsia="ja-JP"/>
          </w:rPr>
          <w:t xml:space="preserve">pattern </w:t>
        </w:r>
      </w:ins>
      <w:r w:rsidR="00B471E5">
        <w:rPr>
          <w:rFonts w:ascii="Times New Roman" w:eastAsia="Times New Roman" w:hAnsi="Times New Roman" w:cs="Times New Roman"/>
          <w:sz w:val="24"/>
          <w:szCs w:val="24"/>
        </w:rPr>
        <w:t>was seen</w:t>
      </w:r>
      <w:ins w:id="111" w:author="Clay" w:date="2020-07-06T14:57:00Z">
        <w:r w:rsidR="009C1D0D">
          <w:rPr>
            <w:rFonts w:ascii="Times New Roman" w:hAnsi="Times New Roman" w:cs="Times New Roman" w:hint="eastAsia"/>
            <w:sz w:val="24"/>
            <w:szCs w:val="24"/>
            <w:lang w:eastAsia="ja-JP"/>
          </w:rPr>
          <w:t xml:space="preserve"> whereby </w:t>
        </w:r>
      </w:ins>
      <w:del w:id="112" w:author="Clay" w:date="2020-07-06T14:58:00Z">
        <w:r w:rsidR="00B471E5" w:rsidDel="009C1D0D">
          <w:rPr>
            <w:rFonts w:ascii="Times New Roman" w:eastAsia="Times New Roman" w:hAnsi="Times New Roman" w:cs="Times New Roman"/>
            <w:sz w:val="24"/>
            <w:szCs w:val="24"/>
          </w:rPr>
          <w:delText xml:space="preserve">. The </w:delText>
        </w:r>
      </w:del>
      <w:r w:rsidR="00B471E5">
        <w:rPr>
          <w:rFonts w:ascii="Times New Roman" w:eastAsia="Times New Roman" w:hAnsi="Times New Roman" w:cs="Times New Roman"/>
          <w:sz w:val="24"/>
          <w:szCs w:val="24"/>
        </w:rPr>
        <w:t>low budworm site</w:t>
      </w:r>
      <w:ins w:id="113" w:author="Clay" w:date="2020-07-06T14:58:00Z">
        <w:r w:rsidR="009C1D0D">
          <w:rPr>
            <w:rFonts w:ascii="Times New Roman" w:hAnsi="Times New Roman" w:cs="Times New Roman" w:hint="eastAsia"/>
            <w:sz w:val="24"/>
            <w:szCs w:val="24"/>
            <w:lang w:eastAsia="ja-JP"/>
          </w:rPr>
          <w:t xml:space="preserve">s </w:t>
        </w:r>
      </w:ins>
      <w:del w:id="114" w:author="Clay" w:date="2020-07-06T14:58:00Z">
        <w:r w:rsidR="00B471E5" w:rsidDel="009C1D0D">
          <w:rPr>
            <w:rFonts w:ascii="Times New Roman" w:eastAsia="Times New Roman" w:hAnsi="Times New Roman" w:cs="Times New Roman"/>
            <w:sz w:val="24"/>
            <w:szCs w:val="24"/>
          </w:rPr>
          <w:delText xml:space="preserve">, during a time where WSB are not very active, </w:delText>
        </w:r>
      </w:del>
      <w:r w:rsidR="00B471E5">
        <w:rPr>
          <w:rFonts w:ascii="Times New Roman" w:eastAsia="Times New Roman" w:hAnsi="Times New Roman" w:cs="Times New Roman"/>
          <w:sz w:val="24"/>
          <w:szCs w:val="24"/>
        </w:rPr>
        <w:t>had a higher concentration</w:t>
      </w:r>
      <w:r w:rsidR="00D068B9">
        <w:rPr>
          <w:rFonts w:ascii="Times New Roman" w:eastAsia="Times New Roman" w:hAnsi="Times New Roman" w:cs="Times New Roman"/>
          <w:sz w:val="24"/>
          <w:szCs w:val="24"/>
        </w:rPr>
        <w:t xml:space="preserve">, </w:t>
      </w:r>
      <w:ins w:id="115" w:author="Clay" w:date="2020-07-06T14:58:00Z">
        <w:r w:rsidR="009C1D0D">
          <w:rPr>
            <w:rFonts w:ascii="Times New Roman" w:hAnsi="Times New Roman" w:cs="Times New Roman" w:hint="eastAsia"/>
            <w:sz w:val="24"/>
            <w:szCs w:val="24"/>
            <w:lang w:eastAsia="ja-JP"/>
          </w:rPr>
          <w:t xml:space="preserve">which </w:t>
        </w:r>
        <w:r w:rsidR="009C1D0D">
          <w:rPr>
            <w:rFonts w:ascii="Times New Roman" w:hAnsi="Times New Roman" w:cs="Times New Roman"/>
            <w:sz w:val="24"/>
            <w:szCs w:val="24"/>
            <w:lang w:eastAsia="ja-JP"/>
          </w:rPr>
          <w:t>occurred</w:t>
        </w:r>
        <w:r w:rsidR="009C1D0D">
          <w:rPr>
            <w:rFonts w:ascii="Times New Roman" w:hAnsi="Times New Roman" w:cs="Times New Roman" w:hint="eastAsia"/>
            <w:sz w:val="24"/>
            <w:szCs w:val="24"/>
            <w:lang w:eastAsia="ja-JP"/>
          </w:rPr>
          <w:t xml:space="preserve"> right as budworm feeding was beginning.  </w:t>
        </w:r>
      </w:ins>
      <w:commentRangeStart w:id="116"/>
      <w:r w:rsidR="00D068B9">
        <w:rPr>
          <w:rFonts w:ascii="Times New Roman" w:eastAsia="Times New Roman" w:hAnsi="Times New Roman" w:cs="Times New Roman"/>
          <w:sz w:val="24"/>
          <w:szCs w:val="24"/>
        </w:rPr>
        <w:t>due to possible uptake of ammonium in the high budworm site</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commentRangeEnd w:id="116"/>
      <w:r w:rsidR="009C1D0D">
        <w:rPr>
          <w:rStyle w:val="CommentReference"/>
        </w:rPr>
        <w:commentReference w:id="116"/>
      </w:r>
      <w:ins w:id="117" w:author="Clay" w:date="2020-07-06T14:59:00Z">
        <w:r w:rsidR="009C1D0D">
          <w:rPr>
            <w:rFonts w:ascii="Times New Roman" w:hAnsi="Times New Roman" w:cs="Times New Roman" w:hint="eastAsia"/>
            <w:sz w:val="24"/>
            <w:szCs w:val="24"/>
            <w:lang w:eastAsia="ja-JP"/>
          </w:rPr>
          <w:t>Add a conclusion sentence tying together what your data show compared to the literature.</w:t>
        </w:r>
      </w:ins>
    </w:p>
    <w:p w14:paraId="2FD8CC45" w14:textId="66C44A87" w:rsidR="000B32D9" w:rsidRPr="00A57681" w:rsidRDefault="008E480E" w:rsidP="009C1D0D">
      <w:pPr>
        <w:spacing w:line="480" w:lineRule="auto"/>
        <w:ind w:firstLine="720"/>
        <w:contextualSpacing/>
        <w:rPr>
          <w:rFonts w:ascii="Times New Roman" w:eastAsia="Times New Roman" w:hAnsi="Times New Roman" w:cs="Times New Roman"/>
          <w:sz w:val="24"/>
          <w:szCs w:val="24"/>
        </w:rPr>
        <w:pPrChange w:id="118" w:author="Clay" w:date="2020-07-06T14:59:00Z">
          <w:pPr>
            <w:spacing w:line="480" w:lineRule="auto"/>
            <w:contextualSpacing/>
          </w:pPr>
        </w:pPrChange>
      </w:pPr>
      <w:del w:id="119" w:author="Clay" w:date="2020-07-06T14:59:00Z">
        <w:r w:rsidDel="009C1D0D">
          <w:rPr>
            <w:rFonts w:ascii="Times New Roman" w:eastAsia="Times New Roman" w:hAnsi="Times New Roman" w:cs="Times New Roman"/>
            <w:sz w:val="24"/>
            <w:szCs w:val="24"/>
          </w:rPr>
          <w:delText xml:space="preserve">I also cannot confirm that </w:delText>
        </w:r>
      </w:del>
      <w:ins w:id="120" w:author="Clay" w:date="2020-07-06T14:59:00Z">
        <w:r w:rsidR="009C1D0D">
          <w:rPr>
            <w:rFonts w:ascii="Times New Roman" w:hAnsi="Times New Roman" w:cs="Times New Roman" w:hint="eastAsia"/>
            <w:sz w:val="24"/>
            <w:szCs w:val="24"/>
            <w:lang w:eastAsia="ja-JP"/>
          </w:rPr>
          <w:t>Similar</w:t>
        </w:r>
      </w:ins>
      <w:ins w:id="121" w:author="Clay" w:date="2020-07-06T15:00:00Z">
        <w:r w:rsidR="009C1D0D">
          <w:rPr>
            <w:rFonts w:ascii="Times New Roman" w:hAnsi="Times New Roman" w:cs="Times New Roman" w:hint="eastAsia"/>
            <w:sz w:val="24"/>
            <w:szCs w:val="24"/>
            <w:lang w:eastAsia="ja-JP"/>
          </w:rPr>
          <w:t xml:space="preserve"> to ammonium,</w:t>
        </w:r>
      </w:ins>
      <w:ins w:id="122" w:author="Clay" w:date="2020-07-06T14:59:00Z">
        <w:r w:rsidR="009C1D0D">
          <w:rPr>
            <w:rFonts w:ascii="Times New Roman" w:hAnsi="Times New Roman" w:cs="Times New Roman" w:hint="eastAsia"/>
            <w:sz w:val="24"/>
            <w:szCs w:val="24"/>
            <w:lang w:eastAsia="ja-JP"/>
          </w:rPr>
          <w:t xml:space="preserve"> </w:t>
        </w:r>
      </w:ins>
      <w:r>
        <w:rPr>
          <w:rFonts w:ascii="Times New Roman" w:eastAsia="Times New Roman" w:hAnsi="Times New Roman" w:cs="Times New Roman"/>
          <w:sz w:val="24"/>
          <w:szCs w:val="24"/>
        </w:rPr>
        <w:t xml:space="preserve">budworms </w:t>
      </w:r>
      <w:ins w:id="123" w:author="Clay" w:date="2020-07-06T15:00:00Z">
        <w:r w:rsidR="009C1D0D">
          <w:rPr>
            <w:rFonts w:ascii="Times New Roman" w:hAnsi="Times New Roman" w:cs="Times New Roman" w:hint="eastAsia"/>
            <w:sz w:val="24"/>
            <w:szCs w:val="24"/>
            <w:lang w:eastAsia="ja-JP"/>
          </w:rPr>
          <w:t xml:space="preserve">activity interacted with sample date to </w:t>
        </w:r>
      </w:ins>
      <w:del w:id="124" w:author="Clay" w:date="2020-07-06T15:00:00Z">
        <w:r w:rsidDel="009C1D0D">
          <w:rPr>
            <w:rFonts w:ascii="Times New Roman" w:eastAsia="Times New Roman" w:hAnsi="Times New Roman" w:cs="Times New Roman"/>
            <w:sz w:val="24"/>
            <w:szCs w:val="24"/>
          </w:rPr>
          <w:delText xml:space="preserve">had a direct </w:delText>
        </w:r>
      </w:del>
      <w:r>
        <w:rPr>
          <w:rFonts w:ascii="Times New Roman" w:eastAsia="Times New Roman" w:hAnsi="Times New Roman" w:cs="Times New Roman"/>
          <w:sz w:val="24"/>
          <w:szCs w:val="24"/>
        </w:rPr>
        <w:t xml:space="preserve">effect </w:t>
      </w:r>
      <w:del w:id="125" w:author="Clay" w:date="2020-07-06T15:00:00Z">
        <w:r w:rsidDel="009C1D0D">
          <w:rPr>
            <w:rFonts w:ascii="Times New Roman" w:eastAsia="Times New Roman" w:hAnsi="Times New Roman" w:cs="Times New Roman"/>
            <w:sz w:val="24"/>
            <w:szCs w:val="24"/>
          </w:rPr>
          <w:delText xml:space="preserve">on </w:delText>
        </w:r>
      </w:del>
      <w:r>
        <w:rPr>
          <w:rFonts w:ascii="Times New Roman" w:eastAsia="Times New Roman" w:hAnsi="Times New Roman" w:cs="Times New Roman"/>
          <w:sz w:val="24"/>
          <w:szCs w:val="24"/>
        </w:rPr>
        <w:t>nitrate concentrations</w:t>
      </w:r>
      <w:del w:id="126" w:author="Clay" w:date="2020-07-06T15:01:00Z">
        <w:r w:rsidDel="009C1D0D">
          <w:rPr>
            <w:rFonts w:ascii="Times New Roman" w:eastAsia="Times New Roman" w:hAnsi="Times New Roman" w:cs="Times New Roman"/>
            <w:sz w:val="24"/>
            <w:szCs w:val="24"/>
          </w:rPr>
          <w:delText>, but</w:delText>
        </w:r>
        <w:r w:rsidR="00B471E5" w:rsidDel="009C1D0D">
          <w:rPr>
            <w:rFonts w:ascii="Times New Roman" w:eastAsia="Times New Roman" w:hAnsi="Times New Roman" w:cs="Times New Roman"/>
            <w:sz w:val="24"/>
            <w:szCs w:val="24"/>
          </w:rPr>
          <w:delText xml:space="preserve"> </w:delText>
        </w:r>
        <w:r w:rsidDel="009C1D0D">
          <w:rPr>
            <w:rFonts w:ascii="Times New Roman" w:eastAsia="Times New Roman" w:hAnsi="Times New Roman" w:cs="Times New Roman"/>
            <w:sz w:val="24"/>
            <w:szCs w:val="24"/>
          </w:rPr>
          <w:delText>t</w:delText>
        </w:r>
        <w:r w:rsidR="000C47A1" w:rsidDel="009C1D0D">
          <w:rPr>
            <w:rFonts w:ascii="Times New Roman" w:eastAsia="Times New Roman" w:hAnsi="Times New Roman" w:cs="Times New Roman"/>
            <w:sz w:val="24"/>
            <w:szCs w:val="24"/>
          </w:rPr>
          <w:delText xml:space="preserve">hroughfall nitrate </w:delText>
        </w:r>
        <w:r w:rsidDel="009C1D0D">
          <w:rPr>
            <w:rFonts w:ascii="Times New Roman" w:eastAsia="Times New Roman" w:hAnsi="Times New Roman" w:cs="Times New Roman"/>
            <w:sz w:val="24"/>
            <w:szCs w:val="24"/>
          </w:rPr>
          <w:delText>did have</w:delText>
        </w:r>
        <w:r w:rsidR="000C47A1" w:rsidDel="009C1D0D">
          <w:rPr>
            <w:rFonts w:ascii="Times New Roman" w:eastAsia="Times New Roman" w:hAnsi="Times New Roman" w:cs="Times New Roman"/>
            <w:sz w:val="24"/>
            <w:szCs w:val="24"/>
          </w:rPr>
          <w:delText xml:space="preserve"> a budworm and seasonal interaction</w:delText>
        </w:r>
      </w:del>
      <w:ins w:id="127" w:author="Clay" w:date="2020-07-06T15:01:00Z">
        <w:r w:rsidR="009C1D0D">
          <w:rPr>
            <w:rFonts w:ascii="Times New Roman" w:hAnsi="Times New Roman" w:cs="Times New Roman" w:hint="eastAsia"/>
            <w:sz w:val="24"/>
            <w:szCs w:val="24"/>
            <w:lang w:eastAsia="ja-JP"/>
          </w:rPr>
          <w:t>, so a generalized conclusion cannot be drawn</w:t>
        </w:r>
      </w:ins>
      <w:r w:rsidR="000C47A1">
        <w:rPr>
          <w:rFonts w:ascii="Times New Roman" w:eastAsia="Times New Roman" w:hAnsi="Times New Roman" w:cs="Times New Roman"/>
          <w:sz w:val="24"/>
          <w:szCs w:val="24"/>
        </w:rPr>
        <w:t xml:space="preserve">. </w:t>
      </w:r>
      <w:ins w:id="128" w:author="Clay" w:date="2020-07-06T15:01:00Z">
        <w:r w:rsidR="009C1D0D">
          <w:rPr>
            <w:rFonts w:ascii="Times New Roman" w:hAnsi="Times New Roman" w:cs="Times New Roman" w:hint="eastAsia"/>
            <w:sz w:val="24"/>
            <w:szCs w:val="24"/>
            <w:lang w:eastAsia="ja-JP"/>
          </w:rPr>
          <w:t xml:space="preserve">Interestingly, </w:t>
        </w:r>
      </w:ins>
      <w:r w:rsidR="000C47A1">
        <w:rPr>
          <w:rFonts w:ascii="Times New Roman" w:eastAsia="Times New Roman" w:hAnsi="Times New Roman" w:cs="Times New Roman"/>
          <w:sz w:val="24"/>
          <w:szCs w:val="24"/>
        </w:rPr>
        <w:t xml:space="preserve">13 Jul 16 and 21 Jul 16 </w:t>
      </w:r>
      <w:del w:id="129" w:author="Clay" w:date="2020-07-06T15:01:00Z">
        <w:r w:rsidR="000C47A1" w:rsidDel="009C1D0D">
          <w:rPr>
            <w:rFonts w:ascii="Times New Roman" w:eastAsia="Times New Roman" w:hAnsi="Times New Roman" w:cs="Times New Roman"/>
            <w:sz w:val="24"/>
            <w:szCs w:val="24"/>
          </w:rPr>
          <w:delText>mimic ammonium</w:delText>
        </w:r>
      </w:del>
      <w:ins w:id="130" w:author="Clay" w:date="2020-07-06T15:01:00Z">
        <w:r w:rsidR="009C1D0D">
          <w:rPr>
            <w:rFonts w:ascii="Times New Roman" w:hAnsi="Times New Roman" w:cs="Times New Roman" w:hint="eastAsia"/>
            <w:sz w:val="24"/>
            <w:szCs w:val="24"/>
            <w:lang w:eastAsia="ja-JP"/>
          </w:rPr>
          <w:t>have higher nitrate in high budworm stands</w:t>
        </w:r>
      </w:ins>
      <w:r w:rsidR="000C47A1">
        <w:rPr>
          <w:rFonts w:ascii="Times New Roman" w:eastAsia="Times New Roman" w:hAnsi="Times New Roman" w:cs="Times New Roman"/>
          <w:sz w:val="24"/>
          <w:szCs w:val="24"/>
        </w:rPr>
        <w:t xml:space="preserve">, </w:t>
      </w:r>
      <w:commentRangeStart w:id="131"/>
      <w:r w:rsidR="000C47A1">
        <w:rPr>
          <w:rFonts w:ascii="Times New Roman" w:eastAsia="Times New Roman" w:hAnsi="Times New Roman" w:cs="Times New Roman"/>
          <w:sz w:val="24"/>
          <w:szCs w:val="24"/>
        </w:rPr>
        <w:t xml:space="preserve">suggesting </w:t>
      </w:r>
      <w:del w:id="132" w:author="Clay" w:date="2020-07-06T15:03:00Z">
        <w:r w:rsidR="000C47A1" w:rsidDel="009C1D0D">
          <w:rPr>
            <w:rFonts w:ascii="Times New Roman" w:eastAsia="Times New Roman" w:hAnsi="Times New Roman" w:cs="Times New Roman"/>
            <w:sz w:val="24"/>
            <w:szCs w:val="24"/>
          </w:rPr>
          <w:delText>that budworms could potentially be adding nitrate by frass input</w:delText>
        </w:r>
        <w:commentRangeEnd w:id="131"/>
        <w:r w:rsidR="009C1D0D" w:rsidDel="009C1D0D">
          <w:rPr>
            <w:rStyle w:val="CommentReference"/>
          </w:rPr>
          <w:commentReference w:id="131"/>
        </w:r>
      </w:del>
      <w:ins w:id="133" w:author="Clay" w:date="2020-07-06T15:03:00Z">
        <w:r w:rsidR="009C1D0D">
          <w:rPr>
            <w:rFonts w:ascii="Times New Roman" w:hAnsi="Times New Roman" w:cs="Times New Roman" w:hint="eastAsia"/>
            <w:sz w:val="24"/>
            <w:szCs w:val="24"/>
            <w:lang w:eastAsia="ja-JP"/>
          </w:rPr>
          <w:t xml:space="preserve">canopy nitrification.  For example, CITATIONS FROM THE LITERATURE THAT SHOW WHEN AMMONIUM IS MORE ABUNDANT CANOPY NITRIFICATION </w:t>
        </w:r>
      </w:ins>
      <w:ins w:id="134" w:author="Clay" w:date="2020-07-06T15:04:00Z">
        <w:r w:rsidR="009C1D0D">
          <w:rPr>
            <w:rFonts w:ascii="Times New Roman" w:hAnsi="Times New Roman" w:cs="Times New Roman" w:hint="eastAsia"/>
            <w:sz w:val="24"/>
            <w:szCs w:val="24"/>
            <w:lang w:eastAsia="ja-JP"/>
          </w:rPr>
          <w:t>HAPPENS</w:t>
        </w:r>
      </w:ins>
      <w:r w:rsidR="002E78C6">
        <w:rPr>
          <w:rFonts w:ascii="Times New Roman" w:eastAsia="Times New Roman" w:hAnsi="Times New Roman" w:cs="Times New Roman"/>
          <w:sz w:val="24"/>
          <w:szCs w:val="24"/>
        </w:rPr>
        <w:t xml:space="preserve">. Other possible sources of nitrate could be from leaf leaching and partially </w:t>
      </w:r>
      <w:del w:id="135" w:author="Clay" w:date="2020-07-06T15:02:00Z">
        <w:r w:rsidR="002E78C6" w:rsidDel="009C1D0D">
          <w:rPr>
            <w:rFonts w:ascii="Times New Roman" w:eastAsia="Times New Roman" w:hAnsi="Times New Roman" w:cs="Times New Roman"/>
            <w:sz w:val="24"/>
            <w:szCs w:val="24"/>
          </w:rPr>
          <w:delText xml:space="preserve">consumes </w:delText>
        </w:r>
      </w:del>
      <w:ins w:id="136" w:author="Clay" w:date="2020-07-06T15:02:00Z">
        <w:r w:rsidR="009C1D0D">
          <w:rPr>
            <w:rFonts w:ascii="Times New Roman" w:eastAsia="Times New Roman" w:hAnsi="Times New Roman" w:cs="Times New Roman"/>
            <w:sz w:val="24"/>
            <w:szCs w:val="24"/>
          </w:rPr>
          <w:t>consume</w:t>
        </w:r>
        <w:r w:rsidR="009C1D0D">
          <w:rPr>
            <w:rFonts w:ascii="Times New Roman" w:hAnsi="Times New Roman" w:cs="Times New Roman" w:hint="eastAsia"/>
            <w:sz w:val="24"/>
            <w:szCs w:val="24"/>
            <w:lang w:eastAsia="ja-JP"/>
          </w:rPr>
          <w:t>d</w:t>
        </w:r>
        <w:r w:rsidR="009C1D0D">
          <w:rPr>
            <w:rFonts w:ascii="Times New Roman" w:eastAsia="Times New Roman" w:hAnsi="Times New Roman" w:cs="Times New Roman"/>
            <w:sz w:val="24"/>
            <w:szCs w:val="24"/>
          </w:rPr>
          <w:t xml:space="preserve"> </w:t>
        </w:r>
      </w:ins>
      <w:r w:rsidR="002E78C6">
        <w:rPr>
          <w:rFonts w:ascii="Times New Roman" w:eastAsia="Times New Roman" w:hAnsi="Times New Roman" w:cs="Times New Roman"/>
          <w:sz w:val="24"/>
          <w:szCs w:val="24"/>
        </w:rPr>
        <w:t xml:space="preserve">leaves in the canopy </w:t>
      </w:r>
      <w:del w:id="137" w:author="Clay" w:date="2020-07-06T15:02:00Z">
        <w:r w:rsidR="002E78C6" w:rsidDel="009C1D0D">
          <w:rPr>
            <w:rFonts w:ascii="Times New Roman" w:eastAsia="Times New Roman" w:hAnsi="Times New Roman" w:cs="Times New Roman"/>
            <w:sz w:val="24"/>
            <w:szCs w:val="24"/>
          </w:rPr>
          <w:delText xml:space="preserve">similar to what </w:delText>
        </w:r>
      </w:del>
      <w:ins w:id="138" w:author="Clay" w:date="2020-07-06T15:02:00Z">
        <w:r w:rsidR="009C1D0D">
          <w:rPr>
            <w:rFonts w:ascii="Times New Roman" w:hAnsi="Times New Roman" w:cs="Times New Roman" w:hint="eastAsia"/>
            <w:sz w:val="24"/>
            <w:szCs w:val="24"/>
            <w:lang w:eastAsia="ja-JP"/>
          </w:rPr>
          <w:t>(</w:t>
        </w:r>
      </w:ins>
      <w:r w:rsidR="002E78C6">
        <w:rPr>
          <w:rFonts w:ascii="Times New Roman" w:eastAsia="Times New Roman" w:hAnsi="Times New Roman" w:cs="Times New Roman"/>
          <w:sz w:val="24"/>
          <w:szCs w:val="24"/>
        </w:rPr>
        <w:t xml:space="preserve">Reynolds et al </w:t>
      </w:r>
      <w:del w:id="139" w:author="Clay" w:date="2020-07-06T15:02:00Z">
        <w:r w:rsidR="002E78C6" w:rsidDel="009C1D0D">
          <w:rPr>
            <w:rFonts w:ascii="Times New Roman" w:eastAsia="Times New Roman" w:hAnsi="Times New Roman" w:cs="Times New Roman"/>
            <w:sz w:val="24"/>
            <w:szCs w:val="24"/>
          </w:rPr>
          <w:delText xml:space="preserve">found in </w:delText>
        </w:r>
      </w:del>
      <w:r w:rsidR="002E78C6">
        <w:rPr>
          <w:rFonts w:ascii="Times New Roman" w:eastAsia="Times New Roman" w:hAnsi="Times New Roman" w:cs="Times New Roman"/>
          <w:sz w:val="24"/>
          <w:szCs w:val="24"/>
        </w:rPr>
        <w:t>2000</w:t>
      </w:r>
      <w:ins w:id="140" w:author="Clay" w:date="2020-07-06T15:02:00Z">
        <w:r w:rsidR="009C1D0D">
          <w:rPr>
            <w:rFonts w:ascii="Times New Roman" w:hAnsi="Times New Roman" w:cs="Times New Roman" w:hint="eastAsia"/>
            <w:sz w:val="24"/>
            <w:szCs w:val="24"/>
            <w:lang w:eastAsia="ja-JP"/>
          </w:rPr>
          <w:t>) EXPLAIN MORE MECHANISMS here</w:t>
        </w:r>
      </w:ins>
      <w:r w:rsidR="002E78C6">
        <w:rPr>
          <w:rFonts w:ascii="Times New Roman" w:eastAsia="Times New Roman" w:hAnsi="Times New Roman" w:cs="Times New Roman"/>
          <w:sz w:val="24"/>
          <w:szCs w:val="24"/>
        </w:rPr>
        <w:t>.</w:t>
      </w:r>
      <w:r w:rsidR="00B75B3C">
        <w:rPr>
          <w:rFonts w:ascii="Times New Roman" w:eastAsia="Times New Roman" w:hAnsi="Times New Roman" w:cs="Times New Roman"/>
          <w:sz w:val="24"/>
          <w:szCs w:val="24"/>
        </w:rPr>
        <w:t xml:space="preserve"> </w:t>
      </w:r>
      <w:del w:id="141" w:author="Clay" w:date="2020-07-06T15:04:00Z">
        <w:r w:rsidR="00B75B3C" w:rsidDel="009C1D0D">
          <w:rPr>
            <w:rFonts w:ascii="Times New Roman" w:eastAsia="Times New Roman" w:hAnsi="Times New Roman" w:cs="Times New Roman"/>
            <w:sz w:val="24"/>
            <w:szCs w:val="24"/>
          </w:rPr>
          <w:delText>Increases in nitrate could suggest nitrification as well.</w:delText>
        </w:r>
        <w:r w:rsidR="0090731E" w:rsidDel="009C1D0D">
          <w:rPr>
            <w:rFonts w:ascii="Times New Roman" w:eastAsia="Times New Roman" w:hAnsi="Times New Roman" w:cs="Times New Roman"/>
            <w:sz w:val="24"/>
            <w:szCs w:val="24"/>
          </w:rPr>
          <w:delText xml:space="preserve"> </w:delText>
        </w:r>
      </w:del>
      <w:commentRangeStart w:id="142"/>
      <w:r w:rsidR="0090731E">
        <w:rPr>
          <w:rFonts w:ascii="Times New Roman" w:eastAsia="Times New Roman" w:hAnsi="Times New Roman" w:cs="Times New Roman"/>
          <w:sz w:val="24"/>
          <w:szCs w:val="24"/>
        </w:rPr>
        <w:t>Throughfall ammonium was more abundant in high impacted sites during the growing season, which could also have potential for plant uptake during that time</w:t>
      </w:r>
      <w:r w:rsidR="00937E5D">
        <w:rPr>
          <w:rFonts w:ascii="Times New Roman" w:eastAsia="Times New Roman" w:hAnsi="Times New Roman" w:cs="Times New Roman"/>
          <w:sz w:val="24"/>
          <w:szCs w:val="24"/>
        </w:rPr>
        <w:t xml:space="preserve">. </w:t>
      </w:r>
      <w:r w:rsidR="00937E5D" w:rsidRPr="00937E5D">
        <w:rPr>
          <w:rFonts w:ascii="Times New Roman" w:eastAsia="Times New Roman" w:hAnsi="Times New Roman" w:cs="Times New Roman"/>
          <w:sz w:val="24"/>
          <w:szCs w:val="24"/>
        </w:rPr>
        <w:t>Nadelhoffer</w:t>
      </w:r>
      <w:r w:rsidR="00937E5D">
        <w:rPr>
          <w:rFonts w:ascii="Times New Roman" w:eastAsia="Times New Roman" w:hAnsi="Times New Roman" w:cs="Times New Roman"/>
          <w:sz w:val="24"/>
          <w:szCs w:val="24"/>
        </w:rPr>
        <w:t xml:space="preserve"> et al found in 1984 that nitrate is taken up at similar rates during growing season, and other than one large pulse of nitrate from throughfall that does not show up in soil, the rest of the throughfall data is consistent with soil nitrate data</w:t>
      </w:r>
      <w:commentRangeEnd w:id="142"/>
      <w:r w:rsidR="009C1D0D">
        <w:rPr>
          <w:rStyle w:val="CommentReference"/>
        </w:rPr>
        <w:commentReference w:id="142"/>
      </w:r>
      <w:r w:rsidR="00937E5D">
        <w:rPr>
          <w:rFonts w:ascii="Times New Roman" w:eastAsia="Times New Roman" w:hAnsi="Times New Roman" w:cs="Times New Roman"/>
          <w:sz w:val="24"/>
          <w:szCs w:val="24"/>
        </w:rPr>
        <w:t>.</w:t>
      </w: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p>
    <w:p w14:paraId="1BC74CB0" w14:textId="2EDEEF19"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Throughfall SRP data does not support my hypothesis of increased SRP in high WSB sites</w:t>
      </w:r>
      <w:r w:rsidR="00FB3225">
        <w:rPr>
          <w:rFonts w:ascii="Times New Roman" w:eastAsia="Times New Roman" w:hAnsi="Times New Roman" w:cs="Times New Roman"/>
          <w:sz w:val="24"/>
          <w:szCs w:val="24"/>
        </w:rPr>
        <w:t>. 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partially consumed leaves.</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4F1CB6EE" w:rsidR="008D796E" w:rsidRDefault="008D796E" w:rsidP="008D796E">
      <w:pPr>
        <w:spacing w:line="480" w:lineRule="auto"/>
        <w:contextualSpacing/>
        <w:rPr>
          <w:rFonts w:ascii="Times New Roman" w:eastAsia="Times New Roman" w:hAnsi="Times New Roman" w:cs="Times New Roman"/>
          <w:sz w:val="24"/>
          <w:szCs w:val="24"/>
        </w:rPr>
      </w:pP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C16C042"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fungal and bacterial growth</w:t>
      </w:r>
      <w:ins w:id="144" w:author="Neziri Izak - OHS" w:date="2020-07-06T14:10:00Z">
        <w:r w:rsidR="008E480E">
          <w:rPr>
            <w:rFonts w:ascii="Times New Roman" w:eastAsia="Times New Roman" w:hAnsi="Times New Roman" w:cs="Times New Roman"/>
            <w:sz w:val="24"/>
            <w:szCs w:val="24"/>
          </w:rPr>
          <w:t>,</w:t>
        </w:r>
      </w:ins>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 1995</w:t>
      </w:r>
      <w:r w:rsidRPr="008E480E">
        <w:rPr>
          <w:rFonts w:ascii="Times New Roman" w:eastAsia="Times New Roman" w:hAnsi="Times New Roman" w:cs="Times New Roman"/>
          <w:sz w:val="24"/>
          <w:szCs w:val="24"/>
        </w:rPr>
        <w:t>). It</w:t>
      </w:r>
      <w:r>
        <w:rPr>
          <w:rFonts w:ascii="Times New Roman" w:eastAsia="Times New Roman" w:hAnsi="Times New Roman" w:cs="Times New Roman"/>
          <w:sz w:val="24"/>
          <w:szCs w:val="24"/>
        </w:rPr>
        <w:t xml:space="preserve">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45"/>
      <w:r>
        <w:rPr>
          <w:rFonts w:ascii="Times New Roman" w:eastAsia="Times New Roman" w:hAnsi="Times New Roman" w:cs="Times New Roman"/>
          <w:sz w:val="24"/>
          <w:szCs w:val="24"/>
        </w:rPr>
        <w:t>(</w:t>
      </w:r>
      <w:hyperlink r:id="rId19" w:history="1">
        <w:r>
          <w:rPr>
            <w:rStyle w:val="Hyperlink"/>
          </w:rPr>
          <w:t>https://link.springer.com/article/10.1007/BF02183092</w:t>
        </w:r>
      </w:hyperlink>
      <w:commentRangeEnd w:id="145"/>
      <w:r w:rsidR="00202422">
        <w:rPr>
          <w:rStyle w:val="CommentReference"/>
        </w:rPr>
        <w:commentReference w:id="145"/>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146"/>
      <w:r>
        <w:rPr>
          <w:rFonts w:ascii="Times New Roman" w:eastAsia="Times New Roman" w:hAnsi="Times New Roman" w:cs="Times New Roman"/>
          <w:sz w:val="24"/>
          <w:szCs w:val="24"/>
        </w:rPr>
        <w:t>(</w:t>
      </w:r>
      <w:hyperlink r:id="rId20" w:history="1">
        <w:r>
          <w:rPr>
            <w:rStyle w:val="Hyperlink"/>
          </w:rPr>
          <w:t>https://link.springer.com/article/10.1007/s00442-005-0044-1</w:t>
        </w:r>
      </w:hyperlink>
      <w:r>
        <w:rPr>
          <w:rFonts w:ascii="Times New Roman" w:eastAsia="Times New Roman" w:hAnsi="Times New Roman" w:cs="Times New Roman"/>
          <w:sz w:val="24"/>
          <w:szCs w:val="24"/>
        </w:rPr>
        <w:t>)</w:t>
      </w:r>
      <w:commentRangeEnd w:id="146"/>
      <w:r w:rsidR="00202422">
        <w:rPr>
          <w:rStyle w:val="CommentReference"/>
        </w:rPr>
        <w:commentReference w:id="146"/>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lastRenderedPageBreak/>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this was not seen in the SRP samples from throughfall,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lastRenderedPageBreak/>
        <w:t>Bray, R.H., and Kurtz, L.T. 1945. Determination of total, organic, and available forms of phosphorus in soils. Soil Sci. 59(1): 39–46. doi:10.1097/00010694194501000-00006.</w:t>
      </w:r>
    </w:p>
    <w:p w14:paraId="5038E3AD" w14:textId="31834136"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0901A9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 2013. Leaf Litter Mixtures Alter Microbial Community Development: Mechanisms for Non-Additive Effects in Litter Decomposition. Plos, DOI 10.1371/journal.pone.0062671.</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147"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148"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14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15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15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15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15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154"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155"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15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Genung, M. A. Bailey, J. K. Schweitzer, J. A. 2013. The Afterlife of Interspecific Indirect Genetic Effects: Genotype Interactions Alter Litter Quality with Consequences for Decomposition and Nutrient Dynamics. Plos,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Graça, Manuel A.S., Bärlocher,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Goodale, C. L. Fredriksen, G. Weiss, M. S. McCalley,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Griffin, J. M. Turner, M. G. 2012. Changes to the N cycle following bark beetle outbreaks in two contrasting conifer forest types. Oecologia, 170, 551-565.</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41529291"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Johnson, L. T. Tank, J. L. Dodds, W. K. 2009. The influence of land use on stream biofilm nutrient limitation across eight North American ecoregions. Can. J. Fish. Aquat. Sci., 66, 1081-1094.</w:t>
      </w:r>
    </w:p>
    <w:p w14:paraId="1D284BBF"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Liu, L. Wang, X. Lajeunesse, M. J. Miao, G. Piao, S. Wan, S. Wu, Y. Wang, Z. Yand,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Lovett, G. M. Canham, C. D. Arthur, M. A, Weathers, K. C. Fitzhuge, R. D. 2006. Forest Ecosystem Response to Exotic Pests and Pathogens in Eastern North America. BioScience,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Ruesink, A.E. (1995) Carbon and Nitrogen Mineralization from Decomposing </w:t>
      </w:r>
    </w:p>
    <w:p w14:paraId="4621658D" w14:textId="68818644"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Gypsy Moth Frass. Oecologia 104, 133-138</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157"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158" w:author="Neziri Izak - OHS" w:date="2020-07-03T13:49:00Z"/>
          <w:rFonts w:ascii="Times New Roman" w:eastAsia="Times New Roman" w:hAnsi="Times New Roman" w:cs="Times New Roman"/>
          <w:sz w:val="24"/>
          <w:szCs w:val="24"/>
        </w:rPr>
      </w:pPr>
    </w:p>
    <w:p w14:paraId="68F8D1C8" w14:textId="776C5F61"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r w:rsidR="000D3084" w:rsidRPr="000D3084">
        <w:rPr>
          <w:rFonts w:ascii="Times New Roman" w:eastAsia="Times New Roman" w:hAnsi="Times New Roman" w:cs="Times New Roman"/>
          <w:sz w:val="24"/>
          <w:szCs w:val="24"/>
        </w:rPr>
        <w:t>https://DOI.org/10.1007/BF02140039</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159"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Reynolds, B. C. Hunter, M. D. Crossley, D. A. Jr. 2000. Effects of Canopy Herbivory on Nutrient Cycling in a Northern Hardwood Forest in Western North Carolina. Selbyana, 21(1,2): 74-78.</w:t>
      </w: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160"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Schlesinger, W. H. Dietze, M. C. Jackson, R. B. Phillips, R. P. Rhoades, C. C. Rustad, L. E. Vose,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161"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162"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163"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Senf, C. Campbell, E. M. Pflugmacher, D. Wulder, M. A. Hostert,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164"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A multi-scale analysis of western spruce budworm outbreak dynamics. Landscape Ecol,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34AE9C6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Taylor, B. W. Flecker, A. S. Hall Jr., R. O. 2006. Loss of a Harvested Fish Species Disrupts Carbon Flow in a Diverse Tropical River. Science, 313, 833-836.</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U.S. Environmental Protection Agency (EPA). 1993. Determination of nitrate– nitrite nitrogen by automated colorimetery. Method 353.2, Revision 2.0. Environmental Monitoring Systems Laboratory, Ofﬁce of Research and Development, Cincinnati,Ohio.</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Solórzano, L. 1969. Determination of ammonia in natural waters by the phenolhypochlorite method. Limnol. Oceanogr.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Zhao, T. Krokene, P. Hu, J. Christiansen, E. Bjorklund, N. Langstrom, B. Solheim, H. Borg-Karlson, A.K. (2011). Induced Terpene Accumulation in Norway Spruce Inhibits Bark Beetle Colonization in a Dose-Dependent Manner. Plos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Webster, J. R. Ehrman,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Willis, C. G. Ruhfel,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Zuur, A.F., Ieno, E.N., Walker, N.J., Saveliev,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7-06T15:04:00Z" w:initials="C">
    <w:p w14:paraId="0341BCCC" w14:textId="0C9418B4" w:rsidR="001A443B" w:rsidRDefault="001A443B">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7-06T15:04:00Z" w:initials="C">
    <w:p w14:paraId="5E100DE2" w14:textId="3C2C76A5" w:rsidR="001A443B" w:rsidRDefault="001A443B">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5" w:author="Clay" w:date="2020-07-06T15:04:00Z" w:initials="C">
    <w:p w14:paraId="5BDEFA0E" w14:textId="5700B35E" w:rsidR="001A443B" w:rsidRDefault="001A443B">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mechansms that return return organic matter to the forest floor.  Then insects </w:t>
      </w:r>
    </w:p>
  </w:comment>
  <w:comment w:id="6" w:author="Clay" w:date="2020-07-06T15:04:00Z" w:initials="C">
    <w:p w14:paraId="3E2517A4" w14:textId="26BEFE22" w:rsidR="001A443B" w:rsidRDefault="001A443B">
      <w:pPr>
        <w:pStyle w:val="CommentText"/>
      </w:pPr>
      <w:r>
        <w:rPr>
          <w:rStyle w:val="CommentReference"/>
        </w:rPr>
        <w:annotationRef/>
      </w:r>
      <w:r>
        <w:t>Forest management and climate have increased the risk of big and long lasting defoliation events?</w:t>
      </w:r>
    </w:p>
  </w:comment>
  <w:comment w:id="7" w:author="Clay" w:date="2020-07-06T15:04:00Z" w:initials="C">
    <w:p w14:paraId="2D32FEA4" w14:textId="77777777" w:rsidR="001A443B" w:rsidRDefault="001A443B"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7-06T15:04:00Z" w:initials="C">
    <w:p w14:paraId="2F3F9E76" w14:textId="1C943BD9" w:rsidR="001A443B" w:rsidRDefault="001A443B">
      <w:pPr>
        <w:pStyle w:val="CommentText"/>
      </w:pPr>
      <w:r>
        <w:rPr>
          <w:rStyle w:val="CommentReference"/>
        </w:rPr>
        <w:annotationRef/>
      </w:r>
      <w:r>
        <w:t>Either specify “and to a lesser extent X, Y, X” or delete</w:t>
      </w:r>
    </w:p>
  </w:comment>
  <w:comment w:id="11" w:author="Clay" w:date="2020-07-06T15:04:00Z" w:initials="C">
    <w:p w14:paraId="190BBF68" w14:textId="6BF0770C" w:rsidR="001A443B" w:rsidRDefault="001A443B">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2" w:author="Clay" w:date="2020-07-06T15:04:00Z" w:initials="C">
    <w:p w14:paraId="6EDA2564" w14:textId="6DF6C57E" w:rsidR="001A443B" w:rsidRDefault="001A443B">
      <w:pPr>
        <w:pStyle w:val="CommentText"/>
      </w:pPr>
      <w:r>
        <w:rPr>
          <w:rStyle w:val="CommentReference"/>
        </w:rPr>
        <w:annotationRef/>
      </w:r>
      <w:r>
        <w:t>This doesn’t belong here and maybe can be deleted from the whole thing</w:t>
      </w:r>
    </w:p>
  </w:comment>
  <w:comment w:id="13" w:author="Clay" w:date="2020-07-06T15:04:00Z" w:initials="C">
    <w:p w14:paraId="5E83F369" w14:textId="1FCA20AB" w:rsidR="001A443B" w:rsidRDefault="001A443B">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4" w:author="Clay" w:date="2020-07-06T15:04:00Z" w:initials="C">
    <w:p w14:paraId="0EF170A7" w14:textId="7D410CD0" w:rsidR="001A443B" w:rsidRDefault="001A443B">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6" w:author="Clay" w:date="2020-07-06T15:04:00Z" w:initials="C">
    <w:p w14:paraId="388AB754" w14:textId="37245D97" w:rsidR="001A443B" w:rsidRDefault="001A443B">
      <w:pPr>
        <w:pStyle w:val="CommentText"/>
      </w:pPr>
      <w:r>
        <w:rPr>
          <w:rStyle w:val="CommentReference"/>
        </w:rPr>
        <w:annotationRef/>
      </w:r>
      <w:r>
        <w:t>I don’t know how this connects or why it’s important.  I think you can delete it</w:t>
      </w:r>
    </w:p>
  </w:comment>
  <w:comment w:id="15" w:author="Clay" w:date="2020-07-06T15:04:00Z" w:initials="C">
    <w:p w14:paraId="249B5E2D" w14:textId="74B4E519" w:rsidR="001A443B" w:rsidRDefault="001A443B">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etc, you can probably add some of this.  </w:t>
      </w:r>
    </w:p>
  </w:comment>
  <w:comment w:id="25" w:author="Clay" w:date="2020-07-06T15:04:00Z" w:initials="C">
    <w:p w14:paraId="18A1CE97" w14:textId="1019029E" w:rsidR="001A443B" w:rsidRDefault="001A443B">
      <w:pPr>
        <w:pStyle w:val="CommentText"/>
      </w:pPr>
      <w:r>
        <w:rPr>
          <w:rStyle w:val="CommentReference"/>
        </w:rPr>
        <w:annotationRef/>
      </w:r>
      <w:r>
        <w:t>Still need to show these data from 2015 and insert into results.  You already have the graphic made somewhere and the statistical test done</w:t>
      </w:r>
    </w:p>
  </w:comment>
  <w:comment w:id="26" w:author="Neziri Izak - OHS" w:date="2020-07-06T15:04:00Z" w:initials="NI-O">
    <w:p w14:paraId="3F2CD4A5" w14:textId="1091DD62" w:rsidR="0067052F" w:rsidRDefault="0067052F">
      <w:pPr>
        <w:pStyle w:val="CommentText"/>
      </w:pPr>
      <w:r>
        <w:rPr>
          <w:rStyle w:val="CommentReference"/>
        </w:rPr>
        <w:annotationRef/>
      </w:r>
      <w:r>
        <w:t>Where would you like this in the results section?</w:t>
      </w:r>
    </w:p>
  </w:comment>
  <w:comment w:id="27" w:author="Neziri Izak - OHS" w:date="2020-07-06T15:04:00Z" w:initials="NI-O">
    <w:p w14:paraId="46E6A3AF" w14:textId="19225B6D" w:rsidR="0067052F" w:rsidRDefault="0067052F">
      <w:pPr>
        <w:pStyle w:val="CommentText"/>
      </w:pPr>
      <w:r>
        <w:rPr>
          <w:rStyle w:val="CommentReference"/>
        </w:rPr>
        <w:annotationRef/>
      </w:r>
    </w:p>
  </w:comment>
  <w:comment w:id="46" w:author="Clay" w:date="2020-07-06T15:04:00Z" w:initials="C">
    <w:p w14:paraId="008310C3" w14:textId="66C9D82A" w:rsidR="001A443B" w:rsidRDefault="001A443B">
      <w:pPr>
        <w:pStyle w:val="CommentText"/>
      </w:pPr>
      <w:r>
        <w:rPr>
          <w:rStyle w:val="CommentReference"/>
        </w:rPr>
        <w:annotationRef/>
      </w:r>
      <w:r>
        <w:t>Finalize this on your next draft</w:t>
      </w:r>
    </w:p>
  </w:comment>
  <w:comment w:id="45" w:author="Clay Arango" w:date="2020-07-06T15:04:00Z" w:initials="CA">
    <w:p w14:paraId="534EB0A5" w14:textId="77777777" w:rsidR="001A443B" w:rsidRDefault="001A443B" w:rsidP="004162F7">
      <w:pPr>
        <w:pStyle w:val="CommentText"/>
      </w:pPr>
      <w:r>
        <w:rPr>
          <w:rStyle w:val="CommentReference"/>
        </w:rPr>
        <w:annotationRef/>
      </w:r>
      <w:r>
        <w:t>Go back to that Griffin and Turner paper to see what net changes indicated which outcome for N, and include them there.</w:t>
      </w:r>
    </w:p>
  </w:comment>
  <w:comment w:id="55" w:author="Clay" w:date="2020-07-06T15:04:00Z" w:initials="C">
    <w:p w14:paraId="49F4E347" w14:textId="75D8EC69" w:rsidR="001A443B" w:rsidRDefault="001A443B">
      <w:pPr>
        <w:pStyle w:val="CommentText"/>
      </w:pPr>
      <w:r>
        <w:rPr>
          <w:rStyle w:val="CommentReference"/>
        </w:rPr>
        <w:annotationRef/>
      </w:r>
      <w:r>
        <w:t>Finalize the details in this for the next draft</w:t>
      </w:r>
    </w:p>
  </w:comment>
  <w:comment w:id="58" w:author="Clay" w:date="2020-07-06T15:04:00Z" w:initials="C">
    <w:p w14:paraId="0F1CB18F" w14:textId="610F516D" w:rsidR="001A443B" w:rsidRDefault="001A443B">
      <w:pPr>
        <w:pStyle w:val="CommentText"/>
      </w:pPr>
      <w:r>
        <w:rPr>
          <w:rStyle w:val="CommentReference"/>
        </w:rPr>
        <w:annotationRef/>
      </w:r>
      <w:r>
        <w:t>Add decomposition versus total N and total water using LM</w:t>
      </w:r>
    </w:p>
  </w:comment>
  <w:comment w:id="69" w:author="Clay" w:date="2020-07-06T15:04:00Z" w:initials="C">
    <w:p w14:paraId="1EBFB27A" w14:textId="62458308" w:rsidR="001A443B" w:rsidRDefault="001A443B">
      <w:pPr>
        <w:pStyle w:val="CommentText"/>
      </w:pPr>
      <w:r>
        <w:rPr>
          <w:rStyle w:val="CommentReference"/>
        </w:rPr>
        <w:annotationRef/>
      </w:r>
      <w:r>
        <w:t>Add litter/frass deposition as a new paragraph in this section</w:t>
      </w:r>
    </w:p>
  </w:comment>
  <w:comment w:id="68" w:author="Clay" w:date="2020-07-06T15:04:00Z" w:initials="C">
    <w:p w14:paraId="7074837A" w14:textId="4BD425C8" w:rsidR="001A443B" w:rsidRDefault="001A443B">
      <w:pPr>
        <w:pStyle w:val="CommentText"/>
      </w:pPr>
      <w:r>
        <w:rPr>
          <w:rStyle w:val="CommentReference"/>
        </w:rPr>
        <w:annotationRef/>
      </w:r>
      <w:r>
        <w:t>Double check this and include it in the next draft.</w:t>
      </w:r>
    </w:p>
  </w:comment>
  <w:comment w:id="70" w:author="Clay" w:date="2020-07-06T15:04:00Z" w:initials="C">
    <w:p w14:paraId="561EC4D8" w14:textId="5537F954" w:rsidR="001A443B" w:rsidRDefault="001A443B">
      <w:pPr>
        <w:pStyle w:val="CommentText"/>
      </w:pPr>
      <w:r>
        <w:rPr>
          <w:rStyle w:val="CommentReference"/>
        </w:rPr>
        <w:annotationRef/>
      </w:r>
      <w:r>
        <w:t>Izak, you might be seeing a lack of plant uptake…be sure to investigate this for your discussion</w:t>
      </w:r>
    </w:p>
  </w:comment>
  <w:comment w:id="71" w:author="Clay" w:date="2020-07-06T15:04:00Z" w:initials="C">
    <w:p w14:paraId="02EDFBD1" w14:textId="42E9B062" w:rsidR="001A443B" w:rsidRDefault="001A443B">
      <w:pPr>
        <w:pStyle w:val="CommentText"/>
      </w:pPr>
      <w:r>
        <w:rPr>
          <w:rStyle w:val="CommentReference"/>
        </w:rPr>
        <w:annotationRef/>
      </w:r>
      <w:r>
        <w:t>Important point for your discussion.  Low NO3 could be due to rapid flushing of NO3 during snowmelt.  Check these absolute concentrations too bc I suspect they are very low which would suggest overall N limitation of soils</w:t>
      </w:r>
    </w:p>
  </w:comment>
  <w:comment w:id="73" w:author="Clay" w:date="2020-07-06T15:04:00Z" w:initials="C">
    <w:p w14:paraId="54E92ED5" w14:textId="69C3D6EE" w:rsidR="001A443B" w:rsidRDefault="001A443B">
      <w:pPr>
        <w:pStyle w:val="CommentText"/>
      </w:pPr>
      <w:r>
        <w:rPr>
          <w:rStyle w:val="CommentReference"/>
        </w:rPr>
        <w:annotationRef/>
      </w:r>
      <w:r>
        <w:t>Confirm against ;griffin et al interpretation</w:t>
      </w:r>
    </w:p>
  </w:comment>
  <w:comment w:id="97" w:author="Clay" w:date="2020-07-06T15:04:00Z" w:initials="C">
    <w:p w14:paraId="44D784FC" w14:textId="293D2FC1" w:rsidR="00F0423F" w:rsidRDefault="00F0423F">
      <w:pPr>
        <w:pStyle w:val="CommentText"/>
        <w:rPr>
          <w:rFonts w:hint="eastAsia"/>
          <w:lang w:eastAsia="ja-JP"/>
        </w:rPr>
      </w:pPr>
      <w:r>
        <w:rPr>
          <w:rStyle w:val="CommentReference"/>
        </w:rPr>
        <w:annotationRef/>
      </w:r>
      <w:r>
        <w:rPr>
          <w:lang w:eastAsia="ja-JP"/>
        </w:rPr>
        <w:t>H</w:t>
      </w:r>
      <w:r>
        <w:rPr>
          <w:rFonts w:hint="eastAsia"/>
          <w:lang w:eastAsia="ja-JP"/>
        </w:rPr>
        <w:t>ere</w:t>
      </w:r>
      <w:r>
        <w:rPr>
          <w:lang w:eastAsia="ja-JP"/>
        </w:rPr>
        <w:t>’</w:t>
      </w:r>
      <w:r>
        <w:rPr>
          <w:rFonts w:hint="eastAsia"/>
          <w:lang w:eastAsia="ja-JP"/>
        </w:rPr>
        <w:t xml:space="preserve">s where you can add examples from </w:t>
      </w:r>
      <w:r>
        <w:rPr>
          <w:lang w:eastAsia="ja-JP"/>
        </w:rPr>
        <w:t>the</w:t>
      </w:r>
      <w:r>
        <w:rPr>
          <w:rFonts w:hint="eastAsia"/>
          <w:lang w:eastAsia="ja-JP"/>
        </w:rPr>
        <w:t xml:space="preserve"> literature to support your statement</w:t>
      </w:r>
    </w:p>
  </w:comment>
  <w:comment w:id="109" w:author="Clay" w:date="2020-07-06T15:04:00Z" w:initials="C">
    <w:p w14:paraId="7FEE6C98" w14:textId="51A96296" w:rsidR="009C1D0D" w:rsidRDefault="009C1D0D">
      <w:pPr>
        <w:pStyle w:val="CommentText"/>
        <w:rPr>
          <w:rFonts w:hint="eastAsia"/>
          <w:lang w:eastAsia="ja-JP"/>
        </w:rPr>
      </w:pPr>
      <w:r>
        <w:rPr>
          <w:rStyle w:val="CommentReference"/>
        </w:rPr>
        <w:annotationRef/>
      </w:r>
      <w:r>
        <w:rPr>
          <w:rFonts w:hint="eastAsia"/>
          <w:lang w:eastAsia="ja-JP"/>
        </w:rPr>
        <w:t>Cite evidence from other studies that observed this lag</w:t>
      </w:r>
    </w:p>
  </w:comment>
  <w:comment w:id="116" w:author="Clay" w:date="2020-07-06T15:04:00Z" w:initials="C">
    <w:p w14:paraId="0D54ED91" w14:textId="61EDA702" w:rsidR="009C1D0D" w:rsidRDefault="009C1D0D">
      <w:pPr>
        <w:pStyle w:val="CommentText"/>
        <w:rPr>
          <w:rFonts w:hint="eastAsia"/>
          <w:lang w:eastAsia="ja-JP"/>
        </w:rPr>
      </w:pPr>
      <w:r>
        <w:rPr>
          <w:rStyle w:val="CommentReference"/>
        </w:rPr>
        <w:annotationRef/>
      </w:r>
      <w:r>
        <w:rPr>
          <w:lang w:eastAsia="ja-JP"/>
        </w:rPr>
        <w:t>C</w:t>
      </w:r>
      <w:r>
        <w:rPr>
          <w:rFonts w:hint="eastAsia"/>
          <w:lang w:eastAsia="ja-JP"/>
        </w:rPr>
        <w:t xml:space="preserve">ite evidence from </w:t>
      </w:r>
      <w:r>
        <w:rPr>
          <w:lang w:eastAsia="ja-JP"/>
        </w:rPr>
        <w:t>the</w:t>
      </w:r>
      <w:r>
        <w:rPr>
          <w:rFonts w:hint="eastAsia"/>
          <w:lang w:eastAsia="ja-JP"/>
        </w:rPr>
        <w:t xml:space="preserve"> literature where people observed lower NH4 in TF during inactive seasons or associated with early larval feeding</w:t>
      </w:r>
    </w:p>
  </w:comment>
  <w:comment w:id="131" w:author="Clay" w:date="2020-07-06T15:04:00Z" w:initials="C">
    <w:p w14:paraId="37AF8D29" w14:textId="3BB9A8D3" w:rsidR="009C1D0D" w:rsidRDefault="009C1D0D">
      <w:pPr>
        <w:pStyle w:val="CommentText"/>
        <w:rPr>
          <w:rFonts w:hint="eastAsia"/>
          <w:lang w:eastAsia="ja-JP"/>
        </w:rPr>
      </w:pPr>
      <w:r>
        <w:rPr>
          <w:rStyle w:val="CommentReference"/>
        </w:rPr>
        <w:annotationRef/>
      </w:r>
      <w:r>
        <w:rPr>
          <w:lang w:eastAsia="ja-JP"/>
        </w:rPr>
        <w:t>P</w:t>
      </w:r>
      <w:r>
        <w:rPr>
          <w:rFonts w:hint="eastAsia"/>
          <w:lang w:eastAsia="ja-JP"/>
        </w:rPr>
        <w:t>robably not</w:t>
      </w:r>
      <w:r>
        <w:rPr>
          <w:lang w:eastAsia="ja-JP"/>
        </w:rPr>
        <w:t>…</w:t>
      </w:r>
      <w:r>
        <w:rPr>
          <w:rFonts w:hint="eastAsia"/>
          <w:lang w:eastAsia="ja-JP"/>
        </w:rPr>
        <w:t xml:space="preserve">probably </w:t>
      </w:r>
      <w:r>
        <w:rPr>
          <w:lang w:eastAsia="ja-JP"/>
        </w:rPr>
        <w:t>canopy</w:t>
      </w:r>
      <w:r>
        <w:rPr>
          <w:rFonts w:hint="eastAsia"/>
          <w:lang w:eastAsia="ja-JP"/>
        </w:rPr>
        <w:t xml:space="preserve"> nitrificadtion.  Again, get some citations </w:t>
      </w:r>
      <w:r>
        <w:rPr>
          <w:lang w:eastAsia="ja-JP"/>
        </w:rPr>
        <w:t>I</w:t>
      </w:r>
      <w:r>
        <w:rPr>
          <w:rFonts w:hint="eastAsia"/>
          <w:lang w:eastAsia="ja-JP"/>
        </w:rPr>
        <w:t xml:space="preserve"> here to support your claims.</w:t>
      </w:r>
    </w:p>
  </w:comment>
  <w:comment w:id="142" w:author="Clay" w:date="2020-07-06T15:04:00Z" w:initials="C">
    <w:p w14:paraId="136C1CB9" w14:textId="22F657DB" w:rsidR="009C1D0D" w:rsidRDefault="009C1D0D">
      <w:pPr>
        <w:pStyle w:val="CommentText"/>
        <w:rPr>
          <w:rFonts w:hint="eastAsia"/>
          <w:lang w:eastAsia="ja-JP"/>
        </w:rPr>
      </w:pPr>
      <w:r>
        <w:rPr>
          <w:rStyle w:val="CommentReference"/>
        </w:rPr>
        <w:annotationRef/>
      </w:r>
      <w:r>
        <w:rPr>
          <w:lang w:eastAsia="ja-JP"/>
        </w:rPr>
        <w:t>W</w:t>
      </w:r>
      <w:r>
        <w:rPr>
          <w:rFonts w:hint="eastAsia"/>
          <w:lang w:eastAsia="ja-JP"/>
        </w:rPr>
        <w:t>ait for this until you get to soil data</w:t>
      </w:r>
      <w:bookmarkStart w:id="143" w:name="_GoBack"/>
      <w:bookmarkEnd w:id="143"/>
    </w:p>
  </w:comment>
  <w:comment w:id="145" w:author="Neziri Izak - OHS" w:date="2020-07-06T15:04:00Z" w:initials="NI-O">
    <w:p w14:paraId="0CE94CC8" w14:textId="6670EED8" w:rsidR="001A443B" w:rsidRDefault="001A443B">
      <w:pPr>
        <w:pStyle w:val="CommentText"/>
      </w:pPr>
      <w:r>
        <w:rPr>
          <w:rStyle w:val="CommentReference"/>
        </w:rPr>
        <w:annotationRef/>
      </w:r>
      <w:r>
        <w:t>Will cite properly. Current place holder until I read a few more papers I book marked.</w:t>
      </w:r>
    </w:p>
  </w:comment>
  <w:comment w:id="146" w:author="Neziri Izak - OHS" w:date="2020-07-06T15:04:00Z" w:initials="NI-O">
    <w:p w14:paraId="64557782" w14:textId="70FEED66" w:rsidR="001A443B" w:rsidRDefault="001A443B">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EF170A7" w15:done="0"/>
  <w15:commentEx w15:paraId="388AB754" w15:done="0"/>
  <w15:commentEx w15:paraId="249B5E2D" w15:done="0"/>
  <w15:commentEx w15:paraId="18A1CE97" w15:done="0"/>
  <w15:commentEx w15:paraId="3F2CD4A5" w15:paraIdParent="18A1CE97" w15:done="0"/>
  <w15:commentEx w15:paraId="46E6A3AF" w15:paraIdParent="18A1CE97" w15:done="0"/>
  <w15:commentEx w15:paraId="008310C3" w15:done="0"/>
  <w15:commentEx w15:paraId="534EB0A5" w15:done="0"/>
  <w15:commentEx w15:paraId="49F4E347" w15:done="0"/>
  <w15:commentEx w15:paraId="0F1CB18F" w15:done="0"/>
  <w15:commentEx w15:paraId="1EBFB27A" w15:done="0"/>
  <w15:commentEx w15:paraId="7074837A" w15:done="0"/>
  <w15:commentEx w15:paraId="561EC4D8" w15:done="0"/>
  <w15:commentEx w15:paraId="02EDFBD1" w15:done="0"/>
  <w15:commentEx w15:paraId="54E92ED5"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B8D2" w16cex:dateUtc="2020-07-03T21:01:00Z"/>
  <w16cex:commentExtensible w16cex:durableId="22A9B8DD" w16cex:dateUtc="2020-07-03T21:02: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EF170A7" w16cid:durableId="22876EB6"/>
  <w16cid:commentId w16cid:paraId="388AB754" w16cid:durableId="22876EB9"/>
  <w16cid:commentId w16cid:paraId="249B5E2D" w16cid:durableId="22876EBA"/>
  <w16cid:commentId w16cid:paraId="18A1CE97" w16cid:durableId="22A8648B"/>
  <w16cid:commentId w16cid:paraId="3F2CD4A5" w16cid:durableId="22A9B8D2"/>
  <w16cid:commentId w16cid:paraId="46E6A3AF" w16cid:durableId="22A9B8DD"/>
  <w16cid:commentId w16cid:paraId="008310C3" w16cid:durableId="22A86495"/>
  <w16cid:commentId w16cid:paraId="534EB0A5" w16cid:durableId="21C56C97"/>
  <w16cid:commentId w16cid:paraId="49F4E347" w16cid:durableId="22A86498"/>
  <w16cid:commentId w16cid:paraId="0F1CB18F" w16cid:durableId="22A8649A"/>
  <w16cid:commentId w16cid:paraId="1EBFB27A" w16cid:durableId="22A8649C"/>
  <w16cid:commentId w16cid:paraId="7074837A" w16cid:durableId="22A8649D"/>
  <w16cid:commentId w16cid:paraId="561EC4D8" w16cid:durableId="22A8649F"/>
  <w16cid:commentId w16cid:paraId="02EDFBD1" w16cid:durableId="22A864A0"/>
  <w16cid:commentId w16cid:paraId="54E92ED5" w16cid:durableId="22A864A1"/>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782703" w14:textId="77777777" w:rsidR="00DD7134" w:rsidRDefault="00DD7134">
      <w:pPr>
        <w:spacing w:after="0" w:line="240" w:lineRule="auto"/>
      </w:pPr>
      <w:r>
        <w:separator/>
      </w:r>
    </w:p>
  </w:endnote>
  <w:endnote w:type="continuationSeparator" w:id="0">
    <w:p w14:paraId="794C0D2C" w14:textId="77777777" w:rsidR="00DD7134" w:rsidRDefault="00DD7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1A443B" w:rsidRDefault="001A443B">
        <w:pPr>
          <w:pStyle w:val="Footer"/>
          <w:jc w:val="center"/>
        </w:pPr>
        <w:r>
          <w:fldChar w:fldCharType="begin"/>
        </w:r>
        <w:r>
          <w:instrText xml:space="preserve"> PAGE   \* MERGEFORMAT </w:instrText>
        </w:r>
        <w:r>
          <w:fldChar w:fldCharType="separate"/>
        </w:r>
        <w:r w:rsidR="009C1D0D">
          <w:rPr>
            <w:noProof/>
          </w:rPr>
          <w:t>24</w:t>
        </w:r>
        <w:r>
          <w:rPr>
            <w:noProof/>
          </w:rPr>
          <w:fldChar w:fldCharType="end"/>
        </w:r>
      </w:p>
    </w:sdtContent>
  </w:sdt>
  <w:p w14:paraId="098B9F08" w14:textId="77777777" w:rsidR="001A443B" w:rsidRDefault="001A443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1A443B" w:rsidRDefault="001A443B">
        <w:pPr>
          <w:pStyle w:val="Footer"/>
          <w:jc w:val="center"/>
        </w:pPr>
        <w:r>
          <w:fldChar w:fldCharType="begin"/>
        </w:r>
        <w:r>
          <w:instrText xml:space="preserve"> PAGE   \* MERGEFORMAT </w:instrText>
        </w:r>
        <w:r>
          <w:fldChar w:fldCharType="separate"/>
        </w:r>
        <w:r w:rsidR="009C1D0D">
          <w:rPr>
            <w:noProof/>
          </w:rPr>
          <w:t>i</w:t>
        </w:r>
        <w:r>
          <w:rPr>
            <w:noProof/>
          </w:rPr>
          <w:fldChar w:fldCharType="end"/>
        </w:r>
      </w:p>
    </w:sdtContent>
  </w:sdt>
  <w:p w14:paraId="1186F56B" w14:textId="77777777" w:rsidR="001A443B" w:rsidRDefault="001A443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D448FA" w14:textId="77777777" w:rsidR="00DD7134" w:rsidRDefault="00DD7134">
      <w:pPr>
        <w:spacing w:after="0" w:line="240" w:lineRule="auto"/>
      </w:pPr>
      <w:r>
        <w:separator/>
      </w:r>
    </w:p>
  </w:footnote>
  <w:footnote w:type="continuationSeparator" w:id="0">
    <w:p w14:paraId="710860C2" w14:textId="77777777" w:rsidR="00DD7134" w:rsidRDefault="00DD713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4298"/>
    <w:rsid w:val="0001191B"/>
    <w:rsid w:val="0001670D"/>
    <w:rsid w:val="00017F11"/>
    <w:rsid w:val="000275A4"/>
    <w:rsid w:val="00030485"/>
    <w:rsid w:val="00033C10"/>
    <w:rsid w:val="000425FC"/>
    <w:rsid w:val="00052EE6"/>
    <w:rsid w:val="0009519D"/>
    <w:rsid w:val="00096AE3"/>
    <w:rsid w:val="000A72DD"/>
    <w:rsid w:val="000B32D9"/>
    <w:rsid w:val="000B4100"/>
    <w:rsid w:val="000C47A1"/>
    <w:rsid w:val="000D2F64"/>
    <w:rsid w:val="000D3084"/>
    <w:rsid w:val="000E2596"/>
    <w:rsid w:val="000F47C1"/>
    <w:rsid w:val="000F7550"/>
    <w:rsid w:val="001061B0"/>
    <w:rsid w:val="001243B3"/>
    <w:rsid w:val="001322F7"/>
    <w:rsid w:val="001539E9"/>
    <w:rsid w:val="00163657"/>
    <w:rsid w:val="00163801"/>
    <w:rsid w:val="00172A83"/>
    <w:rsid w:val="001760CD"/>
    <w:rsid w:val="00176FC7"/>
    <w:rsid w:val="00180C4B"/>
    <w:rsid w:val="001A443B"/>
    <w:rsid w:val="001B10C3"/>
    <w:rsid w:val="001D4414"/>
    <w:rsid w:val="001D78FA"/>
    <w:rsid w:val="001E3C19"/>
    <w:rsid w:val="001F18E5"/>
    <w:rsid w:val="00202422"/>
    <w:rsid w:val="00207FE3"/>
    <w:rsid w:val="00214AB6"/>
    <w:rsid w:val="00215CA2"/>
    <w:rsid w:val="0022258E"/>
    <w:rsid w:val="00235E3E"/>
    <w:rsid w:val="00243CE1"/>
    <w:rsid w:val="00257055"/>
    <w:rsid w:val="002942DB"/>
    <w:rsid w:val="002D6B05"/>
    <w:rsid w:val="002E09C5"/>
    <w:rsid w:val="002E11AF"/>
    <w:rsid w:val="002E6C81"/>
    <w:rsid w:val="002E78C6"/>
    <w:rsid w:val="002F3E7B"/>
    <w:rsid w:val="002F5AD9"/>
    <w:rsid w:val="00310614"/>
    <w:rsid w:val="00314DEC"/>
    <w:rsid w:val="0031750B"/>
    <w:rsid w:val="00317DE0"/>
    <w:rsid w:val="00317F8C"/>
    <w:rsid w:val="00336661"/>
    <w:rsid w:val="00344C48"/>
    <w:rsid w:val="00351B70"/>
    <w:rsid w:val="00373DA7"/>
    <w:rsid w:val="0039393C"/>
    <w:rsid w:val="00395401"/>
    <w:rsid w:val="003A0528"/>
    <w:rsid w:val="003A7FCA"/>
    <w:rsid w:val="003B174F"/>
    <w:rsid w:val="003C4EA8"/>
    <w:rsid w:val="003E7416"/>
    <w:rsid w:val="003F07F7"/>
    <w:rsid w:val="003F3A2D"/>
    <w:rsid w:val="003F3AB3"/>
    <w:rsid w:val="00412759"/>
    <w:rsid w:val="004162F7"/>
    <w:rsid w:val="00422551"/>
    <w:rsid w:val="00452631"/>
    <w:rsid w:val="004541A4"/>
    <w:rsid w:val="004545ED"/>
    <w:rsid w:val="00462FD5"/>
    <w:rsid w:val="004726F9"/>
    <w:rsid w:val="00472771"/>
    <w:rsid w:val="004901A2"/>
    <w:rsid w:val="004A5C50"/>
    <w:rsid w:val="004D0407"/>
    <w:rsid w:val="004E4F96"/>
    <w:rsid w:val="004F0ECC"/>
    <w:rsid w:val="004F5D64"/>
    <w:rsid w:val="004F6786"/>
    <w:rsid w:val="00522A9B"/>
    <w:rsid w:val="005314C2"/>
    <w:rsid w:val="00540744"/>
    <w:rsid w:val="005528A9"/>
    <w:rsid w:val="005738BB"/>
    <w:rsid w:val="00573D7B"/>
    <w:rsid w:val="0058757A"/>
    <w:rsid w:val="00587EC8"/>
    <w:rsid w:val="00597A2A"/>
    <w:rsid w:val="00597DF9"/>
    <w:rsid w:val="005A4ADD"/>
    <w:rsid w:val="005A62BD"/>
    <w:rsid w:val="005B04A4"/>
    <w:rsid w:val="005B4BB7"/>
    <w:rsid w:val="005C5449"/>
    <w:rsid w:val="005C5AFF"/>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7052F"/>
    <w:rsid w:val="00684F3D"/>
    <w:rsid w:val="00695E66"/>
    <w:rsid w:val="006B24B5"/>
    <w:rsid w:val="006B3408"/>
    <w:rsid w:val="006B5FA2"/>
    <w:rsid w:val="006D1A3A"/>
    <w:rsid w:val="006E57E9"/>
    <w:rsid w:val="006F1D7E"/>
    <w:rsid w:val="006F2DB8"/>
    <w:rsid w:val="00720826"/>
    <w:rsid w:val="00724BB8"/>
    <w:rsid w:val="0073326E"/>
    <w:rsid w:val="00733838"/>
    <w:rsid w:val="00746AB7"/>
    <w:rsid w:val="00753C2F"/>
    <w:rsid w:val="00754A94"/>
    <w:rsid w:val="00761844"/>
    <w:rsid w:val="00784890"/>
    <w:rsid w:val="00794F2B"/>
    <w:rsid w:val="007A1270"/>
    <w:rsid w:val="007A48E1"/>
    <w:rsid w:val="007C2178"/>
    <w:rsid w:val="007C4240"/>
    <w:rsid w:val="007F5497"/>
    <w:rsid w:val="007F59C5"/>
    <w:rsid w:val="00802F59"/>
    <w:rsid w:val="008048BF"/>
    <w:rsid w:val="008250CD"/>
    <w:rsid w:val="00841890"/>
    <w:rsid w:val="00841999"/>
    <w:rsid w:val="00841FDC"/>
    <w:rsid w:val="00846864"/>
    <w:rsid w:val="00893CC9"/>
    <w:rsid w:val="008957DC"/>
    <w:rsid w:val="0089758C"/>
    <w:rsid w:val="008C298B"/>
    <w:rsid w:val="008D36EA"/>
    <w:rsid w:val="008D796E"/>
    <w:rsid w:val="008E480E"/>
    <w:rsid w:val="00902055"/>
    <w:rsid w:val="0090731E"/>
    <w:rsid w:val="00910643"/>
    <w:rsid w:val="009349A6"/>
    <w:rsid w:val="009356E2"/>
    <w:rsid w:val="00937E5D"/>
    <w:rsid w:val="0094121F"/>
    <w:rsid w:val="0095679A"/>
    <w:rsid w:val="009605B3"/>
    <w:rsid w:val="0096086E"/>
    <w:rsid w:val="009652CB"/>
    <w:rsid w:val="00974F9D"/>
    <w:rsid w:val="0098328A"/>
    <w:rsid w:val="009841B6"/>
    <w:rsid w:val="009B7BE5"/>
    <w:rsid w:val="009C1D0D"/>
    <w:rsid w:val="009C21F1"/>
    <w:rsid w:val="009C385A"/>
    <w:rsid w:val="009E1204"/>
    <w:rsid w:val="009F44CA"/>
    <w:rsid w:val="009F6209"/>
    <w:rsid w:val="009F63F2"/>
    <w:rsid w:val="00A06F9E"/>
    <w:rsid w:val="00A12A86"/>
    <w:rsid w:val="00A16D25"/>
    <w:rsid w:val="00A20DBE"/>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471E5"/>
    <w:rsid w:val="00B5362A"/>
    <w:rsid w:val="00B75B3C"/>
    <w:rsid w:val="00B97BA9"/>
    <w:rsid w:val="00BC4BA4"/>
    <w:rsid w:val="00BE16B0"/>
    <w:rsid w:val="00C028A3"/>
    <w:rsid w:val="00C13198"/>
    <w:rsid w:val="00C213DE"/>
    <w:rsid w:val="00C24DD2"/>
    <w:rsid w:val="00C32B58"/>
    <w:rsid w:val="00C4366C"/>
    <w:rsid w:val="00C55CE6"/>
    <w:rsid w:val="00C97580"/>
    <w:rsid w:val="00C97CB5"/>
    <w:rsid w:val="00CB2AA5"/>
    <w:rsid w:val="00CC1F4C"/>
    <w:rsid w:val="00CC208F"/>
    <w:rsid w:val="00CC4768"/>
    <w:rsid w:val="00CD0FA5"/>
    <w:rsid w:val="00CE49E2"/>
    <w:rsid w:val="00CF293D"/>
    <w:rsid w:val="00CF7D42"/>
    <w:rsid w:val="00D047D1"/>
    <w:rsid w:val="00D068B9"/>
    <w:rsid w:val="00D12355"/>
    <w:rsid w:val="00D220D6"/>
    <w:rsid w:val="00D34869"/>
    <w:rsid w:val="00D479A1"/>
    <w:rsid w:val="00D5125E"/>
    <w:rsid w:val="00D51862"/>
    <w:rsid w:val="00D614C5"/>
    <w:rsid w:val="00D61996"/>
    <w:rsid w:val="00D72EB8"/>
    <w:rsid w:val="00D74CAC"/>
    <w:rsid w:val="00D75D82"/>
    <w:rsid w:val="00D765D3"/>
    <w:rsid w:val="00D76DA6"/>
    <w:rsid w:val="00D91838"/>
    <w:rsid w:val="00D96C1A"/>
    <w:rsid w:val="00DA1B40"/>
    <w:rsid w:val="00DB599A"/>
    <w:rsid w:val="00DB5F36"/>
    <w:rsid w:val="00DC3D92"/>
    <w:rsid w:val="00DD7134"/>
    <w:rsid w:val="00DE10F3"/>
    <w:rsid w:val="00DE1705"/>
    <w:rsid w:val="00E02A5A"/>
    <w:rsid w:val="00E04BCB"/>
    <w:rsid w:val="00E0657B"/>
    <w:rsid w:val="00E10E0D"/>
    <w:rsid w:val="00E1157A"/>
    <w:rsid w:val="00E23D8F"/>
    <w:rsid w:val="00E50987"/>
    <w:rsid w:val="00E53C38"/>
    <w:rsid w:val="00E7265A"/>
    <w:rsid w:val="00E818AD"/>
    <w:rsid w:val="00E953B1"/>
    <w:rsid w:val="00EB0B7B"/>
    <w:rsid w:val="00EB72F0"/>
    <w:rsid w:val="00EB7C4C"/>
    <w:rsid w:val="00EC741A"/>
    <w:rsid w:val="00ED3F14"/>
    <w:rsid w:val="00EF2626"/>
    <w:rsid w:val="00EF27FA"/>
    <w:rsid w:val="00EF47A4"/>
    <w:rsid w:val="00F0423F"/>
    <w:rsid w:val="00F10DFC"/>
    <w:rsid w:val="00F1534E"/>
    <w:rsid w:val="00F16B8D"/>
    <w:rsid w:val="00F37CA3"/>
    <w:rsid w:val="00F477CC"/>
    <w:rsid w:val="00F53E32"/>
    <w:rsid w:val="00F65CA4"/>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
    <w:name w:val="Unresolved Mention"/>
    <w:basedOn w:val="DefaultParagraphFont"/>
    <w:uiPriority w:val="99"/>
    <w:semiHidden/>
    <w:unhideWhenUsed/>
    <w:rsid w:val="0016380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
    <w:name w:val="Unresolved Mention"/>
    <w:basedOn w:val="DefaultParagraphFont"/>
    <w:uiPriority w:val="99"/>
    <w:semiHidden/>
    <w:unhideWhenUsed/>
    <w:rsid w:val="00163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image" Target="media/image8.tiff"/><Relationship Id="rId26" Type="http://schemas.microsoft.com/office/2016/09/relationships/commentsIds" Target="commentsIds.xml"/><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link.springer.com/article/10.1007/s00442-005-004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tiff"/><Relationship Id="rId23"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hyperlink" Target="https://link.springer.com/article/10.1007/BF0218309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5F2179-1365-44EF-8CB5-6F1872E4C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37</Pages>
  <Words>6828</Words>
  <Characters>38924</Characters>
  <Application>Microsoft Office Word</Application>
  <DocSecurity>0</DocSecurity>
  <Lines>324</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2</cp:revision>
  <dcterms:created xsi:type="dcterms:W3CDTF">2020-07-06T22:05:00Z</dcterms:created>
  <dcterms:modified xsi:type="dcterms:W3CDTF">2020-07-06T22:05:00Z</dcterms:modified>
</cp:coreProperties>
</file>